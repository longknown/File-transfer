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2D80B613"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pPr>
        <w:jc w:val="center"/>
        <w:pPrChange w:id="1" w:author="Thomas Huang" w:date="2017-04-07T11:46:00Z">
          <w:pPr/>
        </w:pPrChange>
      </w:pPr>
    </w:p>
    <w:p w14:paraId="50801F37" w14:textId="3D8FF51F" w:rsidR="00E13DFD" w:rsidRPr="0051650E" w:rsidDel="001D5D0C" w:rsidRDefault="001D5D0C">
      <w:pPr>
        <w:pStyle w:val="-0"/>
        <w:widowControl w:val="0"/>
        <w:ind w:firstLine="0"/>
        <w:rPr>
          <w:del w:id="2" w:author="Thomas Huang" w:date="2017-04-07T11:46:00Z"/>
          <w:rFonts w:ascii="Times New Roman" w:hAnsi="Times New Roman" w:cs="Times New Roman"/>
          <w:kern w:val="2"/>
        </w:rPr>
      </w:pPr>
      <w:ins w:id="3" w:author="Thomas Huang" w:date="2017-04-07T11:46:00Z">
        <w:r w:rsidRPr="00154475">
          <w:rPr>
            <w:rFonts w:ascii="Times New Roman" w:hAnsi="Times New Roman" w:cs="Times New Roman" w:hint="eastAsia"/>
            <w:kern w:val="2"/>
            <w:rPrChange w:id="4" w:author="Thomas Huang" w:date="2017-04-11T15:52:00Z">
              <w:rPr>
                <w:rFonts w:cs="Times New Roman" w:hint="eastAsia"/>
                <w:kern w:val="2"/>
              </w:rPr>
            </w:rPrChange>
          </w:rPr>
          <w:t>水稻中介导基因沉默相关</w:t>
        </w:r>
        <w:r w:rsidRPr="00154475">
          <w:rPr>
            <w:rFonts w:ascii="Times New Roman" w:hAnsi="Times New Roman" w:cs="Times New Roman"/>
            <w:kern w:val="2"/>
            <w:rPrChange w:id="5" w:author="Thomas Huang" w:date="2017-04-11T15:52:00Z">
              <w:rPr>
                <w:rFonts w:cs="Times New Roman"/>
                <w:kern w:val="2"/>
              </w:rPr>
            </w:rPrChange>
          </w:rPr>
          <w:t>microRNA</w:t>
        </w:r>
        <w:r w:rsidRPr="00154475">
          <w:rPr>
            <w:rFonts w:ascii="Times New Roman" w:hAnsi="Times New Roman" w:cs="Times New Roman" w:hint="eastAsia"/>
            <w:kern w:val="2"/>
            <w:rPrChange w:id="6" w:author="Thomas Huang" w:date="2017-04-11T15:52:00Z">
              <w:rPr>
                <w:rFonts w:cs="Times New Roman" w:hint="eastAsia"/>
                <w:kern w:val="2"/>
              </w:rPr>
            </w:rPrChange>
          </w:rPr>
          <w:t>的</w:t>
        </w:r>
        <w:r w:rsidRPr="00154475">
          <w:rPr>
            <w:rFonts w:ascii="Times New Roman" w:hAnsi="Times New Roman" w:cs="Times New Roman"/>
            <w:kern w:val="2"/>
            <w:rPrChange w:id="7" w:author="Thomas Huang" w:date="2017-04-11T15:52:00Z">
              <w:rPr>
                <w:rFonts w:cs="Times New Roman"/>
                <w:kern w:val="2"/>
              </w:rPr>
            </w:rPrChange>
          </w:rPr>
          <w:t>SNP</w:t>
        </w:r>
        <w:r w:rsidRPr="00154475">
          <w:rPr>
            <w:rFonts w:ascii="Times New Roman" w:hAnsi="Times New Roman" w:cs="Times New Roman" w:hint="eastAsia"/>
            <w:kern w:val="2"/>
            <w:rPrChange w:id="8" w:author="Thomas Huang" w:date="2017-04-11T15:52:00Z">
              <w:rPr>
                <w:rFonts w:cs="Times New Roman" w:hint="eastAsia"/>
                <w:kern w:val="2"/>
              </w:rPr>
            </w:rPrChange>
          </w:rPr>
          <w:t>分析</w:t>
        </w:r>
      </w:ins>
      <w:del w:id="9" w:author="Thomas Huang" w:date="2017-04-07T11:46:00Z">
        <w:r w:rsidR="000A644A" w:rsidRPr="0051650E" w:rsidDel="001D5D0C">
          <w:rPr>
            <w:rFonts w:ascii="Times New Roman" w:hAnsi="Times New Roman" w:cs="Times New Roman"/>
            <w:kern w:val="2"/>
          </w:rPr>
          <w:delText>水稻中</w:delText>
        </w:r>
        <w:r w:rsidR="000A644A" w:rsidRPr="0051650E" w:rsidDel="001D5D0C">
          <w:rPr>
            <w:rFonts w:ascii="Times New Roman" w:hAnsi="Times New Roman" w:cs="Times New Roman"/>
            <w:kern w:val="2"/>
          </w:rPr>
          <w:delText>microRNA</w:delText>
        </w:r>
        <w:r w:rsidR="000A644A" w:rsidRPr="0051650E" w:rsidDel="001D5D0C">
          <w:rPr>
            <w:rFonts w:ascii="Times New Roman" w:hAnsi="Times New Roman" w:cs="Times New Roman"/>
            <w:kern w:val="2"/>
          </w:rPr>
          <w:delText>介导的基因沉默</w:delText>
        </w:r>
        <w:commentRangeStart w:id="10"/>
        <w:r w:rsidR="000A644A" w:rsidRPr="0051650E" w:rsidDel="001D5D0C">
          <w:rPr>
            <w:rFonts w:ascii="Times New Roman" w:hAnsi="Times New Roman" w:cs="Times New Roman"/>
            <w:kern w:val="2"/>
          </w:rPr>
          <w:delText>相关</w:delText>
        </w:r>
        <w:commentRangeEnd w:id="10"/>
        <w:r w:rsidR="000A0A51" w:rsidRPr="00154475" w:rsidDel="001D5D0C">
          <w:rPr>
            <w:rFonts w:cs="Times New Roman"/>
            <w:kern w:val="2"/>
            <w:rPrChange w:id="11" w:author="Thomas Huang" w:date="2017-04-11T15:52:00Z">
              <w:rPr>
                <w:rStyle w:val="CommentReference"/>
                <w:bCs w:val="0"/>
              </w:rPr>
            </w:rPrChange>
          </w:rPr>
          <w:commentReference w:id="10"/>
        </w:r>
        <w:r w:rsidR="000A644A" w:rsidRPr="0051650E" w:rsidDel="001D5D0C">
          <w:rPr>
            <w:rFonts w:ascii="Times New Roman" w:hAnsi="Times New Roman" w:cs="Times New Roman"/>
            <w:kern w:val="2"/>
          </w:rPr>
          <w:delText>SNP</w:delText>
        </w:r>
        <w:r w:rsidR="000A644A" w:rsidRPr="0051650E" w:rsidDel="001D5D0C">
          <w:rPr>
            <w:rFonts w:ascii="Times New Roman" w:hAnsi="Times New Roman" w:cs="Times New Roman"/>
            <w:kern w:val="2"/>
          </w:rPr>
          <w:delText>的研究</w:delText>
        </w:r>
      </w:del>
    </w:p>
    <w:p w14:paraId="5E3A6FCC" w14:textId="77777777" w:rsidR="00B723FB" w:rsidRPr="00154475" w:rsidRDefault="00B723FB">
      <w:pPr>
        <w:pStyle w:val="-0"/>
        <w:widowControl w:val="0"/>
        <w:ind w:firstLine="0"/>
        <w:rPr>
          <w:rFonts w:cs="Times New Roman"/>
          <w:kern w:val="2"/>
          <w:rPrChange w:id="12" w:author="Thomas Huang" w:date="2017-04-11T15:52:00Z">
            <w:rPr/>
          </w:rPrChange>
        </w:rPr>
        <w:pPrChange w:id="13" w:author="Thomas Huang" w:date="2017-04-11T15:52:00Z">
          <w:pPr/>
        </w:pPrChange>
      </w:pPr>
    </w:p>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872FA">
      <w:pPr>
        <w:pStyle w:val="-3"/>
        <w:ind w:firstLine="0"/>
        <w:jc w:val="both"/>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2D1F6C" w:rsidRDefault="00AC5D3D" w:rsidP="002D1F6C">
            <w:pPr>
              <w:pStyle w:val="-c"/>
              <w:widowControl w:val="0"/>
              <w:spacing w:line="240" w:lineRule="auto"/>
              <w:ind w:firstLine="0"/>
              <w:rPr>
                <w:rFonts w:cs="Times New Roman"/>
                <w:kern w:val="2"/>
              </w:rPr>
            </w:pPr>
            <w:r w:rsidRPr="002D1F6C">
              <w:rPr>
                <w:rFonts w:cs="Times New Roman"/>
                <w:kern w:val="2"/>
              </w:rPr>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2D1F6C" w:rsidRDefault="00AC5D3D" w:rsidP="002D1F6C">
            <w:pPr>
              <w:pStyle w:val="-c"/>
              <w:widowControl w:val="0"/>
              <w:spacing w:line="240" w:lineRule="auto"/>
              <w:ind w:firstLine="0"/>
              <w:rPr>
                <w:rFonts w:cs="Times New Roman"/>
                <w:kern w:val="2"/>
              </w:rPr>
            </w:pPr>
            <w:r w:rsidRPr="002D1F6C">
              <w:rPr>
                <w:rFonts w:cs="Times New Roman"/>
                <w:kern w:val="2"/>
              </w:rPr>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Prof.</w:t>
            </w:r>
            <w:r w:rsidR="00AC5D3D" w:rsidRPr="002D1F6C">
              <w:rPr>
                <w:rFonts w:cs="Times New Roman"/>
                <w:kern w:val="2"/>
              </w:rPr>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2D1F6C" w:rsidRDefault="00A100C4" w:rsidP="002D1F6C">
            <w:pPr>
              <w:pStyle w:val="-c"/>
              <w:widowControl w:val="0"/>
              <w:spacing w:line="240" w:lineRule="auto"/>
              <w:ind w:firstLine="0"/>
              <w:rPr>
                <w:rFonts w:cs="Times New Roman"/>
                <w:kern w:val="2"/>
              </w:rPr>
            </w:pPr>
            <w:r w:rsidRPr="002D1F6C">
              <w:rPr>
                <w:rFonts w:cs="Times New Roman"/>
                <w:kern w:val="2"/>
              </w:rPr>
              <w:t>Master</w:t>
            </w:r>
            <w:r w:rsidR="00AC5D3D" w:rsidRPr="002D1F6C">
              <w:rPr>
                <w:rFonts w:cs="Times New Roman"/>
                <w:kern w:val="2"/>
              </w:rPr>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2D1F6C" w:rsidRDefault="000A644A" w:rsidP="002D1F6C">
            <w:pPr>
              <w:pStyle w:val="-c"/>
              <w:widowControl w:val="0"/>
              <w:spacing w:line="240" w:lineRule="auto"/>
              <w:ind w:firstLine="0"/>
              <w:rPr>
                <w:rFonts w:cs="Times New Roman"/>
                <w:kern w:val="2"/>
              </w:rPr>
            </w:pPr>
            <w:r w:rsidRPr="002D1F6C">
              <w:rPr>
                <w:rFonts w:cs="Times New Roman"/>
                <w:kern w:val="2"/>
              </w:rPr>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 xml:space="preserve">School of </w:t>
            </w:r>
            <w:r w:rsidR="000A644A" w:rsidRPr="002D1F6C">
              <w:rPr>
                <w:rFonts w:cs="Times New Roman"/>
                <w:kern w:val="2"/>
              </w:rPr>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2D1F6C" w:rsidRDefault="00C117B5" w:rsidP="002D1F6C">
            <w:pPr>
              <w:pStyle w:val="-c"/>
              <w:widowControl w:val="0"/>
              <w:spacing w:line="240" w:lineRule="auto"/>
              <w:ind w:firstLine="0"/>
              <w:rPr>
                <w:rFonts w:cs="Times New Roman"/>
                <w:kern w:val="2"/>
              </w:rPr>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2D1F6C" w:rsidRDefault="00096AE2" w:rsidP="002D1F6C">
            <w:pPr>
              <w:pStyle w:val="-c"/>
              <w:widowControl w:val="0"/>
              <w:spacing w:line="240" w:lineRule="auto"/>
              <w:ind w:firstLine="0"/>
              <w:rPr>
                <w:rFonts w:cs="Times New Roman"/>
                <w:kern w:val="2"/>
              </w:rPr>
            </w:pPr>
            <w:r w:rsidRPr="002D1F6C">
              <w:rPr>
                <w:rFonts w:cs="Times New Roman"/>
                <w:kern w:val="2"/>
              </w:rPr>
              <w:t>Shanghai Jiao T</w:t>
            </w:r>
            <w:r w:rsidR="00C117B5" w:rsidRPr="002D1F6C">
              <w:rPr>
                <w:rFonts w:cs="Times New Roman"/>
                <w:kern w:val="2"/>
              </w:rPr>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lastRenderedPageBreak/>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56162E2B"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ins w:id="14" w:author="Thomas Huang" w:date="2017-04-11T15:53:00Z">
        <w:r w:rsidR="00C7111F" w:rsidRPr="00C7111F">
          <w:rPr>
            <w:rFonts w:cs="Times New Roman" w:hint="eastAsia"/>
          </w:rPr>
          <w:t>水稻中介导基因沉默相关</w:t>
        </w:r>
        <w:r w:rsidR="00C7111F" w:rsidRPr="00C7111F">
          <w:rPr>
            <w:rFonts w:cs="Times New Roman" w:hint="eastAsia"/>
          </w:rPr>
          <w:t>microRNA</w:t>
        </w:r>
        <w:r w:rsidR="00C7111F" w:rsidRPr="00C7111F">
          <w:rPr>
            <w:rFonts w:cs="Times New Roman" w:hint="eastAsia"/>
          </w:rPr>
          <w:t>的</w:t>
        </w:r>
        <w:r w:rsidR="00C7111F" w:rsidRPr="00C7111F">
          <w:rPr>
            <w:rFonts w:cs="Times New Roman" w:hint="eastAsia"/>
          </w:rPr>
          <w:t>SNP</w:t>
        </w:r>
        <w:r w:rsidR="00C7111F" w:rsidRPr="00C7111F">
          <w:rPr>
            <w:rFonts w:cs="Times New Roman" w:hint="eastAsia"/>
          </w:rPr>
          <w:t>分析</w:t>
        </w:r>
      </w:ins>
      <w:del w:id="15" w:author="Thomas Huang" w:date="2017-04-11T15:53:00Z">
        <w:r w:rsidR="003F6AFE" w:rsidRPr="0051650E" w:rsidDel="00C7111F">
          <w:rPr>
            <w:rFonts w:cs="Times New Roman"/>
          </w:rPr>
          <w:delText>水稻中</w:delText>
        </w:r>
        <w:r w:rsidR="003F6AFE" w:rsidRPr="0051650E" w:rsidDel="00C7111F">
          <w:rPr>
            <w:rFonts w:cs="Times New Roman"/>
          </w:rPr>
          <w:delText>microRNA</w:delText>
        </w:r>
        <w:r w:rsidR="003F6AFE" w:rsidRPr="0051650E" w:rsidDel="00C7111F">
          <w:rPr>
            <w:rFonts w:cs="Times New Roman"/>
          </w:rPr>
          <w:delText>介导的基因沉默相关</w:delText>
        </w:r>
        <w:r w:rsidR="003F6AFE" w:rsidRPr="0051650E" w:rsidDel="00C7111F">
          <w:rPr>
            <w:rFonts w:cs="Times New Roman"/>
          </w:rPr>
          <w:delText>SNP</w:delText>
        </w:r>
        <w:r w:rsidR="003F6AFE" w:rsidRPr="0051650E" w:rsidDel="00C7111F">
          <w:rPr>
            <w:rFonts w:cs="Times New Roman"/>
          </w:rPr>
          <w:delText>的研究</w:delText>
        </w:r>
      </w:del>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noEndnote/>
          <w:docGrid w:linePitch="395"/>
        </w:sectPr>
      </w:pPr>
      <w:bookmarkStart w:id="16" w:name="_Toc85554914"/>
      <w:bookmarkStart w:id="17" w:name="_Toc85561533"/>
      <w:bookmarkStart w:id="18" w:name="_Toc85901080"/>
    </w:p>
    <w:p w14:paraId="62697951" w14:textId="77777777" w:rsidR="009E28A7" w:rsidRPr="004401AA" w:rsidRDefault="009E28A7" w:rsidP="006F13B3">
      <w:pPr>
        <w:pStyle w:val="a"/>
        <w:rPr>
          <w:rFonts w:ascii="Times New Roman" w:hAnsi="Times New Roman" w:cs="Times New Roman"/>
        </w:rPr>
      </w:pPr>
      <w:bookmarkStart w:id="19" w:name="_Toc475622450"/>
      <w:bookmarkStart w:id="20" w:name="_Toc251145350"/>
      <w:bookmarkStart w:id="21" w:name="_Toc251145514"/>
      <w:bookmarkStart w:id="22" w:name="_Toc251162499"/>
      <w:bookmarkStart w:id="23" w:name="_Toc251338634"/>
      <w:bookmarkStart w:id="24" w:name="_Toc251338721"/>
      <w:bookmarkStart w:id="25" w:name="_Toc251346980"/>
      <w:bookmarkStart w:id="26" w:name="_Toc251590706"/>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19"/>
    </w:p>
    <w:p w14:paraId="035FF198" w14:textId="77777777" w:rsidR="00AA27B3" w:rsidRPr="00F73E58" w:rsidRDefault="003C17D3" w:rsidP="006F13B3">
      <w:pPr>
        <w:pStyle w:val="a8"/>
      </w:pPr>
      <w:bookmarkStart w:id="27" w:name="_Toc475622451"/>
      <w:r w:rsidRPr="00F73E58">
        <w:t>摘</w:t>
      </w:r>
      <w:r w:rsidRPr="00F73E58">
        <w:t xml:space="preserve"> </w:t>
      </w:r>
      <w:r w:rsidRPr="00F73E58">
        <w:t>要</w:t>
      </w:r>
      <w:bookmarkEnd w:id="16"/>
      <w:bookmarkEnd w:id="17"/>
      <w:bookmarkEnd w:id="18"/>
      <w:bookmarkEnd w:id="20"/>
      <w:bookmarkEnd w:id="21"/>
      <w:bookmarkEnd w:id="22"/>
      <w:bookmarkEnd w:id="23"/>
      <w:bookmarkEnd w:id="24"/>
      <w:bookmarkEnd w:id="25"/>
      <w:bookmarkEnd w:id="26"/>
      <w:bookmarkEnd w:id="27"/>
    </w:p>
    <w:p w14:paraId="12C40D8B" w14:textId="77777777" w:rsidR="001316BB" w:rsidRPr="00F73E58" w:rsidRDefault="001316BB" w:rsidP="006F13B3">
      <w:pPr>
        <w:pStyle w:val="a0"/>
      </w:pPr>
    </w:p>
    <w:p w14:paraId="06483F41" w14:textId="38AC3622" w:rsidR="00E63F6F" w:rsidRPr="00515C56" w:rsidRDefault="009E28A7" w:rsidP="006F13B3">
      <w:pPr>
        <w:pStyle w:val="a0"/>
      </w:pPr>
      <w:r w:rsidRPr="00515C56">
        <w:t>m</w:t>
      </w:r>
      <w:commentRangeStart w:id="28"/>
      <w:r w:rsidRPr="00515C56">
        <w:t>iRNA</w:t>
      </w:r>
      <w:r w:rsidRPr="00515C56">
        <w:t>是重要的调节因子，在植物的生长发育和抗逆性中扮演不可替代的角色。和</w:t>
      </w:r>
      <w:r w:rsidRPr="00515C56">
        <w:t>miRNA</w:t>
      </w:r>
      <w:r w:rsidRPr="00515C56">
        <w:t>介导的基因沉默相关的单核苷酸多态性</w:t>
      </w:r>
      <w:r w:rsidR="002B216E">
        <w:rPr>
          <w:rFonts w:hint="eastAsia"/>
        </w:rPr>
        <w:t xml:space="preserve"> </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commentRangeEnd w:id="28"/>
      <w:r w:rsidR="000A0A51">
        <w:rPr>
          <w:rStyle w:val="CommentReference"/>
        </w:rPr>
        <w:commentReference w:id="28"/>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4F2961">
          <w:headerReference w:type="default" r:id="rId13"/>
          <w:footerReference w:type="default" r:id="rId14"/>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29" w:name="_Toc251145351"/>
      <w:bookmarkStart w:id="30" w:name="_Toc251145515"/>
      <w:bookmarkStart w:id="31"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32" w:name="_Toc251338722"/>
      <w:bookmarkStart w:id="33" w:name="_Toc251346981"/>
      <w:bookmarkStart w:id="34" w:name="_Toc251590707"/>
      <w:bookmarkStart w:id="35" w:name="_Toc475622452"/>
      <w:r w:rsidRPr="00F73E58">
        <w:rPr>
          <w:rFonts w:eastAsia="SimSun"/>
        </w:rPr>
        <w:t>ABSTRACT</w:t>
      </w:r>
      <w:bookmarkEnd w:id="29"/>
      <w:bookmarkEnd w:id="30"/>
      <w:bookmarkEnd w:id="31"/>
      <w:bookmarkEnd w:id="32"/>
      <w:bookmarkEnd w:id="33"/>
      <w:bookmarkEnd w:id="34"/>
      <w:bookmarkEnd w:id="35"/>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This study provided a new attempt of analyzing genome-wide SNPs on miRNA:target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3A510078" w14:textId="77777777" w:rsidR="002B216E" w:rsidRDefault="00A06D3E" w:rsidP="00601D70">
      <w:pPr>
        <w:rPr>
          <w:noProof/>
        </w:rPr>
      </w:pPr>
      <w:r>
        <w:t xml:space="preserve"> </w:t>
      </w:r>
      <w:r w:rsidR="00601D70">
        <w:fldChar w:fldCharType="begin"/>
      </w:r>
      <w:r w:rsidR="00601D70">
        <w:instrText xml:space="preserve"> TOC \o "1-3" </w:instrText>
      </w:r>
      <w:r w:rsidR="00601D70">
        <w:fldChar w:fldCharType="separate"/>
      </w:r>
    </w:p>
    <w:p w14:paraId="508BBF8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水稻中</w:t>
      </w:r>
      <w:r w:rsidRPr="00673A8C">
        <w:rPr>
          <w:rFonts w:cs="Times New Roman"/>
          <w:noProof/>
        </w:rPr>
        <w:t>microRNA</w:t>
      </w:r>
      <w:r w:rsidRPr="00673A8C">
        <w:rPr>
          <w:rFonts w:cs="Times New Roman" w:hint="eastAsia"/>
          <w:noProof/>
        </w:rPr>
        <w:t>介导的基因沉默相关</w:t>
      </w:r>
      <w:r w:rsidRPr="00673A8C">
        <w:rPr>
          <w:rFonts w:cs="Times New Roman"/>
          <w:noProof/>
        </w:rPr>
        <w:t>SNP</w:t>
      </w:r>
      <w:r w:rsidRPr="00673A8C">
        <w:rPr>
          <w:rFonts w:cs="Times New Roman" w:hint="eastAsia"/>
          <w:noProof/>
        </w:rPr>
        <w:t>的研究</w:t>
      </w:r>
      <w:r>
        <w:rPr>
          <w:noProof/>
        </w:rPr>
        <w:tab/>
      </w:r>
      <w:r>
        <w:rPr>
          <w:noProof/>
        </w:rPr>
        <w:fldChar w:fldCharType="begin"/>
      </w:r>
      <w:r>
        <w:rPr>
          <w:noProof/>
        </w:rPr>
        <w:instrText xml:space="preserve"> PAGEREF _Toc475622450 \h </w:instrText>
      </w:r>
      <w:r>
        <w:rPr>
          <w:noProof/>
        </w:rPr>
      </w:r>
      <w:r>
        <w:rPr>
          <w:noProof/>
        </w:rPr>
        <w:fldChar w:fldCharType="separate"/>
      </w:r>
      <w:r>
        <w:rPr>
          <w:noProof/>
        </w:rPr>
        <w:t>I</w:t>
      </w:r>
      <w:r>
        <w:rPr>
          <w:noProof/>
        </w:rPr>
        <w:fldChar w:fldCharType="end"/>
      </w:r>
    </w:p>
    <w:p w14:paraId="1C407AC3" w14:textId="77777777" w:rsidR="002B216E" w:rsidRDefault="002B216E">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_Toc475622451 \h </w:instrText>
      </w:r>
      <w:r>
        <w:rPr>
          <w:noProof/>
        </w:rPr>
      </w:r>
      <w:r>
        <w:rPr>
          <w:noProof/>
        </w:rPr>
        <w:fldChar w:fldCharType="separate"/>
      </w:r>
      <w:r>
        <w:rPr>
          <w:noProof/>
        </w:rPr>
        <w:t>I</w:t>
      </w:r>
      <w:r>
        <w:rPr>
          <w:noProof/>
        </w:rPr>
        <w:fldChar w:fldCharType="end"/>
      </w:r>
    </w:p>
    <w:p w14:paraId="70B24BF3" w14:textId="77777777" w:rsidR="002B216E" w:rsidRDefault="002B216E">
      <w:pPr>
        <w:pStyle w:val="TOC1"/>
        <w:rPr>
          <w:rFonts w:asciiTheme="minorHAnsi" w:eastAsia="宋体" w:hAnsiTheme="minorHAnsi" w:cstheme="minorBidi"/>
          <w:bCs w:val="0"/>
          <w:caps w:val="0"/>
          <w:noProof/>
        </w:rPr>
      </w:pPr>
      <w:r w:rsidRPr="00673A8C">
        <w:rPr>
          <w:rFonts w:eastAsia="SimSun"/>
          <w:noProof/>
        </w:rPr>
        <w:t>ABSTRACT</w:t>
      </w:r>
      <w:r>
        <w:rPr>
          <w:noProof/>
        </w:rPr>
        <w:tab/>
      </w:r>
      <w:r>
        <w:rPr>
          <w:noProof/>
        </w:rPr>
        <w:fldChar w:fldCharType="begin"/>
      </w:r>
      <w:r>
        <w:rPr>
          <w:noProof/>
        </w:rPr>
        <w:instrText xml:space="preserve"> PAGEREF _Toc475622452 \h </w:instrText>
      </w:r>
      <w:r>
        <w:rPr>
          <w:noProof/>
        </w:rPr>
      </w:r>
      <w:r>
        <w:rPr>
          <w:noProof/>
        </w:rPr>
        <w:fldChar w:fldCharType="separate"/>
      </w:r>
      <w:r>
        <w:rPr>
          <w:noProof/>
        </w:rPr>
        <w:t>II</w:t>
      </w:r>
      <w:r>
        <w:rPr>
          <w:noProof/>
        </w:rPr>
        <w:fldChar w:fldCharType="end"/>
      </w:r>
    </w:p>
    <w:p w14:paraId="0318A390" w14:textId="77777777" w:rsidR="002B216E" w:rsidRDefault="002B216E">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_Toc475622453 \h </w:instrText>
      </w:r>
      <w:r>
        <w:rPr>
          <w:noProof/>
        </w:rPr>
      </w:r>
      <w:r>
        <w:rPr>
          <w:noProof/>
        </w:rPr>
        <w:fldChar w:fldCharType="separate"/>
      </w:r>
      <w:r>
        <w:rPr>
          <w:noProof/>
        </w:rPr>
        <w:t>1</w:t>
      </w:r>
      <w:r>
        <w:rPr>
          <w:noProof/>
        </w:rPr>
        <w:fldChar w:fldCharType="end"/>
      </w:r>
    </w:p>
    <w:p w14:paraId="63478F92" w14:textId="77777777" w:rsidR="002B216E" w:rsidRDefault="002B216E">
      <w:pPr>
        <w:pStyle w:val="TOC2"/>
        <w:tabs>
          <w:tab w:val="right" w:leader="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_Toc475622454 \h </w:instrText>
      </w:r>
      <w:r>
        <w:rPr>
          <w:noProof/>
        </w:rPr>
      </w:r>
      <w:r>
        <w:rPr>
          <w:noProof/>
        </w:rPr>
        <w:fldChar w:fldCharType="separate"/>
      </w:r>
      <w:r>
        <w:rPr>
          <w:noProof/>
        </w:rPr>
        <w:t>1</w:t>
      </w:r>
      <w:r>
        <w:rPr>
          <w:noProof/>
        </w:rPr>
        <w:fldChar w:fldCharType="end"/>
      </w:r>
    </w:p>
    <w:p w14:paraId="4B5BC016" w14:textId="77777777" w:rsidR="002B216E" w:rsidRDefault="002B216E">
      <w:pPr>
        <w:pStyle w:val="TOC2"/>
        <w:tabs>
          <w:tab w:val="right" w:leader="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_Toc475622455 \h </w:instrText>
      </w:r>
      <w:r>
        <w:rPr>
          <w:noProof/>
        </w:rPr>
      </w:r>
      <w:r>
        <w:rPr>
          <w:noProof/>
        </w:rPr>
        <w:fldChar w:fldCharType="separate"/>
      </w:r>
      <w:r>
        <w:rPr>
          <w:noProof/>
        </w:rPr>
        <w:t>2</w:t>
      </w:r>
      <w:r>
        <w:rPr>
          <w:noProof/>
        </w:rPr>
        <w:fldChar w:fldCharType="end"/>
      </w:r>
    </w:p>
    <w:p w14:paraId="19E4F9FD" w14:textId="77777777" w:rsidR="002B216E" w:rsidRDefault="002B216E">
      <w:pPr>
        <w:pStyle w:val="TOC3"/>
        <w:ind w:firstLine="480"/>
        <w:rPr>
          <w:rFonts w:asciiTheme="minorHAnsi" w:hAnsiTheme="minorHAnsi"/>
          <w:noProof/>
          <w:szCs w:val="24"/>
        </w:rPr>
      </w:pPr>
      <w:r w:rsidRPr="00673A8C">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_Toc475622456 \h </w:instrText>
      </w:r>
      <w:r>
        <w:rPr>
          <w:noProof/>
        </w:rPr>
      </w:r>
      <w:r>
        <w:rPr>
          <w:noProof/>
        </w:rPr>
        <w:fldChar w:fldCharType="separate"/>
      </w:r>
      <w:r>
        <w:rPr>
          <w:noProof/>
        </w:rPr>
        <w:t>2</w:t>
      </w:r>
      <w:r>
        <w:rPr>
          <w:noProof/>
        </w:rPr>
        <w:fldChar w:fldCharType="end"/>
      </w:r>
    </w:p>
    <w:p w14:paraId="00572B44" w14:textId="77777777" w:rsidR="002B216E" w:rsidRDefault="002B216E">
      <w:pPr>
        <w:pStyle w:val="TOC3"/>
        <w:ind w:firstLine="480"/>
        <w:rPr>
          <w:rFonts w:asciiTheme="minorHAnsi" w:hAnsiTheme="minorHAnsi"/>
          <w:noProof/>
          <w:szCs w:val="24"/>
        </w:rPr>
      </w:pPr>
      <w:r w:rsidRPr="00673A8C">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_Toc475622457 \h </w:instrText>
      </w:r>
      <w:r>
        <w:rPr>
          <w:noProof/>
        </w:rPr>
      </w:r>
      <w:r>
        <w:rPr>
          <w:noProof/>
        </w:rPr>
        <w:fldChar w:fldCharType="separate"/>
      </w:r>
      <w:r>
        <w:rPr>
          <w:noProof/>
        </w:rPr>
        <w:t>3</w:t>
      </w:r>
      <w:r>
        <w:rPr>
          <w:noProof/>
        </w:rPr>
        <w:fldChar w:fldCharType="end"/>
      </w:r>
    </w:p>
    <w:p w14:paraId="2B2386B4" w14:textId="77777777" w:rsidR="002B216E" w:rsidRDefault="002B216E">
      <w:pPr>
        <w:pStyle w:val="TOC3"/>
        <w:ind w:firstLine="480"/>
        <w:rPr>
          <w:rFonts w:asciiTheme="minorHAnsi" w:hAnsiTheme="minorHAnsi"/>
          <w:noProof/>
          <w:szCs w:val="24"/>
        </w:rPr>
      </w:pPr>
      <w:r w:rsidRPr="00673A8C">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_Toc475622458 \h </w:instrText>
      </w:r>
      <w:r>
        <w:rPr>
          <w:noProof/>
        </w:rPr>
      </w:r>
      <w:r>
        <w:rPr>
          <w:noProof/>
        </w:rPr>
        <w:fldChar w:fldCharType="separate"/>
      </w:r>
      <w:r>
        <w:rPr>
          <w:noProof/>
        </w:rPr>
        <w:t>4</w:t>
      </w:r>
      <w:r>
        <w:rPr>
          <w:noProof/>
        </w:rPr>
        <w:fldChar w:fldCharType="end"/>
      </w:r>
    </w:p>
    <w:p w14:paraId="0CF3674F" w14:textId="77777777" w:rsidR="002B216E" w:rsidRDefault="002B216E">
      <w:pPr>
        <w:pStyle w:val="TOC2"/>
        <w:tabs>
          <w:tab w:val="right" w:leader="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_Toc475622459 \h </w:instrText>
      </w:r>
      <w:r>
        <w:rPr>
          <w:noProof/>
        </w:rPr>
      </w:r>
      <w:r>
        <w:rPr>
          <w:noProof/>
        </w:rPr>
        <w:fldChar w:fldCharType="separate"/>
      </w:r>
      <w:r>
        <w:rPr>
          <w:noProof/>
        </w:rPr>
        <w:t>5</w:t>
      </w:r>
      <w:r>
        <w:rPr>
          <w:noProof/>
        </w:rPr>
        <w:fldChar w:fldCharType="end"/>
      </w:r>
    </w:p>
    <w:p w14:paraId="70CF013C" w14:textId="77777777" w:rsidR="002B216E" w:rsidRDefault="002B216E">
      <w:pPr>
        <w:pStyle w:val="TOC2"/>
        <w:tabs>
          <w:tab w:val="right" w:leader="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_Toc475622460 \h </w:instrText>
      </w:r>
      <w:r>
        <w:rPr>
          <w:noProof/>
        </w:rPr>
      </w:r>
      <w:r>
        <w:rPr>
          <w:noProof/>
        </w:rPr>
        <w:fldChar w:fldCharType="separate"/>
      </w:r>
      <w:r>
        <w:rPr>
          <w:noProof/>
        </w:rPr>
        <w:t>5</w:t>
      </w:r>
      <w:r>
        <w:rPr>
          <w:noProof/>
        </w:rPr>
        <w:fldChar w:fldCharType="end"/>
      </w:r>
    </w:p>
    <w:p w14:paraId="506F5C33" w14:textId="77777777" w:rsidR="002B216E" w:rsidRDefault="002B216E">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_Toc475622461 \h </w:instrText>
      </w:r>
      <w:r>
        <w:rPr>
          <w:noProof/>
        </w:rPr>
      </w:r>
      <w:r>
        <w:rPr>
          <w:noProof/>
        </w:rPr>
        <w:fldChar w:fldCharType="separate"/>
      </w:r>
      <w:r>
        <w:rPr>
          <w:noProof/>
        </w:rPr>
        <w:t>1</w:t>
      </w:r>
      <w:r>
        <w:rPr>
          <w:noProof/>
        </w:rPr>
        <w:fldChar w:fldCharType="end"/>
      </w:r>
    </w:p>
    <w:p w14:paraId="5B30DEAD" w14:textId="77777777" w:rsidR="002B216E" w:rsidRDefault="002B216E">
      <w:pPr>
        <w:pStyle w:val="TOC2"/>
        <w:tabs>
          <w:tab w:val="right" w:leader="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_Toc475622462 \h </w:instrText>
      </w:r>
      <w:r>
        <w:rPr>
          <w:noProof/>
        </w:rPr>
      </w:r>
      <w:r>
        <w:rPr>
          <w:noProof/>
        </w:rPr>
        <w:fldChar w:fldCharType="separate"/>
      </w:r>
      <w:r>
        <w:rPr>
          <w:noProof/>
        </w:rPr>
        <w:t>1</w:t>
      </w:r>
      <w:r>
        <w:rPr>
          <w:noProof/>
        </w:rPr>
        <w:fldChar w:fldCharType="end"/>
      </w:r>
    </w:p>
    <w:p w14:paraId="7CDB7DFE" w14:textId="77777777" w:rsidR="002B216E" w:rsidRDefault="002B216E">
      <w:pPr>
        <w:pStyle w:val="TOC2"/>
        <w:tabs>
          <w:tab w:val="right" w:leader="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_Toc475622463 \h </w:instrText>
      </w:r>
      <w:r>
        <w:rPr>
          <w:noProof/>
        </w:rPr>
      </w:r>
      <w:r>
        <w:rPr>
          <w:noProof/>
        </w:rPr>
        <w:fldChar w:fldCharType="separate"/>
      </w:r>
      <w:r>
        <w:rPr>
          <w:noProof/>
        </w:rPr>
        <w:t>1</w:t>
      </w:r>
      <w:r>
        <w:rPr>
          <w:noProof/>
        </w:rPr>
        <w:fldChar w:fldCharType="end"/>
      </w:r>
    </w:p>
    <w:p w14:paraId="0B7D6FBD" w14:textId="77777777" w:rsidR="002B216E" w:rsidRDefault="002B216E">
      <w:pPr>
        <w:pStyle w:val="TOC2"/>
        <w:tabs>
          <w:tab w:val="right" w:leader="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_Toc475622464 \h </w:instrText>
      </w:r>
      <w:r>
        <w:rPr>
          <w:noProof/>
        </w:rPr>
      </w:r>
      <w:r>
        <w:rPr>
          <w:noProof/>
        </w:rPr>
        <w:fldChar w:fldCharType="separate"/>
      </w:r>
      <w:r>
        <w:rPr>
          <w:noProof/>
        </w:rPr>
        <w:t>1</w:t>
      </w:r>
      <w:r>
        <w:rPr>
          <w:noProof/>
        </w:rPr>
        <w:fldChar w:fldCharType="end"/>
      </w:r>
    </w:p>
    <w:p w14:paraId="66345FE1" w14:textId="77777777" w:rsidR="002B216E" w:rsidRDefault="002B216E">
      <w:pPr>
        <w:pStyle w:val="TOC2"/>
        <w:tabs>
          <w:tab w:val="right" w:leader="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_Toc475622465 \h </w:instrText>
      </w:r>
      <w:r>
        <w:rPr>
          <w:noProof/>
        </w:rPr>
      </w:r>
      <w:r>
        <w:rPr>
          <w:noProof/>
        </w:rPr>
        <w:fldChar w:fldCharType="separate"/>
      </w:r>
      <w:r>
        <w:rPr>
          <w:noProof/>
        </w:rPr>
        <w:t>2</w:t>
      </w:r>
      <w:r>
        <w:rPr>
          <w:noProof/>
        </w:rPr>
        <w:fldChar w:fldCharType="end"/>
      </w:r>
    </w:p>
    <w:p w14:paraId="024F19C0" w14:textId="77777777" w:rsidR="002B216E" w:rsidRDefault="002B216E">
      <w:pPr>
        <w:pStyle w:val="TOC2"/>
        <w:tabs>
          <w:tab w:val="right" w:leader="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_Toc475622466 \h </w:instrText>
      </w:r>
      <w:r>
        <w:rPr>
          <w:noProof/>
        </w:rPr>
      </w:r>
      <w:r>
        <w:rPr>
          <w:noProof/>
        </w:rPr>
        <w:fldChar w:fldCharType="separate"/>
      </w:r>
      <w:r>
        <w:rPr>
          <w:noProof/>
        </w:rPr>
        <w:t>2</w:t>
      </w:r>
      <w:r>
        <w:rPr>
          <w:noProof/>
        </w:rPr>
        <w:fldChar w:fldCharType="end"/>
      </w:r>
    </w:p>
    <w:p w14:paraId="2F9B9A84" w14:textId="77777777" w:rsidR="002B216E" w:rsidRDefault="002B216E">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_Toc475622467 \h </w:instrText>
      </w:r>
      <w:r>
        <w:rPr>
          <w:noProof/>
        </w:rPr>
      </w:r>
      <w:r>
        <w:rPr>
          <w:noProof/>
        </w:rPr>
        <w:fldChar w:fldCharType="separate"/>
      </w:r>
      <w:r>
        <w:rPr>
          <w:noProof/>
        </w:rPr>
        <w:t>3</w:t>
      </w:r>
      <w:r>
        <w:rPr>
          <w:noProof/>
        </w:rPr>
        <w:fldChar w:fldCharType="end"/>
      </w:r>
    </w:p>
    <w:p w14:paraId="7F838388" w14:textId="77777777" w:rsidR="002B216E" w:rsidRDefault="002B216E">
      <w:pPr>
        <w:pStyle w:val="TOC2"/>
        <w:tabs>
          <w:tab w:val="right" w:leader="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_Toc475622468 \h </w:instrText>
      </w:r>
      <w:r>
        <w:rPr>
          <w:noProof/>
        </w:rPr>
      </w:r>
      <w:r>
        <w:rPr>
          <w:noProof/>
        </w:rPr>
        <w:fldChar w:fldCharType="separate"/>
      </w:r>
      <w:r>
        <w:rPr>
          <w:noProof/>
        </w:rPr>
        <w:t>3</w:t>
      </w:r>
      <w:r>
        <w:rPr>
          <w:noProof/>
        </w:rPr>
        <w:fldChar w:fldCharType="end"/>
      </w:r>
    </w:p>
    <w:p w14:paraId="7359F77B" w14:textId="77777777" w:rsidR="002B216E" w:rsidRDefault="002B216E">
      <w:pPr>
        <w:pStyle w:val="TOC3"/>
        <w:ind w:firstLine="480"/>
        <w:rPr>
          <w:rFonts w:asciiTheme="minorHAnsi" w:hAnsiTheme="minorHAnsi"/>
          <w:noProof/>
          <w:szCs w:val="24"/>
        </w:rPr>
      </w:pPr>
      <w:r w:rsidRPr="00673A8C">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_Toc475622469 \h </w:instrText>
      </w:r>
      <w:r>
        <w:rPr>
          <w:noProof/>
        </w:rPr>
      </w:r>
      <w:r>
        <w:rPr>
          <w:noProof/>
        </w:rPr>
        <w:fldChar w:fldCharType="separate"/>
      </w:r>
      <w:r>
        <w:rPr>
          <w:noProof/>
        </w:rPr>
        <w:t>3</w:t>
      </w:r>
      <w:r>
        <w:rPr>
          <w:noProof/>
        </w:rPr>
        <w:fldChar w:fldCharType="end"/>
      </w:r>
    </w:p>
    <w:p w14:paraId="5D782C48" w14:textId="77777777" w:rsidR="002B216E" w:rsidRDefault="002B216E">
      <w:pPr>
        <w:pStyle w:val="TOC2"/>
        <w:tabs>
          <w:tab w:val="right" w:leader="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_Toc475622470 \h </w:instrText>
      </w:r>
      <w:r>
        <w:rPr>
          <w:noProof/>
        </w:rPr>
      </w:r>
      <w:r>
        <w:rPr>
          <w:noProof/>
        </w:rPr>
        <w:fldChar w:fldCharType="separate"/>
      </w:r>
      <w:r>
        <w:rPr>
          <w:noProof/>
        </w:rPr>
        <w:t>4</w:t>
      </w:r>
      <w:r>
        <w:rPr>
          <w:noProof/>
        </w:rPr>
        <w:fldChar w:fldCharType="end"/>
      </w:r>
    </w:p>
    <w:p w14:paraId="6647B712" w14:textId="77777777" w:rsidR="002B216E" w:rsidRDefault="002B216E">
      <w:pPr>
        <w:pStyle w:val="TOC2"/>
        <w:tabs>
          <w:tab w:val="right" w:leader="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_Toc475622471 \h </w:instrText>
      </w:r>
      <w:r>
        <w:rPr>
          <w:noProof/>
        </w:rPr>
      </w:r>
      <w:r>
        <w:rPr>
          <w:noProof/>
        </w:rPr>
        <w:fldChar w:fldCharType="separate"/>
      </w:r>
      <w:r>
        <w:rPr>
          <w:noProof/>
        </w:rPr>
        <w:t>5</w:t>
      </w:r>
      <w:r>
        <w:rPr>
          <w:noProof/>
        </w:rPr>
        <w:fldChar w:fldCharType="end"/>
      </w:r>
    </w:p>
    <w:p w14:paraId="68472379" w14:textId="77777777" w:rsidR="002B216E" w:rsidRDefault="002B216E">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_Toc475622472 \h </w:instrText>
      </w:r>
      <w:r>
        <w:rPr>
          <w:noProof/>
        </w:rPr>
      </w:r>
      <w:r>
        <w:rPr>
          <w:noProof/>
        </w:rPr>
        <w:fldChar w:fldCharType="separate"/>
      </w:r>
      <w:r>
        <w:rPr>
          <w:noProof/>
        </w:rPr>
        <w:t>6</w:t>
      </w:r>
      <w:r>
        <w:rPr>
          <w:noProof/>
        </w:rPr>
        <w:fldChar w:fldCharType="end"/>
      </w:r>
    </w:p>
    <w:p w14:paraId="0C28D56B" w14:textId="77777777" w:rsidR="002B216E" w:rsidRDefault="002B216E">
      <w:pPr>
        <w:pStyle w:val="TOC2"/>
        <w:tabs>
          <w:tab w:val="right" w:leader="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_Toc475622473 \h </w:instrText>
      </w:r>
      <w:r>
        <w:rPr>
          <w:noProof/>
        </w:rPr>
      </w:r>
      <w:r>
        <w:rPr>
          <w:noProof/>
        </w:rPr>
        <w:fldChar w:fldCharType="separate"/>
      </w:r>
      <w:r>
        <w:rPr>
          <w:noProof/>
        </w:rPr>
        <w:t>7</w:t>
      </w:r>
      <w:r>
        <w:rPr>
          <w:noProof/>
        </w:rPr>
        <w:fldChar w:fldCharType="end"/>
      </w:r>
    </w:p>
    <w:p w14:paraId="15901209" w14:textId="77777777" w:rsidR="002B216E" w:rsidRDefault="002B216E">
      <w:pPr>
        <w:pStyle w:val="TOC2"/>
        <w:tabs>
          <w:tab w:val="right" w:leader="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w:t>
      </w:r>
      <w:r>
        <w:rPr>
          <w:noProof/>
        </w:rPr>
        <w:t>(miRNA:target interaction pair)</w:t>
      </w:r>
      <w:r>
        <w:rPr>
          <w:rFonts w:hint="eastAsia"/>
          <w:noProof/>
        </w:rPr>
        <w:t>的表达量相关性检验</w:t>
      </w:r>
      <w:r>
        <w:rPr>
          <w:noProof/>
        </w:rPr>
        <w:tab/>
      </w:r>
      <w:r>
        <w:rPr>
          <w:noProof/>
        </w:rPr>
        <w:fldChar w:fldCharType="begin"/>
      </w:r>
      <w:r>
        <w:rPr>
          <w:noProof/>
        </w:rPr>
        <w:instrText xml:space="preserve"> PAGEREF _Toc475622474 \h </w:instrText>
      </w:r>
      <w:r>
        <w:rPr>
          <w:noProof/>
        </w:rPr>
      </w:r>
      <w:r>
        <w:rPr>
          <w:noProof/>
        </w:rPr>
        <w:fldChar w:fldCharType="separate"/>
      </w:r>
      <w:r>
        <w:rPr>
          <w:noProof/>
        </w:rPr>
        <w:t>10</w:t>
      </w:r>
      <w:r>
        <w:rPr>
          <w:noProof/>
        </w:rPr>
        <w:fldChar w:fldCharType="end"/>
      </w:r>
    </w:p>
    <w:p w14:paraId="5310A488" w14:textId="77777777" w:rsidR="002B216E" w:rsidRDefault="002B216E">
      <w:pPr>
        <w:pStyle w:val="TOC2"/>
        <w:tabs>
          <w:tab w:val="right" w:leader="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_Toc475622475 \h </w:instrText>
      </w:r>
      <w:r>
        <w:rPr>
          <w:noProof/>
        </w:rPr>
      </w:r>
      <w:r>
        <w:rPr>
          <w:noProof/>
        </w:rPr>
        <w:fldChar w:fldCharType="separate"/>
      </w:r>
      <w:r>
        <w:rPr>
          <w:noProof/>
        </w:rPr>
        <w:t>12</w:t>
      </w:r>
      <w:r>
        <w:rPr>
          <w:noProof/>
        </w:rPr>
        <w:fldChar w:fldCharType="end"/>
      </w:r>
    </w:p>
    <w:p w14:paraId="4084D743" w14:textId="77777777" w:rsidR="002B216E" w:rsidRDefault="002B216E">
      <w:pPr>
        <w:pStyle w:val="TOC2"/>
        <w:tabs>
          <w:tab w:val="right" w:leader="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_Toc475622476 \h </w:instrText>
      </w:r>
      <w:r>
        <w:rPr>
          <w:noProof/>
        </w:rPr>
      </w:r>
      <w:r>
        <w:rPr>
          <w:noProof/>
        </w:rPr>
        <w:fldChar w:fldCharType="separate"/>
      </w:r>
      <w:r>
        <w:rPr>
          <w:noProof/>
        </w:rPr>
        <w:t>13</w:t>
      </w:r>
      <w:r>
        <w:rPr>
          <w:noProof/>
        </w:rPr>
        <w:fldChar w:fldCharType="end"/>
      </w:r>
    </w:p>
    <w:p w14:paraId="434307B9" w14:textId="77777777" w:rsidR="002B216E" w:rsidRDefault="002B216E">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_Toc475622477 \h </w:instrText>
      </w:r>
      <w:r>
        <w:rPr>
          <w:noProof/>
        </w:rPr>
      </w:r>
      <w:r>
        <w:rPr>
          <w:noProof/>
        </w:rPr>
        <w:fldChar w:fldCharType="separate"/>
      </w:r>
      <w:r>
        <w:rPr>
          <w:noProof/>
        </w:rPr>
        <w:t>14</w:t>
      </w:r>
      <w:r>
        <w:rPr>
          <w:noProof/>
        </w:rPr>
        <w:fldChar w:fldCharType="end"/>
      </w:r>
    </w:p>
    <w:p w14:paraId="7D8C0AA3" w14:textId="77777777" w:rsidR="002B216E" w:rsidRDefault="002B216E">
      <w:pPr>
        <w:pStyle w:val="TOC2"/>
        <w:tabs>
          <w:tab w:val="right" w:leader="dot" w:pos="8436"/>
        </w:tabs>
        <w:ind w:firstLine="240"/>
        <w:rPr>
          <w:rFonts w:asciiTheme="minorHAnsi" w:hAnsiTheme="minorHAnsi"/>
          <w:bCs w:val="0"/>
          <w:noProof/>
          <w:szCs w:val="24"/>
        </w:rPr>
      </w:pPr>
      <w:r>
        <w:rPr>
          <w:noProof/>
        </w:rPr>
        <w:lastRenderedPageBreak/>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_Toc475622478 \h </w:instrText>
      </w:r>
      <w:r>
        <w:rPr>
          <w:noProof/>
        </w:rPr>
      </w:r>
      <w:r>
        <w:rPr>
          <w:noProof/>
        </w:rPr>
        <w:fldChar w:fldCharType="separate"/>
      </w:r>
      <w:r>
        <w:rPr>
          <w:noProof/>
        </w:rPr>
        <w:t>14</w:t>
      </w:r>
      <w:r>
        <w:rPr>
          <w:noProof/>
        </w:rPr>
        <w:fldChar w:fldCharType="end"/>
      </w:r>
    </w:p>
    <w:p w14:paraId="00810588" w14:textId="77777777" w:rsidR="002B216E" w:rsidRDefault="002B216E">
      <w:pPr>
        <w:pStyle w:val="TOC3"/>
        <w:ind w:firstLine="480"/>
        <w:rPr>
          <w:rFonts w:asciiTheme="minorHAnsi" w:hAnsiTheme="minorHAnsi"/>
          <w:noProof/>
          <w:szCs w:val="24"/>
        </w:rPr>
      </w:pPr>
      <w:r w:rsidRPr="00673A8C">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_Toc475622479 \h </w:instrText>
      </w:r>
      <w:r>
        <w:rPr>
          <w:noProof/>
        </w:rPr>
      </w:r>
      <w:r>
        <w:rPr>
          <w:noProof/>
        </w:rPr>
        <w:fldChar w:fldCharType="separate"/>
      </w:r>
      <w:r>
        <w:rPr>
          <w:noProof/>
        </w:rPr>
        <w:t>15</w:t>
      </w:r>
      <w:r>
        <w:rPr>
          <w:noProof/>
        </w:rPr>
        <w:fldChar w:fldCharType="end"/>
      </w:r>
    </w:p>
    <w:p w14:paraId="70BDDEB0" w14:textId="77777777" w:rsidR="002B216E" w:rsidRDefault="002B216E">
      <w:pPr>
        <w:pStyle w:val="TOC2"/>
        <w:tabs>
          <w:tab w:val="right" w:leader="dot" w:pos="8436"/>
        </w:tabs>
        <w:ind w:firstLine="240"/>
        <w:rPr>
          <w:rFonts w:asciiTheme="minorHAnsi" w:hAnsiTheme="minorHAnsi"/>
          <w:bCs w:val="0"/>
          <w:noProof/>
          <w:szCs w:val="24"/>
        </w:rPr>
      </w:pPr>
      <w:r>
        <w:rPr>
          <w:noProof/>
        </w:rPr>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_Toc475622480 \h </w:instrText>
      </w:r>
      <w:r>
        <w:rPr>
          <w:noProof/>
        </w:rPr>
      </w:r>
      <w:r>
        <w:rPr>
          <w:noProof/>
        </w:rPr>
        <w:fldChar w:fldCharType="separate"/>
      </w:r>
      <w:r>
        <w:rPr>
          <w:noProof/>
        </w:rPr>
        <w:t>16</w:t>
      </w:r>
      <w:r>
        <w:rPr>
          <w:noProof/>
        </w:rPr>
        <w:fldChar w:fldCharType="end"/>
      </w:r>
    </w:p>
    <w:p w14:paraId="3F14ED31" w14:textId="77777777" w:rsidR="002B216E" w:rsidRDefault="002B216E">
      <w:pPr>
        <w:pStyle w:val="TOC2"/>
        <w:tabs>
          <w:tab w:val="right" w:leader="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w:t>
      </w:r>
      <w:r>
        <w:rPr>
          <w:noProof/>
        </w:rPr>
        <w:t>miRNA</w:t>
      </w:r>
      <w:r>
        <w:rPr>
          <w:rFonts w:hint="eastAsia"/>
          <w:noProof/>
        </w:rPr>
        <w:t>和非保守</w:t>
      </w:r>
      <w:r>
        <w:rPr>
          <w:noProof/>
        </w:rPr>
        <w:t>miRNA</w:t>
      </w:r>
      <w:r>
        <w:rPr>
          <w:rFonts w:hint="eastAsia"/>
          <w:noProof/>
        </w:rPr>
        <w:t>上各位点</w:t>
      </w:r>
      <w:r>
        <w:rPr>
          <w:noProof/>
        </w:rPr>
        <w:t>SNP</w:t>
      </w:r>
      <w:r>
        <w:rPr>
          <w:rFonts w:hint="eastAsia"/>
          <w:noProof/>
        </w:rPr>
        <w:t>频率</w:t>
      </w:r>
      <w:r>
        <w:rPr>
          <w:noProof/>
        </w:rPr>
        <w:tab/>
      </w:r>
      <w:r>
        <w:rPr>
          <w:noProof/>
        </w:rPr>
        <w:fldChar w:fldCharType="begin"/>
      </w:r>
      <w:r>
        <w:rPr>
          <w:noProof/>
        </w:rPr>
        <w:instrText xml:space="preserve"> PAGEREF _Toc475622481 \h </w:instrText>
      </w:r>
      <w:r>
        <w:rPr>
          <w:noProof/>
        </w:rPr>
      </w:r>
      <w:r>
        <w:rPr>
          <w:noProof/>
        </w:rPr>
        <w:fldChar w:fldCharType="separate"/>
      </w:r>
      <w:r>
        <w:rPr>
          <w:noProof/>
        </w:rPr>
        <w:t>20</w:t>
      </w:r>
      <w:r>
        <w:rPr>
          <w:noProof/>
        </w:rPr>
        <w:fldChar w:fldCharType="end"/>
      </w:r>
    </w:p>
    <w:p w14:paraId="20DC3B5B" w14:textId="77777777" w:rsidR="002B216E" w:rsidRDefault="002B216E">
      <w:pPr>
        <w:pStyle w:val="TOC2"/>
        <w:tabs>
          <w:tab w:val="right" w:leader="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_Toc475622482 \h </w:instrText>
      </w:r>
      <w:r>
        <w:rPr>
          <w:noProof/>
        </w:rPr>
      </w:r>
      <w:r>
        <w:rPr>
          <w:noProof/>
        </w:rPr>
        <w:fldChar w:fldCharType="separate"/>
      </w:r>
      <w:r>
        <w:rPr>
          <w:noProof/>
        </w:rPr>
        <w:t>21</w:t>
      </w:r>
      <w:r>
        <w:rPr>
          <w:noProof/>
        </w:rPr>
        <w:fldChar w:fldCharType="end"/>
      </w:r>
    </w:p>
    <w:p w14:paraId="3BDDE1A2" w14:textId="77777777" w:rsidR="002B216E" w:rsidRDefault="002B216E">
      <w:pPr>
        <w:pStyle w:val="TOC2"/>
        <w:tabs>
          <w:tab w:val="right" w:leader="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_Toc475622483 \h </w:instrText>
      </w:r>
      <w:r>
        <w:rPr>
          <w:noProof/>
        </w:rPr>
      </w:r>
      <w:r>
        <w:rPr>
          <w:noProof/>
        </w:rPr>
        <w:fldChar w:fldCharType="separate"/>
      </w:r>
      <w:r>
        <w:rPr>
          <w:noProof/>
        </w:rPr>
        <w:t>22</w:t>
      </w:r>
      <w:r>
        <w:rPr>
          <w:noProof/>
        </w:rPr>
        <w:fldChar w:fldCharType="end"/>
      </w:r>
    </w:p>
    <w:p w14:paraId="4A25D9F2" w14:textId="77777777" w:rsidR="002B216E" w:rsidRDefault="002B216E">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_Toc475622484 \h </w:instrText>
      </w:r>
      <w:r>
        <w:rPr>
          <w:noProof/>
        </w:rPr>
      </w:r>
      <w:r>
        <w:rPr>
          <w:noProof/>
        </w:rPr>
        <w:fldChar w:fldCharType="separate"/>
      </w:r>
      <w:r>
        <w:rPr>
          <w:noProof/>
        </w:rPr>
        <w:t>24</w:t>
      </w:r>
      <w:r>
        <w:rPr>
          <w:noProof/>
        </w:rPr>
        <w:fldChar w:fldCharType="end"/>
      </w:r>
    </w:p>
    <w:p w14:paraId="2926E771" w14:textId="77777777" w:rsidR="002B216E" w:rsidRDefault="002B216E">
      <w:pPr>
        <w:pStyle w:val="TOC2"/>
        <w:tabs>
          <w:tab w:val="right" w:leader="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_Toc475622485 \h </w:instrText>
      </w:r>
      <w:r>
        <w:rPr>
          <w:noProof/>
        </w:rPr>
      </w:r>
      <w:r>
        <w:rPr>
          <w:noProof/>
        </w:rPr>
        <w:fldChar w:fldCharType="separate"/>
      </w:r>
      <w:r>
        <w:rPr>
          <w:noProof/>
        </w:rPr>
        <w:t>24</w:t>
      </w:r>
      <w:r>
        <w:rPr>
          <w:noProof/>
        </w:rPr>
        <w:fldChar w:fldCharType="end"/>
      </w:r>
    </w:p>
    <w:p w14:paraId="54899B50" w14:textId="77777777" w:rsidR="002B216E" w:rsidRDefault="002B216E">
      <w:pPr>
        <w:pStyle w:val="TOC2"/>
        <w:tabs>
          <w:tab w:val="right" w:leader="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_Toc475622486 \h </w:instrText>
      </w:r>
      <w:r>
        <w:rPr>
          <w:noProof/>
        </w:rPr>
      </w:r>
      <w:r>
        <w:rPr>
          <w:noProof/>
        </w:rPr>
        <w:fldChar w:fldCharType="separate"/>
      </w:r>
      <w:r>
        <w:rPr>
          <w:noProof/>
        </w:rPr>
        <w:t>26</w:t>
      </w:r>
      <w:r>
        <w:rPr>
          <w:noProof/>
        </w:rPr>
        <w:fldChar w:fldCharType="end"/>
      </w:r>
    </w:p>
    <w:p w14:paraId="3E182DEB" w14:textId="77777777" w:rsidR="002B216E" w:rsidRDefault="002B216E">
      <w:pPr>
        <w:pStyle w:val="TOC2"/>
        <w:tabs>
          <w:tab w:val="right" w:leader="dot" w:pos="8436"/>
        </w:tabs>
        <w:ind w:firstLine="240"/>
        <w:rPr>
          <w:rFonts w:asciiTheme="minorHAnsi" w:hAnsiTheme="minorHAnsi"/>
          <w:bCs w:val="0"/>
          <w:noProof/>
          <w:szCs w:val="24"/>
        </w:rPr>
      </w:pPr>
      <w:r>
        <w:rPr>
          <w:noProof/>
        </w:rPr>
        <w:t>6.3 miRNA</w:t>
      </w:r>
      <w:r>
        <w:rPr>
          <w:rFonts w:hint="eastAsia"/>
          <w:noProof/>
        </w:rPr>
        <w:t>和靶基因结合位点互补模式</w:t>
      </w:r>
      <w:r>
        <w:rPr>
          <w:noProof/>
        </w:rPr>
        <w:t>(complementarity pattern)</w:t>
      </w:r>
      <w:r>
        <w:rPr>
          <w:rFonts w:hint="eastAsia"/>
          <w:noProof/>
        </w:rPr>
        <w:t>研究</w:t>
      </w:r>
      <w:r>
        <w:rPr>
          <w:noProof/>
        </w:rPr>
        <w:tab/>
      </w:r>
      <w:r>
        <w:rPr>
          <w:noProof/>
        </w:rPr>
        <w:fldChar w:fldCharType="begin"/>
      </w:r>
      <w:r>
        <w:rPr>
          <w:noProof/>
        </w:rPr>
        <w:instrText xml:space="preserve"> PAGEREF _Toc475622487 \h </w:instrText>
      </w:r>
      <w:r>
        <w:rPr>
          <w:noProof/>
        </w:rPr>
      </w:r>
      <w:r>
        <w:rPr>
          <w:noProof/>
        </w:rPr>
        <w:fldChar w:fldCharType="separate"/>
      </w:r>
      <w:r>
        <w:rPr>
          <w:noProof/>
        </w:rPr>
        <w:t>29</w:t>
      </w:r>
      <w:r>
        <w:rPr>
          <w:noProof/>
        </w:rPr>
        <w:fldChar w:fldCharType="end"/>
      </w:r>
    </w:p>
    <w:p w14:paraId="40A672C1" w14:textId="77777777" w:rsidR="002B216E" w:rsidRDefault="002B216E">
      <w:pPr>
        <w:pStyle w:val="TOC2"/>
        <w:tabs>
          <w:tab w:val="right" w:leader="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_Toc475622488 \h </w:instrText>
      </w:r>
      <w:r>
        <w:rPr>
          <w:noProof/>
        </w:rPr>
      </w:r>
      <w:r>
        <w:rPr>
          <w:noProof/>
        </w:rPr>
        <w:fldChar w:fldCharType="separate"/>
      </w:r>
      <w:r>
        <w:rPr>
          <w:noProof/>
        </w:rPr>
        <w:t>32</w:t>
      </w:r>
      <w:r>
        <w:rPr>
          <w:noProof/>
        </w:rPr>
        <w:fldChar w:fldCharType="end"/>
      </w:r>
    </w:p>
    <w:p w14:paraId="4C8D1C8C" w14:textId="77777777" w:rsidR="002B216E" w:rsidRDefault="002B216E">
      <w:pPr>
        <w:pStyle w:val="TOC3"/>
        <w:ind w:firstLine="480"/>
        <w:rPr>
          <w:rFonts w:asciiTheme="minorHAnsi" w:hAnsiTheme="minorHAnsi"/>
          <w:noProof/>
          <w:szCs w:val="24"/>
        </w:rPr>
      </w:pPr>
      <w:r w:rsidRPr="00673A8C">
        <w:rPr>
          <w:b/>
          <w:noProof/>
        </w:rPr>
        <w:t>6.4.1</w:t>
      </w:r>
      <w:r>
        <w:rPr>
          <w:rFonts w:hint="eastAsia"/>
          <w:noProof/>
        </w:rPr>
        <w:t xml:space="preserve"> </w:t>
      </w:r>
      <w:r>
        <w:rPr>
          <w:rFonts w:hint="eastAsia"/>
          <w:noProof/>
        </w:rPr>
        <w:t>联合互补模式分析方法介绍</w:t>
      </w:r>
      <w:r>
        <w:rPr>
          <w:noProof/>
        </w:rPr>
        <w:tab/>
      </w:r>
      <w:r>
        <w:rPr>
          <w:noProof/>
        </w:rPr>
        <w:fldChar w:fldCharType="begin"/>
      </w:r>
      <w:r>
        <w:rPr>
          <w:noProof/>
        </w:rPr>
        <w:instrText xml:space="preserve"> PAGEREF _Toc475622489 \h </w:instrText>
      </w:r>
      <w:r>
        <w:rPr>
          <w:noProof/>
        </w:rPr>
      </w:r>
      <w:r>
        <w:rPr>
          <w:noProof/>
        </w:rPr>
        <w:fldChar w:fldCharType="separate"/>
      </w:r>
      <w:r>
        <w:rPr>
          <w:noProof/>
        </w:rPr>
        <w:t>32</w:t>
      </w:r>
      <w:r>
        <w:rPr>
          <w:noProof/>
        </w:rPr>
        <w:fldChar w:fldCharType="end"/>
      </w:r>
    </w:p>
    <w:p w14:paraId="5C8CF6CE" w14:textId="77777777" w:rsidR="002B216E" w:rsidRDefault="002B216E">
      <w:pPr>
        <w:pStyle w:val="TOC3"/>
        <w:ind w:firstLine="480"/>
        <w:rPr>
          <w:rFonts w:asciiTheme="minorHAnsi" w:hAnsiTheme="minorHAnsi"/>
          <w:noProof/>
          <w:szCs w:val="24"/>
        </w:rPr>
      </w:pPr>
      <w:r w:rsidRPr="00673A8C">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_Toc475622490 \h </w:instrText>
      </w:r>
      <w:r>
        <w:rPr>
          <w:noProof/>
        </w:rPr>
      </w:r>
      <w:r>
        <w:rPr>
          <w:noProof/>
        </w:rPr>
        <w:fldChar w:fldCharType="separate"/>
      </w:r>
      <w:r>
        <w:rPr>
          <w:noProof/>
        </w:rPr>
        <w:t>34</w:t>
      </w:r>
      <w:r>
        <w:rPr>
          <w:noProof/>
        </w:rPr>
        <w:fldChar w:fldCharType="end"/>
      </w:r>
    </w:p>
    <w:p w14:paraId="26E535C6" w14:textId="77777777" w:rsidR="002B216E" w:rsidRDefault="002B216E">
      <w:pPr>
        <w:pStyle w:val="TOC2"/>
        <w:tabs>
          <w:tab w:val="right" w:leader="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_Toc475622491 \h </w:instrText>
      </w:r>
      <w:r>
        <w:rPr>
          <w:noProof/>
        </w:rPr>
      </w:r>
      <w:r>
        <w:rPr>
          <w:noProof/>
        </w:rPr>
        <w:fldChar w:fldCharType="separate"/>
      </w:r>
      <w:r>
        <w:rPr>
          <w:noProof/>
        </w:rPr>
        <w:t>39</w:t>
      </w:r>
      <w:r>
        <w:rPr>
          <w:noProof/>
        </w:rPr>
        <w:fldChar w:fldCharType="end"/>
      </w:r>
    </w:p>
    <w:p w14:paraId="424CA6D9" w14:textId="77777777" w:rsidR="002B216E" w:rsidRDefault="002B216E">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_Toc475622492 \h </w:instrText>
      </w:r>
      <w:r>
        <w:rPr>
          <w:noProof/>
        </w:rPr>
      </w:r>
      <w:r>
        <w:rPr>
          <w:noProof/>
        </w:rPr>
        <w:fldChar w:fldCharType="separate"/>
      </w:r>
      <w:r>
        <w:rPr>
          <w:noProof/>
        </w:rPr>
        <w:t>40</w:t>
      </w:r>
      <w:r>
        <w:rPr>
          <w:noProof/>
        </w:rPr>
        <w:fldChar w:fldCharType="end"/>
      </w:r>
    </w:p>
    <w:p w14:paraId="11A9BC56" w14:textId="77777777" w:rsidR="002B216E" w:rsidRDefault="002B216E">
      <w:pPr>
        <w:pStyle w:val="TOC2"/>
        <w:tabs>
          <w:tab w:val="right" w:leader="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_Toc475622493 \h </w:instrText>
      </w:r>
      <w:r>
        <w:rPr>
          <w:noProof/>
        </w:rPr>
      </w:r>
      <w:r>
        <w:rPr>
          <w:noProof/>
        </w:rPr>
        <w:fldChar w:fldCharType="separate"/>
      </w:r>
      <w:r>
        <w:rPr>
          <w:noProof/>
        </w:rPr>
        <w:t>40</w:t>
      </w:r>
      <w:r>
        <w:rPr>
          <w:noProof/>
        </w:rPr>
        <w:fldChar w:fldCharType="end"/>
      </w:r>
    </w:p>
    <w:p w14:paraId="37AAD921" w14:textId="77777777" w:rsidR="002B216E" w:rsidRDefault="002B216E">
      <w:pPr>
        <w:pStyle w:val="TOC2"/>
        <w:tabs>
          <w:tab w:val="right" w:leader="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_Toc475622494 \h </w:instrText>
      </w:r>
      <w:r>
        <w:rPr>
          <w:noProof/>
        </w:rPr>
      </w:r>
      <w:r>
        <w:rPr>
          <w:noProof/>
        </w:rPr>
        <w:fldChar w:fldCharType="separate"/>
      </w:r>
      <w:r>
        <w:rPr>
          <w:noProof/>
        </w:rPr>
        <w:t>43</w:t>
      </w:r>
      <w:r>
        <w:rPr>
          <w:noProof/>
        </w:rPr>
        <w:fldChar w:fldCharType="end"/>
      </w:r>
    </w:p>
    <w:p w14:paraId="30588F12" w14:textId="77777777" w:rsidR="002B216E" w:rsidRDefault="002B216E">
      <w:pPr>
        <w:pStyle w:val="TOC2"/>
        <w:tabs>
          <w:tab w:val="right" w:leader="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_Toc475622495 \h </w:instrText>
      </w:r>
      <w:r>
        <w:rPr>
          <w:noProof/>
        </w:rPr>
      </w:r>
      <w:r>
        <w:rPr>
          <w:noProof/>
        </w:rPr>
        <w:fldChar w:fldCharType="separate"/>
      </w:r>
      <w:r>
        <w:rPr>
          <w:noProof/>
        </w:rPr>
        <w:t>47</w:t>
      </w:r>
      <w:r>
        <w:rPr>
          <w:noProof/>
        </w:rPr>
        <w:fldChar w:fldCharType="end"/>
      </w:r>
    </w:p>
    <w:p w14:paraId="50757556" w14:textId="77777777" w:rsidR="002B216E" w:rsidRDefault="002B216E">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_Toc475622496 \h </w:instrText>
      </w:r>
      <w:r>
        <w:rPr>
          <w:noProof/>
        </w:rPr>
      </w:r>
      <w:r>
        <w:rPr>
          <w:noProof/>
        </w:rPr>
        <w:fldChar w:fldCharType="separate"/>
      </w:r>
      <w:r>
        <w:rPr>
          <w:noProof/>
        </w:rPr>
        <w:t>48</w:t>
      </w:r>
      <w:r>
        <w:rPr>
          <w:noProof/>
        </w:rPr>
        <w:fldChar w:fldCharType="end"/>
      </w:r>
    </w:p>
    <w:p w14:paraId="45234F3D" w14:textId="77777777" w:rsidR="002B216E" w:rsidRDefault="002B216E">
      <w:pPr>
        <w:pStyle w:val="TOC2"/>
        <w:tabs>
          <w:tab w:val="right" w:leader="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_Toc475622497 \h </w:instrText>
      </w:r>
      <w:r>
        <w:rPr>
          <w:noProof/>
        </w:rPr>
      </w:r>
      <w:r>
        <w:rPr>
          <w:noProof/>
        </w:rPr>
        <w:fldChar w:fldCharType="separate"/>
      </w:r>
      <w:r>
        <w:rPr>
          <w:noProof/>
        </w:rPr>
        <w:t>48</w:t>
      </w:r>
      <w:r>
        <w:rPr>
          <w:noProof/>
        </w:rPr>
        <w:fldChar w:fldCharType="end"/>
      </w:r>
    </w:p>
    <w:p w14:paraId="76A3BFAF" w14:textId="77777777" w:rsidR="002B216E" w:rsidRDefault="002B216E">
      <w:pPr>
        <w:pStyle w:val="TOC2"/>
        <w:tabs>
          <w:tab w:val="right" w:leader="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_Toc475622498 \h </w:instrText>
      </w:r>
      <w:r>
        <w:rPr>
          <w:noProof/>
        </w:rPr>
      </w:r>
      <w:r>
        <w:rPr>
          <w:noProof/>
        </w:rPr>
        <w:fldChar w:fldCharType="separate"/>
      </w:r>
      <w:r>
        <w:rPr>
          <w:noProof/>
        </w:rPr>
        <w:t>49</w:t>
      </w:r>
      <w:r>
        <w:rPr>
          <w:noProof/>
        </w:rPr>
        <w:fldChar w:fldCharType="end"/>
      </w:r>
    </w:p>
    <w:p w14:paraId="02FD8554" w14:textId="77777777" w:rsidR="002B216E" w:rsidRDefault="002B216E">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_Toc475622499 \h </w:instrText>
      </w:r>
      <w:r>
        <w:rPr>
          <w:noProof/>
        </w:rPr>
      </w:r>
      <w:r>
        <w:rPr>
          <w:noProof/>
        </w:rPr>
        <w:fldChar w:fldCharType="separate"/>
      </w:r>
      <w:r>
        <w:rPr>
          <w:noProof/>
        </w:rPr>
        <w:t>51</w:t>
      </w:r>
      <w:r>
        <w:rPr>
          <w:noProof/>
        </w:rPr>
        <w:fldChar w:fldCharType="end"/>
      </w:r>
    </w:p>
    <w:p w14:paraId="52F09898"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附录</w:t>
      </w:r>
      <w:r w:rsidRPr="00673A8C">
        <w:rPr>
          <w:rFonts w:cs="Times New Roman"/>
          <w:noProof/>
        </w:rPr>
        <w:t>1 miRNA</w:t>
      </w:r>
      <w:r w:rsidRPr="00673A8C">
        <w:rPr>
          <w:rFonts w:cs="Times New Roman" w:hint="eastAsia"/>
          <w:noProof/>
        </w:rPr>
        <w:t>单倍型分析</w:t>
      </w:r>
      <w:r>
        <w:rPr>
          <w:noProof/>
        </w:rPr>
        <w:tab/>
      </w:r>
      <w:r>
        <w:rPr>
          <w:noProof/>
        </w:rPr>
        <w:fldChar w:fldCharType="begin"/>
      </w:r>
      <w:r>
        <w:rPr>
          <w:noProof/>
        </w:rPr>
        <w:instrText xml:space="preserve"> PAGEREF _Toc475622500 \h </w:instrText>
      </w:r>
      <w:r>
        <w:rPr>
          <w:noProof/>
        </w:rPr>
      </w:r>
      <w:r>
        <w:rPr>
          <w:noProof/>
        </w:rPr>
        <w:fldChar w:fldCharType="separate"/>
      </w:r>
      <w:r>
        <w:rPr>
          <w:noProof/>
        </w:rPr>
        <w:t>55</w:t>
      </w:r>
      <w:r>
        <w:rPr>
          <w:noProof/>
        </w:rPr>
        <w:fldChar w:fldCharType="end"/>
      </w:r>
    </w:p>
    <w:p w14:paraId="731AD815"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1 </w:t>
      </w:r>
      <w:r w:rsidRPr="00673A8C">
        <w:rPr>
          <w:rFonts w:cs="Times New Roman" w:hint="eastAsia"/>
          <w:noProof/>
        </w:rPr>
        <w:t>保守成熟</w:t>
      </w:r>
      <w:r w:rsidRPr="00673A8C">
        <w:rPr>
          <w:rFonts w:cs="Times New Roman"/>
          <w:noProof/>
        </w:rPr>
        <w:t>miRNA</w:t>
      </w:r>
      <w:r w:rsidRPr="00673A8C">
        <w:rPr>
          <w:rFonts w:cs="Times New Roman" w:hint="eastAsia"/>
          <w:noProof/>
        </w:rPr>
        <w:t>上</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_Toc475622501 \h </w:instrText>
      </w:r>
      <w:r>
        <w:rPr>
          <w:noProof/>
        </w:rPr>
      </w:r>
      <w:r>
        <w:rPr>
          <w:noProof/>
        </w:rPr>
        <w:fldChar w:fldCharType="separate"/>
      </w:r>
      <w:r>
        <w:rPr>
          <w:noProof/>
        </w:rPr>
        <w:t>56</w:t>
      </w:r>
      <w:r>
        <w:rPr>
          <w:noProof/>
        </w:rPr>
        <w:fldChar w:fldCharType="end"/>
      </w:r>
    </w:p>
    <w:p w14:paraId="67E09EC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2 </w:t>
      </w:r>
      <w:r w:rsidRPr="00673A8C">
        <w:rPr>
          <w:rFonts w:cs="Times New Roman" w:hint="eastAsia"/>
          <w:noProof/>
        </w:rPr>
        <w:t>保守</w:t>
      </w:r>
      <w:r w:rsidRPr="00673A8C">
        <w:rPr>
          <w:rFonts w:cs="Times New Roman"/>
          <w:noProof/>
        </w:rPr>
        <w:t>miRNA</w:t>
      </w:r>
      <w:r w:rsidRPr="00673A8C">
        <w:rPr>
          <w:rFonts w:cs="Times New Roman" w:hint="eastAsia"/>
          <w:noProof/>
        </w:rPr>
        <w:t>的预测靶基因</w:t>
      </w:r>
      <w:r>
        <w:rPr>
          <w:noProof/>
        </w:rPr>
        <w:tab/>
      </w:r>
      <w:r>
        <w:rPr>
          <w:noProof/>
        </w:rPr>
        <w:fldChar w:fldCharType="begin"/>
      </w:r>
      <w:r>
        <w:rPr>
          <w:noProof/>
        </w:rPr>
        <w:instrText xml:space="preserve"> PAGEREF _Toc475622502 \h </w:instrText>
      </w:r>
      <w:r>
        <w:rPr>
          <w:noProof/>
        </w:rPr>
      </w:r>
      <w:r>
        <w:rPr>
          <w:noProof/>
        </w:rPr>
        <w:fldChar w:fldCharType="separate"/>
      </w:r>
      <w:r>
        <w:rPr>
          <w:noProof/>
        </w:rPr>
        <w:t>61</w:t>
      </w:r>
      <w:r>
        <w:rPr>
          <w:noProof/>
        </w:rPr>
        <w:fldChar w:fldCharType="end"/>
      </w:r>
    </w:p>
    <w:p w14:paraId="2F39245F"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3 </w:t>
      </w:r>
      <w:r w:rsidRPr="00673A8C">
        <w:rPr>
          <w:rFonts w:cs="Times New Roman" w:hint="eastAsia"/>
          <w:noProof/>
        </w:rPr>
        <w:t>保守</w:t>
      </w:r>
      <w:r w:rsidRPr="00673A8C">
        <w:rPr>
          <w:rFonts w:cs="Times New Roman"/>
          <w:noProof/>
        </w:rPr>
        <w:t>miRNA</w:t>
      </w:r>
      <w:r w:rsidRPr="00673A8C">
        <w:rPr>
          <w:rFonts w:cs="Times New Roman" w:hint="eastAsia"/>
          <w:noProof/>
        </w:rPr>
        <w:t>靶基因结合位点上的</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_Toc475622503 \h </w:instrText>
      </w:r>
      <w:r>
        <w:rPr>
          <w:noProof/>
        </w:rPr>
      </w:r>
      <w:r>
        <w:rPr>
          <w:noProof/>
        </w:rPr>
        <w:fldChar w:fldCharType="separate"/>
      </w:r>
      <w:r>
        <w:rPr>
          <w:noProof/>
        </w:rPr>
        <w:t>64</w:t>
      </w:r>
      <w:r>
        <w:rPr>
          <w:noProof/>
        </w:rPr>
        <w:fldChar w:fldCharType="end"/>
      </w:r>
    </w:p>
    <w:p w14:paraId="3E351AB1" w14:textId="77777777" w:rsidR="002B216E" w:rsidRDefault="002B216E">
      <w:pPr>
        <w:pStyle w:val="TOC1"/>
        <w:rPr>
          <w:rFonts w:asciiTheme="minorHAnsi" w:eastAsia="宋体" w:hAnsiTheme="minorHAnsi" w:cstheme="minorBidi"/>
          <w:bCs w:val="0"/>
          <w:caps w:val="0"/>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_Toc475622504 \h </w:instrText>
      </w:r>
      <w:r>
        <w:rPr>
          <w:noProof/>
        </w:rPr>
      </w:r>
      <w:r>
        <w:rPr>
          <w:noProof/>
        </w:rPr>
        <w:fldChar w:fldCharType="separate"/>
      </w:r>
      <w:r>
        <w:rPr>
          <w:noProof/>
        </w:rPr>
        <w:t>70</w:t>
      </w:r>
      <w:r>
        <w:rPr>
          <w:noProof/>
        </w:rPr>
        <w:fldChar w:fldCharType="end"/>
      </w:r>
    </w:p>
    <w:p w14:paraId="164DCB66" w14:textId="77777777" w:rsidR="002B216E" w:rsidRDefault="002B216E">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_Toc475622505 \h </w:instrText>
      </w:r>
      <w:r>
        <w:rPr>
          <w:noProof/>
        </w:rPr>
      </w:r>
      <w:r>
        <w:rPr>
          <w:noProof/>
        </w:rPr>
        <w:fldChar w:fldCharType="separate"/>
      </w:r>
      <w:r>
        <w:rPr>
          <w:noProof/>
        </w:rPr>
        <w:t>71</w:t>
      </w:r>
      <w:r>
        <w:rPr>
          <w:noProof/>
        </w:rPr>
        <w:fldChar w:fldCharType="end"/>
      </w:r>
    </w:p>
    <w:p w14:paraId="556F7A3A" w14:textId="0EB739D0" w:rsidR="00A06D3E" w:rsidRDefault="00601D70" w:rsidP="00601D70">
      <w:r>
        <w:fldChar w:fldCharType="end"/>
      </w:r>
    </w:p>
    <w:p w14:paraId="2BE1B287" w14:textId="77777777" w:rsidR="001F7B1A" w:rsidRDefault="001F7B1A" w:rsidP="00A06D3E"/>
    <w:p w14:paraId="0C8AB91E" w14:textId="77777777" w:rsidR="001F7B1A" w:rsidRPr="00A06D3E" w:rsidRDefault="001F7B1A" w:rsidP="00A06D3E"/>
    <w:p w14:paraId="71D39370" w14:textId="77777777" w:rsidR="00C83F46" w:rsidRDefault="00460EFC" w:rsidP="006F13B3">
      <w:pPr>
        <w:pStyle w:val="a6"/>
      </w:pPr>
      <w:r w:rsidRPr="00F73E58">
        <w:lastRenderedPageBreak/>
        <w:t>图</w:t>
      </w:r>
      <w:r w:rsidRPr="00F73E58">
        <w:t xml:space="preserve"> </w:t>
      </w:r>
      <w:r w:rsidRPr="00F73E58">
        <w:t>录</w:t>
      </w:r>
    </w:p>
    <w:p w14:paraId="245FED3B" w14:textId="77777777" w:rsidR="0050425A" w:rsidRPr="0050425A" w:rsidRDefault="0050425A" w:rsidP="0050425A"/>
    <w:p w14:paraId="65A168ED" w14:textId="77777777" w:rsidR="0050425A" w:rsidRDefault="0050425A">
      <w:pPr>
        <w:pStyle w:val="TableofFigures"/>
        <w:rPr>
          <w:rFonts w:asciiTheme="minorHAnsi" w:hAnsiTheme="minorHAnsi"/>
          <w:noProof/>
        </w:rPr>
      </w:pPr>
      <w:r>
        <w:fldChar w:fldCharType="begin"/>
      </w:r>
      <w:r>
        <w:instrText xml:space="preserve"> TOC \f F \t "</w:instrText>
      </w:r>
      <w:r>
        <w:instrText>图</w:instrText>
      </w:r>
      <w:r>
        <w:instrText>-</w:instrText>
      </w:r>
      <w:r>
        <w:instrText>中文题注</w:instrText>
      </w:r>
      <w:r>
        <w:instrText xml:space="preserve">" \c </w:instrText>
      </w:r>
      <w:r>
        <w:fldChar w:fldCharType="separate"/>
      </w:r>
      <w:r>
        <w:rPr>
          <w:rFonts w:hint="eastAsia"/>
          <w:noProof/>
        </w:rPr>
        <w:t>图</w:t>
      </w:r>
      <w:r>
        <w:rPr>
          <w:noProof/>
        </w:rPr>
        <w:t xml:space="preserve">1-1 </w:t>
      </w:r>
      <w:r>
        <w:rPr>
          <w:rFonts w:hint="eastAsia"/>
          <w:noProof/>
        </w:rPr>
        <w:t>植物中</w:t>
      </w:r>
      <w:r>
        <w:rPr>
          <w:noProof/>
        </w:rPr>
        <w:t>miRNA</w:t>
      </w:r>
      <w:r>
        <w:rPr>
          <w:rFonts w:hint="eastAsia"/>
          <w:noProof/>
        </w:rPr>
        <w:t>的生成、成熟以及作用过程</w:t>
      </w:r>
      <w:r>
        <w:rPr>
          <w:noProof/>
        </w:rPr>
        <w:tab/>
      </w:r>
      <w:r>
        <w:rPr>
          <w:noProof/>
        </w:rPr>
        <w:fldChar w:fldCharType="begin"/>
      </w:r>
      <w:r>
        <w:rPr>
          <w:noProof/>
        </w:rPr>
        <w:instrText xml:space="preserve"> PAGEREF _Toc475614107 \h </w:instrText>
      </w:r>
      <w:r>
        <w:rPr>
          <w:noProof/>
        </w:rPr>
      </w:r>
      <w:r>
        <w:rPr>
          <w:noProof/>
        </w:rPr>
        <w:fldChar w:fldCharType="separate"/>
      </w:r>
      <w:r>
        <w:rPr>
          <w:noProof/>
        </w:rPr>
        <w:t>3</w:t>
      </w:r>
      <w:r>
        <w:rPr>
          <w:noProof/>
        </w:rPr>
        <w:fldChar w:fldCharType="end"/>
      </w:r>
    </w:p>
    <w:p w14:paraId="7C4348B3" w14:textId="77777777" w:rsidR="0050425A" w:rsidRDefault="0050425A">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_Toc475614108 \h </w:instrText>
      </w:r>
      <w:r>
        <w:rPr>
          <w:noProof/>
        </w:rPr>
      </w:r>
      <w:r>
        <w:rPr>
          <w:noProof/>
        </w:rPr>
        <w:fldChar w:fldCharType="separate"/>
      </w:r>
      <w:r>
        <w:rPr>
          <w:noProof/>
        </w:rPr>
        <w:t>4</w:t>
      </w:r>
      <w:r>
        <w:rPr>
          <w:noProof/>
        </w:rPr>
        <w:fldChar w:fldCharType="end"/>
      </w:r>
    </w:p>
    <w:p w14:paraId="3C48FDDA" w14:textId="77777777" w:rsidR="0050425A" w:rsidRDefault="0050425A">
      <w:pPr>
        <w:pStyle w:val="TableofFigures"/>
        <w:rPr>
          <w:rFonts w:asciiTheme="minorHAnsi" w:hAnsiTheme="minorHAnsi"/>
          <w:noProof/>
        </w:rPr>
      </w:pPr>
      <w:r>
        <w:rPr>
          <w:rFonts w:hint="eastAsia"/>
          <w:noProof/>
        </w:rPr>
        <w:t>图</w:t>
      </w:r>
      <w:r>
        <w:rPr>
          <w:noProof/>
        </w:rPr>
        <w:t>4-1 pre-miRNA</w:t>
      </w:r>
      <w:r>
        <w:rPr>
          <w:rFonts w:hint="eastAsia"/>
          <w:noProof/>
        </w:rPr>
        <w:t>在水稻不同阶段组织／器官中表达热图</w:t>
      </w:r>
      <w:r>
        <w:rPr>
          <w:noProof/>
        </w:rPr>
        <w:tab/>
      </w:r>
      <w:r>
        <w:rPr>
          <w:noProof/>
        </w:rPr>
        <w:fldChar w:fldCharType="begin"/>
      </w:r>
      <w:r>
        <w:rPr>
          <w:noProof/>
        </w:rPr>
        <w:instrText xml:space="preserve"> PAGEREF _Toc475614109 \h </w:instrText>
      </w:r>
      <w:r>
        <w:rPr>
          <w:noProof/>
        </w:rPr>
      </w:r>
      <w:r>
        <w:rPr>
          <w:noProof/>
        </w:rPr>
        <w:fldChar w:fldCharType="separate"/>
      </w:r>
      <w:r>
        <w:rPr>
          <w:noProof/>
        </w:rPr>
        <w:t>8</w:t>
      </w:r>
      <w:r>
        <w:rPr>
          <w:noProof/>
        </w:rPr>
        <w:fldChar w:fldCharType="end"/>
      </w:r>
    </w:p>
    <w:p w14:paraId="573F73BA" w14:textId="77777777" w:rsidR="0050425A" w:rsidRDefault="0050425A">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在水稻不同阶段组织／器官中表达热图</w:t>
      </w:r>
      <w:r>
        <w:rPr>
          <w:noProof/>
        </w:rPr>
        <w:tab/>
      </w:r>
      <w:r>
        <w:rPr>
          <w:noProof/>
        </w:rPr>
        <w:fldChar w:fldCharType="begin"/>
      </w:r>
      <w:r>
        <w:rPr>
          <w:noProof/>
        </w:rPr>
        <w:instrText xml:space="preserve"> PAGEREF _Toc475614110 \h </w:instrText>
      </w:r>
      <w:r>
        <w:rPr>
          <w:noProof/>
        </w:rPr>
      </w:r>
      <w:r>
        <w:rPr>
          <w:noProof/>
        </w:rPr>
        <w:fldChar w:fldCharType="separate"/>
      </w:r>
      <w:r>
        <w:rPr>
          <w:noProof/>
        </w:rPr>
        <w:t>9</w:t>
      </w:r>
      <w:r>
        <w:rPr>
          <w:noProof/>
        </w:rPr>
        <w:fldChar w:fldCharType="end"/>
      </w:r>
    </w:p>
    <w:p w14:paraId="3847971D" w14:textId="77777777" w:rsidR="0050425A" w:rsidRDefault="0050425A">
      <w:pPr>
        <w:pStyle w:val="TableofFigures"/>
        <w:rPr>
          <w:rFonts w:asciiTheme="minorHAnsi" w:hAnsiTheme="minorHAnsi"/>
          <w:noProof/>
        </w:rPr>
      </w:pPr>
      <w:r>
        <w:rPr>
          <w:rFonts w:hint="eastAsia"/>
          <w:noProof/>
        </w:rPr>
        <w:t>图</w:t>
      </w:r>
      <w:r>
        <w:rPr>
          <w:noProof/>
        </w:rPr>
        <w:t>4-3</w:t>
      </w:r>
      <w:r>
        <w:rPr>
          <w:rFonts w:hint="eastAsia"/>
          <w:noProof/>
        </w:rPr>
        <w:t>已验证</w:t>
      </w:r>
      <w:r>
        <w:rPr>
          <w:noProof/>
        </w:rPr>
        <w:t>miRNA:</w:t>
      </w:r>
      <w:r>
        <w:rPr>
          <w:rFonts w:hint="eastAsia"/>
          <w:noProof/>
        </w:rPr>
        <w:t>靶基因表达量</w:t>
      </w:r>
      <w:r>
        <w:rPr>
          <w:noProof/>
        </w:rPr>
        <w:t>Spearman</w:t>
      </w:r>
      <w:r>
        <w:rPr>
          <w:rFonts w:hint="eastAsia"/>
          <w:noProof/>
        </w:rPr>
        <w:t>相关性系数图</w:t>
      </w:r>
      <w:r>
        <w:rPr>
          <w:noProof/>
        </w:rPr>
        <w:tab/>
      </w:r>
      <w:r>
        <w:rPr>
          <w:noProof/>
        </w:rPr>
        <w:fldChar w:fldCharType="begin"/>
      </w:r>
      <w:r>
        <w:rPr>
          <w:noProof/>
        </w:rPr>
        <w:instrText xml:space="preserve"> PAGEREF _Toc475614111 \h </w:instrText>
      </w:r>
      <w:r>
        <w:rPr>
          <w:noProof/>
        </w:rPr>
      </w:r>
      <w:r>
        <w:rPr>
          <w:noProof/>
        </w:rPr>
        <w:fldChar w:fldCharType="separate"/>
      </w:r>
      <w:r>
        <w:rPr>
          <w:noProof/>
        </w:rPr>
        <w:t>11</w:t>
      </w:r>
      <w:r>
        <w:rPr>
          <w:noProof/>
        </w:rPr>
        <w:fldChar w:fldCharType="end"/>
      </w:r>
    </w:p>
    <w:p w14:paraId="2D7D06A2" w14:textId="77777777" w:rsidR="0050425A" w:rsidRDefault="0050425A">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家族表达量的皮尔森相关性系数</w:t>
      </w:r>
      <w:r>
        <w:rPr>
          <w:noProof/>
        </w:rPr>
        <w:tab/>
      </w:r>
      <w:r>
        <w:rPr>
          <w:noProof/>
        </w:rPr>
        <w:fldChar w:fldCharType="begin"/>
      </w:r>
      <w:r>
        <w:rPr>
          <w:noProof/>
        </w:rPr>
        <w:instrText xml:space="preserve"> PAGEREF _Toc475614112 \h </w:instrText>
      </w:r>
      <w:r>
        <w:rPr>
          <w:noProof/>
        </w:rPr>
      </w:r>
      <w:r>
        <w:rPr>
          <w:noProof/>
        </w:rPr>
        <w:fldChar w:fldCharType="separate"/>
      </w:r>
      <w:r>
        <w:rPr>
          <w:noProof/>
        </w:rPr>
        <w:t>12</w:t>
      </w:r>
      <w:r>
        <w:rPr>
          <w:noProof/>
        </w:rPr>
        <w:fldChar w:fldCharType="end"/>
      </w:r>
    </w:p>
    <w:p w14:paraId="30743930" w14:textId="77777777" w:rsidR="0050425A" w:rsidRDefault="0050425A">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_Toc475614113 \h </w:instrText>
      </w:r>
      <w:r>
        <w:rPr>
          <w:noProof/>
        </w:rPr>
      </w:r>
      <w:r>
        <w:rPr>
          <w:noProof/>
        </w:rPr>
        <w:fldChar w:fldCharType="separate"/>
      </w:r>
      <w:r>
        <w:rPr>
          <w:noProof/>
        </w:rPr>
        <w:t>14</w:t>
      </w:r>
      <w:r>
        <w:rPr>
          <w:noProof/>
        </w:rPr>
        <w:fldChar w:fldCharType="end"/>
      </w:r>
    </w:p>
    <w:p w14:paraId="75C2B316" w14:textId="77777777" w:rsidR="0050425A" w:rsidRDefault="0050425A">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中</w:t>
      </w:r>
      <w:r>
        <w:rPr>
          <w:noProof/>
        </w:rPr>
        <w:t>pre-miRNA</w:t>
      </w:r>
      <w:r>
        <w:rPr>
          <w:rFonts w:hint="eastAsia"/>
          <w:noProof/>
        </w:rPr>
        <w:t>的</w:t>
      </w:r>
      <w:r>
        <w:rPr>
          <w:noProof/>
        </w:rPr>
        <w:t>SNP</w:t>
      </w:r>
      <w:r>
        <w:rPr>
          <w:rFonts w:hint="eastAsia"/>
          <w:noProof/>
        </w:rPr>
        <w:t>数量</w:t>
      </w:r>
      <w:r>
        <w:rPr>
          <w:noProof/>
        </w:rPr>
        <w:tab/>
      </w:r>
      <w:r>
        <w:rPr>
          <w:noProof/>
        </w:rPr>
        <w:fldChar w:fldCharType="begin"/>
      </w:r>
      <w:r>
        <w:rPr>
          <w:noProof/>
        </w:rPr>
        <w:instrText xml:space="preserve"> PAGEREF _Toc475614114 \h </w:instrText>
      </w:r>
      <w:r>
        <w:rPr>
          <w:noProof/>
        </w:rPr>
      </w:r>
      <w:r>
        <w:rPr>
          <w:noProof/>
        </w:rPr>
        <w:fldChar w:fldCharType="separate"/>
      </w:r>
      <w:r>
        <w:rPr>
          <w:noProof/>
        </w:rPr>
        <w:t>16</w:t>
      </w:r>
      <w:r>
        <w:rPr>
          <w:noProof/>
        </w:rPr>
        <w:fldChar w:fldCharType="end"/>
      </w:r>
    </w:p>
    <w:p w14:paraId="495D4C3A" w14:textId="77777777" w:rsidR="0050425A" w:rsidRDefault="0050425A">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_Toc475614115 \h </w:instrText>
      </w:r>
      <w:r>
        <w:rPr>
          <w:noProof/>
        </w:rPr>
      </w:r>
      <w:r>
        <w:rPr>
          <w:noProof/>
        </w:rPr>
        <w:fldChar w:fldCharType="separate"/>
      </w:r>
      <w:r>
        <w:rPr>
          <w:noProof/>
        </w:rPr>
        <w:t>18</w:t>
      </w:r>
      <w:r>
        <w:rPr>
          <w:noProof/>
        </w:rPr>
        <w:fldChar w:fldCharType="end"/>
      </w:r>
    </w:p>
    <w:p w14:paraId="1B422304" w14:textId="77777777" w:rsidR="0050425A" w:rsidRDefault="0050425A">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w:t>
      </w:r>
      <w:r>
        <w:rPr>
          <w:noProof/>
        </w:rPr>
        <w:tab/>
      </w:r>
      <w:r>
        <w:rPr>
          <w:noProof/>
        </w:rPr>
        <w:fldChar w:fldCharType="begin"/>
      </w:r>
      <w:r>
        <w:rPr>
          <w:noProof/>
        </w:rPr>
        <w:instrText xml:space="preserve"> PAGEREF _Toc475614116 \h </w:instrText>
      </w:r>
      <w:r>
        <w:rPr>
          <w:noProof/>
        </w:rPr>
      </w:r>
      <w:r>
        <w:rPr>
          <w:noProof/>
        </w:rPr>
        <w:fldChar w:fldCharType="separate"/>
      </w:r>
      <w:r>
        <w:rPr>
          <w:noProof/>
        </w:rPr>
        <w:t>19</w:t>
      </w:r>
      <w:r>
        <w:rPr>
          <w:noProof/>
        </w:rPr>
        <w:fldChar w:fldCharType="end"/>
      </w:r>
    </w:p>
    <w:p w14:paraId="5346110A" w14:textId="77777777" w:rsidR="0050425A" w:rsidRDefault="0050425A">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w:t>
      </w:r>
      <w:r>
        <w:rPr>
          <w:noProof/>
        </w:rPr>
        <w:tab/>
      </w:r>
      <w:r>
        <w:rPr>
          <w:noProof/>
        </w:rPr>
        <w:fldChar w:fldCharType="begin"/>
      </w:r>
      <w:r>
        <w:rPr>
          <w:noProof/>
        </w:rPr>
        <w:instrText xml:space="preserve"> PAGEREF _Toc475614117 \h </w:instrText>
      </w:r>
      <w:r>
        <w:rPr>
          <w:noProof/>
        </w:rPr>
      </w:r>
      <w:r>
        <w:rPr>
          <w:noProof/>
        </w:rPr>
        <w:fldChar w:fldCharType="separate"/>
      </w:r>
      <w:r>
        <w:rPr>
          <w:noProof/>
        </w:rPr>
        <w:t>21</w:t>
      </w:r>
      <w:r>
        <w:rPr>
          <w:noProof/>
        </w:rPr>
        <w:fldChar w:fldCharType="end"/>
      </w:r>
    </w:p>
    <w:p w14:paraId="42089C80" w14:textId="77777777" w:rsidR="0050425A" w:rsidRDefault="0050425A">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和其结合位点的</w:t>
      </w:r>
      <w:r>
        <w:rPr>
          <w:noProof/>
        </w:rPr>
        <w:t>SNP</w:t>
      </w:r>
      <w:r>
        <w:rPr>
          <w:rFonts w:hint="eastAsia"/>
          <w:noProof/>
        </w:rPr>
        <w:t>频率分布</w:t>
      </w:r>
      <w:r>
        <w:rPr>
          <w:noProof/>
        </w:rPr>
        <w:tab/>
      </w:r>
      <w:r>
        <w:rPr>
          <w:noProof/>
        </w:rPr>
        <w:fldChar w:fldCharType="begin"/>
      </w:r>
      <w:r>
        <w:rPr>
          <w:noProof/>
        </w:rPr>
        <w:instrText xml:space="preserve"> PAGEREF _Toc475614118 \h </w:instrText>
      </w:r>
      <w:r>
        <w:rPr>
          <w:noProof/>
        </w:rPr>
      </w:r>
      <w:r>
        <w:rPr>
          <w:noProof/>
        </w:rPr>
        <w:fldChar w:fldCharType="separate"/>
      </w:r>
      <w:r>
        <w:rPr>
          <w:noProof/>
        </w:rPr>
        <w:t>22</w:t>
      </w:r>
      <w:r>
        <w:rPr>
          <w:noProof/>
        </w:rPr>
        <w:fldChar w:fldCharType="end"/>
      </w:r>
    </w:p>
    <w:p w14:paraId="5F68BB9B" w14:textId="77777777" w:rsidR="0050425A" w:rsidRDefault="0050425A">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_Toc475614119 \h </w:instrText>
      </w:r>
      <w:r>
        <w:rPr>
          <w:noProof/>
        </w:rPr>
      </w:r>
      <w:r>
        <w:rPr>
          <w:noProof/>
        </w:rPr>
        <w:fldChar w:fldCharType="separate"/>
      </w:r>
      <w:r>
        <w:rPr>
          <w:noProof/>
        </w:rPr>
        <w:t>25</w:t>
      </w:r>
      <w:r>
        <w:rPr>
          <w:noProof/>
        </w:rPr>
        <w:fldChar w:fldCharType="end"/>
      </w:r>
    </w:p>
    <w:p w14:paraId="4FF212BB" w14:textId="77777777" w:rsidR="0050425A" w:rsidRDefault="0050425A">
      <w:pPr>
        <w:pStyle w:val="TableofFigures"/>
        <w:rPr>
          <w:rFonts w:asciiTheme="minorHAnsi" w:hAnsiTheme="minorHAnsi"/>
          <w:noProof/>
        </w:rPr>
      </w:pPr>
      <w:r>
        <w:rPr>
          <w:rFonts w:hint="eastAsia"/>
          <w:noProof/>
        </w:rPr>
        <w:t>图</w:t>
      </w:r>
      <w:r>
        <w:rPr>
          <w:noProof/>
        </w:rPr>
        <w:t>6-2 pre-miRNA</w:t>
      </w:r>
      <w:r>
        <w:rPr>
          <w:rFonts w:hint="eastAsia"/>
          <w:noProof/>
        </w:rPr>
        <w:t>上</w:t>
      </w:r>
      <w:r>
        <w:rPr>
          <w:noProof/>
        </w:rPr>
        <w:t>SNP</w:t>
      </w:r>
      <w:r>
        <w:rPr>
          <w:rFonts w:hint="eastAsia"/>
          <w:noProof/>
        </w:rPr>
        <w:t>数量分布图</w:t>
      </w:r>
      <w:r>
        <w:rPr>
          <w:noProof/>
        </w:rPr>
        <w:tab/>
      </w:r>
      <w:r>
        <w:rPr>
          <w:noProof/>
        </w:rPr>
        <w:fldChar w:fldCharType="begin"/>
      </w:r>
      <w:r>
        <w:rPr>
          <w:noProof/>
        </w:rPr>
        <w:instrText xml:space="preserve"> PAGEREF _Toc475614120 \h </w:instrText>
      </w:r>
      <w:r>
        <w:rPr>
          <w:noProof/>
        </w:rPr>
      </w:r>
      <w:r>
        <w:rPr>
          <w:noProof/>
        </w:rPr>
        <w:fldChar w:fldCharType="separate"/>
      </w:r>
      <w:r>
        <w:rPr>
          <w:noProof/>
        </w:rPr>
        <w:t>26</w:t>
      </w:r>
      <w:r>
        <w:rPr>
          <w:noProof/>
        </w:rPr>
        <w:fldChar w:fldCharType="end"/>
      </w:r>
    </w:p>
    <w:p w14:paraId="14C57F94" w14:textId="77777777" w:rsidR="0050425A" w:rsidRDefault="0050425A">
      <w:pPr>
        <w:pStyle w:val="TableofFigures"/>
        <w:rPr>
          <w:rFonts w:asciiTheme="minorHAnsi" w:hAnsiTheme="minorHAnsi"/>
          <w:noProof/>
        </w:rPr>
      </w:pPr>
      <w:r>
        <w:rPr>
          <w:rFonts w:hint="eastAsia"/>
          <w:noProof/>
        </w:rPr>
        <w:t>图</w:t>
      </w:r>
      <w:r>
        <w:rPr>
          <w:noProof/>
        </w:rPr>
        <w:t xml:space="preserve">6-3 </w:t>
      </w:r>
      <w:r>
        <w:rPr>
          <w:rFonts w:hint="eastAsia"/>
          <w:noProof/>
        </w:rPr>
        <w:t>三个</w:t>
      </w:r>
      <w:r>
        <w:rPr>
          <w:noProof/>
        </w:rPr>
        <w:t>pre-miRNA</w:t>
      </w:r>
      <w:r>
        <w:rPr>
          <w:rFonts w:hint="eastAsia"/>
          <w:noProof/>
        </w:rPr>
        <w:t>的二级结构预测图</w:t>
      </w:r>
      <w:r>
        <w:rPr>
          <w:noProof/>
        </w:rPr>
        <w:tab/>
      </w:r>
      <w:r>
        <w:rPr>
          <w:noProof/>
        </w:rPr>
        <w:fldChar w:fldCharType="begin"/>
      </w:r>
      <w:r>
        <w:rPr>
          <w:noProof/>
        </w:rPr>
        <w:instrText xml:space="preserve"> PAGEREF _Toc475614121 \h </w:instrText>
      </w:r>
      <w:r>
        <w:rPr>
          <w:noProof/>
        </w:rPr>
      </w:r>
      <w:r>
        <w:rPr>
          <w:noProof/>
        </w:rPr>
        <w:fldChar w:fldCharType="separate"/>
      </w:r>
      <w:r>
        <w:rPr>
          <w:noProof/>
        </w:rPr>
        <w:t>28</w:t>
      </w:r>
      <w:r>
        <w:rPr>
          <w:noProof/>
        </w:rPr>
        <w:fldChar w:fldCharType="end"/>
      </w:r>
    </w:p>
    <w:p w14:paraId="77BC1CF7" w14:textId="77777777" w:rsidR="0050425A" w:rsidRDefault="0050425A">
      <w:pPr>
        <w:pStyle w:val="TableofFigures"/>
        <w:rPr>
          <w:rFonts w:asciiTheme="minorHAnsi" w:hAnsiTheme="minorHAnsi"/>
          <w:noProof/>
        </w:rPr>
      </w:pPr>
      <w:r>
        <w:rPr>
          <w:rFonts w:hint="eastAsia"/>
          <w:noProof/>
        </w:rPr>
        <w:t>图</w:t>
      </w:r>
      <w:r>
        <w:rPr>
          <w:noProof/>
        </w:rPr>
        <w:t xml:space="preserve">6-4 </w:t>
      </w:r>
      <w:r>
        <w:rPr>
          <w:rFonts w:hint="eastAsia"/>
          <w:noProof/>
        </w:rPr>
        <w:t>两个保守</w:t>
      </w:r>
      <w:r>
        <w:rPr>
          <w:noProof/>
        </w:rPr>
        <w:t>pre-miRNA</w:t>
      </w:r>
      <w:r>
        <w:rPr>
          <w:rFonts w:hint="eastAsia"/>
          <w:noProof/>
        </w:rPr>
        <w:t>的二级结构预测图</w:t>
      </w:r>
      <w:r>
        <w:rPr>
          <w:noProof/>
        </w:rPr>
        <w:tab/>
      </w:r>
      <w:r>
        <w:rPr>
          <w:noProof/>
        </w:rPr>
        <w:fldChar w:fldCharType="begin"/>
      </w:r>
      <w:r>
        <w:rPr>
          <w:noProof/>
        </w:rPr>
        <w:instrText xml:space="preserve"> PAGEREF _Toc475614122 \h </w:instrText>
      </w:r>
      <w:r>
        <w:rPr>
          <w:noProof/>
        </w:rPr>
      </w:r>
      <w:r>
        <w:rPr>
          <w:noProof/>
        </w:rPr>
        <w:fldChar w:fldCharType="separate"/>
      </w:r>
      <w:r>
        <w:rPr>
          <w:noProof/>
        </w:rPr>
        <w:t>29</w:t>
      </w:r>
      <w:r>
        <w:rPr>
          <w:noProof/>
        </w:rPr>
        <w:fldChar w:fldCharType="end"/>
      </w:r>
    </w:p>
    <w:p w14:paraId="06B02586" w14:textId="77777777" w:rsidR="0050425A" w:rsidRDefault="0050425A">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_Toc475614123 \h </w:instrText>
      </w:r>
      <w:r>
        <w:rPr>
          <w:noProof/>
        </w:rPr>
      </w:r>
      <w:r>
        <w:rPr>
          <w:noProof/>
        </w:rPr>
        <w:fldChar w:fldCharType="separate"/>
      </w:r>
      <w:r>
        <w:rPr>
          <w:noProof/>
        </w:rPr>
        <w:t>33</w:t>
      </w:r>
      <w:r>
        <w:rPr>
          <w:noProof/>
        </w:rPr>
        <w:fldChar w:fldCharType="end"/>
      </w:r>
    </w:p>
    <w:p w14:paraId="2E9C2779" w14:textId="77777777" w:rsidR="0050425A" w:rsidRDefault="0050425A">
      <w:pPr>
        <w:pStyle w:val="TableofFigures"/>
        <w:rPr>
          <w:rFonts w:asciiTheme="minorHAnsi" w:hAnsiTheme="minorHAnsi"/>
          <w:noProof/>
        </w:rPr>
      </w:pPr>
      <w:r>
        <w:rPr>
          <w:rFonts w:hint="eastAsia"/>
          <w:noProof/>
        </w:rPr>
        <w:t>图</w:t>
      </w:r>
      <w:r>
        <w:rPr>
          <w:noProof/>
        </w:rPr>
        <w:t>6-6 SNP</w:t>
      </w:r>
      <w:r>
        <w:rPr>
          <w:rFonts w:hint="eastAsia"/>
          <w:noProof/>
        </w:rPr>
        <w:t>带来的四种互补性变化图例</w:t>
      </w:r>
      <w:r>
        <w:rPr>
          <w:noProof/>
        </w:rPr>
        <w:tab/>
      </w:r>
      <w:r>
        <w:rPr>
          <w:noProof/>
        </w:rPr>
        <w:fldChar w:fldCharType="begin"/>
      </w:r>
      <w:r>
        <w:rPr>
          <w:noProof/>
        </w:rPr>
        <w:instrText xml:space="preserve"> PAGEREF _Toc475614124 \h </w:instrText>
      </w:r>
      <w:r>
        <w:rPr>
          <w:noProof/>
        </w:rPr>
      </w:r>
      <w:r>
        <w:rPr>
          <w:noProof/>
        </w:rPr>
        <w:fldChar w:fldCharType="separate"/>
      </w:r>
      <w:r>
        <w:rPr>
          <w:noProof/>
        </w:rPr>
        <w:t>34</w:t>
      </w:r>
      <w:r>
        <w:rPr>
          <w:noProof/>
        </w:rPr>
        <w:fldChar w:fldCharType="end"/>
      </w:r>
    </w:p>
    <w:p w14:paraId="37A323BA" w14:textId="77777777" w:rsidR="0050425A" w:rsidRDefault="0050425A">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_Toc475614125 \h </w:instrText>
      </w:r>
      <w:r>
        <w:rPr>
          <w:noProof/>
        </w:rPr>
      </w:r>
      <w:r>
        <w:rPr>
          <w:noProof/>
        </w:rPr>
        <w:fldChar w:fldCharType="separate"/>
      </w:r>
      <w:r>
        <w:rPr>
          <w:noProof/>
        </w:rPr>
        <w:t>36</w:t>
      </w:r>
      <w:r>
        <w:rPr>
          <w:noProof/>
        </w:rPr>
        <w:fldChar w:fldCharType="end"/>
      </w:r>
    </w:p>
    <w:p w14:paraId="089E5716" w14:textId="77777777" w:rsidR="0050425A" w:rsidRDefault="0050425A">
      <w:pPr>
        <w:pStyle w:val="TableofFigures"/>
        <w:rPr>
          <w:rFonts w:asciiTheme="minorHAnsi" w:hAnsiTheme="minorHAnsi"/>
          <w:noProof/>
        </w:rPr>
      </w:pPr>
      <w:r>
        <w:rPr>
          <w:rFonts w:hint="eastAsia"/>
          <w:noProof/>
        </w:rPr>
        <w:t>图</w:t>
      </w:r>
      <w:r>
        <w:rPr>
          <w:noProof/>
        </w:rPr>
        <w:t>6-8 osa-miR818</w:t>
      </w:r>
      <w:r>
        <w:rPr>
          <w:rFonts w:hint="eastAsia"/>
          <w:noProof/>
        </w:rPr>
        <w:t>家族的二级结构预测图</w:t>
      </w:r>
      <w:r>
        <w:rPr>
          <w:noProof/>
        </w:rPr>
        <w:tab/>
      </w:r>
      <w:r>
        <w:rPr>
          <w:noProof/>
        </w:rPr>
        <w:fldChar w:fldCharType="begin"/>
      </w:r>
      <w:r>
        <w:rPr>
          <w:noProof/>
        </w:rPr>
        <w:instrText xml:space="preserve"> PAGEREF _Toc475614126 \h </w:instrText>
      </w:r>
      <w:r>
        <w:rPr>
          <w:noProof/>
        </w:rPr>
      </w:r>
      <w:r>
        <w:rPr>
          <w:noProof/>
        </w:rPr>
        <w:fldChar w:fldCharType="separate"/>
      </w:r>
      <w:r>
        <w:rPr>
          <w:noProof/>
        </w:rPr>
        <w:t>37</w:t>
      </w:r>
      <w:r>
        <w:rPr>
          <w:noProof/>
        </w:rPr>
        <w:fldChar w:fldCharType="end"/>
      </w:r>
    </w:p>
    <w:p w14:paraId="3D7FA987" w14:textId="77777777" w:rsidR="0050425A" w:rsidRDefault="0050425A">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_Toc475614127 \h </w:instrText>
      </w:r>
      <w:r>
        <w:rPr>
          <w:noProof/>
        </w:rPr>
      </w:r>
      <w:r>
        <w:rPr>
          <w:noProof/>
        </w:rPr>
        <w:fldChar w:fldCharType="separate"/>
      </w:r>
      <w:r>
        <w:rPr>
          <w:noProof/>
        </w:rPr>
        <w:t>38</w:t>
      </w:r>
      <w:r>
        <w:rPr>
          <w:noProof/>
        </w:rPr>
        <w:fldChar w:fldCharType="end"/>
      </w:r>
    </w:p>
    <w:p w14:paraId="65978545" w14:textId="77777777" w:rsidR="0050425A" w:rsidRDefault="0050425A">
      <w:pPr>
        <w:pStyle w:val="TableofFigures"/>
        <w:rPr>
          <w:rFonts w:asciiTheme="minorHAnsi" w:hAnsiTheme="minorHAnsi"/>
          <w:noProof/>
        </w:rPr>
      </w:pPr>
      <w:r>
        <w:rPr>
          <w:rFonts w:hint="eastAsia"/>
          <w:noProof/>
        </w:rPr>
        <w:t>图</w:t>
      </w:r>
      <w:r>
        <w:rPr>
          <w:noProof/>
        </w:rPr>
        <w:t xml:space="preserve">7-1 </w:t>
      </w:r>
      <w:r>
        <w:rPr>
          <w:rFonts w:hint="eastAsia"/>
          <w:noProof/>
        </w:rPr>
        <w:t>带有</w:t>
      </w:r>
      <w:r>
        <w:rPr>
          <w:noProof/>
        </w:rPr>
        <w:t>SNP</w:t>
      </w:r>
      <w:r>
        <w:rPr>
          <w:rFonts w:hint="eastAsia"/>
          <w:noProof/>
        </w:rPr>
        <w:t>靶基因结合位点与</w:t>
      </w:r>
      <w:r>
        <w:rPr>
          <w:noProof/>
        </w:rPr>
        <w:t>miRNA</w:t>
      </w:r>
      <w:r>
        <w:rPr>
          <w:rFonts w:hint="eastAsia"/>
          <w:noProof/>
        </w:rPr>
        <w:t>家族互补模式图</w:t>
      </w:r>
      <w:r>
        <w:rPr>
          <w:noProof/>
        </w:rPr>
        <w:tab/>
      </w:r>
      <w:r>
        <w:rPr>
          <w:noProof/>
        </w:rPr>
        <w:fldChar w:fldCharType="begin"/>
      </w:r>
      <w:r>
        <w:rPr>
          <w:noProof/>
        </w:rPr>
        <w:instrText xml:space="preserve"> PAGEREF _Toc475614128 \h </w:instrText>
      </w:r>
      <w:r>
        <w:rPr>
          <w:noProof/>
        </w:rPr>
      </w:r>
      <w:r>
        <w:rPr>
          <w:noProof/>
        </w:rPr>
        <w:fldChar w:fldCharType="separate"/>
      </w:r>
      <w:r>
        <w:rPr>
          <w:noProof/>
        </w:rPr>
        <w:t>41</w:t>
      </w:r>
      <w:r>
        <w:rPr>
          <w:noProof/>
        </w:rPr>
        <w:fldChar w:fldCharType="end"/>
      </w:r>
    </w:p>
    <w:p w14:paraId="00E0911F" w14:textId="77777777" w:rsidR="0050425A" w:rsidRDefault="0050425A">
      <w:pPr>
        <w:pStyle w:val="TableofFigures"/>
        <w:rPr>
          <w:rFonts w:asciiTheme="minorHAnsi" w:hAnsiTheme="minorHAnsi"/>
          <w:noProof/>
        </w:rPr>
      </w:pPr>
      <w:r>
        <w:rPr>
          <w:rFonts w:hint="eastAsia"/>
          <w:noProof/>
        </w:rPr>
        <w:t>图</w:t>
      </w:r>
      <w:r>
        <w:rPr>
          <w:noProof/>
        </w:rPr>
        <w:t>7-2</w:t>
      </w:r>
      <w:r>
        <w:rPr>
          <w:rFonts w:hint="eastAsia"/>
          <w:noProof/>
        </w:rPr>
        <w:t>两个靶基因和</w:t>
      </w:r>
      <w:r>
        <w:rPr>
          <w:noProof/>
        </w:rPr>
        <w:t>miRNA</w:t>
      </w:r>
      <w:r>
        <w:rPr>
          <w:rFonts w:hint="eastAsia"/>
          <w:noProof/>
        </w:rPr>
        <w:t>家族的互补模式图</w:t>
      </w:r>
      <w:r>
        <w:rPr>
          <w:noProof/>
        </w:rPr>
        <w:tab/>
      </w:r>
      <w:r>
        <w:rPr>
          <w:noProof/>
        </w:rPr>
        <w:fldChar w:fldCharType="begin"/>
      </w:r>
      <w:r>
        <w:rPr>
          <w:noProof/>
        </w:rPr>
        <w:instrText xml:space="preserve"> PAGEREF _Toc475614129 \h </w:instrText>
      </w:r>
      <w:r>
        <w:rPr>
          <w:noProof/>
        </w:rPr>
      </w:r>
      <w:r>
        <w:rPr>
          <w:noProof/>
        </w:rPr>
        <w:fldChar w:fldCharType="separate"/>
      </w:r>
      <w:r>
        <w:rPr>
          <w:noProof/>
        </w:rPr>
        <w:t>41</w:t>
      </w:r>
      <w:r>
        <w:rPr>
          <w:noProof/>
        </w:rPr>
        <w:fldChar w:fldCharType="end"/>
      </w:r>
    </w:p>
    <w:p w14:paraId="422BF8B3" w14:textId="77777777" w:rsidR="0050425A" w:rsidRDefault="0050425A">
      <w:pPr>
        <w:pStyle w:val="TableofFigures"/>
        <w:rPr>
          <w:rFonts w:asciiTheme="minorHAnsi" w:hAnsiTheme="minorHAnsi"/>
          <w:noProof/>
        </w:rPr>
      </w:pPr>
      <w:r>
        <w:rPr>
          <w:rFonts w:hint="eastAsia"/>
          <w:noProof/>
        </w:rPr>
        <w:t>图</w:t>
      </w:r>
      <w:r>
        <w:rPr>
          <w:noProof/>
        </w:rPr>
        <w:t>7-3</w:t>
      </w:r>
      <w:r>
        <w:rPr>
          <w:rFonts w:hint="eastAsia"/>
          <w:noProof/>
        </w:rPr>
        <w:t>单倍型水稻品系表型比较图</w:t>
      </w:r>
      <w:r>
        <w:rPr>
          <w:noProof/>
        </w:rPr>
        <w:tab/>
      </w:r>
      <w:r>
        <w:rPr>
          <w:noProof/>
        </w:rPr>
        <w:fldChar w:fldCharType="begin"/>
      </w:r>
      <w:r>
        <w:rPr>
          <w:noProof/>
        </w:rPr>
        <w:instrText xml:space="preserve"> PAGEREF _Toc475614130 \h </w:instrText>
      </w:r>
      <w:r>
        <w:rPr>
          <w:noProof/>
        </w:rPr>
      </w:r>
      <w:r>
        <w:rPr>
          <w:noProof/>
        </w:rPr>
        <w:fldChar w:fldCharType="separate"/>
      </w:r>
      <w:r>
        <w:rPr>
          <w:noProof/>
        </w:rPr>
        <w:t>46</w:t>
      </w:r>
      <w:r>
        <w:rPr>
          <w:noProof/>
        </w:rPr>
        <w:fldChar w:fldCharType="end"/>
      </w:r>
    </w:p>
    <w:p w14:paraId="48F38FB8" w14:textId="1C64E232" w:rsidR="00460EFC" w:rsidRPr="00F73E58" w:rsidRDefault="0050425A" w:rsidP="006F13B3">
      <w:pPr>
        <w:pStyle w:val="a9"/>
      </w:pPr>
      <w:r>
        <w:fldChar w:fldCharType="end"/>
      </w:r>
    </w:p>
    <w:p w14:paraId="42DD58CA" w14:textId="77777777" w:rsidR="008519C8" w:rsidRPr="00F73E58" w:rsidRDefault="008519C8" w:rsidP="006F13B3">
      <w:pPr>
        <w:pStyle w:val="ABTSTRACT"/>
        <w:ind w:firstLine="560"/>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4FC8A9C2" w:rsidR="00F95103" w:rsidRPr="00F73E58" w:rsidRDefault="00F95103" w:rsidP="006F13B3">
      <w:pPr>
        <w:rPr>
          <w:sz w:val="44"/>
        </w:rPr>
      </w:pPr>
    </w:p>
    <w:p w14:paraId="7EEBCC6B" w14:textId="77777777" w:rsidR="001C07D4" w:rsidRDefault="001C07D4">
      <w:pPr>
        <w:pStyle w:val="TableofFigures"/>
        <w:rPr>
          <w:rFonts w:asciiTheme="minorHAnsi" w:hAnsiTheme="minorHAnsi"/>
          <w:noProof/>
        </w:rPr>
      </w:pPr>
      <w:r>
        <w:fldChar w:fldCharType="begin"/>
      </w:r>
      <w:r>
        <w:instrText xml:space="preserve"> TOC \f F \t "</w:instrText>
      </w:r>
      <w:r>
        <w:instrText>表</w:instrText>
      </w:r>
      <w:r>
        <w:instrText>-</w:instrText>
      </w:r>
      <w:r>
        <w:instrText>中文题注</w:instrText>
      </w:r>
      <w:r>
        <w:instrText xml:space="preserve">" \c "Table" </w:instrText>
      </w:r>
      <w:r>
        <w:fldChar w:fldCharType="separate"/>
      </w:r>
      <w:r>
        <w:rPr>
          <w:rFonts w:hint="eastAsia"/>
          <w:noProof/>
        </w:rPr>
        <w:t>表</w:t>
      </w:r>
      <w:r>
        <w:rPr>
          <w:noProof/>
        </w:rPr>
        <w:t>5-1 miRNA</w:t>
      </w:r>
      <w:r>
        <w:rPr>
          <w:rFonts w:hint="eastAsia"/>
          <w:noProof/>
        </w:rPr>
        <w:t>和靶基因的</w:t>
      </w:r>
      <w:r>
        <w:rPr>
          <w:noProof/>
        </w:rPr>
        <w:t>SNP</w:t>
      </w:r>
      <w:r>
        <w:rPr>
          <w:rFonts w:hint="eastAsia"/>
          <w:noProof/>
        </w:rPr>
        <w:t>数量统计</w:t>
      </w:r>
      <w:r>
        <w:rPr>
          <w:noProof/>
        </w:rPr>
        <w:tab/>
      </w:r>
      <w:r>
        <w:rPr>
          <w:noProof/>
        </w:rPr>
        <w:fldChar w:fldCharType="begin"/>
      </w:r>
      <w:r>
        <w:rPr>
          <w:noProof/>
        </w:rPr>
        <w:instrText xml:space="preserve"> PAGEREF _Toc475614346 \h </w:instrText>
      </w:r>
      <w:r>
        <w:rPr>
          <w:noProof/>
        </w:rPr>
      </w:r>
      <w:r>
        <w:rPr>
          <w:noProof/>
        </w:rPr>
        <w:fldChar w:fldCharType="separate"/>
      </w:r>
      <w:r>
        <w:rPr>
          <w:noProof/>
        </w:rPr>
        <w:t>15</w:t>
      </w:r>
      <w:r>
        <w:rPr>
          <w:noProof/>
        </w:rPr>
        <w:fldChar w:fldCharType="end"/>
      </w:r>
    </w:p>
    <w:p w14:paraId="370E174A" w14:textId="77777777" w:rsidR="001C07D4" w:rsidRDefault="001C07D4">
      <w:pPr>
        <w:pStyle w:val="TableofFigures"/>
        <w:rPr>
          <w:rFonts w:asciiTheme="minorHAnsi" w:hAnsiTheme="minorHAnsi"/>
          <w:noProof/>
        </w:rPr>
      </w:pPr>
      <w:r>
        <w:rPr>
          <w:rFonts w:hint="eastAsia"/>
          <w:noProof/>
        </w:rPr>
        <w:t>表</w:t>
      </w:r>
      <w:r>
        <w:rPr>
          <w:noProof/>
        </w:rPr>
        <w:t>6-1 DV</w:t>
      </w:r>
      <w:r>
        <w:rPr>
          <w:rFonts w:hint="eastAsia"/>
          <w:noProof/>
        </w:rPr>
        <w:t>组和</w:t>
      </w:r>
      <w:r>
        <w:rPr>
          <w:noProof/>
        </w:rPr>
        <w:t>PNDV</w:t>
      </w:r>
      <w:r>
        <w:rPr>
          <w:rFonts w:hint="eastAsia"/>
          <w:noProof/>
        </w:rPr>
        <w:t>组所有成员在</w:t>
      </w:r>
      <w:r>
        <w:rPr>
          <w:noProof/>
        </w:rPr>
        <w:t>1 ~ 21</w:t>
      </w:r>
      <w:r>
        <w:rPr>
          <w:rFonts w:hint="eastAsia"/>
          <w:noProof/>
        </w:rPr>
        <w:t>位错配率</w:t>
      </w:r>
      <w:r>
        <w:rPr>
          <w:noProof/>
        </w:rPr>
        <w:tab/>
      </w:r>
      <w:r>
        <w:rPr>
          <w:noProof/>
        </w:rPr>
        <w:fldChar w:fldCharType="begin"/>
      </w:r>
      <w:r>
        <w:rPr>
          <w:noProof/>
        </w:rPr>
        <w:instrText xml:space="preserve"> PAGEREF _Toc475614347 \h </w:instrText>
      </w:r>
      <w:r>
        <w:rPr>
          <w:noProof/>
        </w:rPr>
      </w:r>
      <w:r>
        <w:rPr>
          <w:noProof/>
        </w:rPr>
        <w:fldChar w:fldCharType="separate"/>
      </w:r>
      <w:r>
        <w:rPr>
          <w:noProof/>
        </w:rPr>
        <w:t>31</w:t>
      </w:r>
      <w:r>
        <w:rPr>
          <w:noProof/>
        </w:rPr>
        <w:fldChar w:fldCharType="end"/>
      </w:r>
    </w:p>
    <w:p w14:paraId="32A03372" w14:textId="77777777" w:rsidR="001C07D4" w:rsidRDefault="001C07D4">
      <w:pPr>
        <w:pStyle w:val="TableofFigures"/>
        <w:rPr>
          <w:rFonts w:asciiTheme="minorHAnsi" w:hAnsiTheme="minorHAnsi"/>
          <w:noProof/>
        </w:rPr>
      </w:pPr>
      <w:r>
        <w:rPr>
          <w:rFonts w:hint="eastAsia"/>
          <w:noProof/>
        </w:rPr>
        <w:t>表</w:t>
      </w:r>
      <w:r>
        <w:rPr>
          <w:noProof/>
        </w:rPr>
        <w:t>6-2 DV</w:t>
      </w:r>
      <w:r>
        <w:rPr>
          <w:rFonts w:hint="eastAsia"/>
          <w:noProof/>
        </w:rPr>
        <w:t>组和</w:t>
      </w:r>
      <w:r>
        <w:rPr>
          <w:noProof/>
        </w:rPr>
        <w:t>PNDV</w:t>
      </w:r>
      <w:r>
        <w:rPr>
          <w:rFonts w:hint="eastAsia"/>
          <w:noProof/>
        </w:rPr>
        <w:t>组正规</w:t>
      </w:r>
      <w:r>
        <w:rPr>
          <w:noProof/>
        </w:rPr>
        <w:t>miRNA</w:t>
      </w:r>
      <w:r>
        <w:rPr>
          <w:rFonts w:hint="eastAsia"/>
          <w:noProof/>
        </w:rPr>
        <w:t>在</w:t>
      </w:r>
      <w:r>
        <w:rPr>
          <w:noProof/>
        </w:rPr>
        <w:t>1 ~ 21</w:t>
      </w:r>
      <w:r>
        <w:rPr>
          <w:rFonts w:hint="eastAsia"/>
          <w:noProof/>
        </w:rPr>
        <w:t>位错配率</w:t>
      </w:r>
      <w:r>
        <w:rPr>
          <w:noProof/>
        </w:rPr>
        <w:tab/>
      </w:r>
      <w:r>
        <w:rPr>
          <w:noProof/>
        </w:rPr>
        <w:fldChar w:fldCharType="begin"/>
      </w:r>
      <w:r>
        <w:rPr>
          <w:noProof/>
        </w:rPr>
        <w:instrText xml:space="preserve"> PAGEREF _Toc475614348 \h </w:instrText>
      </w:r>
      <w:r>
        <w:rPr>
          <w:noProof/>
        </w:rPr>
      </w:r>
      <w:r>
        <w:rPr>
          <w:noProof/>
        </w:rPr>
        <w:fldChar w:fldCharType="separate"/>
      </w:r>
      <w:r>
        <w:rPr>
          <w:noProof/>
        </w:rPr>
        <w:t>31</w:t>
      </w:r>
      <w:r>
        <w:rPr>
          <w:noProof/>
        </w:rPr>
        <w:fldChar w:fldCharType="end"/>
      </w:r>
    </w:p>
    <w:p w14:paraId="46E273C8" w14:textId="77777777" w:rsidR="001C07D4" w:rsidRDefault="001C07D4">
      <w:pPr>
        <w:pStyle w:val="TableofFigures"/>
        <w:rPr>
          <w:rFonts w:asciiTheme="minorHAnsi" w:hAnsiTheme="minorHAnsi"/>
          <w:noProof/>
        </w:rPr>
      </w:pPr>
      <w:r>
        <w:rPr>
          <w:rFonts w:hint="eastAsia"/>
          <w:noProof/>
        </w:rPr>
        <w:t>表</w:t>
      </w:r>
      <w:r>
        <w:rPr>
          <w:noProof/>
        </w:rPr>
        <w:t>7-1</w:t>
      </w:r>
      <w:r>
        <w:rPr>
          <w:rFonts w:hint="eastAsia"/>
          <w:noProof/>
        </w:rPr>
        <w:t>靶基因结合位点上</w:t>
      </w:r>
      <w:r>
        <w:rPr>
          <w:noProof/>
        </w:rPr>
        <w:t>SNP</w:t>
      </w:r>
      <w:r>
        <w:rPr>
          <w:rFonts w:hint="eastAsia"/>
          <w:noProof/>
        </w:rPr>
        <w:t>的总结</w:t>
      </w:r>
      <w:r>
        <w:rPr>
          <w:noProof/>
        </w:rPr>
        <w:tab/>
      </w:r>
      <w:r>
        <w:rPr>
          <w:noProof/>
        </w:rPr>
        <w:fldChar w:fldCharType="begin"/>
      </w:r>
      <w:r>
        <w:rPr>
          <w:noProof/>
        </w:rPr>
        <w:instrText xml:space="preserve"> PAGEREF _Toc475614349 \h </w:instrText>
      </w:r>
      <w:r>
        <w:rPr>
          <w:noProof/>
        </w:rPr>
      </w:r>
      <w:r>
        <w:rPr>
          <w:noProof/>
        </w:rPr>
        <w:fldChar w:fldCharType="separate"/>
      </w:r>
      <w:r>
        <w:rPr>
          <w:noProof/>
        </w:rPr>
        <w:t>42</w:t>
      </w:r>
      <w:r>
        <w:rPr>
          <w:noProof/>
        </w:rPr>
        <w:fldChar w:fldCharType="end"/>
      </w:r>
    </w:p>
    <w:p w14:paraId="7FA861FE" w14:textId="074C3DD2" w:rsidR="008519C8" w:rsidRPr="00F73E58" w:rsidRDefault="001C07D4" w:rsidP="006F13B3">
      <w:pPr>
        <w:pStyle w:val="a9"/>
        <w:sectPr w:rsidR="008519C8" w:rsidRPr="00F73E58" w:rsidSect="004F2961">
          <w:footerReference w:type="default" r:id="rId15"/>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54BA5BCD" w14:textId="0DB4452B" w:rsidR="00386646" w:rsidRPr="00386646" w:rsidRDefault="00F15F84" w:rsidP="00386646">
      <w:pPr>
        <w:pStyle w:val="Heading1"/>
      </w:pPr>
      <w:bookmarkStart w:id="36" w:name="_Toc475622453"/>
      <w:r>
        <w:rPr>
          <w:rFonts w:hint="eastAsia"/>
        </w:rPr>
        <w:lastRenderedPageBreak/>
        <w:t>综述</w:t>
      </w:r>
      <w:bookmarkEnd w:id="36"/>
    </w:p>
    <w:p w14:paraId="1AD559E1" w14:textId="7D2F7C04" w:rsidR="00C5257D" w:rsidRDefault="00B42E36" w:rsidP="003B6167">
      <w:pPr>
        <w:pStyle w:val="Heading2"/>
      </w:pPr>
      <w:bookmarkStart w:id="37" w:name="_Toc475622454"/>
      <w:r>
        <w:rPr>
          <w:rFonts w:hint="eastAsia"/>
        </w:rPr>
        <w:t>单核苷酸多态性</w:t>
      </w:r>
      <w:bookmarkEnd w:id="37"/>
    </w:p>
    <w:p w14:paraId="64CC94F0" w14:textId="05B403B3"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sidR="00A27289">
        <w:rPr>
          <w:rStyle w:val="EndnoteReference"/>
        </w:rPr>
        <w:t>[</w:t>
      </w:r>
      <w:r w:rsidR="00A27289">
        <w:rPr>
          <w:rStyle w:val="EndnoteReference"/>
        </w:rPr>
        <w:endnoteReference w:id="2"/>
      </w:r>
      <w:r w:rsidR="00A27289">
        <w:rPr>
          <w:rStyle w:val="EndnoteReference"/>
        </w:rPr>
        <w:t xml:space="preserve">, </w:t>
      </w:r>
      <w:r w:rsidR="00A27289">
        <w:rPr>
          <w:rStyle w:val="EndnoteReference"/>
        </w:rPr>
        <w:endnoteReference w:id="3"/>
      </w:r>
      <w:r w:rsidR="00A27289">
        <w:rPr>
          <w:rStyle w:val="EndnoteReference"/>
        </w:rPr>
        <w:t>]</w:t>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A27289">
        <w:rPr>
          <w:rStyle w:val="EndnoteReference"/>
        </w:rPr>
        <w:t>[</w:t>
      </w:r>
      <w:r w:rsidR="00A27289">
        <w:rPr>
          <w:rStyle w:val="EndnoteReference"/>
        </w:rPr>
        <w:endnoteReference w:id="4"/>
      </w:r>
      <w:r w:rsidR="00A27289">
        <w:rPr>
          <w:rStyle w:val="EndnoteReference"/>
        </w:rPr>
        <w:t>]</w:t>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75AD9B5B"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A27289">
        <w:rPr>
          <w:rStyle w:val="EndnoteReference"/>
        </w:rPr>
        <w:t>[</w:t>
      </w:r>
      <w:r w:rsidR="00A27289">
        <w:rPr>
          <w:rStyle w:val="EndnoteReference"/>
        </w:rPr>
        <w:endnoteReference w:id="5"/>
      </w:r>
      <w:r w:rsidR="00A27289">
        <w:rPr>
          <w:rStyle w:val="EndnoteReference"/>
        </w:rPr>
        <w:t xml:space="preserve">, </w:t>
      </w:r>
      <w:r w:rsidR="00A27289">
        <w:rPr>
          <w:rStyle w:val="EndnoteReference"/>
        </w:rPr>
        <w:endnoteReference w:id="6"/>
      </w:r>
      <w:r w:rsidR="00A27289">
        <w:rPr>
          <w:rStyle w:val="EndnoteReference"/>
        </w:rPr>
        <w:t>]</w:t>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A27289">
        <w:rPr>
          <w:rStyle w:val="EndnoteReference"/>
        </w:rPr>
        <w:t>[</w:t>
      </w:r>
      <w:r w:rsidR="00A27289">
        <w:rPr>
          <w:rStyle w:val="EndnoteReference"/>
        </w:rPr>
        <w:endnoteReference w:id="7"/>
      </w:r>
      <w:r w:rsidR="00A27289">
        <w:rPr>
          <w:rStyle w:val="EndnoteReference"/>
        </w:rPr>
        <w:t>]</w:t>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rsidRPr="00065423">
        <w:rPr>
          <w:i/>
        </w:rPr>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A27289">
        <w:rPr>
          <w:rStyle w:val="EndnoteReference"/>
        </w:rPr>
        <w:t>[</w:t>
      </w:r>
      <w:r w:rsidR="00A27289">
        <w:rPr>
          <w:rStyle w:val="EndnoteReference"/>
        </w:rPr>
        <w:endnoteReference w:id="8"/>
      </w:r>
      <w:r w:rsidR="00A27289">
        <w:rPr>
          <w:rStyle w:val="EndnoteReference"/>
        </w:rPr>
        <w:t>]</w:t>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A27289">
        <w:rPr>
          <w:rStyle w:val="EndnoteReference"/>
        </w:rPr>
        <w:t>[</w:t>
      </w:r>
      <w:r w:rsidR="00A27289">
        <w:rPr>
          <w:rStyle w:val="EndnoteReference"/>
        </w:rPr>
        <w:endnoteReference w:id="9"/>
      </w:r>
      <w:r w:rsidR="00A27289">
        <w:rPr>
          <w:rStyle w:val="EndnoteReference"/>
        </w:rPr>
        <w:t>]</w:t>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228485A4"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sidR="00A27289">
        <w:rPr>
          <w:rStyle w:val="EndnoteReference"/>
        </w:rPr>
        <w:t>[</w:t>
      </w:r>
      <w:r w:rsidR="00A27289">
        <w:rPr>
          <w:rStyle w:val="EndnoteReference"/>
        </w:rPr>
        <w:endnoteReference w:id="10"/>
      </w:r>
      <w:r w:rsidR="00A27289">
        <w:rPr>
          <w:rStyle w:val="EndnoteReference"/>
        </w:rPr>
        <w:t>]</w:t>
      </w:r>
      <w:r w:rsidRPr="00997D75">
        <w:rPr>
          <w:rFonts w:hint="eastAsia"/>
        </w:rPr>
        <w:t>，水稻</w:t>
      </w:r>
      <w:r w:rsidR="00A27289">
        <w:rPr>
          <w:rStyle w:val="EndnoteReference"/>
        </w:rPr>
        <w:t>[</w:t>
      </w:r>
      <w:bookmarkStart w:id="38" w:name="_Ref475559768"/>
      <w:r w:rsidR="00A27289">
        <w:rPr>
          <w:rStyle w:val="EndnoteReference"/>
        </w:rPr>
        <w:endnoteReference w:id="11"/>
      </w:r>
      <w:bookmarkEnd w:id="38"/>
      <w:r w:rsidR="00A27289">
        <w:rPr>
          <w:rStyle w:val="EndnoteReference"/>
        </w:rPr>
        <w:t xml:space="preserve">, </w:t>
      </w:r>
      <w:bookmarkStart w:id="39" w:name="_Ref475559810"/>
      <w:r w:rsidR="00A27289">
        <w:rPr>
          <w:rStyle w:val="EndnoteReference"/>
        </w:rPr>
        <w:endnoteReference w:id="12"/>
      </w:r>
      <w:bookmarkEnd w:id="39"/>
      <w:r w:rsidR="00A27289">
        <w:rPr>
          <w:rStyle w:val="EndnoteReference"/>
        </w:rPr>
        <w:t xml:space="preserve">, </w:t>
      </w:r>
      <w:r w:rsidR="00A27289">
        <w:rPr>
          <w:rStyle w:val="EndnoteReference"/>
        </w:rPr>
        <w:endnoteReference w:id="13"/>
      </w:r>
      <w:r w:rsidR="00A27289">
        <w:rPr>
          <w:rStyle w:val="EndnoteReference"/>
        </w:rPr>
        <w:t>]</w:t>
      </w:r>
      <w:r w:rsidRPr="00997D75">
        <w:rPr>
          <w:rFonts w:hint="eastAsia"/>
        </w:rPr>
        <w:t>，玉米</w:t>
      </w:r>
      <w:r w:rsidR="00A27289">
        <w:rPr>
          <w:rStyle w:val="EndnoteReference"/>
        </w:rPr>
        <w:t>[</w:t>
      </w:r>
      <w:r w:rsidR="00A27289">
        <w:rPr>
          <w:rStyle w:val="EndnoteReference"/>
        </w:rPr>
        <w:endnoteReference w:id="14"/>
      </w:r>
      <w:r w:rsidR="00A27289">
        <w:rPr>
          <w:rStyle w:val="EndnoteReference"/>
        </w:rPr>
        <w:t xml:space="preserve">, </w:t>
      </w:r>
      <w:r w:rsidR="00A27289">
        <w:rPr>
          <w:rStyle w:val="EndnoteReference"/>
        </w:rPr>
        <w:endnoteReference w:id="15"/>
      </w:r>
      <w:r w:rsidR="00A27289">
        <w:rPr>
          <w:rStyle w:val="EndnoteReference"/>
        </w:rPr>
        <w:t>]</w:t>
      </w:r>
      <w:r w:rsidRPr="00997D75">
        <w:rPr>
          <w:rFonts w:hint="eastAsia"/>
        </w:rPr>
        <w:t>，大豆</w:t>
      </w:r>
      <w:r w:rsidR="00A27289">
        <w:rPr>
          <w:rStyle w:val="EndnoteReference"/>
        </w:rPr>
        <w:t>[</w:t>
      </w:r>
      <w:r w:rsidR="00A27289">
        <w:rPr>
          <w:rStyle w:val="EndnoteReference"/>
        </w:rPr>
        <w:endnoteReference w:id="16"/>
      </w:r>
      <w:r w:rsidR="00A27289">
        <w:rPr>
          <w:rStyle w:val="EndnoteReference"/>
        </w:rPr>
        <w:t>]</w:t>
      </w:r>
      <w:r w:rsidRPr="00997D75">
        <w:rPr>
          <w:rFonts w:hint="eastAsia"/>
        </w:rPr>
        <w:t>，拟南芥</w:t>
      </w:r>
      <w:r w:rsidR="00A27289">
        <w:rPr>
          <w:rStyle w:val="EndnoteReference"/>
        </w:rPr>
        <w:t>[</w:t>
      </w:r>
      <w:r w:rsidR="00A27289">
        <w:rPr>
          <w:rStyle w:val="EndnoteReference"/>
        </w:rPr>
        <w:endnoteReference w:id="17"/>
      </w:r>
      <w:r w:rsidR="00A27289">
        <w:rPr>
          <w:rStyle w:val="EndnoteReference"/>
        </w:rPr>
        <w:t>]</w:t>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40" w:name="_Toc475622455"/>
      <w:r>
        <w:rPr>
          <w:rFonts w:hint="eastAsia"/>
        </w:rPr>
        <w:t>植物</w:t>
      </w:r>
      <w:r w:rsidR="004401AA">
        <w:rPr>
          <w:rFonts w:hint="eastAsia"/>
        </w:rPr>
        <w:t>微小</w:t>
      </w:r>
      <w:r w:rsidR="004401AA">
        <w:rPr>
          <w:rFonts w:hint="eastAsia"/>
        </w:rPr>
        <w:t>RNA</w:t>
      </w:r>
      <w:r w:rsidR="004401AA">
        <w:t xml:space="preserve"> (microRNA, miRNA)</w:t>
      </w:r>
      <w:bookmarkEnd w:id="40"/>
    </w:p>
    <w:p w14:paraId="32D2C038" w14:textId="7032F5E0" w:rsidR="00C2737C" w:rsidRDefault="00C2737C" w:rsidP="00C2737C">
      <w:r>
        <w:t>miRNA</w:t>
      </w:r>
      <w:r>
        <w:rPr>
          <w:rFonts w:hint="eastAsia"/>
        </w:rPr>
        <w:t>是一类很小、内源表达并且不翻译的</w:t>
      </w:r>
      <w:r>
        <w:rPr>
          <w:rFonts w:hint="eastAsia"/>
        </w:rPr>
        <w:t>RNA</w:t>
      </w:r>
      <w:r>
        <w:rPr>
          <w:rFonts w:hint="eastAsia"/>
        </w:rPr>
        <w:t>，由</w:t>
      </w:r>
      <w:r>
        <w:t>DCL</w:t>
      </w:r>
      <w:r w:rsidR="00B06C85">
        <w:rPr>
          <w:rFonts w:hint="eastAsia"/>
        </w:rPr>
        <w:t>1</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41" w:name="_Toc475622456"/>
      <w:r>
        <w:rPr>
          <w:rFonts w:hint="eastAsia"/>
        </w:rPr>
        <w:t>miRNA</w:t>
      </w:r>
      <w:r>
        <w:rPr>
          <w:rFonts w:hint="eastAsia"/>
        </w:rPr>
        <w:t>的生成和成熟过程</w:t>
      </w:r>
      <w:bookmarkEnd w:id="41"/>
    </w:p>
    <w:p w14:paraId="5CFDBAF3" w14:textId="2D41943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A27289">
        <w:rPr>
          <w:rStyle w:val="EndnoteReference"/>
        </w:rPr>
        <w:t>[</w:t>
      </w:r>
      <w:r w:rsidR="00A27289">
        <w:rPr>
          <w:rStyle w:val="EndnoteReference"/>
        </w:rPr>
        <w:endnoteReference w:id="18"/>
      </w:r>
      <w:r w:rsidR="00A27289">
        <w:rPr>
          <w:rStyle w:val="EndnoteReference"/>
        </w:rPr>
        <w:t>]</w:t>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4C2A3F2" w:rsidR="00724243" w:rsidRPr="00F73E58" w:rsidRDefault="00724243" w:rsidP="00724243">
      <w:pPr>
        <w:pStyle w:val="-8"/>
      </w:pPr>
      <w:bookmarkStart w:id="42" w:name="_Toc475614107"/>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commentRangeStart w:id="43"/>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bookmarkEnd w:id="42"/>
      <w:commentRangeEnd w:id="43"/>
      <w:r w:rsidR="000A0A51">
        <w:rPr>
          <w:rStyle w:val="CommentReference"/>
          <w:rFonts w:eastAsia="宋体" w:cstheme="minorBidi"/>
        </w:rPr>
        <w:commentReference w:id="43"/>
      </w:r>
      <w:ins w:id="44" w:author="Thomas Huang" w:date="2017-04-06T16:04:00Z">
        <w:r w:rsidR="000A0A51" w:rsidRPr="00B61D60">
          <w:rPr>
            <w:vertAlign w:val="superscript"/>
            <w:rPrChange w:id="45" w:author="Thomas Huang" w:date="2017-04-07T11:55:00Z">
              <w:rPr/>
            </w:rPrChange>
          </w:rPr>
          <w:t>[</w:t>
        </w:r>
      </w:ins>
      <w:ins w:id="46" w:author="Thomas Huang" w:date="2017-04-07T11:54:00Z">
        <w:r w:rsidR="00B61D60" w:rsidRPr="00B61D60">
          <w:rPr>
            <w:rStyle w:val="EndnoteReference"/>
          </w:rPr>
          <w:endnoteReference w:id="19"/>
        </w:r>
      </w:ins>
      <w:ins w:id="49" w:author="Thomas Huang" w:date="2017-04-06T16:04:00Z">
        <w:r w:rsidR="000A0A51" w:rsidRPr="00B61D60">
          <w:rPr>
            <w:vertAlign w:val="superscript"/>
            <w:rPrChange w:id="50" w:author="Thomas Huang" w:date="2017-04-07T11:55:00Z">
              <w:rPr/>
            </w:rPrChange>
          </w:rPr>
          <w:t>]</w:t>
        </w:r>
      </w:ins>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426884E9"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A27289">
        <w:rPr>
          <w:rStyle w:val="EndnoteReference"/>
        </w:rPr>
        <w:t>[</w:t>
      </w:r>
      <w:r w:rsidR="00A27289">
        <w:rPr>
          <w:rStyle w:val="EndnoteReference"/>
        </w:rPr>
        <w:endnoteReference w:id="20"/>
      </w:r>
      <w:r w:rsidR="00A27289">
        <w:rPr>
          <w:rStyle w:val="EndnoteReference"/>
        </w:rPr>
        <w:t>]</w:t>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A27289">
        <w:rPr>
          <w:rStyle w:val="EndnoteReference"/>
        </w:rPr>
        <w:t>[</w:t>
      </w:r>
      <w:r w:rsidR="00A27289">
        <w:rPr>
          <w:rStyle w:val="EndnoteReference"/>
        </w:rPr>
        <w:endnoteReference w:id="21"/>
      </w:r>
      <w:r w:rsidR="00A27289">
        <w:rPr>
          <w:rStyle w:val="EndnoteReference"/>
        </w:rPr>
        <w:t>]</w:t>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432E33" w:rsidRPr="00432E33">
        <w:rPr>
          <w:vertAlign w:val="superscript"/>
        </w:rPr>
        <w:t>[</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E95C3D">
        <w:rPr>
          <w:vertAlign w:val="superscript"/>
        </w:rPr>
        <w:t>49</w:t>
      </w:r>
      <w:r w:rsidR="00CF20D6" w:rsidRPr="00CF20D6">
        <w:rPr>
          <w:vertAlign w:val="superscript"/>
        </w:rPr>
        <w:fldChar w:fldCharType="end"/>
      </w:r>
      <w:r w:rsidR="00432E33">
        <w:rPr>
          <w:vertAlign w:val="superscript"/>
        </w:rPr>
        <w:t>]</w:t>
      </w:r>
      <w:r w:rsidR="00CF20D6">
        <w:rPr>
          <w:rFonts w:hint="eastAsia"/>
        </w:rPr>
        <w:t>。</w:t>
      </w:r>
    </w:p>
    <w:p w14:paraId="700BB33C" w14:textId="6E9CC21A" w:rsidR="00C2737C" w:rsidRDefault="001859A4" w:rsidP="001859A4">
      <w:pPr>
        <w:pStyle w:val="Heading3"/>
      </w:pPr>
      <w:bookmarkStart w:id="51" w:name="_Toc475622457"/>
      <w:r>
        <w:t>miRNA</w:t>
      </w:r>
      <w:r>
        <w:rPr>
          <w:rFonts w:hint="eastAsia"/>
        </w:rPr>
        <w:t>靶基因和鉴定方法</w:t>
      </w:r>
      <w:bookmarkEnd w:id="51"/>
    </w:p>
    <w:p w14:paraId="0BE7EB3A" w14:textId="74DF1C0D"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D54CC6" w:rsidRPr="00D54CC6">
        <w:rPr>
          <w:vertAlign w:val="superscript"/>
        </w:rPr>
        <w:t>[</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D54CC6">
        <w:rPr>
          <w:vertAlign w:val="superscript"/>
        </w:rPr>
        <w:t>]</w:t>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52" w:name="_Toc475622458"/>
      <w:r>
        <w:rPr>
          <w:rFonts w:hint="eastAsia"/>
        </w:rPr>
        <w:t>miRNA</w:t>
      </w:r>
      <w:r>
        <w:rPr>
          <w:rFonts w:hint="eastAsia"/>
        </w:rPr>
        <w:t>的保守性</w:t>
      </w:r>
      <w:bookmarkEnd w:id="52"/>
    </w:p>
    <w:p w14:paraId="2DB0ED98" w14:textId="6CB0BBF1"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DCL1, Argonaute</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6478633C" w:rsidR="00E75590" w:rsidRPr="00F73E58" w:rsidRDefault="00E75590" w:rsidP="00E75590">
      <w:pPr>
        <w:pStyle w:val="-8"/>
      </w:pPr>
      <w:bookmarkStart w:id="53" w:name="_Toc475614108"/>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sidR="00A27289">
        <w:rPr>
          <w:rStyle w:val="EndnoteReference"/>
        </w:rPr>
        <w:t>[</w:t>
      </w:r>
      <w:r w:rsidR="00A27289">
        <w:rPr>
          <w:rStyle w:val="EndnoteReference"/>
        </w:rPr>
        <w:endnoteReference w:id="22"/>
      </w:r>
      <w:r w:rsidR="00A27289">
        <w:rPr>
          <w:rStyle w:val="EndnoteReference"/>
        </w:rPr>
        <w:t>]</w:t>
      </w:r>
      <w:bookmarkEnd w:id="53"/>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54" w:name="_Toc475622459"/>
      <w:r>
        <w:t>miRNA</w:t>
      </w:r>
      <w:r>
        <w:rPr>
          <w:rFonts w:hint="eastAsia"/>
        </w:rPr>
        <w:t>介导的基因沉默中相关的</w:t>
      </w:r>
      <w:r>
        <w:rPr>
          <w:rFonts w:hint="eastAsia"/>
        </w:rPr>
        <w:t>SNP</w:t>
      </w:r>
      <w:bookmarkEnd w:id="54"/>
    </w:p>
    <w:p w14:paraId="5EC4873B" w14:textId="3E20D838"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A27289">
        <w:rPr>
          <w:rStyle w:val="EndnoteReference"/>
        </w:rPr>
        <w:t>[</w:t>
      </w:r>
      <w:r w:rsidR="00A27289">
        <w:rPr>
          <w:rStyle w:val="EndnoteReference"/>
        </w:rPr>
        <w:endnoteReference w:id="23"/>
      </w:r>
      <w:r w:rsidR="00A27289">
        <w:rPr>
          <w:rStyle w:val="EndnoteReference"/>
        </w:rPr>
        <w:t>]</w:t>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A27289">
        <w:rPr>
          <w:rStyle w:val="EndnoteReference"/>
        </w:rPr>
        <w:t>[</w:t>
      </w:r>
      <w:r w:rsidR="00A27289">
        <w:rPr>
          <w:rStyle w:val="EndnoteReference"/>
        </w:rPr>
        <w:endnoteReference w:id="24"/>
      </w:r>
      <w:r w:rsidR="00A27289">
        <w:rPr>
          <w:rStyle w:val="EndnoteReference"/>
        </w:rPr>
        <w:t>]</w:t>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A27289">
        <w:rPr>
          <w:rStyle w:val="EndnoteReference"/>
        </w:rPr>
        <w:t>[</w:t>
      </w:r>
      <w:r w:rsidR="00A27289">
        <w:rPr>
          <w:rStyle w:val="EndnoteReference"/>
        </w:rPr>
        <w:endnoteReference w:id="25"/>
      </w:r>
      <w:r w:rsidR="00A27289">
        <w:rPr>
          <w:rStyle w:val="EndnoteReference"/>
        </w:rPr>
        <w:t>]</w:t>
      </w:r>
      <w:r w:rsidR="00E16D9C" w:rsidRPr="00E16D9C">
        <w:rPr>
          <w:rFonts w:hint="eastAsia"/>
        </w:rPr>
        <w:t>。</w:t>
      </w:r>
    </w:p>
    <w:p w14:paraId="3484CDBB" w14:textId="3A46A73F" w:rsidR="00E75590" w:rsidRDefault="00E16D9C" w:rsidP="00E16D9C">
      <w:pPr>
        <w:pStyle w:val="Heading2"/>
      </w:pPr>
      <w:bookmarkStart w:id="55" w:name="_Toc475622460"/>
      <w:r>
        <w:rPr>
          <w:rFonts w:hint="eastAsia"/>
        </w:rPr>
        <w:t>研究</w:t>
      </w:r>
      <w:r w:rsidR="00B70562">
        <w:rPr>
          <w:rFonts w:hint="eastAsia"/>
        </w:rPr>
        <w:t>内容及意义</w:t>
      </w:r>
      <w:bookmarkEnd w:id="55"/>
    </w:p>
    <w:p w14:paraId="438AEE62" w14:textId="330A3927" w:rsidR="00B70562" w:rsidDel="00B61D60" w:rsidRDefault="00B70562" w:rsidP="00B70562">
      <w:pPr>
        <w:rPr>
          <w:del w:id="56" w:author="Thomas Huang" w:date="2017-04-07T11:55:00Z"/>
        </w:rPr>
      </w:pPr>
      <w:r>
        <w:rPr>
          <w:rFonts w:hint="eastAsia"/>
        </w:rPr>
        <w:t>在本次研究中，结合最近发布的</w:t>
      </w:r>
      <w:r>
        <w:rPr>
          <w:rFonts w:hint="eastAsia"/>
        </w:rPr>
        <w:t>3K</w:t>
      </w:r>
      <w:r>
        <w:rPr>
          <w:rFonts w:hint="eastAsia"/>
        </w:rPr>
        <w:t>水稻基因组测序项目</w:t>
      </w:r>
      <w:r w:rsidR="00A27289">
        <w:rPr>
          <w:rStyle w:val="EndnoteReference"/>
        </w:rPr>
        <w:t>[</w:t>
      </w:r>
      <w:r w:rsidR="00A27289">
        <w:rPr>
          <w:rStyle w:val="EndnoteReference"/>
        </w:rPr>
        <w:endnoteReference w:id="26"/>
      </w:r>
      <w:r w:rsidR="00A27289">
        <w:rPr>
          <w:rStyle w:val="EndnoteReference"/>
        </w:rPr>
        <w:t>]</w:t>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ins w:id="57" w:author="Thomas Huang" w:date="2017-04-07T11:55:00Z">
        <w:r w:rsidR="00B61D60">
          <w:t xml:space="preserve">1) </w:t>
        </w:r>
      </w:ins>
    </w:p>
    <w:p w14:paraId="1D8009B1" w14:textId="4B21D005" w:rsidR="00B70562" w:rsidDel="00B61D60" w:rsidRDefault="00B70562">
      <w:pPr>
        <w:rPr>
          <w:del w:id="58" w:author="Thomas Huang" w:date="2017-04-07T11:55:00Z"/>
        </w:rPr>
        <w:pPrChange w:id="59" w:author="Thomas Huang" w:date="2017-04-07T11:55:00Z">
          <w:pPr>
            <w:pStyle w:val="ListParagraph"/>
            <w:numPr>
              <w:numId w:val="47"/>
            </w:numPr>
            <w:ind w:left="1140" w:hanging="360"/>
          </w:pPr>
        </w:pPrChange>
      </w:pPr>
      <w:commentRangeStart w:id="60"/>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ins w:id="61" w:author="Thomas Huang" w:date="2017-04-07T11:55:00Z">
        <w:r w:rsidR="00B61D60">
          <w:t xml:space="preserve">2) </w:t>
        </w:r>
      </w:ins>
    </w:p>
    <w:p w14:paraId="6C49C62A" w14:textId="225291CD" w:rsidR="00790E74" w:rsidDel="00B61D60" w:rsidRDefault="00790E74">
      <w:pPr>
        <w:rPr>
          <w:del w:id="62" w:author="Thomas Huang" w:date="2017-04-07T11:56:00Z"/>
        </w:rPr>
        <w:pPrChange w:id="63" w:author="Thomas Huang" w:date="2017-04-07T11:55:00Z">
          <w:pPr>
            <w:pStyle w:val="ListParagraph"/>
            <w:numPr>
              <w:numId w:val="47"/>
            </w:numPr>
            <w:ind w:left="1140" w:hanging="360"/>
          </w:pPr>
        </w:pPrChange>
      </w:pPr>
      <w:r>
        <w:rPr>
          <w:rFonts w:hint="eastAsia"/>
        </w:rPr>
        <w:t>分析在</w:t>
      </w:r>
      <w:r>
        <w:rPr>
          <w:rFonts w:hint="eastAsia"/>
        </w:rPr>
        <w:t>pre-miRNA</w:t>
      </w:r>
      <w:r>
        <w:rPr>
          <w:rFonts w:hint="eastAsia"/>
        </w:rPr>
        <w:t>上的</w:t>
      </w:r>
      <w:r>
        <w:rPr>
          <w:rFonts w:hint="eastAsia"/>
        </w:rPr>
        <w:t>SNP</w:t>
      </w:r>
      <w:r>
        <w:rPr>
          <w:rFonts w:hint="eastAsia"/>
        </w:rPr>
        <w:t>对于</w:t>
      </w:r>
      <w:r>
        <w:rPr>
          <w:rFonts w:hint="eastAsia"/>
        </w:rPr>
        <w:t>pre-miRNA</w:t>
      </w:r>
      <w:r>
        <w:rPr>
          <w:rFonts w:hint="eastAsia"/>
        </w:rPr>
        <w:t>的二级结构稳定性带来的影响；</w:t>
      </w:r>
      <w:ins w:id="64" w:author="Thomas Huang" w:date="2017-04-07T11:56:00Z">
        <w:r w:rsidR="00B61D60">
          <w:t xml:space="preserve">3) </w:t>
        </w:r>
      </w:ins>
    </w:p>
    <w:p w14:paraId="586924AE" w14:textId="16EB60F2" w:rsidR="00790E74" w:rsidDel="00B61D60" w:rsidRDefault="00790E74">
      <w:pPr>
        <w:rPr>
          <w:del w:id="65" w:author="Thomas Huang" w:date="2017-04-07T11:56:00Z"/>
        </w:rPr>
        <w:pPrChange w:id="66" w:author="Thomas Huang" w:date="2017-04-07T11:56:00Z">
          <w:pPr>
            <w:pStyle w:val="ListParagraph"/>
            <w:numPr>
              <w:numId w:val="47"/>
            </w:numPr>
            <w:ind w:left="1140" w:hanging="360"/>
          </w:pPr>
        </w:pPrChange>
      </w:pPr>
      <w:r>
        <w:rPr>
          <w:rFonts w:hint="eastAsia"/>
        </w:rPr>
        <w:t>用生物信息方式对</w:t>
      </w:r>
      <w:r>
        <w:rPr>
          <w:rFonts w:hint="eastAsia"/>
        </w:rPr>
        <w:t>miRNA</w:t>
      </w:r>
      <w:r>
        <w:rPr>
          <w:rFonts w:hint="eastAsia"/>
        </w:rPr>
        <w:t>的靶基因进行预测，并且收集经过验证的</w:t>
      </w:r>
      <w:r>
        <w:rPr>
          <w:rFonts w:hint="eastAsia"/>
        </w:rPr>
        <w:t>miRNA</w:t>
      </w:r>
      <w:r>
        <w:rPr>
          <w:rFonts w:hint="eastAsia"/>
        </w:rPr>
        <w:t>靶基因，对其中的预测结果进行表达量相关性验证，尝试筛选掉一些假阳性结果；</w:t>
      </w:r>
      <w:ins w:id="67" w:author="Thomas Huang" w:date="2017-04-07T11:56:00Z">
        <w:r w:rsidR="00B61D60">
          <w:t xml:space="preserve">4) </w:t>
        </w:r>
      </w:ins>
    </w:p>
    <w:p w14:paraId="65D55CF7" w14:textId="7AB1F44F" w:rsidR="00E75590" w:rsidRPr="00C5257D" w:rsidRDefault="00790E74">
      <w:pPr>
        <w:pPrChange w:id="68" w:author="Thomas Huang" w:date="2017-04-07T11:56:00Z">
          <w:pPr>
            <w:pStyle w:val="ListParagraph"/>
            <w:numPr>
              <w:numId w:val="47"/>
            </w:numPr>
            <w:ind w:left="1140" w:hanging="360"/>
          </w:pPr>
        </w:pPrChange>
      </w:pPr>
      <w:r>
        <w:rPr>
          <w:rFonts w:hint="eastAsia"/>
        </w:rPr>
        <w:t>拓展单倍型分析以适用于</w:t>
      </w:r>
      <w:r>
        <w:rPr>
          <w:rFonts w:hint="eastAsia"/>
        </w:rPr>
        <w:t>miRNA</w:t>
      </w:r>
      <w:r>
        <w:rPr>
          <w:rFonts w:hint="eastAsia"/>
        </w:rPr>
        <w:t>和靶基因结合位点两条序列的研究，并且分析在</w:t>
      </w:r>
      <w:r>
        <w:rPr>
          <w:rFonts w:hint="eastAsia"/>
        </w:rPr>
        <w:t>miRNA</w:t>
      </w:r>
      <w:r>
        <w:t>:target</w:t>
      </w:r>
      <w:r>
        <w:rPr>
          <w:rFonts w:hint="eastAsia"/>
        </w:rPr>
        <w:t>互补模式中</w:t>
      </w:r>
      <w:r>
        <w:rPr>
          <w:rFonts w:hint="eastAsia"/>
        </w:rPr>
        <w:t>SNP</w:t>
      </w:r>
      <w:r>
        <w:rPr>
          <w:rFonts w:hint="eastAsia"/>
        </w:rPr>
        <w:t>带来的影响，结合</w:t>
      </w:r>
      <w:r>
        <w:rPr>
          <w:rFonts w:hint="eastAsia"/>
        </w:rPr>
        <w:t>3K</w:t>
      </w:r>
      <w:r>
        <w:rPr>
          <w:rFonts w:hint="eastAsia"/>
        </w:rPr>
        <w:t>水稻基因组测序项目所提供的水稻表型，针对其中可能给</w:t>
      </w:r>
      <w:r>
        <w:rPr>
          <w:rFonts w:hint="eastAsia"/>
        </w:rPr>
        <w:t>miRNA</w:t>
      </w:r>
      <w:r>
        <w:rPr>
          <w:rFonts w:hint="eastAsia"/>
        </w:rPr>
        <w:t>调控带来重大影响的</w:t>
      </w:r>
      <w:r>
        <w:rPr>
          <w:rFonts w:hint="eastAsia"/>
        </w:rPr>
        <w:t>SNP</w:t>
      </w:r>
      <w:r>
        <w:rPr>
          <w:rFonts w:hint="eastAsia"/>
        </w:rPr>
        <w:t>位点发生突变的水稻表型进行比较；</w:t>
      </w:r>
    </w:p>
    <w:bookmarkEnd w:id="0"/>
    <w:commentRangeEnd w:id="60"/>
    <w:p w14:paraId="7DEBFCBE" w14:textId="40011E93" w:rsidR="00DB4C57" w:rsidRDefault="000A0A51" w:rsidP="00AC4FBD">
      <w:r>
        <w:rPr>
          <w:rStyle w:val="CommentReference"/>
        </w:rPr>
        <w:commentReference w:id="60"/>
      </w:r>
      <w:r w:rsidR="00DB4C57">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 xml:space="preserve">Liu </w:t>
      </w:r>
      <w:r w:rsidR="00C3574A" w:rsidRPr="00C3574A">
        <w:rPr>
          <w:i/>
        </w:rPr>
        <w:t>et al.</w:t>
      </w:r>
      <w:r w:rsidR="00790E74">
        <w:t xml:space="preserve"> (2013)</w:t>
      </w:r>
      <w:r w:rsidR="00790E74">
        <w:rPr>
          <w:rFonts w:hint="eastAsia"/>
        </w:rPr>
        <w:t>利用了</w:t>
      </w:r>
      <w:r w:rsidR="00DB4C57">
        <w:rPr>
          <w:rFonts w:hint="eastAsia"/>
        </w:rPr>
        <w:t>水稻单倍型图谱项目数据库</w:t>
      </w:r>
      <w:r w:rsidR="00DB4C57">
        <w:t xml:space="preserve"> (RiceHap, Rice Haplotype Map Project Database)</w:t>
      </w:r>
      <w:r w:rsidR="00D54CC6" w:rsidRPr="00D54CC6">
        <w:rPr>
          <w:vertAlign w:val="superscript"/>
        </w:rPr>
        <w:t>[</w:t>
      </w:r>
      <w:r w:rsidR="00DB4C57" w:rsidRPr="00DB4C57">
        <w:rPr>
          <w:vertAlign w:val="superscript"/>
        </w:rPr>
        <w:fldChar w:fldCharType="begin"/>
      </w:r>
      <w:r w:rsidR="00DB4C57" w:rsidRPr="00DB4C57">
        <w:rPr>
          <w:vertAlign w:val="superscript"/>
        </w:rPr>
        <w:instrText xml:space="preserve"> NOTEREF _Ref475559768 \h </w:instrText>
      </w:r>
      <w:r w:rsidR="00DB4C57">
        <w:rPr>
          <w:vertAlign w:val="superscript"/>
        </w:rPr>
        <w:instrText xml:space="preserve"> \* MERGEFORMAT </w:instrText>
      </w:r>
      <w:r w:rsidR="00DB4C57" w:rsidRPr="00DB4C57">
        <w:rPr>
          <w:vertAlign w:val="superscript"/>
        </w:rPr>
      </w:r>
      <w:r w:rsidR="00DB4C57" w:rsidRPr="00DB4C57">
        <w:rPr>
          <w:vertAlign w:val="superscript"/>
        </w:rPr>
        <w:fldChar w:fldCharType="separate"/>
      </w:r>
      <w:r w:rsidR="00DB4C57" w:rsidRPr="00DB4C57">
        <w:rPr>
          <w:vertAlign w:val="superscript"/>
        </w:rPr>
        <w:t>10</w:t>
      </w:r>
      <w:r w:rsidR="00DB4C57" w:rsidRPr="00DB4C57">
        <w:rPr>
          <w:vertAlign w:val="superscript"/>
        </w:rPr>
        <w:fldChar w:fldCharType="end"/>
      </w:r>
      <w:r w:rsidR="00D54CC6">
        <w:rPr>
          <w:vertAlign w:val="superscript"/>
        </w:rPr>
        <w:t>]</w:t>
      </w:r>
      <w:r w:rsidR="00DB4C57">
        <w:rPr>
          <w:rFonts w:hint="eastAsia"/>
        </w:rPr>
        <w:t>和</w:t>
      </w:r>
      <w:r w:rsidR="00DB4C57">
        <w:rPr>
          <w:rFonts w:hint="eastAsia"/>
        </w:rPr>
        <w:lastRenderedPageBreak/>
        <w:t>BGI</w:t>
      </w:r>
      <w:r w:rsidR="00DB4C57">
        <w:rPr>
          <w:rFonts w:hint="eastAsia"/>
        </w:rPr>
        <w:t>的水稻数据库</w:t>
      </w:r>
      <w:r w:rsidR="00D54CC6" w:rsidRPr="00D54CC6">
        <w:rPr>
          <w:vertAlign w:val="superscript"/>
        </w:rPr>
        <w:t>[</w:t>
      </w:r>
      <w:r w:rsidR="00DB4C57" w:rsidRPr="00DB4C57">
        <w:rPr>
          <w:vertAlign w:val="superscript"/>
        </w:rPr>
        <w:fldChar w:fldCharType="begin"/>
      </w:r>
      <w:r w:rsidR="00DB4C57" w:rsidRPr="00DB4C57">
        <w:rPr>
          <w:vertAlign w:val="superscript"/>
        </w:rPr>
        <w:instrText xml:space="preserve"> </w:instrText>
      </w:r>
      <w:r w:rsidR="00DB4C57" w:rsidRPr="00DB4C57">
        <w:rPr>
          <w:rFonts w:hint="eastAsia"/>
          <w:vertAlign w:val="superscript"/>
        </w:rPr>
        <w:instrText>NOTEREF _Ref475559810 \h</w:instrText>
      </w:r>
      <w:r w:rsidR="00DB4C57" w:rsidRPr="00DB4C57">
        <w:rPr>
          <w:vertAlign w:val="superscript"/>
        </w:rPr>
        <w:instrText xml:space="preserve"> </w:instrText>
      </w:r>
      <w:r w:rsidR="00DB4C57">
        <w:rPr>
          <w:vertAlign w:val="superscript"/>
        </w:rPr>
        <w:instrText xml:space="preserve"> \* MERGEFORMAT </w:instrText>
      </w:r>
      <w:r w:rsidR="00DB4C57" w:rsidRPr="00DB4C57">
        <w:rPr>
          <w:vertAlign w:val="superscript"/>
        </w:rPr>
      </w:r>
      <w:r w:rsidR="00DB4C57" w:rsidRPr="00DB4C57">
        <w:rPr>
          <w:vertAlign w:val="superscript"/>
        </w:rPr>
        <w:fldChar w:fldCharType="separate"/>
      </w:r>
      <w:r w:rsidR="00DB4C57" w:rsidRPr="00DB4C57">
        <w:rPr>
          <w:vertAlign w:val="superscript"/>
        </w:rPr>
        <w:t>11</w:t>
      </w:r>
      <w:r w:rsidR="00DB4C57" w:rsidRPr="00DB4C57">
        <w:rPr>
          <w:vertAlign w:val="superscript"/>
        </w:rPr>
        <w:fldChar w:fldCharType="end"/>
      </w:r>
      <w:r w:rsidR="00D54CC6">
        <w:rPr>
          <w:vertAlign w:val="superscript"/>
        </w:rPr>
        <w:t>]</w:t>
      </w:r>
      <w:r w:rsidR="00DB4C57">
        <w:rPr>
          <w:rFonts w:hint="eastAsia"/>
        </w:rPr>
        <w:t>对水稻全基因组的</w:t>
      </w:r>
      <w:r w:rsidR="00DB4C57">
        <w:rPr>
          <w:rFonts w:hint="eastAsia"/>
        </w:rPr>
        <w:t>miRNA</w:t>
      </w:r>
      <w:r w:rsidR="00DB4C57">
        <w:rPr>
          <w:rFonts w:hint="eastAsia"/>
        </w:rPr>
        <w:t>上</w:t>
      </w:r>
      <w:r w:rsidR="00DB4C57">
        <w:rPr>
          <w:rFonts w:hint="eastAsia"/>
        </w:rPr>
        <w:t>SNP</w:t>
      </w:r>
      <w:r w:rsidR="00DB4C57">
        <w:rPr>
          <w:rFonts w:hint="eastAsia"/>
        </w:rPr>
        <w:t>进行了分析，主要分析了</w:t>
      </w:r>
      <w:r w:rsidR="00DB4C57">
        <w:rPr>
          <w:rFonts w:hint="eastAsia"/>
        </w:rPr>
        <w:t>SNP</w:t>
      </w:r>
      <w:r w:rsidR="00DB4C57">
        <w:rPr>
          <w:rFonts w:hint="eastAsia"/>
        </w:rPr>
        <w:t>对</w:t>
      </w:r>
      <w:r w:rsidR="00DB4C57">
        <w:rPr>
          <w:rFonts w:hint="eastAsia"/>
        </w:rPr>
        <w:t>pre-miRNA</w:t>
      </w:r>
      <w:r w:rsidR="00DB4C57">
        <w:rPr>
          <w:rFonts w:hint="eastAsia"/>
        </w:rPr>
        <w:t>二级结构和稳定性的影响，出现在成熟</w:t>
      </w:r>
      <w:r w:rsidR="00DB4C57">
        <w:rPr>
          <w:rFonts w:hint="eastAsia"/>
        </w:rPr>
        <w:t>miRNA</w:t>
      </w:r>
      <w:r w:rsidR="00DB4C57">
        <w:rPr>
          <w:rFonts w:hint="eastAsia"/>
        </w:rPr>
        <w:t>上</w:t>
      </w:r>
      <w:r w:rsidR="00DB4C57">
        <w:rPr>
          <w:rFonts w:hint="eastAsia"/>
        </w:rPr>
        <w:t>SNP</w:t>
      </w:r>
      <w:r w:rsidR="00DB4C57">
        <w:rPr>
          <w:rFonts w:hint="eastAsia"/>
        </w:rPr>
        <w:t>对其可以调控的靶基因谱的改变，和水稻驯化过程相关</w:t>
      </w:r>
      <w:r w:rsidR="00DB4C57">
        <w:rPr>
          <w:rFonts w:hint="eastAsia"/>
        </w:rPr>
        <w:t>miRNA</w:t>
      </w:r>
      <w:r w:rsidR="00DB4C57">
        <w:rPr>
          <w:rFonts w:hint="eastAsia"/>
        </w:rPr>
        <w:t>上</w:t>
      </w:r>
      <w:r w:rsidR="00DB4C57">
        <w:rPr>
          <w:rFonts w:hint="eastAsia"/>
        </w:rPr>
        <w:t>SNP</w:t>
      </w:r>
      <w:r w:rsidR="00DB4C57">
        <w:rPr>
          <w:rFonts w:hint="eastAsia"/>
        </w:rPr>
        <w:t>的密度。而本实验关注的焦点是</w:t>
      </w:r>
      <w:r w:rsidR="00DB4C57">
        <w:rPr>
          <w:rFonts w:hint="eastAsia"/>
        </w:rPr>
        <w:t>SNP</w:t>
      </w:r>
      <w:r w:rsidR="00DB4C57">
        <w:rPr>
          <w:rFonts w:hint="eastAsia"/>
        </w:rPr>
        <w:t>对成熟</w:t>
      </w:r>
      <w:r w:rsidR="00DB4C57">
        <w:rPr>
          <w:rFonts w:hint="eastAsia"/>
        </w:rPr>
        <w:t>miRNA</w:t>
      </w:r>
      <w:r w:rsidR="00DB4C57">
        <w:rPr>
          <w:rFonts w:hint="eastAsia"/>
        </w:rPr>
        <w:t>和其靶基因相互作用中可能产生的影响以及随之而来在表型上的改变，因而给之后研究</w:t>
      </w:r>
      <w:r w:rsidR="00DB4C57">
        <w:rPr>
          <w:rFonts w:hint="eastAsia"/>
        </w:rPr>
        <w:t>miRNA</w:t>
      </w:r>
      <w:r w:rsidR="00DB4C57">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8"/>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69" w:name="_Toc475622461"/>
      <w:commentRangeStart w:id="70"/>
      <w:r>
        <w:rPr>
          <w:rFonts w:hint="eastAsia"/>
        </w:rPr>
        <w:lastRenderedPageBreak/>
        <w:t>材料和方法</w:t>
      </w:r>
      <w:bookmarkEnd w:id="69"/>
      <w:commentRangeEnd w:id="70"/>
      <w:r w:rsidR="000A0A51">
        <w:rPr>
          <w:rStyle w:val="CommentReference"/>
          <w:rFonts w:eastAsia="宋体" w:cstheme="minorBidi"/>
          <w:bCs w:val="0"/>
          <w:kern w:val="0"/>
        </w:rPr>
        <w:commentReference w:id="70"/>
      </w:r>
    </w:p>
    <w:p w14:paraId="6DD6C5E2" w14:textId="4FFA1010" w:rsidR="00AC4FBD" w:rsidRDefault="00AC4FBD" w:rsidP="00AC4FBD">
      <w:pPr>
        <w:pStyle w:val="Heading2"/>
      </w:pPr>
      <w:bookmarkStart w:id="71" w:name="_Toc475622462"/>
      <w:r>
        <w:rPr>
          <w:rFonts w:hint="eastAsia"/>
        </w:rPr>
        <w:t>测序数据</w:t>
      </w:r>
      <w:bookmarkEnd w:id="71"/>
    </w:p>
    <w:p w14:paraId="6372633D" w14:textId="0B17EE36"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w:t>
      </w:r>
      <w:commentRangeStart w:id="72"/>
      <w:r>
        <w:rPr>
          <w:rFonts w:hint="eastAsia"/>
        </w:rPr>
        <w:t>release 21, in June 2014</w:t>
      </w:r>
      <w:commentRangeEnd w:id="72"/>
      <w:r w:rsidR="000A0A51">
        <w:rPr>
          <w:rStyle w:val="CommentReference"/>
        </w:rPr>
        <w:commentReference w:id="72"/>
      </w:r>
      <w:ins w:id="73" w:author="Thomas Huang" w:date="2017-04-11T15:53:00Z">
        <w:r w:rsidR="00C7111F">
          <w:t xml:space="preserve">, </w:t>
        </w:r>
      </w:ins>
      <w:ins w:id="74" w:author="Thomas Huang" w:date="2017-04-11T15:54:00Z">
        <w:r w:rsidR="00FD2CBA" w:rsidRPr="00FD2CBA">
          <w:t>http://www.mirbase.org/</w:t>
        </w:r>
      </w:ins>
      <w:r>
        <w:rPr>
          <w:rFonts w:hint="eastAsia"/>
        </w:rPr>
        <w:t>)</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w:t>
      </w:r>
      <w:ins w:id="75" w:author="Thomas Huang" w:date="2017-04-11T15:55:00Z">
        <w:r w:rsidR="00FD2CBA">
          <w:t>E</w:t>
        </w:r>
      </w:ins>
      <w:r>
        <w:rPr>
          <w:rFonts w:hint="eastAsia"/>
        </w:rPr>
        <w:t>-10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w:t>
      </w:r>
      <w:ins w:id="76" w:author="Thomas Huang" w:date="2017-04-11T15:56:00Z">
        <w:r w:rsidR="00FD2CBA">
          <w:rPr>
            <w:rFonts w:hint="eastAsia"/>
          </w:rPr>
          <w:t>所有</w:t>
        </w:r>
      </w:ins>
      <w:r>
        <w:rPr>
          <w:rFonts w:hint="eastAsia"/>
        </w:rPr>
        <w:t>在</w:t>
      </w:r>
      <w:r>
        <w:rPr>
          <w:rFonts w:hint="eastAsia"/>
        </w:rPr>
        <w:t>pre-miRNA</w:t>
      </w:r>
      <w:ins w:id="77" w:author="Thomas Huang" w:date="2017-04-11T15:56:00Z">
        <w:r w:rsidR="00FD2CBA">
          <w:rPr>
            <w:rFonts w:hint="eastAsia"/>
          </w:rPr>
          <w:t>和成熟</w:t>
        </w:r>
        <w:r w:rsidR="00FD2CBA">
          <w:rPr>
            <w:rFonts w:hint="eastAsia"/>
          </w:rPr>
          <w:t>miRNA</w:t>
        </w:r>
      </w:ins>
      <w:r>
        <w:rPr>
          <w:rFonts w:hint="eastAsia"/>
        </w:rPr>
        <w:t>上</w:t>
      </w:r>
      <w:ins w:id="78" w:author="Thomas Huang" w:date="2017-04-11T15:56:00Z">
        <w:r w:rsidR="00FD2CBA">
          <w:rPr>
            <w:rFonts w:hint="eastAsia"/>
          </w:rPr>
          <w:t>的</w:t>
        </w:r>
        <w:r w:rsidR="00FD2CBA">
          <w:rPr>
            <w:rFonts w:hint="eastAsia"/>
          </w:rPr>
          <w:t>SNP</w:t>
        </w:r>
      </w:ins>
      <w:del w:id="79" w:author="Thomas Huang" w:date="2017-04-11T15:56:00Z">
        <w:r w:rsidDel="00FD2CBA">
          <w:rPr>
            <w:rFonts w:hint="eastAsia"/>
          </w:rPr>
          <w:delText>有</w:delText>
        </w:r>
        <w:r w:rsidDel="00FD2CBA">
          <w:rPr>
            <w:rFonts w:hint="eastAsia"/>
          </w:rPr>
          <w:delText>7193</w:delText>
        </w:r>
        <w:r w:rsidDel="00FD2CBA">
          <w:rPr>
            <w:rFonts w:hint="eastAsia"/>
          </w:rPr>
          <w:delText>个</w:delText>
        </w:r>
        <w:r w:rsidDel="00FD2CBA">
          <w:rPr>
            <w:rFonts w:hint="eastAsia"/>
          </w:rPr>
          <w:delText>SNP</w:delText>
        </w:r>
        <w:r w:rsidDel="00FD2CBA">
          <w:rPr>
            <w:rFonts w:hint="eastAsia"/>
          </w:rPr>
          <w:delText>，而成熟</w:delText>
        </w:r>
        <w:r w:rsidDel="00FD2CBA">
          <w:rPr>
            <w:rFonts w:hint="eastAsia"/>
          </w:rPr>
          <w:delText>miRNA</w:delText>
        </w:r>
        <w:r w:rsidDel="00FD2CBA">
          <w:rPr>
            <w:rFonts w:hint="eastAsia"/>
          </w:rPr>
          <w:delText>中则有</w:delText>
        </w:r>
        <w:r w:rsidDel="00FD2CBA">
          <w:rPr>
            <w:rFonts w:hint="eastAsia"/>
          </w:rPr>
          <w:delText>1270</w:delText>
        </w:r>
        <w:r w:rsidDel="00FD2CBA">
          <w:rPr>
            <w:rFonts w:hint="eastAsia"/>
          </w:rPr>
          <w:delText>个</w:delText>
        </w:r>
        <w:r w:rsidDel="00FD2CBA">
          <w:rPr>
            <w:rFonts w:hint="eastAsia"/>
          </w:rPr>
          <w:delText>SNP</w:delText>
        </w:r>
      </w:del>
      <w:r>
        <w:rPr>
          <w:rFonts w:hint="eastAsia"/>
        </w:rPr>
        <w:t>。</w:t>
      </w:r>
    </w:p>
    <w:p w14:paraId="365609FB" w14:textId="4747078F" w:rsidR="00AC4FBD" w:rsidRDefault="00AC4FBD" w:rsidP="00AC4FBD">
      <w:pPr>
        <w:pStyle w:val="Heading2"/>
      </w:pPr>
      <w:bookmarkStart w:id="80" w:name="_Toc475622463"/>
      <w:r>
        <w:rPr>
          <w:rFonts w:hint="eastAsia"/>
        </w:rPr>
        <w:t>miRNA</w:t>
      </w:r>
      <w:r>
        <w:rPr>
          <w:rFonts w:hint="eastAsia"/>
        </w:rPr>
        <w:t>靶基因鉴定</w:t>
      </w:r>
      <w:bookmarkEnd w:id="80"/>
    </w:p>
    <w:p w14:paraId="1DC9AE77" w14:textId="23DA1ECA" w:rsidR="00AC4FBD" w:rsidRDefault="00AC4FBD" w:rsidP="00AC4FBD">
      <w:r>
        <w:rPr>
          <w:rFonts w:hint="eastAsia"/>
        </w:rPr>
        <w:t>因为在本研究中，</w:t>
      </w:r>
      <w:del w:id="81" w:author="Thomas Huang" w:date="2017-04-06T16:09:00Z">
        <w:r w:rsidDel="00190564">
          <w:rPr>
            <w:rFonts w:hint="eastAsia"/>
          </w:rPr>
          <w:delText>我们主要</w:delText>
        </w:r>
      </w:del>
      <w:ins w:id="82" w:author="Thomas Huang" w:date="2017-04-06T16:09:00Z">
        <w:r w:rsidR="00190564">
          <w:rPr>
            <w:rFonts w:hint="eastAsia"/>
          </w:rPr>
          <w:t>为了进行</w:t>
        </w:r>
      </w:ins>
      <w:del w:id="83" w:author="Thomas Huang" w:date="2017-04-06T16:09:00Z">
        <w:r w:rsidDel="00190564">
          <w:rPr>
            <w:rFonts w:hint="eastAsia"/>
          </w:rPr>
          <w:delText>专注在</w:delText>
        </w:r>
      </w:del>
      <w:r>
        <w:rPr>
          <w:rFonts w:hint="eastAsia"/>
        </w:rPr>
        <w:t>保守</w:t>
      </w:r>
      <w:r>
        <w:rPr>
          <w:rFonts w:hint="eastAsia"/>
        </w:rPr>
        <w:t>miRNA</w:t>
      </w:r>
      <w:r>
        <w:rPr>
          <w:rFonts w:hint="eastAsia"/>
        </w:rPr>
        <w:t>的分析</w:t>
      </w:r>
      <w:ins w:id="84" w:author="Thomas Huang" w:date="2017-04-06T16:09:00Z">
        <w:r w:rsidR="00190564">
          <w:rPr>
            <w:rFonts w:hint="eastAsia"/>
          </w:rPr>
          <w:t>，</w:t>
        </w:r>
      </w:ins>
      <w:del w:id="85" w:author="Thomas Huang" w:date="2017-04-06T16:09:00Z">
        <w:r w:rsidDel="00190564">
          <w:rPr>
            <w:rFonts w:hint="eastAsia"/>
          </w:rPr>
          <w:delText>。</w:delText>
        </w:r>
      </w:del>
      <w:del w:id="86" w:author="Thomas Huang" w:date="2017-04-11T15:56:00Z">
        <w:r w:rsidDel="00FD2CBA">
          <w:rPr>
            <w:rFonts w:hint="eastAsia"/>
          </w:rPr>
          <w:delText>所以</w:delText>
        </w:r>
      </w:del>
      <w:r>
        <w:rPr>
          <w:rFonts w:hint="eastAsia"/>
        </w:rPr>
        <w:t>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w:t>
      </w:r>
      <w:commentRangeStart w:id="87"/>
      <w:r>
        <w:rPr>
          <w:rFonts w:hint="eastAsia"/>
        </w:rPr>
        <w:t>PsRNATarget</w:t>
      </w:r>
      <w:r>
        <w:rPr>
          <w:rFonts w:hint="eastAsia"/>
        </w:rPr>
        <w:t>网页服务器</w:t>
      </w:r>
      <w:ins w:id="88" w:author="Thomas Huang" w:date="2017-04-11T15:57:00Z">
        <w:r w:rsidR="00FD2CBA">
          <w:t>(</w:t>
        </w:r>
        <w:r w:rsidR="00FD2CBA" w:rsidRPr="00FD2CBA">
          <w:t>http://plantgrn.noble.org/psRNATarget/</w:t>
        </w:r>
        <w:r w:rsidR="00FD2CBA">
          <w:t>)</w:t>
        </w:r>
      </w:ins>
      <w:r>
        <w:rPr>
          <w:rFonts w:hint="eastAsia"/>
        </w:rPr>
        <w:t>则被</w:t>
      </w:r>
      <w:commentRangeEnd w:id="87"/>
      <w:r w:rsidR="00190564">
        <w:rPr>
          <w:rStyle w:val="CommentReference"/>
        </w:rPr>
        <w:commentReference w:id="87"/>
      </w:r>
      <w:r>
        <w:rPr>
          <w:rFonts w:hint="eastAsia"/>
        </w:rPr>
        <w:t>用来进行靶基因预测，使用的是默认参数。另外一些靶标基因是从</w:t>
      </w:r>
      <w:ins w:id="89" w:author="Thomas Huang" w:date="2017-04-06T16:10:00Z">
        <w:r w:rsidR="00190564">
          <w:rPr>
            <w:rFonts w:hint="eastAsia"/>
          </w:rPr>
          <w:t>前人</w:t>
        </w:r>
      </w:ins>
      <w:del w:id="90" w:author="Thomas Huang" w:date="2017-04-06T16:10:00Z">
        <w:r w:rsidDel="00190564">
          <w:rPr>
            <w:rFonts w:hint="eastAsia"/>
          </w:rPr>
          <w:delText xml:space="preserve"> </w:delText>
        </w:r>
      </w:del>
      <w:moveFromRangeStart w:id="91" w:author="Thomas Huang" w:date="2017-04-06T16:10:00Z" w:name="move479258375"/>
      <w:moveFrom w:id="92" w:author="Thomas Huang" w:date="2017-04-06T16:10:00Z">
        <w:r w:rsidDel="00190564">
          <w:rPr>
            <w:rFonts w:hint="eastAsia"/>
          </w:rPr>
          <w:t xml:space="preserve">Li Q. </w:t>
        </w:r>
        <w:r w:rsidR="00C3574A" w:rsidRPr="00C3574A" w:rsidDel="00190564">
          <w:rPr>
            <w:i/>
          </w:rPr>
          <w:t>et al.</w:t>
        </w:r>
        <w:r w:rsidDel="00190564">
          <w:rPr>
            <w:rFonts w:hint="eastAsia"/>
          </w:rPr>
          <w:t xml:space="preserve">, 2014 </w:t>
        </w:r>
      </w:moveFrom>
      <w:moveFromRangeEnd w:id="91"/>
      <w:r>
        <w:rPr>
          <w:rFonts w:hint="eastAsia"/>
        </w:rPr>
        <w:t>的文章中收集而得</w:t>
      </w:r>
      <w:ins w:id="93" w:author="Thomas Huang" w:date="2017-04-06T16:10:00Z">
        <w:r w:rsidR="00190564">
          <w:rPr>
            <w:rFonts w:hint="eastAsia"/>
          </w:rPr>
          <w:t>（</w:t>
        </w:r>
      </w:ins>
      <w:moveToRangeStart w:id="94" w:author="Thomas Huang" w:date="2017-04-06T16:10:00Z" w:name="move479258375"/>
      <w:moveTo w:id="95" w:author="Thomas Huang" w:date="2017-04-06T16:10:00Z">
        <w:r w:rsidR="00190564">
          <w:rPr>
            <w:rFonts w:hint="eastAsia"/>
          </w:rPr>
          <w:t xml:space="preserve">Li Q. </w:t>
        </w:r>
        <w:r w:rsidR="00190564" w:rsidRPr="00C3574A">
          <w:rPr>
            <w:i/>
          </w:rPr>
          <w:t>et al.</w:t>
        </w:r>
        <w:r w:rsidR="00190564">
          <w:rPr>
            <w:rFonts w:hint="eastAsia"/>
          </w:rPr>
          <w:t>, 2014</w:t>
        </w:r>
      </w:moveTo>
      <w:moveToRangeEnd w:id="94"/>
      <w:ins w:id="96" w:author="Thomas Huang" w:date="2017-04-06T16:10:00Z">
        <w:r w:rsidR="00190564">
          <w:rPr>
            <w:rFonts w:hint="eastAsia"/>
          </w:rPr>
          <w:t>）</w:t>
        </w:r>
      </w:ins>
      <w:r>
        <w:rPr>
          <w:rFonts w:hint="eastAsia"/>
        </w:rPr>
        <w:t>。最后，</w:t>
      </w:r>
      <w:del w:id="97" w:author="Thomas Huang" w:date="2017-04-06T16:11:00Z">
        <w:r w:rsidDel="00190564">
          <w:rPr>
            <w:rFonts w:hint="eastAsia"/>
          </w:rPr>
          <w:delText>总共得到</w:delText>
        </w:r>
        <w:r w:rsidDel="00190564">
          <w:rPr>
            <w:rFonts w:hint="eastAsia"/>
          </w:rPr>
          <w:delText>823</w:delText>
        </w:r>
        <w:r w:rsidDel="00190564">
          <w:rPr>
            <w:rFonts w:hint="eastAsia"/>
          </w:rPr>
          <w:delText>个靶基因</w:delText>
        </w:r>
      </w:del>
      <w:ins w:id="98" w:author="Thomas Huang" w:date="2017-04-06T16:11:00Z">
        <w:r w:rsidR="00190564">
          <w:rPr>
            <w:rFonts w:hint="eastAsia"/>
          </w:rPr>
          <w:t>我们获得所有的靶基因</w:t>
        </w:r>
      </w:ins>
      <w:r>
        <w:rPr>
          <w:rFonts w:hint="eastAsia"/>
        </w:rPr>
        <w:t>，并且记录下其</w:t>
      </w:r>
      <w:r>
        <w:rPr>
          <w:rFonts w:hint="eastAsia"/>
        </w:rPr>
        <w:t>miRNA</w:t>
      </w:r>
      <w:r>
        <w:rPr>
          <w:rFonts w:hint="eastAsia"/>
        </w:rPr>
        <w:t>结合位点的信息</w:t>
      </w:r>
      <w:ins w:id="99" w:author="Thomas Huang" w:date="2017-04-06T16:11:00Z">
        <w:r w:rsidR="00190564">
          <w:rPr>
            <w:rFonts w:hint="eastAsia"/>
          </w:rPr>
          <w:t>，之后</w:t>
        </w:r>
      </w:ins>
      <w:del w:id="100" w:author="Thomas Huang" w:date="2017-04-06T16:11:00Z">
        <w:r w:rsidDel="00190564">
          <w:rPr>
            <w:rFonts w:hint="eastAsia"/>
          </w:rPr>
          <w:delText>。</w:delText>
        </w:r>
      </w:del>
      <w:r>
        <w:rPr>
          <w:rFonts w:hint="eastAsia"/>
        </w:rPr>
        <w:t>将这些靶基因的结合位点信息在本地</w:t>
      </w:r>
      <w:r>
        <w:rPr>
          <w:rFonts w:hint="eastAsia"/>
        </w:rPr>
        <w:t>SNP</w:t>
      </w:r>
      <w:r>
        <w:rPr>
          <w:rFonts w:hint="eastAsia"/>
        </w:rPr>
        <w:t>数据库中</w:t>
      </w:r>
      <w:ins w:id="101" w:author="Thomas Huang" w:date="2017-04-06T16:11:00Z">
        <w:r w:rsidR="00190564">
          <w:rPr>
            <w:rFonts w:hint="eastAsia"/>
          </w:rPr>
          <w:t>进行</w:t>
        </w:r>
      </w:ins>
      <w:r>
        <w:rPr>
          <w:rFonts w:hint="eastAsia"/>
        </w:rPr>
        <w:t>搜索</w:t>
      </w:r>
      <w:del w:id="102" w:author="Thomas Huang" w:date="2017-04-06T16:11:00Z">
        <w:r w:rsidDel="00190564">
          <w:rPr>
            <w:rFonts w:hint="eastAsia"/>
          </w:rPr>
          <w:delText>的到</w:delText>
        </w:r>
        <w:r w:rsidDel="00190564">
          <w:rPr>
            <w:rFonts w:hint="eastAsia"/>
          </w:rPr>
          <w:delText>1169</w:delText>
        </w:r>
        <w:r w:rsidDel="00190564">
          <w:rPr>
            <w:rFonts w:hint="eastAsia"/>
          </w:rPr>
          <w:delText>个</w:delText>
        </w:r>
        <w:r w:rsidDel="00190564">
          <w:rPr>
            <w:rFonts w:hint="eastAsia"/>
          </w:rPr>
          <w:delText>SNP</w:delText>
        </w:r>
        <w:r w:rsidDel="00190564">
          <w:rPr>
            <w:rFonts w:hint="eastAsia"/>
          </w:rPr>
          <w:delText>落在其中</w:delText>
        </w:r>
      </w:del>
      <w:r>
        <w:rPr>
          <w:rFonts w:hint="eastAsia"/>
        </w:rPr>
        <w:t>。</w:t>
      </w:r>
    </w:p>
    <w:p w14:paraId="5D36BB42" w14:textId="0AF9D950" w:rsidR="00AC4FBD" w:rsidRDefault="00AC4FBD" w:rsidP="00AC4FBD">
      <w:pPr>
        <w:pStyle w:val="Heading2"/>
      </w:pPr>
      <w:bookmarkStart w:id="103" w:name="_Toc475622464"/>
      <w:r>
        <w:rPr>
          <w:rFonts w:hint="eastAsia"/>
        </w:rPr>
        <w:t>鉴定和分析</w:t>
      </w:r>
      <w:r>
        <w:rPr>
          <w:rFonts w:hint="eastAsia"/>
        </w:rPr>
        <w:t>miRNA</w:t>
      </w:r>
      <w:r>
        <w:rPr>
          <w:rFonts w:hint="eastAsia"/>
        </w:rPr>
        <w:t>介导的调节相关</w:t>
      </w:r>
      <w:r>
        <w:rPr>
          <w:rFonts w:hint="eastAsia"/>
        </w:rPr>
        <w:t>SNP</w:t>
      </w:r>
      <w:bookmarkEnd w:id="103"/>
    </w:p>
    <w:p w14:paraId="17BABD61" w14:textId="0BC5BDDB"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w:t>
      </w:r>
      <w:ins w:id="104" w:author="Thomas Huang" w:date="2017-04-11T15:57:00Z">
        <w:r w:rsidR="00FD2CBA">
          <w:rPr>
            <w:rFonts w:hint="eastAsia"/>
          </w:rPr>
          <w:t>首先</w:t>
        </w:r>
      </w:ins>
      <w:del w:id="105" w:author="Thomas Huang" w:date="2017-04-11T15:57:00Z">
        <w:r w:rsidDel="00FD2CBA">
          <w:rPr>
            <w:rFonts w:hint="eastAsia"/>
          </w:rPr>
          <w:delText>我们</w:delText>
        </w:r>
      </w:del>
      <w:r>
        <w:rPr>
          <w:rFonts w:hint="eastAsia"/>
        </w:rPr>
        <w:t>用本地</w:t>
      </w:r>
      <w:ins w:id="106" w:author="Thomas Huang" w:date="2017-04-11T15:58:00Z">
        <w:r w:rsidR="00FD2CBA">
          <w:rPr>
            <w:rFonts w:hint="eastAsia"/>
          </w:rPr>
          <w:t>P</w:t>
        </w:r>
      </w:ins>
      <w:del w:id="107" w:author="Thomas Huang" w:date="2017-04-11T15:57:00Z">
        <w:r w:rsidDel="00FD2CBA">
          <w:rPr>
            <w:rFonts w:hint="eastAsia"/>
          </w:rPr>
          <w:delText>p</w:delText>
        </w:r>
      </w:del>
      <w:r>
        <w:rPr>
          <w:rFonts w:hint="eastAsia"/>
        </w:rPr>
        <w:t>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ins w:id="108" w:author="Thomas Huang" w:date="2017-04-11T15:59:00Z">
        <w:r w:rsidR="00922917">
          <w:t>2</w:t>
        </w:r>
      </w:ins>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commentRangeStart w:id="109"/>
      <w:r>
        <w:rPr>
          <w:rFonts w:hint="eastAsia"/>
        </w:rPr>
        <w:t>R</w:t>
      </w:r>
      <w:r>
        <w:rPr>
          <w:rFonts w:hint="eastAsia"/>
        </w:rPr>
        <w:t>语言</w:t>
      </w:r>
      <w:r>
        <w:rPr>
          <w:rFonts w:hint="eastAsia"/>
        </w:rPr>
        <w:t xml:space="preserve"> </w:t>
      </w:r>
      <w:r>
        <w:rPr>
          <w:rFonts w:hint="eastAsia"/>
        </w:rPr>
        <w:t>“</w:t>
      </w:r>
      <w:r>
        <w:rPr>
          <w:rFonts w:hint="eastAsia"/>
        </w:rPr>
        <w:t>ggplot</w:t>
      </w:r>
      <w:ins w:id="110" w:author="Thomas Huang" w:date="2017-04-11T15:59:00Z">
        <w:r w:rsidR="00922917">
          <w:t>2</w:t>
        </w:r>
      </w:ins>
      <w:r>
        <w:rPr>
          <w:rFonts w:hint="eastAsia"/>
        </w:rPr>
        <w:t>”</w:t>
      </w:r>
      <w:ins w:id="111" w:author="Thomas Huang" w:date="2017-04-11T16:00:00Z">
        <w:r w:rsidR="00361535" w:rsidRPr="00361535">
          <w:rPr>
            <w:vertAlign w:val="superscript"/>
            <w:rPrChange w:id="112" w:author="Thomas Huang" w:date="2017-04-11T16:01:00Z">
              <w:rPr/>
            </w:rPrChange>
          </w:rPr>
          <w:t>[</w:t>
        </w:r>
        <w:r w:rsidR="00361535" w:rsidRPr="00361535">
          <w:rPr>
            <w:rStyle w:val="EndnoteReference"/>
          </w:rPr>
          <w:endnoteReference w:id="27"/>
        </w:r>
        <w:r w:rsidR="00361535" w:rsidRPr="00361535">
          <w:rPr>
            <w:vertAlign w:val="superscript"/>
            <w:rPrChange w:id="120" w:author="Thomas Huang" w:date="2017-04-11T16:01:00Z">
              <w:rPr/>
            </w:rPrChange>
          </w:rPr>
          <w:t>]</w:t>
        </w:r>
      </w:ins>
      <w:r>
        <w:rPr>
          <w:rFonts w:hint="eastAsia"/>
        </w:rPr>
        <w:t xml:space="preserve"> </w:t>
      </w:r>
      <w:commentRangeEnd w:id="109"/>
      <w:r w:rsidR="00190564">
        <w:rPr>
          <w:rStyle w:val="CommentReference"/>
        </w:rPr>
        <w:commentReference w:id="109"/>
      </w:r>
      <w:r>
        <w:rPr>
          <w:rFonts w:hint="eastAsia"/>
        </w:rPr>
        <w:t>包进行画图展示其频率分布。</w:t>
      </w:r>
    </w:p>
    <w:p w14:paraId="71FFE304" w14:textId="2E1275CE" w:rsidR="00AC4FBD" w:rsidRDefault="00AC4FBD" w:rsidP="00AC4FBD">
      <w:pPr>
        <w:pStyle w:val="Heading2"/>
      </w:pPr>
      <w:bookmarkStart w:id="121" w:name="_Toc475622465"/>
      <w:r>
        <w:rPr>
          <w:rFonts w:hint="eastAsia"/>
        </w:rPr>
        <w:t>表达相关性分析</w:t>
      </w:r>
      <w:bookmarkEnd w:id="121"/>
    </w:p>
    <w:p w14:paraId="00B4F3D0" w14:textId="797E8EAE"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ins w:id="122" w:author="Thomas Huang" w:date="2017-04-11T16:02:00Z">
        <w:r w:rsidR="00361535">
          <w:t>(</w:t>
        </w:r>
      </w:ins>
      <w:ins w:id="123" w:author="Thomas Huang" w:date="2017-04-11T16:03:00Z">
        <w:r w:rsidR="00E670E0" w:rsidRPr="00E670E0">
          <w:t>https://www.ebi.ac.uk/arrayexpress/experiments/E-GEOD-21396/</w:t>
        </w:r>
      </w:ins>
      <w:ins w:id="124" w:author="Thomas Huang" w:date="2017-04-11T16:02:00Z">
        <w:r w:rsidR="00361535">
          <w:t>)</w:t>
        </w:r>
      </w:ins>
      <w:r>
        <w:rPr>
          <w:rFonts w:hint="eastAsia"/>
        </w:rPr>
        <w:t>的数据下载而得</w:t>
      </w:r>
      <w:r>
        <w:rPr>
          <w:rFonts w:hint="eastAsia"/>
        </w:rPr>
        <w:t xml:space="preserve"> (</w:t>
      </w:r>
      <w:r>
        <w:rPr>
          <w:rFonts w:hint="eastAsia"/>
        </w:rPr>
        <w:t>压缩的数据来自于</w:t>
      </w:r>
      <w:r>
        <w:rPr>
          <w:rFonts w:hint="eastAsia"/>
        </w:rPr>
        <w:t>RiceFREND</w:t>
      </w:r>
      <w:ins w:id="125" w:author="Thomas Huang" w:date="2017-04-11T16:03:00Z">
        <w:r w:rsidR="00E670E0" w:rsidRPr="00E670E0">
          <w:rPr>
            <w:vertAlign w:val="superscript"/>
            <w:rPrChange w:id="126" w:author="Thomas Huang" w:date="2017-04-11T16:04:00Z">
              <w:rPr/>
            </w:rPrChange>
          </w:rPr>
          <w:t>[</w:t>
        </w:r>
      </w:ins>
      <w:ins w:id="127" w:author="Thomas Huang" w:date="2017-04-11T16:04:00Z">
        <w:r w:rsidR="00E670E0" w:rsidRPr="00E670E0">
          <w:rPr>
            <w:vertAlign w:val="superscript"/>
            <w:rPrChange w:id="128" w:author="Thomas Huang" w:date="2017-04-11T16:04:00Z">
              <w:rPr/>
            </w:rPrChange>
          </w:rPr>
          <w:fldChar w:fldCharType="begin"/>
        </w:r>
        <w:r w:rsidR="00E670E0" w:rsidRPr="00E670E0">
          <w:rPr>
            <w:vertAlign w:val="superscript"/>
            <w:rPrChange w:id="129" w:author="Thomas Huang" w:date="2017-04-11T16:04:00Z">
              <w:rPr/>
            </w:rPrChange>
          </w:rPr>
          <w:instrText xml:space="preserve"> NOTEREF _Ref479689996 \h </w:instrText>
        </w:r>
      </w:ins>
      <w:r w:rsidR="00E670E0">
        <w:rPr>
          <w:vertAlign w:val="superscript"/>
        </w:rPr>
        <w:instrText xml:space="preserve"> \* MERGEFORMAT </w:instrText>
      </w:r>
      <w:r w:rsidR="00E670E0" w:rsidRPr="005A3BC0">
        <w:rPr>
          <w:vertAlign w:val="superscript"/>
        </w:rPr>
      </w:r>
      <w:r w:rsidR="00E670E0" w:rsidRPr="00E670E0">
        <w:rPr>
          <w:vertAlign w:val="superscript"/>
          <w:rPrChange w:id="130" w:author="Thomas Huang" w:date="2017-04-11T16:04:00Z">
            <w:rPr/>
          </w:rPrChange>
        </w:rPr>
        <w:fldChar w:fldCharType="separate"/>
      </w:r>
      <w:ins w:id="131" w:author="Thomas Huang" w:date="2017-04-11T16:04:00Z">
        <w:r w:rsidR="00E670E0" w:rsidRPr="00E670E0">
          <w:rPr>
            <w:vertAlign w:val="superscript"/>
            <w:rPrChange w:id="132" w:author="Thomas Huang" w:date="2017-04-11T16:04:00Z">
              <w:rPr/>
            </w:rPrChange>
          </w:rPr>
          <w:t>38</w:t>
        </w:r>
        <w:r w:rsidR="00E670E0" w:rsidRPr="00E670E0">
          <w:rPr>
            <w:vertAlign w:val="superscript"/>
            <w:rPrChange w:id="133" w:author="Thomas Huang" w:date="2017-04-11T16:04:00Z">
              <w:rPr/>
            </w:rPrChange>
          </w:rPr>
          <w:fldChar w:fldCharType="end"/>
        </w:r>
      </w:ins>
      <w:ins w:id="134" w:author="Thomas Huang" w:date="2017-04-11T16:03:00Z">
        <w:r w:rsidR="00E670E0" w:rsidRPr="00E670E0">
          <w:rPr>
            <w:vertAlign w:val="superscript"/>
            <w:rPrChange w:id="135" w:author="Thomas Huang" w:date="2017-04-11T16:04:00Z">
              <w:rPr/>
            </w:rPrChange>
          </w:rPr>
          <w:t>]</w:t>
        </w:r>
        <w:r w:rsidR="00E670E0">
          <w:t xml:space="preserve"> </w:t>
        </w:r>
      </w:ins>
      <w:r>
        <w:rPr>
          <w:rFonts w:hint="eastAsia"/>
        </w:rPr>
        <w:t>)</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136" w:name="_Toc475622466"/>
      <w:r>
        <w:rPr>
          <w:rFonts w:hint="eastAsia"/>
        </w:rPr>
        <w:t>联合互补模式分析</w:t>
      </w:r>
      <w:bookmarkEnd w:id="136"/>
    </w:p>
    <w:p w14:paraId="6EC3289D" w14:textId="56E1F9A4" w:rsidR="00AC4FBD" w:rsidRDefault="00E670E0" w:rsidP="00AC4FBD">
      <w:ins w:id="137" w:author="Thomas Huang" w:date="2017-04-11T16:05:00Z">
        <w:r>
          <w:rPr>
            <w:rFonts w:hint="eastAsia"/>
          </w:rPr>
          <w:t>联合互补模式分析</w:t>
        </w:r>
        <w:r>
          <w:t xml:space="preserve">(Combined Complementarity Pattern Analysis, </w:t>
        </w:r>
      </w:ins>
      <w:commentRangeStart w:id="138"/>
      <w:r w:rsidR="00AC4FBD">
        <w:rPr>
          <w:rFonts w:hint="eastAsia"/>
        </w:rPr>
        <w:t>CCPA</w:t>
      </w:r>
      <w:commentRangeEnd w:id="138"/>
      <w:r w:rsidR="00190564">
        <w:rPr>
          <w:rStyle w:val="CommentReference"/>
        </w:rPr>
        <w:commentReference w:id="138"/>
      </w:r>
      <w:ins w:id="139" w:author="Thomas Huang" w:date="2017-04-11T16:05:00Z">
        <w:r>
          <w:t>)</w:t>
        </w:r>
      </w:ins>
      <w:r w:rsidR="00AC4FBD">
        <w:rPr>
          <w:rFonts w:hint="eastAsia"/>
        </w:rPr>
        <w:t>的具体操作方法在第</w:t>
      </w:r>
      <w:ins w:id="140" w:author="Thomas Huang" w:date="2017-04-11T16:05:00Z">
        <w:r>
          <w:rPr>
            <w:rFonts w:hint="eastAsia"/>
          </w:rPr>
          <w:t>六</w:t>
        </w:r>
      </w:ins>
      <w:del w:id="141" w:author="Thomas Huang" w:date="2017-04-11T16:05:00Z">
        <w:r w:rsidR="00AC4FBD" w:rsidDel="00E670E0">
          <w:rPr>
            <w:rFonts w:hint="eastAsia"/>
          </w:rPr>
          <w:delText>五</w:delText>
        </w:r>
      </w:del>
      <w:r w:rsidR="00AC4FBD">
        <w:rPr>
          <w:rFonts w:hint="eastAsia"/>
        </w:rPr>
        <w:t>章有具体介绍，我们的研究主要集中在结合位点上有</w:t>
      </w:r>
      <w:r w:rsidR="00AC4FBD">
        <w:rPr>
          <w:rFonts w:hint="eastAsia"/>
        </w:rPr>
        <w:t>SNP</w:t>
      </w:r>
      <w:r w:rsidR="00AC4FBD">
        <w:rPr>
          <w:rFonts w:hint="eastAsia"/>
        </w:rPr>
        <w:t>的情况</w:t>
      </w:r>
      <w:del w:id="142" w:author="Thomas Huang" w:date="2017-04-06T16:13:00Z">
        <w:r w:rsidR="00AC4FBD" w:rsidDel="00190564">
          <w:rPr>
            <w:rFonts w:hint="eastAsia"/>
          </w:rPr>
          <w:delText>。</w:delText>
        </w:r>
      </w:del>
      <w:ins w:id="143" w:author="Thomas Huang" w:date="2017-04-06T16:13:00Z">
        <w:r w:rsidR="00190564" w:rsidDel="00190564">
          <w:rPr>
            <w:rFonts w:hint="eastAsia"/>
          </w:rPr>
          <w:t xml:space="preserve"> </w:t>
        </w:r>
      </w:ins>
      <w:del w:id="144" w:author="Thomas Huang" w:date="2017-04-06T16:13:00Z">
        <w:r w:rsidR="00AC4FBD" w:rsidDel="00190564">
          <w:rPr>
            <w:rFonts w:hint="eastAsia"/>
          </w:rPr>
          <w:delText>最终得到了</w:delText>
        </w:r>
        <w:r w:rsidR="00AC4FBD" w:rsidDel="00190564">
          <w:rPr>
            <w:rFonts w:hint="eastAsia"/>
          </w:rPr>
          <w:delText>7</w:delText>
        </w:r>
        <w:r w:rsidR="00AC4FBD" w:rsidDel="00190564">
          <w:rPr>
            <w:rFonts w:hint="eastAsia"/>
          </w:rPr>
          <w:delText>个靶基因，其结合位点上面存在</w:delText>
        </w:r>
        <w:r w:rsidR="00AC4FBD" w:rsidDel="00190564">
          <w:rPr>
            <w:rFonts w:hint="eastAsia"/>
          </w:rPr>
          <w:delText>SNP</w:delText>
        </w:r>
      </w:del>
      <w:r w:rsidR="00AC4FBD">
        <w:rPr>
          <w:rFonts w:hint="eastAsia"/>
        </w:rPr>
        <w:t>。而相关的表型数据则是从</w:t>
      </w:r>
      <w:r w:rsidR="00AC4FBD">
        <w:rPr>
          <w:rFonts w:hint="eastAsia"/>
        </w:rPr>
        <w:t xml:space="preserve"> SNP-Seek database</w:t>
      </w:r>
      <w:r w:rsidR="00AC4FBD">
        <w:rPr>
          <w:rFonts w:hint="eastAsia"/>
        </w:rPr>
        <w:t>下载而得。水稻品系的名称都是从本地</w:t>
      </w:r>
      <w:r w:rsidR="00AC4FBD">
        <w:rPr>
          <w:rFonts w:hint="eastAsia"/>
        </w:rPr>
        <w:t>MySQL</w:t>
      </w:r>
      <w:r w:rsidR="00AC4FBD">
        <w:rPr>
          <w:rFonts w:hint="eastAsia"/>
        </w:rPr>
        <w:t>数据库提取出来。然后对不同的单倍体模式的水稻品系的表型进行了比较。在本研究中，</w:t>
      </w:r>
      <w:del w:id="145" w:author="Thomas Huang" w:date="2017-04-06T16:13:00Z">
        <w:r w:rsidR="00AC4FBD" w:rsidDel="00190564">
          <w:rPr>
            <w:rFonts w:hint="eastAsia"/>
          </w:rPr>
          <w:delText>用以检测是否在</w:delText>
        </w:r>
        <w:r w:rsidR="00AC4FBD" w:rsidDel="00190564">
          <w:rPr>
            <w:rFonts w:hint="eastAsia"/>
          </w:rPr>
          <w:delText>miRNA</w:delText>
        </w:r>
        <w:r w:rsidR="00AC4FBD" w:rsidDel="00190564">
          <w:rPr>
            <w:rFonts w:hint="eastAsia"/>
          </w:rPr>
          <w:delText>结合位点上有</w:delText>
        </w:r>
        <w:r w:rsidR="00AC4FBD" w:rsidDel="00190564">
          <w:rPr>
            <w:rFonts w:hint="eastAsia"/>
          </w:rPr>
          <w:delText>SNP</w:delText>
        </w:r>
        <w:r w:rsidR="00AC4FBD" w:rsidDel="00190564">
          <w:rPr>
            <w:rFonts w:hint="eastAsia"/>
          </w:rPr>
          <w:delText>的</w:delText>
        </w:r>
      </w:del>
      <w:ins w:id="146" w:author="Thomas Huang" w:date="2017-04-06T16:13:00Z">
        <w:r w:rsidR="00190564">
          <w:rPr>
            <w:rFonts w:hint="eastAsia"/>
          </w:rPr>
          <w:t>我们</w:t>
        </w:r>
      </w:ins>
      <w:ins w:id="147" w:author="Thomas Huang" w:date="2017-04-06T16:14:00Z">
        <w:r w:rsidR="00190564">
          <w:rPr>
            <w:rFonts w:hint="eastAsia"/>
          </w:rPr>
          <w:t>选择</w:t>
        </w:r>
      </w:ins>
      <w:ins w:id="148" w:author="Thomas Huang" w:date="2017-04-11T16:06:00Z">
        <w:r>
          <w:rPr>
            <w:rFonts w:hint="eastAsia"/>
          </w:rPr>
          <w:t>保守</w:t>
        </w:r>
      </w:ins>
      <w:r w:rsidR="00AC4FBD">
        <w:rPr>
          <w:rFonts w:hint="eastAsia"/>
        </w:rPr>
        <w:t>miRNA</w:t>
      </w:r>
      <w:r w:rsidR="00AC4FBD">
        <w:rPr>
          <w:rFonts w:hint="eastAsia"/>
        </w:rPr>
        <w:t>家族</w:t>
      </w:r>
      <w:del w:id="149" w:author="Thomas Huang" w:date="2017-04-11T16:06:00Z">
        <w:r w:rsidR="00AC4FBD" w:rsidDel="00E670E0">
          <w:rPr>
            <w:rFonts w:hint="eastAsia"/>
          </w:rPr>
          <w:delText>有：</w:delText>
        </w:r>
        <w:r w:rsidR="00AC4FBD" w:rsidDel="00E670E0">
          <w:rPr>
            <w:rFonts w:hint="eastAsia"/>
          </w:rPr>
          <w:delText>osa-miR156, 159, 160, 164, 166, 167, 169, 171, 172, 390, 395, 396, 399, 444</w:delText>
        </w:r>
      </w:del>
      <w:ins w:id="150" w:author="Thomas Huang" w:date="2017-04-11T16:06:00Z">
        <w:r>
          <w:rPr>
            <w:rFonts w:hint="eastAsia"/>
          </w:rPr>
          <w:t>进行分析</w:t>
        </w:r>
      </w:ins>
      <w:r w:rsidR="00AC4FBD">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F44C1D">
          <w:footerReference w:type="default" r:id="rId19"/>
          <w:endnotePr>
            <w:numFmt w:val="decimal"/>
          </w:endnotePr>
          <w:pgSz w:w="11906" w:h="16838" w:code="9"/>
          <w:pgMar w:top="1985" w:right="1588" w:bottom="2268" w:left="1588" w:header="1418" w:footer="1701" w:gutter="284"/>
          <w:cols w:space="425"/>
          <w:noEndnote/>
          <w:docGrid w:linePitch="395"/>
        </w:sectPr>
      </w:pPr>
    </w:p>
    <w:p w14:paraId="1F02D984" w14:textId="77777777" w:rsidR="00BD2EF6" w:rsidRPr="00F73E58" w:rsidRDefault="000925A7" w:rsidP="006F13B3">
      <w:pPr>
        <w:pStyle w:val="Heading1"/>
      </w:pPr>
      <w:bookmarkStart w:id="151" w:name="_Toc475622467"/>
      <w:r w:rsidRPr="00F73E58">
        <w:lastRenderedPageBreak/>
        <w:t>水稻</w:t>
      </w:r>
      <w:r w:rsidR="00D4567F" w:rsidRPr="00F73E58">
        <w:t>miRNA</w:t>
      </w:r>
      <w:r w:rsidR="00D4567F" w:rsidRPr="00F73E58">
        <w:t>信息整理和相应靶基因的预测和</w:t>
      </w:r>
      <w:r w:rsidR="007575BE" w:rsidRPr="00F73E58">
        <w:t>整理</w:t>
      </w:r>
      <w:bookmarkEnd w:id="151"/>
    </w:p>
    <w:p w14:paraId="4B5F60D6" w14:textId="77777777" w:rsidR="00BD2EF6" w:rsidRPr="00F73E58" w:rsidRDefault="000925A7" w:rsidP="006F13B3">
      <w:pPr>
        <w:pStyle w:val="Heading2"/>
      </w:pPr>
      <w:bookmarkStart w:id="152" w:name="_Toc475622468"/>
      <w:r w:rsidRPr="00F73E58">
        <w:t>水稻</w:t>
      </w:r>
      <w:r w:rsidRPr="00F73E58">
        <w:t>miRNA</w:t>
      </w:r>
      <w:r w:rsidRPr="00515C56">
        <w:t>整理和相应</w:t>
      </w:r>
      <w:r w:rsidRPr="00F73E58">
        <w:t>信息收集</w:t>
      </w:r>
      <w:bookmarkEnd w:id="152"/>
    </w:p>
    <w:p w14:paraId="2512E150" w14:textId="50BE0BB5"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A27289">
        <w:rPr>
          <w:rStyle w:val="EndnoteReference"/>
          <w:rFonts w:eastAsia="SimSun"/>
          <w:color w:val="000000"/>
          <w:szCs w:val="20"/>
        </w:rPr>
        <w:t>[</w:t>
      </w:r>
      <w:r w:rsidR="00A27289" w:rsidRPr="00F73E58">
        <w:rPr>
          <w:rStyle w:val="EndnoteReference"/>
          <w:rFonts w:eastAsia="SimSun"/>
          <w:color w:val="000000"/>
          <w:szCs w:val="20"/>
        </w:rPr>
        <w:endnoteReference w:id="28"/>
      </w:r>
      <w:r w:rsidR="00A27289">
        <w:rPr>
          <w:rStyle w:val="EndnoteReference"/>
          <w:rFonts w:eastAsia="SimSun"/>
          <w:color w:val="000000"/>
          <w:szCs w:val="20"/>
        </w:rPr>
        <w:t>]</w:t>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29713906"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r w:rsidR="00A27289">
        <w:rPr>
          <w:rStyle w:val="EndnoteReference"/>
          <w:rFonts w:eastAsia="SimSun"/>
        </w:rPr>
        <w:t>[</w:t>
      </w:r>
      <w:bookmarkStart w:id="153" w:name="_Ref475045109"/>
      <w:r w:rsidR="00A27289" w:rsidRPr="00F73E58">
        <w:rPr>
          <w:rStyle w:val="EndnoteReference"/>
          <w:rFonts w:eastAsia="SimSun"/>
        </w:rPr>
        <w:endnoteReference w:id="29"/>
      </w:r>
      <w:bookmarkEnd w:id="153"/>
      <w:r w:rsidR="00A27289">
        <w:rPr>
          <w:rStyle w:val="EndnoteReference"/>
          <w:rFonts w:eastAsia="SimSun"/>
        </w:rPr>
        <w:t>]</w:t>
      </w:r>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154" w:name="_Toc475622469"/>
      <w:r w:rsidRPr="00F73E58">
        <w:t>miRNA</w:t>
      </w:r>
      <w:r w:rsidR="00593BA6" w:rsidRPr="00F73E58">
        <w:t>根据保守性</w:t>
      </w:r>
      <w:r w:rsidRPr="00F73E58">
        <w:t>分类</w:t>
      </w:r>
      <w:bookmarkEnd w:id="154"/>
    </w:p>
    <w:p w14:paraId="2BE96F5A" w14:textId="106F5E04"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r w:rsidR="00A27289">
        <w:rPr>
          <w:rStyle w:val="EndnoteReference"/>
          <w:rFonts w:eastAsia="SimSun"/>
        </w:rPr>
        <w:t>[</w:t>
      </w:r>
      <w:bookmarkStart w:id="155" w:name="_Ref474786255"/>
      <w:r w:rsidR="00A27289" w:rsidRPr="00F73E58">
        <w:rPr>
          <w:rStyle w:val="EndnoteReference"/>
          <w:rFonts w:eastAsia="SimSun"/>
        </w:rPr>
        <w:endnoteReference w:id="30"/>
      </w:r>
      <w:bookmarkEnd w:id="155"/>
      <w:r w:rsidR="00A27289">
        <w:rPr>
          <w:rStyle w:val="EndnoteReference"/>
          <w:rFonts w:eastAsia="SimSun"/>
        </w:rPr>
        <w:t>]</w:t>
      </w:r>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156" w:name="_Toc475622470"/>
      <w:r w:rsidRPr="00F73E58">
        <w:t>miRNA</w:t>
      </w:r>
      <w:r w:rsidRPr="00F73E58">
        <w:t>靶基因预测和整理</w:t>
      </w:r>
      <w:bookmarkEnd w:id="156"/>
    </w:p>
    <w:p w14:paraId="608FBF54" w14:textId="10BD5125"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r w:rsidR="00A27289">
        <w:rPr>
          <w:rStyle w:val="EndnoteReference"/>
          <w:rFonts w:eastAsia="SimSun"/>
        </w:rPr>
        <w:t>[</w:t>
      </w:r>
      <w:bookmarkStart w:id="157" w:name="_Ref474763344"/>
      <w:r w:rsidR="00A27289" w:rsidRPr="00F73E58">
        <w:rPr>
          <w:rStyle w:val="EndnoteReference"/>
          <w:rFonts w:eastAsia="SimSun"/>
        </w:rPr>
        <w:endnoteReference w:id="31"/>
      </w:r>
      <w:bookmarkEnd w:id="157"/>
      <w:r w:rsidR="00A27289">
        <w:rPr>
          <w:rStyle w:val="EndnoteReference"/>
          <w:rFonts w:eastAsia="SimSun"/>
        </w:rPr>
        <w:t>]</w:t>
      </w:r>
      <w:r w:rsidR="003F63E6" w:rsidRPr="00F73E58">
        <w:t>。</w:t>
      </w:r>
    </w:p>
    <w:p w14:paraId="05ABD6A8" w14:textId="0E2B1BE3"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A27289">
        <w:rPr>
          <w:rStyle w:val="EndnoteReference"/>
          <w:rFonts w:eastAsia="SimSun"/>
        </w:rPr>
        <w:t>[</w:t>
      </w:r>
      <w:r w:rsidR="00A27289" w:rsidRPr="00F73E58">
        <w:rPr>
          <w:rStyle w:val="EndnoteReference"/>
          <w:rFonts w:eastAsia="SimSun"/>
        </w:rPr>
        <w:endnoteReference w:id="32"/>
      </w:r>
      <w:r w:rsidR="00A27289">
        <w:rPr>
          <w:rStyle w:val="EndnoteReference"/>
          <w:rFonts w:eastAsia="SimSun"/>
        </w:rPr>
        <w:t>]</w:t>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A27289">
        <w:rPr>
          <w:rStyle w:val="EndnoteReference"/>
          <w:rFonts w:eastAsia="SimSun"/>
        </w:rPr>
        <w:t>[</w:t>
      </w:r>
      <w:r w:rsidR="00A27289" w:rsidRPr="00F73E58">
        <w:rPr>
          <w:rStyle w:val="EndnoteReference"/>
          <w:rFonts w:eastAsia="SimSun"/>
        </w:rPr>
        <w:endnoteReference w:id="33"/>
      </w:r>
      <w:r w:rsidR="00A27289">
        <w:rPr>
          <w:rStyle w:val="EndnoteReference"/>
          <w:rFonts w:eastAsia="SimSun"/>
        </w:rPr>
        <w:t>]</w:t>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158" w:name="_Toc475622471"/>
      <w:r w:rsidRPr="00F73E58">
        <w:lastRenderedPageBreak/>
        <w:t>本章小节</w:t>
      </w:r>
      <w:bookmarkEnd w:id="158"/>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20"/>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159" w:name="_Toc475622472"/>
      <w:r w:rsidRPr="00F73E58">
        <w:lastRenderedPageBreak/>
        <w:t>水稻</w:t>
      </w:r>
      <w:r w:rsidRPr="00F73E58">
        <w:t>miRNA</w:t>
      </w:r>
      <w:r w:rsidR="00F03F18" w:rsidRPr="00F73E58">
        <w:t>靶基因的生物相关</w:t>
      </w:r>
      <w:r w:rsidRPr="00F73E58">
        <w:t>性筛选</w:t>
      </w:r>
      <w:bookmarkEnd w:id="159"/>
    </w:p>
    <w:p w14:paraId="282A7D3A" w14:textId="6B782BB6" w:rsidR="002272CA" w:rsidRPr="00F73E58" w:rsidDel="00807F54" w:rsidRDefault="001D06D1" w:rsidP="006F13B3">
      <w:pPr>
        <w:pStyle w:val="a7"/>
        <w:rPr>
          <w:del w:id="160" w:author="Thomas Huang" w:date="2017-04-11T22:41:00Z"/>
        </w:rPr>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D54CC6" w:rsidRPr="00D54CC6">
        <w:rPr>
          <w:vertAlign w:val="superscript"/>
        </w:rPr>
        <w:t>[</w:t>
      </w:r>
      <w:r w:rsidR="00AA2355" w:rsidRPr="00C8777F">
        <w:rPr>
          <w:vertAlign w:val="superscript"/>
        </w:rPr>
        <w:fldChar w:fldCharType="begin"/>
      </w:r>
      <w:r w:rsidR="00C8777F" w:rsidRPr="00C8777F">
        <w:rPr>
          <w:vertAlign w:val="superscript"/>
        </w:rPr>
        <w:instrText xml:space="preserve"> NOTEREF _Ref474763344 </w:instrText>
      </w:r>
      <w:r w:rsidR="00AA2355" w:rsidRPr="00C8777F">
        <w:rPr>
          <w:vertAlign w:val="superscript"/>
        </w:rPr>
        <w:instrText xml:space="preserve">\h </w:instrText>
      </w:r>
      <w:r w:rsidR="00CB2917" w:rsidRPr="00C8777F">
        <w:rPr>
          <w:vertAlign w:val="superscript"/>
        </w:rPr>
        <w:instrText xml:space="preserve"> \* MERGEFORMAT </w:instrText>
      </w:r>
      <w:r w:rsidR="00AA2355" w:rsidRPr="00C8777F">
        <w:rPr>
          <w:vertAlign w:val="superscript"/>
        </w:rPr>
      </w:r>
      <w:r w:rsidR="00AA2355" w:rsidRPr="00C8777F">
        <w:rPr>
          <w:vertAlign w:val="superscript"/>
        </w:rPr>
        <w:fldChar w:fldCharType="separate"/>
      </w:r>
      <w:r w:rsidR="00C8777F" w:rsidRPr="00C8777F">
        <w:rPr>
          <w:rStyle w:val="EndnoteReference"/>
          <w:rFonts w:eastAsia="SimSun"/>
        </w:rPr>
        <w:t>28</w:t>
      </w:r>
      <w:r w:rsidR="00AA2355" w:rsidRPr="00C8777F">
        <w:rPr>
          <w:vertAlign w:val="superscript"/>
        </w:rPr>
        <w:fldChar w:fldCharType="end"/>
      </w:r>
      <w:r w:rsidR="00D54CC6" w:rsidRPr="00D54CC6">
        <w:rPr>
          <w:vertAlign w:val="superscript"/>
        </w:rPr>
        <w:t>]</w:t>
      </w:r>
      <w:ins w:id="161" w:author="Thomas Huang" w:date="2017-04-11T22:41:00Z">
        <w:r w:rsidR="00807F54">
          <w:rPr>
            <w:rFonts w:hint="eastAsia"/>
          </w:rPr>
          <w:t>：</w:t>
        </w:r>
        <w:r w:rsidR="00807F54">
          <w:rPr>
            <w:rFonts w:hint="eastAsia"/>
          </w:rPr>
          <w:t>1</w:t>
        </w:r>
        <w:r w:rsidR="00807F54">
          <w:t xml:space="preserve">) </w:t>
        </w:r>
      </w:ins>
      <w:del w:id="162" w:author="Thomas Huang" w:date="2017-04-11T22:41:00Z">
        <w:r w:rsidR="007A7B92" w:rsidRPr="00F73E58" w:rsidDel="00807F54">
          <w:delText>：</w:delText>
        </w:r>
      </w:del>
    </w:p>
    <w:p w14:paraId="0112F423" w14:textId="2156EB31" w:rsidR="002272CA" w:rsidRPr="00F73E58" w:rsidDel="00807F54" w:rsidRDefault="007A7B92">
      <w:pPr>
        <w:pStyle w:val="a7"/>
        <w:rPr>
          <w:del w:id="163" w:author="Thomas Huang" w:date="2017-04-11T22:41:00Z"/>
        </w:rPr>
        <w:pPrChange w:id="164" w:author="Thomas Huang" w:date="2017-04-11T22:41:00Z">
          <w:pPr>
            <w:pStyle w:val="a7"/>
            <w:numPr>
              <w:numId w:val="35"/>
            </w:numPr>
            <w:ind w:left="1200" w:hanging="360"/>
          </w:pPr>
        </w:pPrChange>
      </w:pPr>
      <w:commentRangeStart w:id="165"/>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r w:rsidR="00A27289">
        <w:rPr>
          <w:rStyle w:val="EndnoteReference"/>
          <w:rFonts w:eastAsia="SimSun"/>
        </w:rPr>
        <w:t>[</w:t>
      </w:r>
      <w:bookmarkStart w:id="166" w:name="_Ref475043706"/>
      <w:r w:rsidR="00A27289" w:rsidRPr="00F73E58">
        <w:rPr>
          <w:rStyle w:val="EndnoteReference"/>
          <w:rFonts w:eastAsia="SimSun"/>
        </w:rPr>
        <w:endnoteReference w:id="34"/>
      </w:r>
      <w:bookmarkEnd w:id="166"/>
      <w:r w:rsidR="00A27289">
        <w:rPr>
          <w:rStyle w:val="EndnoteReference"/>
          <w:rFonts w:eastAsia="SimSun"/>
        </w:rPr>
        <w:t>]</w:t>
      </w:r>
      <w:r w:rsidR="002272CA" w:rsidRPr="00F73E58">
        <w:t>；</w:t>
      </w:r>
      <w:ins w:id="167" w:author="Thomas Huang" w:date="2017-04-11T22:41:00Z">
        <w:r w:rsidR="00807F54">
          <w:t xml:space="preserve">2) </w:t>
        </w:r>
      </w:ins>
    </w:p>
    <w:p w14:paraId="4F2CA2EE" w14:textId="4994754D" w:rsidR="00894936" w:rsidRPr="00F73E58" w:rsidDel="00807F54" w:rsidRDefault="002272CA">
      <w:pPr>
        <w:pStyle w:val="a7"/>
        <w:rPr>
          <w:del w:id="168" w:author="Thomas Huang" w:date="2017-04-11T22:41:00Z"/>
        </w:rPr>
        <w:pPrChange w:id="169" w:author="Thomas Huang" w:date="2017-04-11T22:41:00Z">
          <w:pPr>
            <w:pStyle w:val="a7"/>
            <w:numPr>
              <w:numId w:val="35"/>
            </w:numPr>
            <w:ind w:left="1200" w:hanging="360"/>
          </w:pPr>
        </w:pPrChange>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r w:rsidR="00A27289">
        <w:rPr>
          <w:rStyle w:val="EndnoteReference"/>
          <w:rFonts w:eastAsia="SimSun"/>
        </w:rPr>
        <w:t>[</w:t>
      </w:r>
      <w:bookmarkStart w:id="170" w:name="_Ref474832117"/>
      <w:r w:rsidR="00A27289" w:rsidRPr="00F73E58">
        <w:rPr>
          <w:rStyle w:val="EndnoteReference"/>
          <w:rFonts w:eastAsia="SimSun"/>
        </w:rPr>
        <w:endnoteReference w:id="35"/>
      </w:r>
      <w:bookmarkEnd w:id="170"/>
      <w:r w:rsidR="00A27289">
        <w:rPr>
          <w:rStyle w:val="EndnoteReference"/>
          <w:rFonts w:eastAsia="SimSun"/>
        </w:rPr>
        <w:t>]</w:t>
      </w:r>
      <w:r w:rsidRPr="00F73E58">
        <w:t>；</w:t>
      </w:r>
      <w:ins w:id="171" w:author="Thomas Huang" w:date="2017-04-11T22:41:00Z">
        <w:r w:rsidR="00807F54">
          <w:t xml:space="preserve">3) </w:t>
        </w:r>
      </w:ins>
    </w:p>
    <w:p w14:paraId="7E73517C" w14:textId="2372C802" w:rsidR="00AA2355" w:rsidRPr="00F73E58" w:rsidRDefault="00AA2355">
      <w:pPr>
        <w:pStyle w:val="a7"/>
        <w:pPrChange w:id="172" w:author="Thomas Huang" w:date="2017-04-11T22:41:00Z">
          <w:pPr>
            <w:pStyle w:val="a7"/>
            <w:numPr>
              <w:numId w:val="35"/>
            </w:numPr>
            <w:ind w:left="1200" w:hanging="360"/>
          </w:pPr>
        </w:pPrChange>
      </w:pPr>
      <w:r w:rsidRPr="00F73E58">
        <w:t>RNA</w:t>
      </w:r>
      <w:r w:rsidRPr="00F73E58">
        <w:t>结合蛋白等</w:t>
      </w:r>
      <w:r w:rsidR="00CB2917" w:rsidRPr="00F73E58">
        <w:t>。</w:t>
      </w:r>
    </w:p>
    <w:commentRangeEnd w:id="165"/>
    <w:p w14:paraId="290A033A" w14:textId="77777777" w:rsidR="00F03F18" w:rsidRPr="00F73E58" w:rsidRDefault="00190564" w:rsidP="006F13B3">
      <w:pPr>
        <w:pStyle w:val="a7"/>
      </w:pPr>
      <w:r>
        <w:rPr>
          <w:rStyle w:val="CommentReference"/>
        </w:rPr>
        <w:commentReference w:id="165"/>
      </w:r>
      <w:r w:rsidR="00AA2355" w:rsidRPr="00F73E58">
        <w:t>除了上述列举的因素之外，即便是实验的方法也并不能完全保证所鉴定的靶基因的生物相关性，比如</w:t>
      </w:r>
      <w:r w:rsidR="00AA2355" w:rsidRPr="00F73E58">
        <w:t>miRNA</w:t>
      </w:r>
      <w:r w:rsidR="00AA2355" w:rsidRPr="00F73E58">
        <w:t>过表达，虽然可以通过过表达的转基因植株表现出的表型来判断潜在的靶基因，但这种人工的过量表达和原本</w:t>
      </w:r>
      <w:r w:rsidR="00AA2355" w:rsidRPr="00F73E58">
        <w:t>miRNA</w:t>
      </w:r>
      <w:r w:rsidR="00AA2355" w:rsidRPr="00F73E58">
        <w:t>在植物中的表达水平不同，在原本的植物组织中可能并不具有调节能力的</w:t>
      </w:r>
      <w:r w:rsidR="00AA2355" w:rsidRPr="00F73E58">
        <w:t>miRNA</w:t>
      </w:r>
      <w:r w:rsidR="00AA2355" w:rsidRPr="00F73E58">
        <w:t>因此却被鉴定出可以调节某靶基因。</w:t>
      </w:r>
    </w:p>
    <w:p w14:paraId="002A813F" w14:textId="0B8C0223"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A27289">
        <w:rPr>
          <w:rStyle w:val="EndnoteReference"/>
          <w:rFonts w:eastAsia="SimSun"/>
        </w:rPr>
        <w:t>[</w:t>
      </w:r>
      <w:r w:rsidR="00A27289" w:rsidRPr="00F73E58">
        <w:rPr>
          <w:rStyle w:val="EndnoteReference"/>
          <w:rFonts w:eastAsia="SimSun"/>
        </w:rPr>
        <w:endnoteReference w:id="36"/>
      </w:r>
      <w:r w:rsidR="00A27289">
        <w:rPr>
          <w:rStyle w:val="EndnoteReference"/>
          <w:rFonts w:eastAsia="SimSun"/>
        </w:rPr>
        <w:t xml:space="preserve">, </w:t>
      </w:r>
      <w:r w:rsidR="00A27289" w:rsidRPr="00F73E58">
        <w:rPr>
          <w:rStyle w:val="EndnoteReference"/>
          <w:rFonts w:eastAsia="SimSun"/>
        </w:rPr>
        <w:endnoteReference w:id="37"/>
      </w:r>
      <w:r w:rsidR="00A27289">
        <w:rPr>
          <w:rStyle w:val="EndnoteReference"/>
          <w:rFonts w:eastAsia="SimSun"/>
        </w:rPr>
        <w:t>]</w:t>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r w:rsidR="00A27289">
        <w:rPr>
          <w:rStyle w:val="EndnoteReference"/>
          <w:rFonts w:eastAsia="SimSun"/>
        </w:rPr>
        <w:t>[</w:t>
      </w:r>
      <w:bookmarkStart w:id="173" w:name="_Ref475011292"/>
      <w:r w:rsidR="00A27289" w:rsidRPr="00F73E58">
        <w:rPr>
          <w:rStyle w:val="EndnoteReference"/>
          <w:rFonts w:eastAsia="SimSun"/>
        </w:rPr>
        <w:endnoteReference w:id="38"/>
      </w:r>
      <w:bookmarkEnd w:id="173"/>
      <w:r w:rsidR="00A27289">
        <w:rPr>
          <w:rStyle w:val="EndnoteReference"/>
          <w:rFonts w:eastAsia="SimSun"/>
        </w:rPr>
        <w:t>]</w:t>
      </w:r>
      <w:r w:rsidR="001D5A2D" w:rsidRPr="00F73E58">
        <w:t>。因此，我们考虑以</w:t>
      </w:r>
      <w:r w:rsidR="001D5A2D" w:rsidRPr="00F73E58">
        <w:t>miRNA</w:t>
      </w:r>
      <w:r w:rsidR="001D5A2D" w:rsidRPr="00F73E58">
        <w:t>和靶基因的表达量负相关性来筛选具有生物相关性的靶基因。</w:t>
      </w:r>
    </w:p>
    <w:p w14:paraId="79ACF1B3" w14:textId="15265A0C" w:rsidR="001D5A2D" w:rsidRPr="00F73E58" w:rsidRDefault="001D5A2D" w:rsidP="006F13B3">
      <w:pPr>
        <w:pStyle w:val="a7"/>
      </w:pPr>
      <w:r w:rsidRPr="00F73E58">
        <w:t>从</w:t>
      </w:r>
      <w:r w:rsidRPr="00F73E58">
        <w:t>RiceFrend</w:t>
      </w:r>
      <w:r w:rsidR="00A27289">
        <w:rPr>
          <w:rStyle w:val="EndnoteReference"/>
          <w:rFonts w:eastAsia="SimSun"/>
        </w:rPr>
        <w:t>[</w:t>
      </w:r>
      <w:bookmarkStart w:id="174" w:name="_Ref479689996"/>
      <w:r w:rsidR="00A27289" w:rsidRPr="00F73E58">
        <w:rPr>
          <w:rStyle w:val="EndnoteReference"/>
          <w:rFonts w:eastAsia="SimSun"/>
        </w:rPr>
        <w:endnoteReference w:id="39"/>
      </w:r>
      <w:bookmarkEnd w:id="174"/>
      <w:r w:rsidR="00A27289">
        <w:rPr>
          <w:rStyle w:val="EndnoteReference"/>
          <w:rFonts w:eastAsia="SimSun"/>
        </w:rPr>
        <w:t>]</w:t>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175" w:name="_Toc475622473"/>
      <w:r w:rsidRPr="00F73E58">
        <w:lastRenderedPageBreak/>
        <w:t>miRNA</w:t>
      </w:r>
      <w:r w:rsidRPr="00F73E58">
        <w:t>的</w:t>
      </w:r>
      <w:r w:rsidR="00646779" w:rsidRPr="00F73E58">
        <w:t>表达</w:t>
      </w:r>
      <w:r w:rsidRPr="00F73E58">
        <w:t>热图</w:t>
      </w:r>
      <w:r w:rsidRPr="00F73E58">
        <w:t>(</w:t>
      </w:r>
      <w:r w:rsidR="00A24063" w:rsidRPr="00F73E58">
        <w:t>heat</w:t>
      </w:r>
      <w:r w:rsidRPr="00F73E58">
        <w:t>map)</w:t>
      </w:r>
      <w:bookmarkEnd w:id="175"/>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C484CFD" w:rsidR="00A24063" w:rsidRDefault="00A24063" w:rsidP="006F13B3">
      <w:pPr>
        <w:pStyle w:val="a7"/>
        <w:rPr>
          <w:ins w:id="176" w:author="Thomas Huang" w:date="2017-04-06T16:17:00Z"/>
        </w:rPr>
      </w:pPr>
      <w:r w:rsidRPr="00F73E58">
        <w:t>利用</w:t>
      </w:r>
      <w:r w:rsidRPr="00F73E58">
        <w:t>Genesis</w:t>
      </w:r>
      <w:r w:rsidRPr="00F73E58">
        <w:t>软件</w:t>
      </w:r>
      <w:r w:rsidR="00A27289">
        <w:rPr>
          <w:rStyle w:val="EndnoteReference"/>
          <w:rFonts w:eastAsia="SimSun"/>
        </w:rPr>
        <w:t>[</w:t>
      </w:r>
      <w:r w:rsidR="00A27289" w:rsidRPr="00F73E58">
        <w:rPr>
          <w:rStyle w:val="EndnoteReference"/>
          <w:rFonts w:eastAsia="SimSun"/>
        </w:rPr>
        <w:endnoteReference w:id="40"/>
      </w:r>
      <w:r w:rsidR="00A27289">
        <w:rPr>
          <w:rStyle w:val="EndnoteReference"/>
          <w:rFonts w:eastAsia="SimSun"/>
        </w:rPr>
        <w:t>]</w:t>
      </w:r>
      <w:r w:rsidRPr="00F73E58">
        <w:t>分别绘制了</w:t>
      </w:r>
      <w:r w:rsidRPr="00F73E58">
        <w:t>pre-miRNA</w:t>
      </w:r>
      <w:r w:rsidRPr="00F73E58">
        <w:t>和成熟</w:t>
      </w:r>
      <w:r w:rsidRPr="00F73E58">
        <w:t>miRNA</w:t>
      </w:r>
      <w:r w:rsidRPr="00F73E58">
        <w:t>的表达热图。</w:t>
      </w:r>
    </w:p>
    <w:p w14:paraId="4797357C" w14:textId="77777777" w:rsidR="00190564" w:rsidRPr="00F73E58" w:rsidRDefault="00190564" w:rsidP="00190564">
      <w:pPr>
        <w:pStyle w:val="a7"/>
      </w:pPr>
      <w:moveToRangeStart w:id="177" w:author="Thomas Huang" w:date="2017-04-06T16:17:00Z" w:name="move479258786"/>
      <w:moveTo w:id="178" w:author="Thomas Huang" w:date="2017-04-06T16:17:00Z">
        <w:r w:rsidRPr="00F73E58">
          <w:t>以上的图</w:t>
        </w:r>
        <w:r>
          <w:t>4</w:t>
        </w:r>
        <w:r w:rsidRPr="00F73E58">
          <w:t>-1</w:t>
        </w:r>
        <w:r w:rsidRPr="00F73E58">
          <w:t>和图</w:t>
        </w:r>
        <w:r>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(subfunctionalization)</w:t>
        </w:r>
        <w:r w:rsidRPr="00F73E58">
          <w:t>，但是图</w:t>
        </w:r>
        <w:r>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序列非常相似，所以其探针所得到的表达量也很相似。图</w:t>
        </w:r>
        <w:r>
          <w:t>4</w:t>
        </w:r>
        <w:r w:rsidRPr="00F73E58">
          <w:t>-1</w:t>
        </w:r>
        <w:r w:rsidRPr="00F73E58">
          <w:t>显示，</w:t>
        </w:r>
        <w:r w:rsidRPr="00F73E58">
          <w:t>osa-miR168a</w:t>
        </w:r>
        <w:r w:rsidRPr="00F73E58">
          <w:t>是所有检测的</w:t>
        </w:r>
        <w:r w:rsidRPr="00F73E58">
          <w:t>pre-miRNA</w:t>
        </w:r>
        <w:r w:rsidRPr="00F73E58">
          <w:t>中表达量最高的，图</w:t>
        </w:r>
        <w:r>
          <w:t>4</w:t>
        </w:r>
        <w:r w:rsidRPr="00F73E58">
          <w:t>-2</w:t>
        </w:r>
        <w:r w:rsidRPr="00F73E58">
          <w:t>则显示，</w:t>
        </w:r>
        <w:r w:rsidRPr="00F73E58">
          <w:t>osa-miR414</w:t>
        </w:r>
        <w:r w:rsidRPr="00F73E58">
          <w:t>是所有检测的成熟</w:t>
        </w:r>
        <w:r w:rsidRPr="00F73E58">
          <w:t>miRNA</w:t>
        </w:r>
        <w:r w:rsidRPr="00F73E58">
          <w:t>中表达量最高的。</w:t>
        </w:r>
      </w:moveTo>
    </w:p>
    <w:moveToRangeEnd w:id="177"/>
    <w:p w14:paraId="5A31E7D1" w14:textId="35F9EF27" w:rsidR="00190564" w:rsidRPr="00F73E58" w:rsidRDefault="00190564" w:rsidP="006F13B3">
      <w:pPr>
        <w:pStyle w:val="a7"/>
      </w:pPr>
    </w:p>
    <w:p w14:paraId="690EC5AE" w14:textId="2D288F22" w:rsidR="00A24063" w:rsidRPr="00F73E58" w:rsidRDefault="00067F4D" w:rsidP="006F13B3">
      <w:pPr>
        <w:pStyle w:val="Figurealignment"/>
      </w:pPr>
      <w:commentRangeStart w:id="179"/>
      <w:ins w:id="180" w:author="Thomas Huang" w:date="2017-04-11T22:29:00Z">
        <w:r>
          <w:lastRenderedPageBreak/>
          <w:drawing>
            <wp:inline distT="0" distB="0" distL="0" distR="0" wp14:anchorId="3AA5EC12" wp14:editId="3DEF7CAF">
              <wp:extent cx="4549382" cy="7527290"/>
              <wp:effectExtent l="0" t="0" r="0" b="0"/>
              <wp:docPr id="31" name="Picture 31" descr="../../../../../Desktop/pre-heatma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heatmap.p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533" cy="7530849"/>
                      </a:xfrm>
                      <a:prstGeom prst="rect">
                        <a:avLst/>
                      </a:prstGeom>
                      <a:noFill/>
                      <a:ln>
                        <a:noFill/>
                      </a:ln>
                    </pic:spPr>
                  </pic:pic>
                </a:graphicData>
              </a:graphic>
            </wp:inline>
          </w:drawing>
        </w:r>
      </w:ins>
      <w:del w:id="181" w:author="Thomas Huang" w:date="2017-04-11T22:29:00Z">
        <w:r w:rsidR="00A877A4" w:rsidRPr="00F73E58" w:rsidDel="00067F4D">
          <w:drawing>
            <wp:inline distT="0" distB="0" distL="0" distR="0" wp14:anchorId="37632BFC" wp14:editId="6E77D4F5">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del>
    </w:p>
    <w:p w14:paraId="40268E4E" w14:textId="216A6707" w:rsidR="007A2DFC" w:rsidRPr="00F73E58" w:rsidRDefault="007A2DFC" w:rsidP="006F13B3">
      <w:pPr>
        <w:pStyle w:val="-8"/>
      </w:pPr>
      <w:bookmarkStart w:id="182" w:name="_Toc475614109"/>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E3324B">
        <w:t>在水稻</w:t>
      </w:r>
      <w:r w:rsidR="00E3324B">
        <w:rPr>
          <w:rFonts w:hint="eastAsia"/>
        </w:rPr>
        <w:t>不同阶段</w:t>
      </w:r>
      <w:r w:rsidR="00E3324B">
        <w:t>组织／器官中</w:t>
      </w:r>
      <w:r w:rsidR="009209C5" w:rsidRPr="00F73E58">
        <w:t>表达热图</w:t>
      </w:r>
      <w:bookmarkEnd w:id="182"/>
    </w:p>
    <w:p w14:paraId="0CA7F19F" w14:textId="260EDB59" w:rsidR="004C2376" w:rsidRPr="00F73E58" w:rsidRDefault="00AC4FBD" w:rsidP="008B64BC">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ins w:id="183" w:author="Thomas Huang" w:date="2017-04-11T22:00:00Z">
        <w:r w:rsidR="004C2376" w:rsidRPr="00F73E58">
          <w:t xml:space="preserve"> </w:t>
        </w:r>
      </w:ins>
    </w:p>
    <w:commentRangeEnd w:id="179"/>
    <w:p w14:paraId="61B3F6E0" w14:textId="2C500FD6" w:rsidR="00A877A4" w:rsidRPr="00F73E58" w:rsidRDefault="00190564" w:rsidP="006F13B3">
      <w:pPr>
        <w:pStyle w:val="Figurealignment"/>
      </w:pPr>
      <w:r>
        <w:rPr>
          <w:rStyle w:val="CommentReference"/>
          <w:noProof w:val="0"/>
        </w:rPr>
        <w:lastRenderedPageBreak/>
        <w:commentReference w:id="179"/>
      </w:r>
      <w:ins w:id="184" w:author="Thomas Huang" w:date="2017-04-11T22:40:00Z">
        <w:r w:rsidR="002544E7">
          <w:drawing>
            <wp:inline distT="0" distB="0" distL="0" distR="0" wp14:anchorId="7B75EACC" wp14:editId="12BEDA3E">
              <wp:extent cx="4491990" cy="7432330"/>
              <wp:effectExtent l="0" t="0" r="3810" b="10160"/>
              <wp:docPr id="32" name="Picture 32" descr="../../../../../Desktop/pre-heatmap%20(drag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heatmap%20(dragg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8955" cy="7443853"/>
                      </a:xfrm>
                      <a:prstGeom prst="rect">
                        <a:avLst/>
                      </a:prstGeom>
                      <a:noFill/>
                      <a:ln>
                        <a:noFill/>
                      </a:ln>
                    </pic:spPr>
                  </pic:pic>
                </a:graphicData>
              </a:graphic>
            </wp:inline>
          </w:drawing>
        </w:r>
      </w:ins>
      <w:del w:id="185" w:author="Thomas Huang" w:date="2017-04-11T22:40:00Z">
        <w:r w:rsidR="00A877A4" w:rsidRPr="00F73E58" w:rsidDel="002544E7">
          <w:drawing>
            <wp:inline distT="0" distB="0" distL="0" distR="0" wp14:anchorId="7BF71021" wp14:editId="64183749">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del>
    </w:p>
    <w:p w14:paraId="423C28D3" w14:textId="554F907C" w:rsidR="009209C5" w:rsidRPr="00F73E58" w:rsidRDefault="009209C5" w:rsidP="006F13B3">
      <w:pPr>
        <w:pStyle w:val="-8"/>
      </w:pPr>
      <w:bookmarkStart w:id="186" w:name="_Toc475614110"/>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00E3324B">
        <w:t>在水稻</w:t>
      </w:r>
      <w:r w:rsidR="00E3324B">
        <w:rPr>
          <w:rFonts w:hint="eastAsia"/>
        </w:rPr>
        <w:t>不同阶段</w:t>
      </w:r>
      <w:r w:rsidR="00E3324B">
        <w:t>组织／器官中</w:t>
      </w:r>
      <w:r w:rsidRPr="00F73E58">
        <w:t>表达热图</w:t>
      </w:r>
      <w:bookmarkEnd w:id="186"/>
    </w:p>
    <w:p w14:paraId="18F70F54" w14:textId="2DCC34E1" w:rsidR="009209C5" w:rsidRDefault="00AC4FBD" w:rsidP="006F13B3">
      <w:pPr>
        <w:pStyle w:val="-9"/>
        <w:rPr>
          <w:ins w:id="187" w:author="Thomas Huang" w:date="2017-04-11T22:02:00Z"/>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0890A96C" w14:textId="78412AF5" w:rsidR="008B64BC" w:rsidRDefault="008B64BC" w:rsidP="006F13B3">
      <w:pPr>
        <w:pStyle w:val="-9"/>
        <w:rPr>
          <w:ins w:id="188" w:author="Thomas Huang" w:date="2017-04-11T22:17:00Z"/>
          <w:rFonts w:eastAsia="SimSun"/>
        </w:rPr>
      </w:pPr>
      <w:ins w:id="189" w:author="Thomas Huang" w:date="2017-04-11T22:02:00Z">
        <w:r>
          <w:rPr>
            <w:rFonts w:eastAsia="SimSun" w:hint="eastAsia"/>
          </w:rPr>
          <w:lastRenderedPageBreak/>
          <w:t>注：图</w:t>
        </w:r>
        <w:r>
          <w:rPr>
            <w:rFonts w:eastAsia="SimSun" w:hint="eastAsia"/>
          </w:rPr>
          <w:t>4-1</w:t>
        </w:r>
        <w:r>
          <w:rPr>
            <w:rFonts w:eastAsia="SimSun" w:hint="eastAsia"/>
          </w:rPr>
          <w:t>和图</w:t>
        </w:r>
        <w:r>
          <w:rPr>
            <w:rFonts w:eastAsia="SimSun" w:hint="eastAsia"/>
          </w:rPr>
          <w:t>4-2</w:t>
        </w:r>
        <w:r>
          <w:rPr>
            <w:rFonts w:eastAsia="SimSun" w:hint="eastAsia"/>
          </w:rPr>
          <w:t>中，</w:t>
        </w:r>
      </w:ins>
      <w:ins w:id="190" w:author="Thomas Huang" w:date="2017-04-11T22:03:00Z">
        <w:r>
          <w:rPr>
            <w:rFonts w:eastAsia="SimSun" w:hint="eastAsia"/>
          </w:rPr>
          <w:t>各采样样本</w:t>
        </w:r>
      </w:ins>
      <w:ins w:id="191" w:author="Thomas Huang" w:date="2017-04-11T22:04:00Z">
        <w:r w:rsidR="00147D80">
          <w:rPr>
            <w:rFonts w:eastAsia="SimSun" w:hint="eastAsia"/>
          </w:rPr>
          <w:t>从左到右</w:t>
        </w:r>
      </w:ins>
      <w:ins w:id="192" w:author="Thomas Huang" w:date="2017-04-11T22:03:00Z">
        <w:r>
          <w:rPr>
            <w:rFonts w:eastAsia="SimSun" w:hint="eastAsia"/>
          </w:rPr>
          <w:t>分别是</w:t>
        </w:r>
        <w:r>
          <w:rPr>
            <w:rFonts w:eastAsia="SimSun"/>
          </w:rPr>
          <w:t xml:space="preserve">Anther </w:t>
        </w:r>
      </w:ins>
      <w:ins w:id="193" w:author="Thomas Huang" w:date="2017-04-11T22:04:00Z">
        <w:r w:rsidR="00147D80">
          <w:rPr>
            <w:rFonts w:eastAsia="SimSun" w:hint="eastAsia"/>
          </w:rPr>
          <w:t>花药（</w:t>
        </w:r>
        <w:r w:rsidR="00147D80">
          <w:rPr>
            <w:rFonts w:eastAsia="SimSun" w:hint="eastAsia"/>
          </w:rPr>
          <w:t xml:space="preserve">1 </w:t>
        </w:r>
      </w:ins>
      <w:ins w:id="194" w:author="Thomas Huang" w:date="2017-04-11T22:05:00Z">
        <w:r w:rsidR="00147D80">
          <w:rPr>
            <w:rFonts w:eastAsia="SimSun" w:hint="eastAsia"/>
          </w:rPr>
          <w:t>0.3-0.6mm</w:t>
        </w:r>
        <w:r w:rsidR="00147D80">
          <w:rPr>
            <w:rFonts w:eastAsia="SimSun" w:hint="eastAsia"/>
          </w:rPr>
          <w:t>，</w:t>
        </w:r>
        <w:r w:rsidR="00147D80">
          <w:rPr>
            <w:rFonts w:eastAsia="SimSun" w:hint="eastAsia"/>
          </w:rPr>
          <w:t>0.7-1.0mm</w:t>
        </w:r>
        <w:r w:rsidR="00147D80">
          <w:rPr>
            <w:rFonts w:eastAsia="SimSun" w:hint="eastAsia"/>
          </w:rPr>
          <w:t>，</w:t>
        </w:r>
        <w:r w:rsidR="00147D80">
          <w:rPr>
            <w:rFonts w:eastAsia="SimSun" w:hint="eastAsia"/>
          </w:rPr>
          <w:t>1.2-1.5mm</w:t>
        </w:r>
        <w:r w:rsidR="00147D80">
          <w:rPr>
            <w:rFonts w:eastAsia="SimSun" w:hint="eastAsia"/>
          </w:rPr>
          <w:t>，</w:t>
        </w:r>
        <w:r w:rsidR="00147D80">
          <w:rPr>
            <w:rFonts w:eastAsia="SimSun" w:hint="eastAsia"/>
          </w:rPr>
          <w:t>1.6-2.0</w:t>
        </w:r>
      </w:ins>
      <w:ins w:id="195" w:author="Thomas Huang" w:date="2017-04-11T22:06:00Z">
        <w:r w:rsidR="00147D80">
          <w:rPr>
            <w:rFonts w:eastAsia="SimSun" w:hint="eastAsia"/>
          </w:rPr>
          <w:t>mm</w:t>
        </w:r>
      </w:ins>
      <w:ins w:id="196" w:author="Thomas Huang" w:date="2017-04-11T22:04:00Z">
        <w:r w:rsidR="00147D80">
          <w:rPr>
            <w:rFonts w:eastAsia="SimSun" w:hint="eastAsia"/>
          </w:rPr>
          <w:t>）</w:t>
        </w:r>
      </w:ins>
      <w:ins w:id="197" w:author="Thomas Huang" w:date="2017-04-11T22:06:00Z">
        <w:r w:rsidR="00147D80">
          <w:rPr>
            <w:rFonts w:eastAsia="SimSun" w:hint="eastAsia"/>
          </w:rPr>
          <w:t>，</w:t>
        </w:r>
        <w:r w:rsidR="00147D80">
          <w:rPr>
            <w:rFonts w:eastAsia="SimSun"/>
          </w:rPr>
          <w:t>embryo</w:t>
        </w:r>
        <w:r w:rsidR="00147D80">
          <w:rPr>
            <w:rFonts w:eastAsia="SimSun" w:hint="eastAsia"/>
          </w:rPr>
          <w:t>胚芽（开花后</w:t>
        </w:r>
        <w:r w:rsidR="00147D80">
          <w:rPr>
            <w:rFonts w:eastAsia="SimSun" w:hint="eastAsia"/>
          </w:rPr>
          <w:t>7</w:t>
        </w:r>
        <w:r w:rsidR="00147D80">
          <w:rPr>
            <w:rFonts w:eastAsia="SimSun" w:hint="eastAsia"/>
          </w:rPr>
          <w:t>天、</w:t>
        </w:r>
        <w:r w:rsidR="00147D80">
          <w:rPr>
            <w:rFonts w:eastAsia="SimSun" w:hint="eastAsia"/>
          </w:rPr>
          <w:t>10</w:t>
        </w:r>
        <w:r w:rsidR="00147D80">
          <w:rPr>
            <w:rFonts w:eastAsia="SimSun" w:hint="eastAsia"/>
          </w:rPr>
          <w:t>天</w:t>
        </w:r>
      </w:ins>
      <w:ins w:id="198" w:author="Thomas Huang" w:date="2017-04-11T22:07:00Z">
        <w:r w:rsidR="00147D80">
          <w:rPr>
            <w:rFonts w:eastAsia="SimSun" w:hint="eastAsia"/>
          </w:rPr>
          <w:t>、</w:t>
        </w:r>
        <w:r w:rsidR="00147D80">
          <w:rPr>
            <w:rFonts w:eastAsia="SimSun" w:hint="eastAsia"/>
          </w:rPr>
          <w:t>14</w:t>
        </w:r>
        <w:r w:rsidR="00147D80">
          <w:rPr>
            <w:rFonts w:eastAsia="SimSun" w:hint="eastAsia"/>
          </w:rPr>
          <w:t>天、</w:t>
        </w:r>
        <w:r w:rsidR="00147D80">
          <w:rPr>
            <w:rFonts w:eastAsia="SimSun" w:hint="eastAsia"/>
          </w:rPr>
          <w:t>28</w:t>
        </w:r>
        <w:r w:rsidR="00147D80">
          <w:rPr>
            <w:rFonts w:eastAsia="SimSun" w:hint="eastAsia"/>
          </w:rPr>
          <w:t>天、</w:t>
        </w:r>
        <w:r w:rsidR="00147D80">
          <w:rPr>
            <w:rFonts w:eastAsia="SimSun" w:hint="eastAsia"/>
          </w:rPr>
          <w:t>42</w:t>
        </w:r>
        <w:r w:rsidR="00147D80">
          <w:rPr>
            <w:rFonts w:eastAsia="SimSun" w:hint="eastAsia"/>
          </w:rPr>
          <w:t>天</w:t>
        </w:r>
      </w:ins>
      <w:ins w:id="199" w:author="Thomas Huang" w:date="2017-04-11T22:06:00Z">
        <w:r w:rsidR="00147D80">
          <w:rPr>
            <w:rFonts w:eastAsia="SimSun" w:hint="eastAsia"/>
          </w:rPr>
          <w:t>）</w:t>
        </w:r>
      </w:ins>
      <w:ins w:id="200" w:author="Thomas Huang" w:date="2017-04-11T22:07:00Z">
        <w:r w:rsidR="00147D80">
          <w:rPr>
            <w:rFonts w:eastAsia="SimSun" w:hint="eastAsia"/>
          </w:rPr>
          <w:t>，</w:t>
        </w:r>
      </w:ins>
      <w:ins w:id="201" w:author="Thomas Huang" w:date="2017-04-11T22:12:00Z">
        <w:r w:rsidR="00BE0566">
          <w:rPr>
            <w:rFonts w:eastAsia="SimSun"/>
          </w:rPr>
          <w:t>endosperm</w:t>
        </w:r>
      </w:ins>
      <w:ins w:id="202" w:author="Thomas Huang" w:date="2017-04-11T22:07:00Z">
        <w:r w:rsidR="00147D80">
          <w:rPr>
            <w:rFonts w:eastAsia="SimSun" w:hint="eastAsia"/>
          </w:rPr>
          <w:t>胚乳（开花后</w:t>
        </w:r>
        <w:r w:rsidR="00147D80">
          <w:rPr>
            <w:rFonts w:eastAsia="SimSun" w:hint="eastAsia"/>
          </w:rPr>
          <w:t>7</w:t>
        </w:r>
        <w:r w:rsidR="00147D80">
          <w:rPr>
            <w:rFonts w:eastAsia="SimSun" w:hint="eastAsia"/>
          </w:rPr>
          <w:t>天</w:t>
        </w:r>
      </w:ins>
      <w:ins w:id="203" w:author="Thomas Huang" w:date="2017-04-11T22:08:00Z">
        <w:r w:rsidR="00147D80">
          <w:rPr>
            <w:rFonts w:eastAsia="SimSun" w:hint="eastAsia"/>
          </w:rPr>
          <w:t>、</w:t>
        </w:r>
        <w:r w:rsidR="00147D80">
          <w:rPr>
            <w:rFonts w:eastAsia="SimSun" w:hint="eastAsia"/>
          </w:rPr>
          <w:t>10</w:t>
        </w:r>
        <w:r w:rsidR="00147D80">
          <w:rPr>
            <w:rFonts w:eastAsia="SimSun" w:hint="eastAsia"/>
          </w:rPr>
          <w:t>天、</w:t>
        </w:r>
        <w:r w:rsidR="00147D80">
          <w:rPr>
            <w:rFonts w:eastAsia="SimSun" w:hint="eastAsia"/>
          </w:rPr>
          <w:t>14</w:t>
        </w:r>
        <w:r w:rsidR="00147D80">
          <w:rPr>
            <w:rFonts w:eastAsia="SimSun" w:hint="eastAsia"/>
          </w:rPr>
          <w:t>天、</w:t>
        </w:r>
        <w:r w:rsidR="00147D80">
          <w:rPr>
            <w:rFonts w:eastAsia="SimSun" w:hint="eastAsia"/>
          </w:rPr>
          <w:t>28</w:t>
        </w:r>
        <w:r w:rsidR="00147D80">
          <w:rPr>
            <w:rFonts w:eastAsia="SimSun" w:hint="eastAsia"/>
          </w:rPr>
          <w:t>天、</w:t>
        </w:r>
        <w:r w:rsidR="00147D80">
          <w:rPr>
            <w:rFonts w:eastAsia="SimSun" w:hint="eastAsia"/>
          </w:rPr>
          <w:t>42</w:t>
        </w:r>
        <w:r w:rsidR="00147D80">
          <w:rPr>
            <w:rFonts w:eastAsia="SimSun" w:hint="eastAsia"/>
          </w:rPr>
          <w:t>天</w:t>
        </w:r>
      </w:ins>
      <w:ins w:id="204" w:author="Thomas Huang" w:date="2017-04-11T22:07:00Z">
        <w:r w:rsidR="00147D80">
          <w:rPr>
            <w:rFonts w:eastAsia="SimSun" w:hint="eastAsia"/>
          </w:rPr>
          <w:t>）</w:t>
        </w:r>
      </w:ins>
      <w:ins w:id="205" w:author="Thomas Huang" w:date="2017-04-11T22:08:00Z">
        <w:r w:rsidR="00147D80">
          <w:rPr>
            <w:rFonts w:eastAsia="SimSun" w:hint="eastAsia"/>
          </w:rPr>
          <w:t>，</w:t>
        </w:r>
      </w:ins>
      <w:ins w:id="206" w:author="Thomas Huang" w:date="2017-04-11T22:12:00Z">
        <w:r w:rsidR="00BE0566">
          <w:rPr>
            <w:rFonts w:eastAsia="SimSun"/>
          </w:rPr>
          <w:t>infloresence</w:t>
        </w:r>
      </w:ins>
      <w:ins w:id="207" w:author="Thomas Huang" w:date="2017-04-11T22:08:00Z">
        <w:r w:rsidR="00147D80">
          <w:rPr>
            <w:rFonts w:eastAsia="SimSun" w:hint="eastAsia"/>
          </w:rPr>
          <w:t>花序（</w:t>
        </w:r>
        <w:r w:rsidR="00147D80">
          <w:rPr>
            <w:rFonts w:eastAsia="SimSun" w:hint="eastAsia"/>
          </w:rPr>
          <w:t>0.6-1.0mm</w:t>
        </w:r>
        <w:r w:rsidR="00147D80">
          <w:rPr>
            <w:rFonts w:eastAsia="SimSun" w:hint="eastAsia"/>
          </w:rPr>
          <w:t>、</w:t>
        </w:r>
        <w:r w:rsidR="00147D80">
          <w:rPr>
            <w:rFonts w:eastAsia="SimSun" w:hint="eastAsia"/>
          </w:rPr>
          <w:t>3.0-4.0</w:t>
        </w:r>
      </w:ins>
      <w:ins w:id="208" w:author="Thomas Huang" w:date="2017-04-11T22:09:00Z">
        <w:r w:rsidR="00147D80">
          <w:rPr>
            <w:rFonts w:eastAsia="SimSun" w:hint="eastAsia"/>
          </w:rPr>
          <w:t>mm</w:t>
        </w:r>
        <w:r w:rsidR="00147D80">
          <w:rPr>
            <w:rFonts w:eastAsia="SimSun" w:hint="eastAsia"/>
          </w:rPr>
          <w:t>、</w:t>
        </w:r>
        <w:r w:rsidR="00147D80">
          <w:rPr>
            <w:rFonts w:eastAsia="SimSun" w:hint="eastAsia"/>
          </w:rPr>
          <w:t>5.0-10.0mm</w:t>
        </w:r>
      </w:ins>
      <w:ins w:id="209" w:author="Thomas Huang" w:date="2017-04-11T22:08:00Z">
        <w:r w:rsidR="00147D80">
          <w:rPr>
            <w:rFonts w:eastAsia="SimSun" w:hint="eastAsia"/>
          </w:rPr>
          <w:t>）</w:t>
        </w:r>
      </w:ins>
      <w:ins w:id="210" w:author="Thomas Huang" w:date="2017-04-11T22:09:00Z">
        <w:r w:rsidR="00147D80">
          <w:rPr>
            <w:rFonts w:eastAsia="SimSun" w:hint="eastAsia"/>
          </w:rPr>
          <w:t>，</w:t>
        </w:r>
      </w:ins>
      <w:ins w:id="211" w:author="Thomas Huang" w:date="2017-04-11T22:13:00Z">
        <w:r w:rsidR="00BE0566">
          <w:rPr>
            <w:rFonts w:eastAsia="SimSun"/>
          </w:rPr>
          <w:t>leaf blade</w:t>
        </w:r>
      </w:ins>
      <w:ins w:id="212" w:author="Thomas Huang" w:date="2017-04-11T22:09:00Z">
        <w:r w:rsidR="00147D80">
          <w:rPr>
            <w:rFonts w:eastAsia="SimSun" w:hint="eastAsia"/>
          </w:rPr>
          <w:t>叶片（</w:t>
        </w:r>
      </w:ins>
      <w:ins w:id="213" w:author="Thomas Huang" w:date="2017-04-11T22:10:00Z">
        <w:r w:rsidR="00BE0566">
          <w:rPr>
            <w:rFonts w:eastAsia="SimSun" w:hint="eastAsia"/>
          </w:rPr>
          <w:t>125</w:t>
        </w:r>
        <w:r w:rsidR="00BE0566">
          <w:rPr>
            <w:rFonts w:eastAsia="SimSun" w:hint="eastAsia"/>
          </w:rPr>
          <w:t>天白天、晚上，</w:t>
        </w:r>
      </w:ins>
      <w:ins w:id="214" w:author="Thomas Huang" w:date="2017-04-11T22:11:00Z">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ins>
      <w:ins w:id="215" w:author="Thomas Huang" w:date="2017-04-11T22:09:00Z">
        <w:r w:rsidR="00147D80">
          <w:rPr>
            <w:rFonts w:eastAsia="SimSun" w:hint="eastAsia"/>
          </w:rPr>
          <w:t>）</w:t>
        </w:r>
      </w:ins>
      <w:ins w:id="216" w:author="Thomas Huang" w:date="2017-04-11T22:11:00Z">
        <w:r w:rsidR="00BE0566">
          <w:rPr>
            <w:rFonts w:eastAsia="SimSun" w:hint="eastAsia"/>
          </w:rPr>
          <w:t>，</w:t>
        </w:r>
      </w:ins>
      <w:ins w:id="217" w:author="Thomas Huang" w:date="2017-04-11T22:13:00Z">
        <w:r w:rsidR="00BE0566">
          <w:rPr>
            <w:rFonts w:eastAsia="SimSun"/>
          </w:rPr>
          <w:t>leaf sheath</w:t>
        </w:r>
      </w:ins>
      <w:ins w:id="218" w:author="Thomas Huang" w:date="2017-04-11T22:11:00Z">
        <w:r w:rsidR="00BE0566">
          <w:rPr>
            <w:rFonts w:eastAsia="SimSun" w:hint="eastAsia"/>
          </w:rPr>
          <w:t>叶鞘（</w:t>
        </w:r>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ins>
      <w:ins w:id="219" w:author="Thomas Huang" w:date="2017-04-11T22:12:00Z">
        <w:r w:rsidR="00BE0566">
          <w:rPr>
            <w:rFonts w:eastAsia="SimSun" w:hint="eastAsia"/>
          </w:rPr>
          <w:t>，</w:t>
        </w:r>
      </w:ins>
      <w:ins w:id="220" w:author="Thomas Huang" w:date="2017-04-11T22:13:00Z">
        <w:r w:rsidR="00BE0566">
          <w:rPr>
            <w:rFonts w:eastAsia="SimSun"/>
          </w:rPr>
          <w:t>lemma</w:t>
        </w:r>
      </w:ins>
      <w:ins w:id="221" w:author="Thomas Huang" w:date="2017-04-11T22:12:00Z">
        <w:r w:rsidR="00BE0566">
          <w:rPr>
            <w:rFonts w:eastAsia="SimSun" w:hint="eastAsia"/>
          </w:rPr>
          <w:t>外稃（</w:t>
        </w:r>
      </w:ins>
      <w:ins w:id="222" w:author="Thomas Huang" w:date="2017-04-11T22:13:00Z">
        <w:r w:rsidR="00BE0566">
          <w:rPr>
            <w:rFonts w:eastAsia="SimSun" w:hint="eastAsia"/>
          </w:rPr>
          <w:t>1.5-2.0mm</w:t>
        </w:r>
        <w:r w:rsidR="00BE0566">
          <w:rPr>
            <w:rFonts w:eastAsia="SimSun" w:hint="eastAsia"/>
          </w:rPr>
          <w:t>、</w:t>
        </w:r>
        <w:r w:rsidR="00BE0566">
          <w:rPr>
            <w:rFonts w:eastAsia="SimSun" w:hint="eastAsia"/>
          </w:rPr>
          <w:t>4.0-5.0mm</w:t>
        </w:r>
        <w:r w:rsidR="00BE0566">
          <w:rPr>
            <w:rFonts w:eastAsia="SimSun" w:hint="eastAsia"/>
          </w:rPr>
          <w:t>、</w:t>
        </w:r>
        <w:r w:rsidR="00BE0566">
          <w:rPr>
            <w:rFonts w:eastAsia="SimSun" w:hint="eastAsia"/>
          </w:rPr>
          <w:t>7.0mm</w:t>
        </w:r>
      </w:ins>
      <w:ins w:id="223" w:author="Thomas Huang" w:date="2017-04-11T22:12:00Z">
        <w:r w:rsidR="00BE0566">
          <w:rPr>
            <w:rFonts w:eastAsia="SimSun" w:hint="eastAsia"/>
          </w:rPr>
          <w:t>）</w:t>
        </w:r>
      </w:ins>
      <w:ins w:id="224" w:author="Thomas Huang" w:date="2017-04-11T22:13:00Z">
        <w:r w:rsidR="00BE0566">
          <w:rPr>
            <w:rFonts w:eastAsia="SimSun" w:hint="eastAsia"/>
          </w:rPr>
          <w:t>，</w:t>
        </w:r>
      </w:ins>
      <w:ins w:id="225" w:author="Thomas Huang" w:date="2017-04-11T22:14:00Z">
        <w:r w:rsidR="00BE0566">
          <w:rPr>
            <w:rFonts w:eastAsia="SimSun"/>
          </w:rPr>
          <w:t>ovary</w:t>
        </w:r>
        <w:r w:rsidR="00BE0566">
          <w:rPr>
            <w:rFonts w:eastAsia="SimSun" w:hint="eastAsia"/>
          </w:rPr>
          <w:t>子房（</w:t>
        </w:r>
        <w:r w:rsidR="00BE0566">
          <w:rPr>
            <w:rFonts w:eastAsia="SimSun" w:hint="eastAsia"/>
          </w:rPr>
          <w:t>1</w:t>
        </w:r>
        <w:r w:rsidR="00BE0566">
          <w:rPr>
            <w:rFonts w:eastAsia="SimSun" w:hint="eastAsia"/>
          </w:rPr>
          <w:t>天、</w:t>
        </w:r>
        <w:r w:rsidR="00BE0566">
          <w:rPr>
            <w:rFonts w:eastAsia="SimSun" w:hint="eastAsia"/>
          </w:rPr>
          <w:t>3</w:t>
        </w:r>
        <w:r w:rsidR="00BE0566">
          <w:rPr>
            <w:rFonts w:eastAsia="SimSun" w:hint="eastAsia"/>
          </w:rPr>
          <w:t>天、</w:t>
        </w:r>
        <w:r w:rsidR="00BE0566">
          <w:rPr>
            <w:rFonts w:eastAsia="SimSun" w:hint="eastAsia"/>
          </w:rPr>
          <w:t>5</w:t>
        </w:r>
        <w:r w:rsidR="00BE0566">
          <w:rPr>
            <w:rFonts w:eastAsia="SimSun" w:hint="eastAsia"/>
          </w:rPr>
          <w:t>天、</w:t>
        </w:r>
        <w:r w:rsidR="00BE0566">
          <w:rPr>
            <w:rFonts w:eastAsia="SimSun" w:hint="eastAsia"/>
          </w:rPr>
          <w:t>7</w:t>
        </w:r>
        <w:r w:rsidR="00BE0566">
          <w:rPr>
            <w:rFonts w:eastAsia="SimSun" w:hint="eastAsia"/>
          </w:rPr>
          <w:t>天），</w:t>
        </w:r>
      </w:ins>
      <w:ins w:id="226" w:author="Thomas Huang" w:date="2017-04-11T22:15:00Z">
        <w:r w:rsidR="00BE0566">
          <w:rPr>
            <w:rFonts w:eastAsia="SimSun"/>
          </w:rPr>
          <w:t>palea</w:t>
        </w:r>
      </w:ins>
      <w:ins w:id="227" w:author="Thomas Huang" w:date="2017-04-11T22:14:00Z">
        <w:r w:rsidR="00BE0566">
          <w:rPr>
            <w:rFonts w:eastAsia="SimSun" w:hint="eastAsia"/>
          </w:rPr>
          <w:t>内稃</w:t>
        </w:r>
      </w:ins>
      <w:ins w:id="228" w:author="Thomas Huang" w:date="2017-04-11T22:15:00Z">
        <w:r w:rsidR="00BE0566">
          <w:rPr>
            <w:rFonts w:eastAsia="SimSun" w:hint="eastAsia"/>
          </w:rPr>
          <w:t>（</w:t>
        </w:r>
        <w:r w:rsidR="00BE0566">
          <w:rPr>
            <w:rFonts w:eastAsia="SimSun" w:hint="eastAsia"/>
          </w:rPr>
          <w:t>1.5-2.0mm</w:t>
        </w:r>
        <w:r w:rsidR="00BE0566">
          <w:rPr>
            <w:rFonts w:eastAsia="SimSun" w:hint="eastAsia"/>
          </w:rPr>
          <w:t>、</w:t>
        </w:r>
        <w:r w:rsidR="00BE0566">
          <w:rPr>
            <w:rFonts w:eastAsia="SimSun" w:hint="eastAsia"/>
          </w:rPr>
          <w:t>4.0-5.0mm</w:t>
        </w:r>
        <w:r w:rsidR="00BE0566">
          <w:rPr>
            <w:rFonts w:eastAsia="SimSun" w:hint="eastAsia"/>
          </w:rPr>
          <w:t>、</w:t>
        </w:r>
        <w:r w:rsidR="00BE0566">
          <w:rPr>
            <w:rFonts w:eastAsia="SimSun" w:hint="eastAsia"/>
          </w:rPr>
          <w:t>7.0mm</w:t>
        </w:r>
        <w:r w:rsidR="00BE0566">
          <w:rPr>
            <w:rFonts w:eastAsia="SimSun" w:hint="eastAsia"/>
          </w:rPr>
          <w:t>），</w:t>
        </w:r>
        <w:r w:rsidR="00BE0566">
          <w:rPr>
            <w:rFonts w:eastAsia="SimSun"/>
          </w:rPr>
          <w:t>pistil</w:t>
        </w:r>
        <w:r w:rsidR="00BE0566">
          <w:rPr>
            <w:rFonts w:eastAsia="SimSun" w:hint="eastAsia"/>
          </w:rPr>
          <w:t>雌蕊（</w:t>
        </w:r>
      </w:ins>
      <w:ins w:id="229" w:author="Thomas Huang" w:date="2017-04-11T22:16:00Z">
        <w:r w:rsidR="00BE0566">
          <w:rPr>
            <w:rFonts w:eastAsia="SimSun" w:hint="eastAsia"/>
          </w:rPr>
          <w:t>5-10cm</w:t>
        </w:r>
        <w:r w:rsidR="00BE0566">
          <w:rPr>
            <w:rFonts w:eastAsia="SimSun" w:hint="eastAsia"/>
          </w:rPr>
          <w:t>、</w:t>
        </w:r>
        <w:r w:rsidR="00BE0566">
          <w:rPr>
            <w:rFonts w:eastAsia="SimSun" w:hint="eastAsia"/>
          </w:rPr>
          <w:t>10-14cm</w:t>
        </w:r>
        <w:r w:rsidR="00BE0566">
          <w:rPr>
            <w:rFonts w:eastAsia="SimSun" w:hint="eastAsia"/>
          </w:rPr>
          <w:t>、</w:t>
        </w:r>
        <w:r w:rsidR="00BE0566">
          <w:rPr>
            <w:rFonts w:eastAsia="SimSun" w:hint="eastAsia"/>
          </w:rPr>
          <w:t>14-18cm</w:t>
        </w:r>
      </w:ins>
      <w:ins w:id="230" w:author="Thomas Huang" w:date="2017-04-11T22:15:00Z">
        <w:r w:rsidR="00BE0566">
          <w:rPr>
            <w:rFonts w:eastAsia="SimSun" w:hint="eastAsia"/>
          </w:rPr>
          <w:t>）</w:t>
        </w:r>
      </w:ins>
      <w:ins w:id="231" w:author="Thomas Huang" w:date="2017-04-11T22:16:00Z">
        <w:r w:rsidR="00BE0566">
          <w:rPr>
            <w:rFonts w:eastAsia="SimSun" w:hint="eastAsia"/>
          </w:rPr>
          <w:t>，</w:t>
        </w:r>
        <w:r w:rsidR="00BE0566">
          <w:rPr>
            <w:rFonts w:eastAsia="SimSun"/>
          </w:rPr>
          <w:t>root</w:t>
        </w:r>
        <w:r w:rsidR="00BE0566">
          <w:rPr>
            <w:rFonts w:eastAsia="SimSun" w:hint="eastAsia"/>
          </w:rPr>
          <w:t>根（</w:t>
        </w:r>
        <w:r w:rsidR="00BE0566">
          <w:rPr>
            <w:rFonts w:eastAsia="SimSun" w:hint="eastAsia"/>
          </w:rPr>
          <w:t>27</w:t>
        </w:r>
        <w:r w:rsidR="00BE0566">
          <w:rPr>
            <w:rFonts w:eastAsia="SimSun" w:hint="eastAsia"/>
          </w:rPr>
          <w:t>天白天、晚上，</w:t>
        </w:r>
      </w:ins>
      <w:ins w:id="232" w:author="Thomas Huang" w:date="2017-04-11T22:17:00Z">
        <w:r w:rsidR="00BE0566">
          <w:rPr>
            <w:rFonts w:eastAsia="SimSun" w:hint="eastAsia"/>
          </w:rPr>
          <w:t>76</w:t>
        </w:r>
        <w:r w:rsidR="00BE0566">
          <w:rPr>
            <w:rFonts w:eastAsia="SimSun" w:hint="eastAsia"/>
          </w:rPr>
          <w:t>天白天、晚上</w:t>
        </w:r>
      </w:ins>
      <w:ins w:id="233" w:author="Thomas Huang" w:date="2017-04-11T22:16:00Z">
        <w:r w:rsidR="00BE0566">
          <w:rPr>
            <w:rFonts w:eastAsia="SimSun" w:hint="eastAsia"/>
          </w:rPr>
          <w:t>）</w:t>
        </w:r>
      </w:ins>
      <w:ins w:id="234" w:author="Thomas Huang" w:date="2017-04-11T22:17:00Z">
        <w:r w:rsidR="00BE0566">
          <w:rPr>
            <w:rFonts w:eastAsia="SimSun" w:hint="eastAsia"/>
          </w:rPr>
          <w:t>，</w:t>
        </w:r>
        <w:r w:rsidR="00BE0566">
          <w:rPr>
            <w:rFonts w:eastAsia="SimSun"/>
          </w:rPr>
          <w:t>stem</w:t>
        </w:r>
        <w:r w:rsidR="00BE0566">
          <w:rPr>
            <w:rFonts w:eastAsia="SimSun" w:hint="eastAsia"/>
          </w:rPr>
          <w:t>茎（</w:t>
        </w:r>
        <w:r w:rsidR="00BE0566">
          <w:rPr>
            <w:rFonts w:eastAsia="SimSun" w:hint="eastAsia"/>
          </w:rPr>
          <w:t>83</w:t>
        </w:r>
        <w:r w:rsidR="00BE0566">
          <w:rPr>
            <w:rFonts w:eastAsia="SimSun" w:hint="eastAsia"/>
          </w:rPr>
          <w:t>天白天、晚上，</w:t>
        </w:r>
        <w:r w:rsidR="00BE0566">
          <w:rPr>
            <w:rFonts w:eastAsia="SimSun" w:hint="eastAsia"/>
          </w:rPr>
          <w:t>90</w:t>
        </w:r>
        <w:r w:rsidR="00BE0566">
          <w:rPr>
            <w:rFonts w:eastAsia="SimSun" w:hint="eastAsia"/>
          </w:rPr>
          <w:t>天白天、晚上）；</w:t>
        </w:r>
      </w:ins>
    </w:p>
    <w:p w14:paraId="052BB165" w14:textId="680D57D6" w:rsidR="00BE0566" w:rsidRPr="00BE0566" w:rsidRDefault="00BE0566" w:rsidP="006F13B3">
      <w:pPr>
        <w:pStyle w:val="-9"/>
        <w:rPr>
          <w:rFonts w:eastAsia="SimSun"/>
        </w:rPr>
      </w:pPr>
      <w:ins w:id="235" w:author="Thomas Huang" w:date="2017-04-11T22:17:00Z">
        <w:r>
          <w:rPr>
            <w:rFonts w:eastAsia="SimSun" w:hint="eastAsia"/>
          </w:rPr>
          <w:t>而相应的</w:t>
        </w:r>
        <w:r>
          <w:rPr>
            <w:rFonts w:eastAsia="SimSun" w:hint="eastAsia"/>
          </w:rPr>
          <w:t>miRNA</w:t>
        </w:r>
        <w:r>
          <w:rPr>
            <w:rFonts w:eastAsia="SimSun" w:hint="eastAsia"/>
          </w:rPr>
          <w:t>从上到下分别是</w:t>
        </w:r>
      </w:ins>
      <w:ins w:id="236" w:author="Thomas Huang" w:date="2017-04-11T22:18:00Z">
        <w:r>
          <w:rPr>
            <w:rFonts w:eastAsia="SimSun"/>
          </w:rPr>
          <w:t xml:space="preserve">a: osa-miR156a-l, b: osa-miR159a-f, c: </w:t>
        </w:r>
      </w:ins>
      <w:ins w:id="237" w:author="Thomas Huang" w:date="2017-04-11T22:19:00Z">
        <w:r>
          <w:rPr>
            <w:rFonts w:eastAsia="SimSun"/>
          </w:rPr>
          <w:t>osa-miR160a-f, d: osa-miR162a-b, e: osa-miR164a-f, f: osa-miR</w:t>
        </w:r>
      </w:ins>
      <w:ins w:id="238" w:author="Thomas Huang" w:date="2017-04-11T22:20:00Z">
        <w:r>
          <w:rPr>
            <w:rFonts w:eastAsia="SimSun"/>
          </w:rPr>
          <w:t>166</w:t>
        </w:r>
        <w:r w:rsidR="0048335A">
          <w:rPr>
            <w:rFonts w:eastAsia="SimSun"/>
          </w:rPr>
          <w:t>a-m, g: osa-miR167a-j, h: osa-miR168a-b, i: osa-miR169</w:t>
        </w:r>
      </w:ins>
      <w:ins w:id="239" w:author="Thomas Huang" w:date="2017-04-11T22:21:00Z">
        <w:r w:rsidR="0048335A">
          <w:rPr>
            <w:rFonts w:eastAsia="SimSun"/>
          </w:rPr>
          <w:t xml:space="preserve">a-p, j: osa-miR171a-i, k: osa-miR172a-d, l: osa-miR319a-b, m: </w:t>
        </w:r>
      </w:ins>
      <w:ins w:id="240" w:author="Thomas Huang" w:date="2017-04-11T22:22:00Z">
        <w:r w:rsidR="0048335A">
          <w:rPr>
            <w:rFonts w:eastAsia="SimSun"/>
          </w:rPr>
          <w:t>osa-miR390, n: osa-miR393b, o: osa-miR394, p: osa-miR395a-w, q: osa-miR396a-</w:t>
        </w:r>
      </w:ins>
      <w:ins w:id="241" w:author="Thomas Huang" w:date="2017-04-11T22:23:00Z">
        <w:r w:rsidR="0048335A">
          <w:rPr>
            <w:rFonts w:eastAsia="SimSun"/>
          </w:rPr>
          <w:t>d, r: osa-miR</w:t>
        </w:r>
        <w:r w:rsidR="007D5538">
          <w:rPr>
            <w:rFonts w:eastAsia="SimSun"/>
          </w:rPr>
          <w:t>397a-b, s: osa-miR</w:t>
        </w:r>
      </w:ins>
      <w:ins w:id="242" w:author="Thomas Huang" w:date="2017-04-11T22:24:00Z">
        <w:r w:rsidR="007D5538">
          <w:rPr>
            <w:rFonts w:eastAsia="SimSun"/>
          </w:rPr>
          <w:t>398a-b, t: osa-miR399a-k, u: (osa-miR</w:t>
        </w:r>
      </w:ins>
      <w:ins w:id="243" w:author="Thomas Huang" w:date="2017-04-11T22:25:00Z">
        <w:r w:rsidR="007D5538">
          <w:rPr>
            <w:rFonts w:eastAsia="SimSun"/>
          </w:rPr>
          <w:t>408, 413, 414, 415, 416, 417, 418, 419, 426, 435, 437, 438</w:t>
        </w:r>
      </w:ins>
      <w:ins w:id="244" w:author="Thomas Huang" w:date="2017-04-11T22:24:00Z">
        <w:r w:rsidR="007D5538">
          <w:rPr>
            <w:rFonts w:eastAsia="SimSun"/>
          </w:rPr>
          <w:t>)</w:t>
        </w:r>
      </w:ins>
      <w:ins w:id="245" w:author="Thomas Huang" w:date="2017-04-11T22:25:00Z">
        <w:r w:rsidR="007D5538">
          <w:rPr>
            <w:rFonts w:eastAsia="SimSun"/>
          </w:rPr>
          <w:t xml:space="preserve">, v: osa-miR439a-h, </w:t>
        </w:r>
      </w:ins>
      <w:ins w:id="246" w:author="Thomas Huang" w:date="2017-04-11T22:26:00Z">
        <w:r w:rsidR="007D5538">
          <w:rPr>
            <w:rFonts w:eastAsia="SimSun"/>
          </w:rPr>
          <w:t>w: osa-miR440, 443, 528, 530, 535</w:t>
        </w:r>
        <w:r w:rsidR="007D5538">
          <w:rPr>
            <w:rFonts w:eastAsia="SimSun" w:hint="eastAsia"/>
          </w:rPr>
          <w:t>。</w:t>
        </w:r>
      </w:ins>
    </w:p>
    <w:p w14:paraId="292BA56E" w14:textId="0C48A6C1" w:rsidR="007A28F1" w:rsidRPr="00F73E58" w:rsidDel="00190564" w:rsidRDefault="006077AB" w:rsidP="006F13B3">
      <w:pPr>
        <w:pStyle w:val="a7"/>
      </w:pPr>
      <w:moveFromRangeStart w:id="247" w:author="Thomas Huang" w:date="2017-04-06T16:17:00Z" w:name="move479258786"/>
      <w:moveFrom w:id="248" w:author="Thomas Huang" w:date="2017-04-06T16:17:00Z">
        <w:r w:rsidRPr="00F73E58" w:rsidDel="00190564">
          <w:t>以上的图</w:t>
        </w:r>
        <w:r w:rsidR="00B41D96" w:rsidDel="00190564">
          <w:t>4</w:t>
        </w:r>
        <w:r w:rsidRPr="00F73E58" w:rsidDel="00190564">
          <w:t>-1</w:t>
        </w:r>
        <w:r w:rsidRPr="00F73E58" w:rsidDel="00190564">
          <w:t>和图</w:t>
        </w:r>
        <w:r w:rsidR="00B41D96" w:rsidDel="00190564">
          <w:t>4</w:t>
        </w:r>
        <w:r w:rsidRPr="00F73E58" w:rsidDel="00190564">
          <w:t>-2</w:t>
        </w:r>
        <w:r w:rsidRPr="00F73E58" w:rsidDel="00190564">
          <w:t>中，显示了同一个</w:t>
        </w:r>
        <w:r w:rsidRPr="00F73E58" w:rsidDel="00190564">
          <w:t>miRNA</w:t>
        </w:r>
        <w:r w:rsidRPr="00F73E58" w:rsidDel="00190564">
          <w:t>在不同阶段的组织和器官中的表达量存在差别，也说明</w:t>
        </w:r>
        <w:r w:rsidRPr="00F73E58" w:rsidDel="00190564">
          <w:t>miRNA</w:t>
        </w:r>
        <w:r w:rsidRPr="00F73E58" w:rsidDel="00190564">
          <w:t>在不同的组织和器官中的调节强度有差异。另外图</w:t>
        </w:r>
        <w:r w:rsidR="00B41D96" w:rsidDel="00190564">
          <w:t>4</w:t>
        </w:r>
        <w:r w:rsidRPr="00F73E58" w:rsidDel="00190564">
          <w:t>-1</w:t>
        </w:r>
        <w:r w:rsidRPr="00F73E58" w:rsidDel="00190564">
          <w:t>中，同一个家族的</w:t>
        </w:r>
        <w:r w:rsidRPr="00F73E58" w:rsidDel="00190564">
          <w:t>miRNA</w:t>
        </w:r>
        <w:r w:rsidRPr="00F73E58" w:rsidDel="00190564">
          <w:t>表达存在差异，也暗示了</w:t>
        </w:r>
        <w:r w:rsidRPr="00F73E58" w:rsidDel="00190564">
          <w:t>miRNA</w:t>
        </w:r>
        <w:r w:rsidRPr="00F73E58" w:rsidDel="00190564">
          <w:t>存在的亚功能化</w:t>
        </w:r>
        <w:r w:rsidRPr="00F73E58" w:rsidDel="00190564">
          <w:t xml:space="preserve"> (</w:t>
        </w:r>
        <w:r w:rsidR="00A052AE" w:rsidRPr="00F73E58" w:rsidDel="00190564">
          <w:t>subfunctio</w:t>
        </w:r>
        <w:r w:rsidRPr="00F73E58" w:rsidDel="00190564">
          <w:t>nalization)</w:t>
        </w:r>
        <w:r w:rsidRPr="00F73E58" w:rsidDel="00190564">
          <w:t>，但是图</w:t>
        </w:r>
        <w:r w:rsidR="00B41D96" w:rsidDel="00190564">
          <w:t>4</w:t>
        </w:r>
        <w:r w:rsidRPr="00F73E58" w:rsidDel="00190564">
          <w:t>-2</w:t>
        </w:r>
        <w:r w:rsidRPr="00F73E58" w:rsidDel="00190564">
          <w:t>中，同一个家族的</w:t>
        </w:r>
        <w:r w:rsidRPr="00F73E58" w:rsidDel="00190564">
          <w:t>miRNA</w:t>
        </w:r>
        <w:r w:rsidRPr="00F73E58" w:rsidDel="00190564">
          <w:t>之间的差异较小，因为同一个家族的成熟</w:t>
        </w:r>
        <w:r w:rsidRPr="00F73E58" w:rsidDel="00190564">
          <w:t>miRNA</w:t>
        </w:r>
        <w:r w:rsidRPr="00F73E58" w:rsidDel="00190564">
          <w:t>序列非常相似，所以其探针所得到的</w:t>
        </w:r>
        <w:r w:rsidR="0075793E" w:rsidRPr="00F73E58" w:rsidDel="00190564">
          <w:t>表达量</w:t>
        </w:r>
        <w:r w:rsidR="00A052AE" w:rsidRPr="00F73E58" w:rsidDel="00190564">
          <w:t>也很相似。</w:t>
        </w:r>
        <w:r w:rsidR="007676AE" w:rsidRPr="00F73E58" w:rsidDel="00190564">
          <w:t>图</w:t>
        </w:r>
        <w:r w:rsidR="00B41D96" w:rsidDel="00190564">
          <w:t>4</w:t>
        </w:r>
        <w:r w:rsidR="007676AE" w:rsidRPr="00F73E58" w:rsidDel="00190564">
          <w:t>-1</w:t>
        </w:r>
        <w:r w:rsidR="007676AE" w:rsidRPr="00F73E58" w:rsidDel="00190564">
          <w:t>显示，</w:t>
        </w:r>
        <w:r w:rsidR="007676AE" w:rsidRPr="00F73E58" w:rsidDel="00190564">
          <w:t>osa-miR168a</w:t>
        </w:r>
        <w:r w:rsidR="007676AE" w:rsidRPr="00F73E58" w:rsidDel="00190564">
          <w:t>是所有检测的</w:t>
        </w:r>
        <w:r w:rsidR="007676AE" w:rsidRPr="00F73E58" w:rsidDel="00190564">
          <w:t>pre-miRNA</w:t>
        </w:r>
        <w:r w:rsidR="007676AE" w:rsidRPr="00F73E58" w:rsidDel="00190564">
          <w:t>中表达量最高的，图</w:t>
        </w:r>
        <w:r w:rsidR="00B41D96" w:rsidDel="00190564">
          <w:t>4</w:t>
        </w:r>
        <w:r w:rsidR="007676AE" w:rsidRPr="00F73E58" w:rsidDel="00190564">
          <w:t>-2</w:t>
        </w:r>
        <w:r w:rsidR="007676AE" w:rsidRPr="00F73E58" w:rsidDel="00190564">
          <w:t>则显示，</w:t>
        </w:r>
        <w:r w:rsidR="007676AE" w:rsidRPr="00F73E58" w:rsidDel="00190564">
          <w:t>osa-miR414</w:t>
        </w:r>
        <w:r w:rsidR="007676AE" w:rsidRPr="00F73E58" w:rsidDel="00190564">
          <w:t>是所有检测的成熟</w:t>
        </w:r>
        <w:r w:rsidR="007676AE" w:rsidRPr="00F73E58" w:rsidDel="00190564">
          <w:t>miRNA</w:t>
        </w:r>
        <w:r w:rsidR="007676AE" w:rsidRPr="00F73E58" w:rsidDel="00190564">
          <w:t>中表达量最高的。</w:t>
        </w:r>
      </w:moveFrom>
    </w:p>
    <w:p w14:paraId="771C40BD" w14:textId="5D977E07" w:rsidR="0058092C" w:rsidRPr="00F73E58" w:rsidRDefault="006D2989" w:rsidP="006F13B3">
      <w:pPr>
        <w:pStyle w:val="Heading2"/>
      </w:pPr>
      <w:bookmarkStart w:id="249" w:name="_Toc475622474"/>
      <w:moveFromRangeEnd w:id="247"/>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bookmarkEnd w:id="249"/>
    </w:p>
    <w:p w14:paraId="567E74DC" w14:textId="475F7FB6"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Default="00715530" w:rsidP="006F13B3">
      <w:pPr>
        <w:pStyle w:val="a7"/>
        <w:rPr>
          <w:ins w:id="250" w:author="Thomas Huang" w:date="2017-04-11T22:43:00Z"/>
        </w:rPr>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6D3909D0" w14:textId="77777777" w:rsidR="00EA1975" w:rsidRPr="00F73E58" w:rsidRDefault="00EA1975" w:rsidP="00EA1975">
      <w:pPr>
        <w:pStyle w:val="a7"/>
        <w:rPr>
          <w:sz w:val="21"/>
          <w:szCs w:val="21"/>
        </w:rPr>
      </w:pPr>
      <w:moveToRangeStart w:id="251" w:author="Thomas Huang" w:date="2017-04-11T22:43:00Z" w:name="move479713927"/>
      <w:moveTo w:id="252" w:author="Thomas Huang" w:date="2017-04-11T22:43:00Z">
        <w:r w:rsidRPr="00F73E58">
          <w:t>从图</w:t>
        </w:r>
        <w:r>
          <w:t>4</w:t>
        </w:r>
        <w:r w:rsidRPr="00F73E58">
          <w:t>-3</w:t>
        </w:r>
        <w:r w:rsidRPr="00F73E58">
          <w:t>可以看出，</w:t>
        </w:r>
        <w:r w:rsidRPr="00F73E58">
          <w:t>367</w:t>
        </w:r>
        <w:r w:rsidRPr="00F73E58">
          <w:t>个</w:t>
        </w:r>
        <w:r w:rsidRPr="00F73E58">
          <w:t>miRNA</w:t>
        </w:r>
        <w:r w:rsidRPr="00F73E58">
          <w:t>和靶基因对中，只有</w:t>
        </w:r>
        <w:r w:rsidRPr="00F73E58">
          <w:t>136</w:t>
        </w:r>
        <w:r w:rsidRPr="00F73E58">
          <w:t>个呈现负相关，而原定的假设是真正的靶基因和其</w:t>
        </w:r>
        <w:r w:rsidRPr="00F73E58">
          <w:t>miRNA</w:t>
        </w:r>
        <w:r w:rsidRPr="00F73E58">
          <w:t>在相互作用的组织中总是呈现负相关，所得的结果并不支持原定的假设。不但如此，超过一半</w:t>
        </w:r>
        <w:r w:rsidRPr="00F73E58">
          <w:t>(197</w:t>
        </w:r>
        <w:r>
          <w:t xml:space="preserve"> </w:t>
        </w:r>
        <w:r w:rsidRPr="00F73E58">
          <w:t>/</w:t>
        </w:r>
        <w:r>
          <w:t xml:space="preserve"> </w:t>
        </w:r>
        <w:r w:rsidRPr="00F73E58">
          <w:t>367)</w:t>
        </w:r>
        <w:r w:rsidRPr="00F73E58">
          <w:t>的作用对之间是弱相关</w:t>
        </w:r>
        <w:r w:rsidRPr="00F73E58">
          <w:t>(-0.4</w:t>
        </w:r>
        <w:r>
          <w:t xml:space="preserve"> </w:t>
        </w:r>
        <w:r w:rsidRPr="00F73E58">
          <w:t>~</w:t>
        </w:r>
        <w:r>
          <w:t xml:space="preserve"> </w:t>
        </w:r>
        <w:r w:rsidRPr="00F73E58">
          <w:t>0.4)</w:t>
        </w:r>
        <w:r w:rsidRPr="00F73E58">
          <w:t>，这暗示在这些</w:t>
        </w:r>
        <w:r w:rsidRPr="00F73E58">
          <w:t>miRNA</w:t>
        </w:r>
        <w:r w:rsidRPr="00F73E58">
          <w:t>和靶基因对的表达量之间可能根本就不存在直接的相关性。</w:t>
        </w:r>
      </w:moveTo>
    </w:p>
    <w:p w14:paraId="5CD8C5B1" w14:textId="77777777" w:rsidR="00EA1975" w:rsidRPr="00F73E58" w:rsidRDefault="00EA1975" w:rsidP="00EA1975">
      <w:pPr>
        <w:pStyle w:val="a7"/>
      </w:pPr>
      <w:moveToRangeStart w:id="253" w:author="Thomas Huang" w:date="2017-04-11T22:43:00Z" w:name="move479713937"/>
      <w:moveToRangeEnd w:id="251"/>
      <w:moveTo w:id="254" w:author="Thomas Huang" w:date="2017-04-11T22:43:00Z">
        <w:r w:rsidRPr="00F73E58">
          <w:t xml:space="preserve">Wen </w:t>
        </w:r>
        <w:r w:rsidRPr="00C3574A">
          <w:rPr>
            <w:i/>
          </w:rPr>
          <w:t>et al.</w:t>
        </w:r>
        <w:r w:rsidRPr="00F73E58">
          <w:t>,</w:t>
        </w:r>
        <w:r>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Pr>
            <w:rStyle w:val="EndnoteReference"/>
            <w:rFonts w:eastAsia="SimSun"/>
          </w:rPr>
          <w:t>[</w:t>
        </w:r>
        <w:r w:rsidRPr="00F73E58">
          <w:rPr>
            <w:rStyle w:val="EndnoteReference"/>
            <w:rFonts w:eastAsia="SimSun"/>
          </w:rPr>
          <w:endnoteReference w:id="41"/>
        </w:r>
        <w:r>
          <w:rPr>
            <w:rStyle w:val="EndnoteReference"/>
            <w:rFonts w:eastAsia="SimSun"/>
          </w:rPr>
          <w:t>]</w:t>
        </w:r>
        <w:r w:rsidRPr="00F73E58">
          <w:t>。</w:t>
        </w:r>
      </w:moveTo>
    </w:p>
    <w:moveToRangeEnd w:id="253"/>
    <w:p w14:paraId="5DE9CBB7" w14:textId="77777777" w:rsidR="00EA1975" w:rsidRPr="00F73E58" w:rsidRDefault="00EA1975" w:rsidP="006F13B3">
      <w:pPr>
        <w:pStyle w:val="a7"/>
      </w:pPr>
    </w:p>
    <w:p w14:paraId="0DEC0535" w14:textId="43CE518C" w:rsidR="006147FD" w:rsidRPr="00F73E58" w:rsidRDefault="00EA1975" w:rsidP="006F13B3">
      <w:pPr>
        <w:pStyle w:val="Figurealignment"/>
        <w:rPr>
          <w:rFonts w:eastAsia="SimSun"/>
        </w:rPr>
      </w:pPr>
      <w:commentRangeStart w:id="257"/>
      <w:ins w:id="258" w:author="Thomas Huang" w:date="2017-04-11T22:42:00Z">
        <w:r>
          <w:rPr>
            <w:rFonts w:eastAsia="SimSun"/>
            <w:rPrChange w:id="259" w:author="Unknown">
              <w:rPr/>
            </w:rPrChange>
          </w:rPr>
          <w:lastRenderedPageBreak/>
          <w:drawing>
            <wp:inline distT="0" distB="0" distL="0" distR="0" wp14:anchorId="608A16B9" wp14:editId="74907CA2">
              <wp:extent cx="5349240" cy="3779520"/>
              <wp:effectExtent l="0" t="0" r="10160" b="5080"/>
              <wp:docPr id="33" name="Picture 33" descr="../小论文/中文文章/图片/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小论文/中文文章/图片/figure4.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9240" cy="3779520"/>
                      </a:xfrm>
                      <a:prstGeom prst="rect">
                        <a:avLst/>
                      </a:prstGeom>
                      <a:noFill/>
                      <a:ln>
                        <a:noFill/>
                      </a:ln>
                    </pic:spPr>
                  </pic:pic>
                </a:graphicData>
              </a:graphic>
            </wp:inline>
          </w:drawing>
        </w:r>
      </w:ins>
      <w:del w:id="260" w:author="Thomas Huang" w:date="2017-04-11T22:42:00Z">
        <w:r w:rsidR="006147FD" w:rsidRPr="00F73E58" w:rsidDel="00EA1975">
          <w:drawing>
            <wp:inline distT="0" distB="0" distL="0" distR="0" wp14:anchorId="1E3BB0FA" wp14:editId="1CEB1427">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del>
    </w:p>
    <w:p w14:paraId="43A44408" w14:textId="69EF44D9" w:rsidR="006147FD" w:rsidRPr="00F73E58" w:rsidRDefault="00A50E27" w:rsidP="006F13B3">
      <w:pPr>
        <w:pStyle w:val="-8"/>
      </w:pPr>
      <w:bookmarkStart w:id="261" w:name="_Toc475614111"/>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E3324B">
        <w:rPr>
          <w:rFonts w:hint="eastAsia"/>
        </w:rPr>
        <w:t>已</w:t>
      </w:r>
      <w:r w:rsidR="00E3324B">
        <w:t>验证</w:t>
      </w:r>
      <w:r w:rsidR="006147FD" w:rsidRPr="00F73E58">
        <w:t>miRNA:</w:t>
      </w:r>
      <w:r w:rsidR="00E3324B">
        <w:t>靶基因</w:t>
      </w:r>
      <w:r w:rsidR="00E3324B">
        <w:rPr>
          <w:rFonts w:hint="eastAsia"/>
        </w:rPr>
        <w:t>表达量</w:t>
      </w:r>
      <w:r w:rsidR="006147FD" w:rsidRPr="00F73E58">
        <w:t>Spearman</w:t>
      </w:r>
      <w:r w:rsidR="006147FD" w:rsidRPr="00F73E58">
        <w:t>相关性系数图</w:t>
      </w:r>
      <w:bookmarkEnd w:id="261"/>
    </w:p>
    <w:p w14:paraId="0FD2AEB1" w14:textId="78850DDC" w:rsidR="006147FD" w:rsidRPr="00F73E58" w:rsidRDefault="006147FD" w:rsidP="00E3324B">
      <w:pPr>
        <w:pStyle w:val="-9"/>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p>
    <w:p w14:paraId="26DC71D8" w14:textId="41128D09" w:rsidR="00E3324B" w:rsidRPr="00F73E58" w:rsidRDefault="00E3324B" w:rsidP="00E3324B">
      <w:pPr>
        <w:pStyle w:val="-9"/>
      </w:pPr>
      <w:r w:rsidRPr="00F73E58">
        <w:rPr>
          <w:rFonts w:eastAsia="MS Mincho"/>
        </w:rPr>
        <w:t>注：</w:t>
      </w:r>
      <w:r w:rsidRPr="00F73E58">
        <w:t>X</w:t>
      </w:r>
      <w:r w:rsidRPr="00F73E58">
        <w:rPr>
          <w:rFonts w:eastAsia="MS Mincho"/>
        </w:rPr>
        <w:t>坐</w:t>
      </w:r>
      <w:r w:rsidRPr="00F73E58">
        <w:rPr>
          <w:rFonts w:ascii="SimSun" w:eastAsia="SimSun" w:hAnsi="SimSun" w:cs="SimSun"/>
        </w:rPr>
        <w:t>标</w:t>
      </w:r>
      <w:r w:rsidRPr="00F73E58">
        <w:rPr>
          <w:rFonts w:eastAsia="MS Mincho"/>
        </w:rPr>
        <w:t>是落在特定相关系数区</w:t>
      </w:r>
      <w:r w:rsidRPr="00F73E58">
        <w:rPr>
          <w:rFonts w:ascii="SimSun" w:eastAsia="SimSun" w:hAnsi="SimSun" w:cs="SimSun"/>
        </w:rPr>
        <w:t>间</w:t>
      </w:r>
      <w:r w:rsidRPr="00F73E58">
        <w:rPr>
          <w:rFonts w:eastAsia="MS Mincho"/>
        </w:rPr>
        <w:t>的作用</w:t>
      </w:r>
      <w:r w:rsidRPr="00F73E58">
        <w:rPr>
          <w:rFonts w:ascii="SimSun" w:eastAsia="SimSun" w:hAnsi="SimSun" w:cs="SimSun"/>
        </w:rPr>
        <w:t>对</w:t>
      </w:r>
      <w:r w:rsidRPr="00F73E58">
        <w:rPr>
          <w:rFonts w:eastAsia="MS Mincho"/>
        </w:rPr>
        <w:t>数量，其中下方</w:t>
      </w:r>
      <w:r w:rsidRPr="00F73E58">
        <w:rPr>
          <w:rFonts w:ascii="SimSun" w:eastAsia="SimSun" w:hAnsi="SimSun" w:cs="SimSun"/>
        </w:rPr>
        <w:t>负</w:t>
      </w:r>
      <w:r w:rsidRPr="00F73E58">
        <w:rPr>
          <w:rFonts w:eastAsia="MS Mincho"/>
        </w:rPr>
        <w:t>相关的作用</w:t>
      </w:r>
      <w:r w:rsidRPr="00F73E58">
        <w:rPr>
          <w:rFonts w:ascii="SimSun" w:eastAsia="SimSun" w:hAnsi="SimSun" w:cs="SimSun"/>
        </w:rPr>
        <w:t>对</w:t>
      </w:r>
      <w:r w:rsidRPr="00F73E58">
        <w:rPr>
          <w:rFonts w:eastAsia="MS Mincho"/>
        </w:rPr>
        <w:t>的条形</w:t>
      </w:r>
      <w:r w:rsidRPr="00F73E58">
        <w:rPr>
          <w:rFonts w:ascii="SimSun" w:eastAsia="SimSun" w:hAnsi="SimSun" w:cs="SimSun"/>
        </w:rPr>
        <w:t>图</w:t>
      </w:r>
      <w:r w:rsidRPr="00F73E58">
        <w:rPr>
          <w:rFonts w:eastAsia="MS Mincho"/>
        </w:rPr>
        <w:t>用</w:t>
      </w:r>
      <w:r w:rsidRPr="00F73E58">
        <w:rPr>
          <w:rFonts w:ascii="SimSun" w:eastAsia="SimSun" w:hAnsi="SimSun" w:cs="SimSun"/>
        </w:rPr>
        <w:t>绿</w:t>
      </w:r>
      <w:r w:rsidRPr="00F73E58">
        <w:rPr>
          <w:rFonts w:eastAsia="MS Mincho"/>
        </w:rPr>
        <w:t>色</w:t>
      </w:r>
      <w:r w:rsidRPr="00F73E58">
        <w:rPr>
          <w:rFonts w:ascii="SimSun" w:eastAsia="SimSun" w:hAnsi="SimSun" w:cs="SimSun"/>
        </w:rPr>
        <w:t>标</w:t>
      </w:r>
      <w:r w:rsidRPr="00F73E58">
        <w:rPr>
          <w:rFonts w:eastAsia="MS Mincho"/>
        </w:rPr>
        <w:t>出，而上方正相关的作用</w:t>
      </w:r>
      <w:r w:rsidRPr="00F73E58">
        <w:rPr>
          <w:rFonts w:ascii="SimSun" w:eastAsia="SimSun" w:hAnsi="SimSun" w:cs="SimSun"/>
        </w:rPr>
        <w:t>对则</w:t>
      </w:r>
      <w:r w:rsidRPr="00F73E58">
        <w:rPr>
          <w:rFonts w:eastAsia="MS Mincho"/>
        </w:rPr>
        <w:t>用棕色</w:t>
      </w:r>
      <w:r w:rsidRPr="00F73E58">
        <w:rPr>
          <w:rFonts w:ascii="SimSun" w:eastAsia="SimSun" w:hAnsi="SimSun" w:cs="SimSun"/>
        </w:rPr>
        <w:t>标</w:t>
      </w:r>
      <w:r w:rsidRPr="00F73E58">
        <w:rPr>
          <w:rFonts w:eastAsia="MS Mincho"/>
        </w:rPr>
        <w:t>出。</w:t>
      </w:r>
    </w:p>
    <w:commentRangeEnd w:id="257"/>
    <w:p w14:paraId="4F717FB7" w14:textId="0D0B3E72" w:rsidR="00715530" w:rsidRPr="00F73E58" w:rsidRDefault="00190564" w:rsidP="00E3324B">
      <w:pPr>
        <w:pStyle w:val="a7"/>
        <w:tabs>
          <w:tab w:val="left" w:pos="3499"/>
        </w:tabs>
      </w:pPr>
      <w:r>
        <w:rPr>
          <w:rStyle w:val="CommentReference"/>
        </w:rPr>
        <w:commentReference w:id="257"/>
      </w:r>
      <w:r w:rsidR="00E3324B">
        <w:tab/>
      </w:r>
    </w:p>
    <w:p w14:paraId="329069E4" w14:textId="26D1E924" w:rsidR="006147FD" w:rsidRPr="00F73E58" w:rsidDel="00EA1975" w:rsidRDefault="006147FD" w:rsidP="006F13B3">
      <w:pPr>
        <w:pStyle w:val="a7"/>
        <w:rPr>
          <w:sz w:val="21"/>
          <w:szCs w:val="21"/>
        </w:rPr>
      </w:pPr>
      <w:moveFromRangeStart w:id="262" w:author="Thomas Huang" w:date="2017-04-11T22:43:00Z" w:name="move479713927"/>
      <w:moveFrom w:id="263" w:author="Thomas Huang" w:date="2017-04-11T22:43:00Z">
        <w:r w:rsidRPr="00F73E58" w:rsidDel="00EA1975">
          <w:t>从</w:t>
        </w:r>
        <w:r w:rsidR="00715530" w:rsidRPr="00F73E58" w:rsidDel="00EA1975">
          <w:t>图</w:t>
        </w:r>
        <w:r w:rsidR="00B41D96" w:rsidDel="00EA1975">
          <w:t>4</w:t>
        </w:r>
        <w:r w:rsidR="00715530" w:rsidRPr="00F73E58" w:rsidDel="00EA1975">
          <w:t>-3</w:t>
        </w:r>
        <w:r w:rsidRPr="00F73E58" w:rsidDel="00EA1975">
          <w:t>可以看出</w:t>
        </w:r>
        <w:r w:rsidR="00715530" w:rsidRPr="00F73E58" w:rsidDel="00EA1975">
          <w:t>，</w:t>
        </w:r>
        <w:r w:rsidR="00715530" w:rsidRPr="00F73E58" w:rsidDel="00EA1975">
          <w:t>367</w:t>
        </w:r>
        <w:r w:rsidR="00715530" w:rsidRPr="00F73E58" w:rsidDel="00EA1975">
          <w:t>个</w:t>
        </w:r>
        <w:r w:rsidR="00715530" w:rsidRPr="00F73E58" w:rsidDel="00EA1975">
          <w:t>miRNA</w:t>
        </w:r>
        <w:r w:rsidR="00715530" w:rsidRPr="00F73E58" w:rsidDel="00EA1975">
          <w:t>和靶基因对中，只有</w:t>
        </w:r>
        <w:r w:rsidR="00715530" w:rsidRPr="00F73E58" w:rsidDel="00EA1975">
          <w:t>136</w:t>
        </w:r>
        <w:r w:rsidR="00715530" w:rsidRPr="00F73E58" w:rsidDel="00EA1975">
          <w:t>个呈现负相关，而原定的假设是真正的靶基因和其</w:t>
        </w:r>
        <w:r w:rsidR="00715530" w:rsidRPr="00F73E58" w:rsidDel="00EA1975">
          <w:t>miRNA</w:t>
        </w:r>
        <w:r w:rsidR="00715530" w:rsidRPr="00F73E58" w:rsidDel="00EA1975">
          <w:t>在相互作用的组织中总是呈现负相关，所得的结果并不支持原定的假设。不但如此，超过一半</w:t>
        </w:r>
        <w:r w:rsidR="00715530" w:rsidRPr="00F73E58" w:rsidDel="00EA1975">
          <w:t>(197</w:t>
        </w:r>
        <w:r w:rsidR="009914A9" w:rsidDel="00EA1975">
          <w:t xml:space="preserve"> </w:t>
        </w:r>
        <w:r w:rsidR="00715530" w:rsidRPr="00F73E58" w:rsidDel="00EA1975">
          <w:t>/</w:t>
        </w:r>
        <w:r w:rsidR="009914A9" w:rsidDel="00EA1975">
          <w:t xml:space="preserve"> </w:t>
        </w:r>
        <w:r w:rsidR="00715530" w:rsidRPr="00F73E58" w:rsidDel="00EA1975">
          <w:t>367)</w:t>
        </w:r>
        <w:r w:rsidR="00715530" w:rsidRPr="00F73E58" w:rsidDel="00EA1975">
          <w:t>的作用对之间是弱相关</w:t>
        </w:r>
        <w:r w:rsidR="00715530" w:rsidRPr="00F73E58" w:rsidDel="00EA1975">
          <w:t>(-0.4</w:t>
        </w:r>
        <w:r w:rsidR="009914A9" w:rsidDel="00EA1975">
          <w:t xml:space="preserve"> </w:t>
        </w:r>
        <w:r w:rsidR="00715530" w:rsidRPr="00F73E58" w:rsidDel="00EA1975">
          <w:t>~</w:t>
        </w:r>
        <w:r w:rsidR="009914A9" w:rsidDel="00EA1975">
          <w:t xml:space="preserve"> </w:t>
        </w:r>
        <w:r w:rsidR="00715530" w:rsidRPr="00F73E58" w:rsidDel="00EA1975">
          <w:t>0.4)</w:t>
        </w:r>
        <w:r w:rsidR="00715530" w:rsidRPr="00F73E58" w:rsidDel="00EA1975">
          <w:t>，这暗示在这些</w:t>
        </w:r>
        <w:r w:rsidR="00715530" w:rsidRPr="00F73E58" w:rsidDel="00EA1975">
          <w:t>miRNA</w:t>
        </w:r>
        <w:r w:rsidR="00715530" w:rsidRPr="00F73E58" w:rsidDel="00EA1975">
          <w:t>和靶基因对的表达量之间可能根本就不存在直接的相关性。</w:t>
        </w:r>
      </w:moveFrom>
    </w:p>
    <w:p w14:paraId="661AB083" w14:textId="0A5E4063" w:rsidR="00715530" w:rsidRPr="00F73E58" w:rsidDel="00EA1975" w:rsidRDefault="005764E2" w:rsidP="006F13B3">
      <w:pPr>
        <w:pStyle w:val="a7"/>
      </w:pPr>
      <w:moveFromRangeStart w:id="264" w:author="Thomas Huang" w:date="2017-04-11T22:43:00Z" w:name="move479713937"/>
      <w:moveFromRangeEnd w:id="262"/>
      <w:moveFrom w:id="265" w:author="Thomas Huang" w:date="2017-04-11T22:43:00Z">
        <w:r w:rsidRPr="00F73E58" w:rsidDel="00EA1975">
          <w:t xml:space="preserve">Wen </w:t>
        </w:r>
        <w:r w:rsidR="00C3574A" w:rsidRPr="00C3574A" w:rsidDel="00EA1975">
          <w:rPr>
            <w:i/>
          </w:rPr>
          <w:t>et al.</w:t>
        </w:r>
        <w:r w:rsidRPr="00F73E58" w:rsidDel="00EA1975">
          <w:t>,</w:t>
        </w:r>
        <w:r w:rsidR="009914A9" w:rsidDel="00EA1975">
          <w:t xml:space="preserve"> </w:t>
        </w:r>
        <w:r w:rsidRPr="00F73E58" w:rsidDel="00EA1975">
          <w:t>2016</w:t>
        </w:r>
        <w:r w:rsidRPr="00F73E58" w:rsidDel="00EA1975">
          <w:t>也发现了类似的现象，在他们的研究中正相关的</w:t>
        </w:r>
        <w:r w:rsidRPr="00F73E58" w:rsidDel="00EA1975">
          <w:t>miRNA</w:t>
        </w:r>
        <w:r w:rsidRPr="00F73E58" w:rsidDel="00EA1975">
          <w:t>和靶基因作用对也是比负相关的要多。而这种现象可能是由更加复杂的作用机理比如负反馈环路</w:t>
        </w:r>
        <w:r w:rsidRPr="00F73E58" w:rsidDel="00EA1975">
          <w:t xml:space="preserve"> (negative feedback loops, FBLs) </w:t>
        </w:r>
        <w:r w:rsidRPr="00F73E58" w:rsidDel="00EA1975">
          <w:t>和不合理正反馈环路</w:t>
        </w:r>
        <w:r w:rsidRPr="00F73E58" w:rsidDel="00EA1975">
          <w:t xml:space="preserve"> (incoherent feedforward loops, FFLs) </w:t>
        </w:r>
        <w:r w:rsidRPr="00F73E58" w:rsidDel="00EA1975">
          <w:t>导致</w:t>
        </w:r>
        <w:r w:rsidR="00A27289" w:rsidDel="00EA1975">
          <w:rPr>
            <w:rStyle w:val="EndnoteReference"/>
            <w:rFonts w:eastAsia="SimSun"/>
          </w:rPr>
          <w:t>[</w:t>
        </w:r>
        <w:r w:rsidR="00A27289" w:rsidRPr="00F73E58" w:rsidDel="00EA1975">
          <w:rPr>
            <w:rStyle w:val="EndnoteReference"/>
            <w:rFonts w:eastAsia="SimSun"/>
          </w:rPr>
          <w:endnoteReference w:id="42"/>
        </w:r>
        <w:r w:rsidR="00A27289" w:rsidDel="00EA1975">
          <w:rPr>
            <w:rStyle w:val="EndnoteReference"/>
            <w:rFonts w:eastAsia="SimSun"/>
          </w:rPr>
          <w:t>]</w:t>
        </w:r>
        <w:r w:rsidRPr="00F73E58" w:rsidDel="00EA1975">
          <w:t>。</w:t>
        </w:r>
      </w:moveFrom>
    </w:p>
    <w:moveFromRangeEnd w:id="264"/>
    <w:p w14:paraId="38B62C83" w14:textId="3F5A7E5E" w:rsidR="003B38A6" w:rsidRPr="00F73E58" w:rsidRDefault="003B38A6" w:rsidP="006F13B3">
      <w:pPr>
        <w:pStyle w:val="a7"/>
      </w:pPr>
      <w:r w:rsidRPr="00F73E58">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268" w:name="_Toc475622475"/>
      <w:r w:rsidRPr="00F73E58">
        <w:t>miRNA</w:t>
      </w:r>
      <w:r w:rsidRPr="00F73E58">
        <w:t>家族内不同</w:t>
      </w:r>
      <w:r w:rsidRPr="00F73E58">
        <w:t>miRNA</w:t>
      </w:r>
      <w:r w:rsidRPr="00F73E58">
        <w:t>和靶基因表达量相关性比较</w:t>
      </w:r>
      <w:bookmarkEnd w:id="268"/>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6F13B3">
      <w:pPr>
        <w:pStyle w:val="a7"/>
      </w:pPr>
      <w:r>
        <w:rPr>
          <w:rFonts w:hint="eastAsia"/>
        </w:rPr>
        <w:lastRenderedPageBreak/>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3B4870C0" w:rsidR="00C913CE" w:rsidRPr="00F73E58" w:rsidRDefault="00C913CE" w:rsidP="006F13B3">
      <w:pPr>
        <w:pStyle w:val="-8"/>
      </w:pPr>
      <w:bookmarkStart w:id="269" w:name="_Toc475614112"/>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00F52D2A">
        <w:t>家族</w:t>
      </w:r>
      <w:r w:rsidRPr="00F73E58">
        <w:t>表达量的皮尔森相关性系数</w:t>
      </w:r>
      <w:bookmarkEnd w:id="269"/>
    </w:p>
    <w:p w14:paraId="27AFF979" w14:textId="70799885" w:rsidR="00CD171B" w:rsidRPr="00CD171B" w:rsidRDefault="00C913CE" w:rsidP="00CD171B">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3DD11093" w:rsidR="00C913CE" w:rsidRPr="00F73E58" w:rsidRDefault="00E3324B" w:rsidP="00CD171B">
      <w:pPr>
        <w:pStyle w:val="-b"/>
      </w:pPr>
      <w:r>
        <w:rPr>
          <w:rFonts w:ascii="MS Mincho" w:eastAsia="MS Mincho" w:hAnsi="MS Mincho" w:cs="MS Mincho"/>
        </w:rPr>
        <w:t>注：</w:t>
      </w:r>
      <w:r w:rsidR="00BB0C60" w:rsidRPr="00F73E58">
        <w:rPr>
          <w:rFonts w:ascii="MS Mincho" w:eastAsia="MS Mincho" w:hAnsi="MS Mincho" w:cs="MS Mincho"/>
        </w:rPr>
        <w:t>幼年花器官包括：</w:t>
      </w:r>
      <w:r w:rsidR="000864C1" w:rsidRPr="00F73E58">
        <w:t>0.6-1.0mm</w:t>
      </w:r>
      <w:r w:rsidR="000864C1" w:rsidRPr="00F73E58">
        <w:rPr>
          <w:rFonts w:ascii="MS Mincho" w:eastAsia="MS Mincho" w:hAnsi="MS Mincho" w:cs="MS Mincho"/>
        </w:rPr>
        <w:t>花序、</w:t>
      </w:r>
      <w:r w:rsidR="000864C1" w:rsidRPr="00F73E58">
        <w:t>3.0-4.0mm</w:t>
      </w:r>
      <w:r w:rsidR="000864C1" w:rsidRPr="00F73E58">
        <w:rPr>
          <w:rFonts w:ascii="MS Mincho" w:eastAsia="MS Mincho" w:hAnsi="MS Mincho" w:cs="MS Mincho"/>
        </w:rPr>
        <w:t>花序和</w:t>
      </w:r>
      <w:r w:rsidR="000864C1" w:rsidRPr="00F73E58">
        <w:t>5.0-10mm</w:t>
      </w:r>
      <w:r w:rsidR="000864C1" w:rsidRPr="00F73E58">
        <w:rPr>
          <w:rFonts w:ascii="MS Mincho" w:eastAsia="MS Mincho" w:hAnsi="MS Mincho" w:cs="MS Mincho"/>
        </w:rPr>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bookmarkStart w:id="270" w:name="_Toc475622476"/>
      <w:r w:rsidRPr="00F73E58">
        <w:t>本章小节</w:t>
      </w:r>
      <w:bookmarkEnd w:id="270"/>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4F2961">
          <w:footerReference w:type="default" r:id="rId28"/>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271" w:name="_Toc475622477"/>
      <w:r w:rsidRPr="00F73E58">
        <w:lastRenderedPageBreak/>
        <w:t>miRNA</w:t>
      </w:r>
      <w:r w:rsidRPr="00F73E58">
        <w:t>及其靶基因上结合位点的</w:t>
      </w:r>
      <w:r w:rsidRPr="00F73E58">
        <w:t>SNP</w:t>
      </w:r>
      <w:r w:rsidR="00992EFB">
        <w:rPr>
          <w:rFonts w:hint="eastAsia"/>
        </w:rPr>
        <w:t>获得</w:t>
      </w:r>
      <w:r w:rsidRPr="00F73E58">
        <w:t>和分析</w:t>
      </w:r>
      <w:bookmarkEnd w:id="271"/>
    </w:p>
    <w:p w14:paraId="7015B667" w14:textId="7425ED70" w:rsidR="0075630F" w:rsidRPr="00F73E58" w:rsidRDefault="00CF32CB" w:rsidP="006F13B3">
      <w:pPr>
        <w:pStyle w:val="Heading2"/>
      </w:pPr>
      <w:bookmarkStart w:id="272" w:name="_Toc475622478"/>
      <w:r w:rsidRPr="00F73E58">
        <w:t>本地</w:t>
      </w:r>
      <w:r w:rsidRPr="00F73E58">
        <w:t>SNP</w:t>
      </w:r>
      <w:r w:rsidRPr="00F73E58">
        <w:t>数据库的建立</w:t>
      </w:r>
      <w:bookmarkEnd w:id="272"/>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273" w:name="_Toc475614113"/>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bookmarkEnd w:id="273"/>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D130989" w14:textId="77777777" w:rsidR="00F52D2A" w:rsidRPr="00F73E58" w:rsidRDefault="00F52D2A" w:rsidP="00CD171B">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中三个框内分</w:t>
      </w:r>
      <w:r>
        <w:rPr>
          <w:rFonts w:ascii="SimSun" w:eastAsia="SimSun" w:hAnsi="SimSun" w:cs="SimSun"/>
        </w:rPr>
        <w:t>别</w:t>
      </w:r>
      <w:r>
        <w:rPr>
          <w:rFonts w:ascii="MS Mincho" w:eastAsia="MS Mincho" w:hAnsi="MS Mincho" w:cs="MS Mincho"/>
        </w:rPr>
        <w:t>代表在本地数据</w:t>
      </w:r>
      <w:r>
        <w:rPr>
          <w:rFonts w:ascii="SimSun" w:eastAsia="SimSun" w:hAnsi="SimSun" w:cs="SimSun"/>
        </w:rPr>
        <w:t>库</w:t>
      </w:r>
      <w:r>
        <w:rPr>
          <w:rFonts w:ascii="MS Mincho" w:eastAsia="MS Mincho" w:hAnsi="MS Mincho" w:cs="MS Mincho"/>
        </w:rPr>
        <w:t>中的三个表，粗体的是表名，而下面的</w:t>
      </w:r>
      <w:r>
        <w:rPr>
          <w:rFonts w:ascii="SimSun" w:eastAsia="SimSun" w:hAnsi="SimSun" w:cs="SimSun"/>
        </w:rPr>
        <w:t>则</w:t>
      </w:r>
      <w:r>
        <w:rPr>
          <w:rFonts w:ascii="MS Mincho" w:eastAsia="MS Mincho" w:hAnsi="MS Mincho" w:cs="MS Mincho"/>
        </w:rPr>
        <w:t>是列名称</w:t>
      </w:r>
    </w:p>
    <w:p w14:paraId="59A3BC76" w14:textId="77777777" w:rsidR="00A50E27" w:rsidRPr="00F73E58" w:rsidRDefault="00A50E27" w:rsidP="006F13B3">
      <w:pPr>
        <w:pStyle w:val="a7"/>
      </w:pPr>
    </w:p>
    <w:p w14:paraId="7DDC3294" w14:textId="14D5878B"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w:t>
      </w:r>
      <w:r w:rsidR="00605121">
        <w:rPr>
          <w:rFonts w:hint="eastAsia"/>
        </w:rPr>
        <w:lastRenderedPageBreak/>
        <w:t>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D54CC6" w:rsidRPr="00D54CC6">
        <w:rPr>
          <w:vertAlign w:val="superscript"/>
        </w:rPr>
        <w:t>[</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D54CC6">
        <w:rPr>
          <w:vertAlign w:val="superscript"/>
        </w:rPr>
        <w:t>]</w:t>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25160B44" w:rsidR="00897B3A" w:rsidRPr="002153B2" w:rsidRDefault="00897B3A" w:rsidP="006F13B3">
      <w:pPr>
        <w:pStyle w:val="-a"/>
      </w:pPr>
      <w:bookmarkStart w:id="274" w:name="_Toc475614346"/>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00F52D2A">
        <w:t>和靶基因</w:t>
      </w:r>
      <w:r w:rsidRPr="002153B2">
        <w:t>的</w:t>
      </w:r>
      <w:r w:rsidRPr="002153B2">
        <w:t>SNP</w:t>
      </w:r>
      <w:r w:rsidRPr="002153B2">
        <w:t>数量统计</w:t>
      </w:r>
      <w:bookmarkEnd w:id="274"/>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7366" w:type="dxa"/>
        <w:jc w:val="center"/>
        <w:tblLook w:val="04A0" w:firstRow="1" w:lastRow="0" w:firstColumn="1" w:lastColumn="0" w:noHBand="0" w:noVBand="1"/>
        <w:tblPrChange w:id="275" w:author="Thomas Huang" w:date="2017-04-06T16:19:00Z">
          <w:tblPr>
            <w:tblW w:w="7366" w:type="dxa"/>
            <w:jc w:val="center"/>
            <w:tblLook w:val="04A0" w:firstRow="1" w:lastRow="0" w:firstColumn="1" w:lastColumn="0" w:noHBand="0" w:noVBand="1"/>
          </w:tblPr>
        </w:tblPrChange>
      </w:tblPr>
      <w:tblGrid>
        <w:gridCol w:w="3343"/>
        <w:gridCol w:w="1070"/>
        <w:gridCol w:w="2953"/>
        <w:tblGridChange w:id="276">
          <w:tblGrid>
            <w:gridCol w:w="3290"/>
            <w:gridCol w:w="1070"/>
            <w:gridCol w:w="3006"/>
          </w:tblGrid>
        </w:tblGridChange>
      </w:tblGrid>
      <w:tr w:rsidR="00190564" w:rsidRPr="00F73E58" w14:paraId="45B379CD" w14:textId="77777777" w:rsidTr="003A7240">
        <w:trPr>
          <w:trHeight w:val="640"/>
          <w:jc w:val="center"/>
          <w:trPrChange w:id="277" w:author="Thomas Huang" w:date="2017-04-06T16:19:00Z">
            <w:trPr>
              <w:trHeight w:val="640"/>
              <w:jc w:val="center"/>
            </w:trPr>
          </w:trPrChange>
        </w:trPr>
        <w:tc>
          <w:tcPr>
            <w:tcW w:w="3343" w:type="dxa"/>
            <w:tcBorders>
              <w:top w:val="single" w:sz="4" w:space="0" w:color="auto"/>
              <w:left w:val="nil"/>
              <w:bottom w:val="single" w:sz="4" w:space="0" w:color="auto"/>
              <w:right w:val="nil"/>
            </w:tcBorders>
            <w:shd w:val="clear" w:color="auto" w:fill="auto"/>
            <w:vAlign w:val="center"/>
            <w:hideMark/>
            <w:tcPrChange w:id="278" w:author="Thomas Huang" w:date="2017-04-06T16:19:00Z">
              <w:tcPr>
                <w:tcW w:w="3290" w:type="dxa"/>
                <w:tcBorders>
                  <w:top w:val="single" w:sz="4" w:space="0" w:color="auto"/>
                  <w:left w:val="nil"/>
                  <w:bottom w:val="single" w:sz="4" w:space="0" w:color="auto"/>
                  <w:right w:val="nil"/>
                </w:tcBorders>
                <w:shd w:val="clear" w:color="auto" w:fill="auto"/>
                <w:vAlign w:val="center"/>
                <w:hideMark/>
              </w:tcPr>
            </w:tcPrChange>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070" w:type="dxa"/>
            <w:tcBorders>
              <w:top w:val="single" w:sz="4" w:space="0" w:color="auto"/>
              <w:left w:val="nil"/>
              <w:bottom w:val="single" w:sz="4" w:space="0" w:color="auto"/>
              <w:right w:val="nil"/>
            </w:tcBorders>
            <w:shd w:val="clear" w:color="auto" w:fill="auto"/>
            <w:vAlign w:val="center"/>
            <w:hideMark/>
            <w:tcPrChange w:id="279" w:author="Thomas Huang" w:date="2017-04-06T16:19:00Z">
              <w:tcPr>
                <w:tcW w:w="1070" w:type="dxa"/>
                <w:tcBorders>
                  <w:top w:val="single" w:sz="4" w:space="0" w:color="auto"/>
                  <w:left w:val="nil"/>
                  <w:bottom w:val="single" w:sz="4" w:space="0" w:color="auto"/>
                  <w:right w:val="nil"/>
                </w:tcBorders>
                <w:shd w:val="clear" w:color="auto" w:fill="auto"/>
                <w:vAlign w:val="center"/>
                <w:hideMark/>
              </w:tcPr>
            </w:tcPrChange>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2953" w:type="dxa"/>
            <w:tcBorders>
              <w:top w:val="single" w:sz="4" w:space="0" w:color="auto"/>
              <w:left w:val="nil"/>
              <w:bottom w:val="single" w:sz="4" w:space="0" w:color="auto"/>
              <w:right w:val="nil"/>
            </w:tcBorders>
            <w:shd w:val="clear" w:color="auto" w:fill="auto"/>
            <w:vAlign w:val="center"/>
            <w:hideMark/>
            <w:tcPrChange w:id="280" w:author="Thomas Huang" w:date="2017-04-06T16:19:00Z">
              <w:tcPr>
                <w:tcW w:w="3006" w:type="dxa"/>
                <w:tcBorders>
                  <w:top w:val="single" w:sz="4" w:space="0" w:color="auto"/>
                  <w:left w:val="nil"/>
                  <w:bottom w:val="single" w:sz="4" w:space="0" w:color="auto"/>
                  <w:right w:val="nil"/>
                </w:tcBorders>
                <w:shd w:val="clear" w:color="auto" w:fill="auto"/>
                <w:vAlign w:val="center"/>
                <w:hideMark/>
              </w:tcPr>
            </w:tcPrChange>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190564" w:rsidRPr="00F73E58" w14:paraId="07341843" w14:textId="77777777" w:rsidTr="003A7240">
        <w:trPr>
          <w:trHeight w:val="320"/>
          <w:jc w:val="center"/>
          <w:trPrChange w:id="281" w:author="Thomas Huang" w:date="2017-04-06T16:19:00Z">
            <w:trPr>
              <w:trHeight w:val="320"/>
              <w:jc w:val="center"/>
            </w:trPr>
          </w:trPrChange>
        </w:trPr>
        <w:tc>
          <w:tcPr>
            <w:tcW w:w="3343" w:type="dxa"/>
            <w:tcBorders>
              <w:top w:val="nil"/>
              <w:left w:val="nil"/>
              <w:bottom w:val="nil"/>
              <w:right w:val="nil"/>
            </w:tcBorders>
            <w:shd w:val="clear" w:color="auto" w:fill="auto"/>
            <w:vAlign w:val="center"/>
            <w:hideMark/>
            <w:tcPrChange w:id="282" w:author="Thomas Huang" w:date="2017-04-06T16:19:00Z">
              <w:tcPr>
                <w:tcW w:w="3290" w:type="dxa"/>
                <w:tcBorders>
                  <w:top w:val="nil"/>
                  <w:left w:val="nil"/>
                  <w:bottom w:val="nil"/>
                  <w:right w:val="nil"/>
                </w:tcBorders>
                <w:shd w:val="clear" w:color="auto" w:fill="auto"/>
                <w:vAlign w:val="center"/>
                <w:hideMark/>
              </w:tcPr>
            </w:tcPrChange>
          </w:tcPr>
          <w:p w14:paraId="11549613" w14:textId="77777777" w:rsidR="00897B3A" w:rsidRPr="003A7240" w:rsidRDefault="00897B3A" w:rsidP="006F13B3">
            <w:pPr>
              <w:pStyle w:val="Table"/>
              <w:rPr>
                <w:sz w:val="22"/>
                <w:rPrChange w:id="283" w:author="Thomas Huang" w:date="2017-04-06T16:20:00Z">
                  <w:rPr/>
                </w:rPrChange>
              </w:rPr>
            </w:pPr>
            <w:r w:rsidRPr="003A7240">
              <w:rPr>
                <w:sz w:val="22"/>
                <w:rPrChange w:id="284" w:author="Thomas Huang" w:date="2017-04-06T16:20:00Z">
                  <w:rPr/>
                </w:rPrChange>
              </w:rPr>
              <w:t>pre-miRNAs</w:t>
            </w:r>
          </w:p>
        </w:tc>
        <w:tc>
          <w:tcPr>
            <w:tcW w:w="1070" w:type="dxa"/>
            <w:tcBorders>
              <w:top w:val="nil"/>
              <w:left w:val="nil"/>
              <w:bottom w:val="nil"/>
              <w:right w:val="nil"/>
            </w:tcBorders>
            <w:shd w:val="clear" w:color="auto" w:fill="auto"/>
            <w:vAlign w:val="center"/>
            <w:hideMark/>
            <w:tcPrChange w:id="285" w:author="Thomas Huang" w:date="2017-04-06T16:19:00Z">
              <w:tcPr>
                <w:tcW w:w="1070" w:type="dxa"/>
                <w:tcBorders>
                  <w:top w:val="nil"/>
                  <w:left w:val="nil"/>
                  <w:bottom w:val="nil"/>
                  <w:right w:val="nil"/>
                </w:tcBorders>
                <w:shd w:val="clear" w:color="auto" w:fill="auto"/>
                <w:vAlign w:val="center"/>
                <w:hideMark/>
              </w:tcPr>
            </w:tcPrChange>
          </w:tcPr>
          <w:p w14:paraId="750E2041" w14:textId="77777777" w:rsidR="00897B3A" w:rsidRPr="003A7240" w:rsidRDefault="00897B3A" w:rsidP="006F13B3">
            <w:pPr>
              <w:pStyle w:val="Table"/>
              <w:rPr>
                <w:sz w:val="22"/>
                <w:rPrChange w:id="286" w:author="Thomas Huang" w:date="2017-04-06T16:20:00Z">
                  <w:rPr/>
                </w:rPrChange>
              </w:rPr>
            </w:pPr>
            <w:r w:rsidRPr="003A7240">
              <w:rPr>
                <w:sz w:val="22"/>
                <w:rPrChange w:id="287" w:author="Thomas Huang" w:date="2017-04-06T16:20:00Z">
                  <w:rPr/>
                </w:rPrChange>
              </w:rPr>
              <w:t>585</w:t>
            </w:r>
          </w:p>
        </w:tc>
        <w:tc>
          <w:tcPr>
            <w:tcW w:w="2953" w:type="dxa"/>
            <w:tcBorders>
              <w:top w:val="nil"/>
              <w:left w:val="nil"/>
              <w:bottom w:val="nil"/>
              <w:right w:val="nil"/>
            </w:tcBorders>
            <w:shd w:val="clear" w:color="auto" w:fill="auto"/>
            <w:vAlign w:val="center"/>
            <w:hideMark/>
            <w:tcPrChange w:id="288" w:author="Thomas Huang" w:date="2017-04-06T16:19:00Z">
              <w:tcPr>
                <w:tcW w:w="3006" w:type="dxa"/>
                <w:tcBorders>
                  <w:top w:val="nil"/>
                  <w:left w:val="nil"/>
                  <w:bottom w:val="nil"/>
                  <w:right w:val="nil"/>
                </w:tcBorders>
                <w:shd w:val="clear" w:color="auto" w:fill="auto"/>
                <w:vAlign w:val="center"/>
                <w:hideMark/>
              </w:tcPr>
            </w:tcPrChange>
          </w:tcPr>
          <w:p w14:paraId="39F85726" w14:textId="77777777" w:rsidR="00897B3A" w:rsidRPr="003A7240" w:rsidRDefault="00897B3A" w:rsidP="006F13B3">
            <w:pPr>
              <w:pStyle w:val="Table"/>
              <w:rPr>
                <w:sz w:val="22"/>
                <w:rPrChange w:id="289" w:author="Thomas Huang" w:date="2017-04-06T16:20:00Z">
                  <w:rPr/>
                </w:rPrChange>
              </w:rPr>
            </w:pPr>
            <w:r w:rsidRPr="003A7240">
              <w:rPr>
                <w:sz w:val="22"/>
                <w:rPrChange w:id="290" w:author="Thomas Huang" w:date="2017-04-06T16:20:00Z">
                  <w:rPr/>
                </w:rPrChange>
              </w:rPr>
              <w:t>7193</w:t>
            </w:r>
          </w:p>
        </w:tc>
      </w:tr>
      <w:tr w:rsidR="00190564" w:rsidRPr="00F73E58" w14:paraId="23F5976E" w14:textId="77777777" w:rsidTr="003A7240">
        <w:trPr>
          <w:trHeight w:val="640"/>
          <w:jc w:val="center"/>
          <w:trPrChange w:id="291" w:author="Thomas Huang" w:date="2017-04-06T16:19:00Z">
            <w:trPr>
              <w:trHeight w:val="640"/>
              <w:jc w:val="center"/>
            </w:trPr>
          </w:trPrChange>
        </w:trPr>
        <w:tc>
          <w:tcPr>
            <w:tcW w:w="3343" w:type="dxa"/>
            <w:tcBorders>
              <w:top w:val="nil"/>
              <w:left w:val="nil"/>
              <w:bottom w:val="nil"/>
              <w:right w:val="nil"/>
            </w:tcBorders>
            <w:shd w:val="clear" w:color="auto" w:fill="auto"/>
            <w:vAlign w:val="center"/>
            <w:hideMark/>
            <w:tcPrChange w:id="292" w:author="Thomas Huang" w:date="2017-04-06T16:19:00Z">
              <w:tcPr>
                <w:tcW w:w="3290" w:type="dxa"/>
                <w:tcBorders>
                  <w:top w:val="nil"/>
                  <w:left w:val="nil"/>
                  <w:bottom w:val="nil"/>
                  <w:right w:val="nil"/>
                </w:tcBorders>
                <w:shd w:val="clear" w:color="auto" w:fill="auto"/>
                <w:vAlign w:val="center"/>
                <w:hideMark/>
              </w:tcPr>
            </w:tcPrChange>
          </w:tcPr>
          <w:p w14:paraId="74937271" w14:textId="72440144" w:rsidR="00897B3A" w:rsidRPr="003A7240" w:rsidRDefault="00897B3A" w:rsidP="006F13B3">
            <w:pPr>
              <w:pStyle w:val="Table"/>
              <w:rPr>
                <w:sz w:val="22"/>
                <w:rPrChange w:id="293" w:author="Thomas Huang" w:date="2017-04-06T16:20:00Z">
                  <w:rPr/>
                </w:rPrChange>
              </w:rPr>
            </w:pPr>
            <w:r w:rsidRPr="003A7240">
              <w:rPr>
                <w:rFonts w:hint="eastAsia"/>
                <w:sz w:val="22"/>
                <w:rPrChange w:id="294" w:author="Thomas Huang" w:date="2017-04-06T16:20:00Z">
                  <w:rPr>
                    <w:rFonts w:hint="eastAsia"/>
                  </w:rPr>
                </w:rPrChange>
              </w:rPr>
              <w:t>成熟</w:t>
            </w:r>
            <w:r w:rsidRPr="003A7240">
              <w:rPr>
                <w:sz w:val="22"/>
                <w:rPrChange w:id="295" w:author="Thomas Huang" w:date="2017-04-06T16:20:00Z">
                  <w:rPr/>
                </w:rPrChange>
              </w:rPr>
              <w:t>miRNA</w:t>
            </w:r>
          </w:p>
        </w:tc>
        <w:tc>
          <w:tcPr>
            <w:tcW w:w="1070" w:type="dxa"/>
            <w:tcBorders>
              <w:top w:val="nil"/>
              <w:left w:val="nil"/>
              <w:bottom w:val="nil"/>
              <w:right w:val="nil"/>
            </w:tcBorders>
            <w:shd w:val="clear" w:color="auto" w:fill="auto"/>
            <w:vAlign w:val="center"/>
            <w:hideMark/>
            <w:tcPrChange w:id="296" w:author="Thomas Huang" w:date="2017-04-06T16:19:00Z">
              <w:tcPr>
                <w:tcW w:w="1070" w:type="dxa"/>
                <w:tcBorders>
                  <w:top w:val="nil"/>
                  <w:left w:val="nil"/>
                  <w:bottom w:val="nil"/>
                  <w:right w:val="nil"/>
                </w:tcBorders>
                <w:shd w:val="clear" w:color="auto" w:fill="auto"/>
                <w:vAlign w:val="center"/>
                <w:hideMark/>
              </w:tcPr>
            </w:tcPrChange>
          </w:tcPr>
          <w:p w14:paraId="579A4A6B" w14:textId="77777777" w:rsidR="00897B3A" w:rsidRPr="003A7240" w:rsidRDefault="00897B3A" w:rsidP="006F13B3">
            <w:pPr>
              <w:pStyle w:val="Table"/>
              <w:rPr>
                <w:sz w:val="22"/>
                <w:rPrChange w:id="297" w:author="Thomas Huang" w:date="2017-04-06T16:20:00Z">
                  <w:rPr/>
                </w:rPrChange>
              </w:rPr>
            </w:pPr>
            <w:r w:rsidRPr="003A7240">
              <w:rPr>
                <w:sz w:val="22"/>
                <w:rPrChange w:id="298" w:author="Thomas Huang" w:date="2017-04-06T16:20:00Z">
                  <w:rPr/>
                </w:rPrChange>
              </w:rPr>
              <w:t>793</w:t>
            </w:r>
          </w:p>
        </w:tc>
        <w:tc>
          <w:tcPr>
            <w:tcW w:w="2953" w:type="dxa"/>
            <w:tcBorders>
              <w:top w:val="nil"/>
              <w:left w:val="nil"/>
              <w:bottom w:val="nil"/>
              <w:right w:val="nil"/>
            </w:tcBorders>
            <w:shd w:val="clear" w:color="auto" w:fill="auto"/>
            <w:vAlign w:val="center"/>
            <w:hideMark/>
            <w:tcPrChange w:id="299" w:author="Thomas Huang" w:date="2017-04-06T16:19:00Z">
              <w:tcPr>
                <w:tcW w:w="3006" w:type="dxa"/>
                <w:tcBorders>
                  <w:top w:val="nil"/>
                  <w:left w:val="nil"/>
                  <w:bottom w:val="nil"/>
                  <w:right w:val="nil"/>
                </w:tcBorders>
                <w:shd w:val="clear" w:color="auto" w:fill="auto"/>
                <w:vAlign w:val="center"/>
                <w:hideMark/>
              </w:tcPr>
            </w:tcPrChange>
          </w:tcPr>
          <w:p w14:paraId="5525BDF7" w14:textId="77777777" w:rsidR="00897B3A" w:rsidRPr="003A7240" w:rsidRDefault="00897B3A" w:rsidP="006F13B3">
            <w:pPr>
              <w:pStyle w:val="Table"/>
              <w:rPr>
                <w:sz w:val="22"/>
                <w:rPrChange w:id="300" w:author="Thomas Huang" w:date="2017-04-06T16:20:00Z">
                  <w:rPr/>
                </w:rPrChange>
              </w:rPr>
            </w:pPr>
            <w:r w:rsidRPr="003A7240">
              <w:rPr>
                <w:sz w:val="22"/>
                <w:rPrChange w:id="301" w:author="Thomas Huang" w:date="2017-04-06T16:20:00Z">
                  <w:rPr/>
                </w:rPrChange>
              </w:rPr>
              <w:t>1270</w:t>
            </w:r>
          </w:p>
        </w:tc>
      </w:tr>
      <w:tr w:rsidR="00190564" w:rsidRPr="00F73E58" w14:paraId="638933EB" w14:textId="77777777" w:rsidTr="003A7240">
        <w:trPr>
          <w:trHeight w:val="640"/>
          <w:jc w:val="center"/>
          <w:trPrChange w:id="302" w:author="Thomas Huang" w:date="2017-04-06T16:19:00Z">
            <w:trPr>
              <w:trHeight w:val="640"/>
              <w:jc w:val="center"/>
            </w:trPr>
          </w:trPrChange>
        </w:trPr>
        <w:tc>
          <w:tcPr>
            <w:tcW w:w="3343" w:type="dxa"/>
            <w:tcBorders>
              <w:top w:val="nil"/>
              <w:left w:val="nil"/>
              <w:bottom w:val="nil"/>
              <w:right w:val="nil"/>
            </w:tcBorders>
            <w:shd w:val="clear" w:color="auto" w:fill="auto"/>
            <w:vAlign w:val="center"/>
            <w:hideMark/>
            <w:tcPrChange w:id="303" w:author="Thomas Huang" w:date="2017-04-06T16:19:00Z">
              <w:tcPr>
                <w:tcW w:w="3290" w:type="dxa"/>
                <w:tcBorders>
                  <w:top w:val="nil"/>
                  <w:left w:val="nil"/>
                  <w:bottom w:val="nil"/>
                  <w:right w:val="nil"/>
                </w:tcBorders>
                <w:shd w:val="clear" w:color="auto" w:fill="auto"/>
                <w:vAlign w:val="center"/>
                <w:hideMark/>
              </w:tcPr>
            </w:tcPrChange>
          </w:tcPr>
          <w:p w14:paraId="1FBF239D" w14:textId="35F17627" w:rsidR="00897B3A" w:rsidRPr="003A7240" w:rsidRDefault="00897B3A" w:rsidP="006F13B3">
            <w:pPr>
              <w:pStyle w:val="Table"/>
              <w:rPr>
                <w:sz w:val="22"/>
                <w:rPrChange w:id="304" w:author="Thomas Huang" w:date="2017-04-06T16:20:00Z">
                  <w:rPr/>
                </w:rPrChange>
              </w:rPr>
            </w:pPr>
            <w:r w:rsidRPr="003A7240">
              <w:rPr>
                <w:rFonts w:hint="eastAsia"/>
                <w:sz w:val="22"/>
                <w:rPrChange w:id="305" w:author="Thomas Huang" w:date="2017-04-06T16:20:00Z">
                  <w:rPr>
                    <w:rFonts w:hint="eastAsia"/>
                  </w:rPr>
                </w:rPrChange>
              </w:rPr>
              <w:t>保守</w:t>
            </w:r>
            <w:r w:rsidRPr="003A7240">
              <w:rPr>
                <w:sz w:val="22"/>
                <w:rPrChange w:id="306" w:author="Thomas Huang" w:date="2017-04-06T16:20:00Z">
                  <w:rPr/>
                </w:rPrChange>
              </w:rPr>
              <w:t>miRNA</w:t>
            </w:r>
          </w:p>
        </w:tc>
        <w:tc>
          <w:tcPr>
            <w:tcW w:w="1070" w:type="dxa"/>
            <w:tcBorders>
              <w:top w:val="nil"/>
              <w:left w:val="nil"/>
              <w:bottom w:val="nil"/>
              <w:right w:val="nil"/>
            </w:tcBorders>
            <w:shd w:val="clear" w:color="auto" w:fill="auto"/>
            <w:vAlign w:val="center"/>
            <w:hideMark/>
            <w:tcPrChange w:id="307" w:author="Thomas Huang" w:date="2017-04-06T16:19:00Z">
              <w:tcPr>
                <w:tcW w:w="1070" w:type="dxa"/>
                <w:tcBorders>
                  <w:top w:val="nil"/>
                  <w:left w:val="nil"/>
                  <w:bottom w:val="nil"/>
                  <w:right w:val="nil"/>
                </w:tcBorders>
                <w:shd w:val="clear" w:color="auto" w:fill="auto"/>
                <w:vAlign w:val="center"/>
                <w:hideMark/>
              </w:tcPr>
            </w:tcPrChange>
          </w:tcPr>
          <w:p w14:paraId="02C610E9" w14:textId="77777777" w:rsidR="00897B3A" w:rsidRPr="003A7240" w:rsidRDefault="00897B3A" w:rsidP="006F13B3">
            <w:pPr>
              <w:pStyle w:val="Table"/>
              <w:rPr>
                <w:sz w:val="22"/>
                <w:rPrChange w:id="308" w:author="Thomas Huang" w:date="2017-04-06T16:20:00Z">
                  <w:rPr/>
                </w:rPrChange>
              </w:rPr>
            </w:pPr>
            <w:r w:rsidRPr="003A7240">
              <w:rPr>
                <w:sz w:val="22"/>
                <w:rPrChange w:id="309" w:author="Thomas Huang" w:date="2017-04-06T16:20:00Z">
                  <w:rPr/>
                </w:rPrChange>
              </w:rPr>
              <w:t>220</w:t>
            </w:r>
          </w:p>
        </w:tc>
        <w:tc>
          <w:tcPr>
            <w:tcW w:w="2953" w:type="dxa"/>
            <w:tcBorders>
              <w:top w:val="nil"/>
              <w:left w:val="nil"/>
              <w:bottom w:val="nil"/>
              <w:right w:val="nil"/>
            </w:tcBorders>
            <w:shd w:val="clear" w:color="auto" w:fill="auto"/>
            <w:vAlign w:val="center"/>
            <w:hideMark/>
            <w:tcPrChange w:id="310" w:author="Thomas Huang" w:date="2017-04-06T16:19:00Z">
              <w:tcPr>
                <w:tcW w:w="3006" w:type="dxa"/>
                <w:tcBorders>
                  <w:top w:val="nil"/>
                  <w:left w:val="nil"/>
                  <w:bottom w:val="nil"/>
                  <w:right w:val="nil"/>
                </w:tcBorders>
                <w:shd w:val="clear" w:color="auto" w:fill="auto"/>
                <w:vAlign w:val="center"/>
                <w:hideMark/>
              </w:tcPr>
            </w:tcPrChange>
          </w:tcPr>
          <w:p w14:paraId="03836A14" w14:textId="77777777" w:rsidR="00897B3A" w:rsidRPr="003A7240" w:rsidRDefault="00897B3A" w:rsidP="006F13B3">
            <w:pPr>
              <w:pStyle w:val="Table"/>
              <w:rPr>
                <w:sz w:val="22"/>
                <w:rPrChange w:id="311" w:author="Thomas Huang" w:date="2017-04-06T16:20:00Z">
                  <w:rPr/>
                </w:rPrChange>
              </w:rPr>
            </w:pPr>
            <w:r w:rsidRPr="003A7240">
              <w:rPr>
                <w:sz w:val="22"/>
                <w:rPrChange w:id="312" w:author="Thomas Huang" w:date="2017-04-06T16:20:00Z">
                  <w:rPr/>
                </w:rPrChange>
              </w:rPr>
              <w:t>188</w:t>
            </w:r>
          </w:p>
        </w:tc>
      </w:tr>
      <w:tr w:rsidR="00190564" w:rsidRPr="00F73E58" w14:paraId="1027CB46" w14:textId="77777777" w:rsidTr="003A7240">
        <w:trPr>
          <w:trHeight w:val="960"/>
          <w:jc w:val="center"/>
          <w:trPrChange w:id="313" w:author="Thomas Huang" w:date="2017-04-06T16:19:00Z">
            <w:trPr>
              <w:trHeight w:val="960"/>
              <w:jc w:val="center"/>
            </w:trPr>
          </w:trPrChange>
        </w:trPr>
        <w:tc>
          <w:tcPr>
            <w:tcW w:w="3343" w:type="dxa"/>
            <w:tcBorders>
              <w:top w:val="nil"/>
              <w:left w:val="nil"/>
              <w:bottom w:val="nil"/>
              <w:right w:val="nil"/>
            </w:tcBorders>
            <w:shd w:val="clear" w:color="auto" w:fill="auto"/>
            <w:vAlign w:val="center"/>
            <w:hideMark/>
            <w:tcPrChange w:id="314" w:author="Thomas Huang" w:date="2017-04-06T16:19:00Z">
              <w:tcPr>
                <w:tcW w:w="3290" w:type="dxa"/>
                <w:tcBorders>
                  <w:top w:val="nil"/>
                  <w:left w:val="nil"/>
                  <w:bottom w:val="nil"/>
                  <w:right w:val="nil"/>
                </w:tcBorders>
                <w:shd w:val="clear" w:color="auto" w:fill="auto"/>
                <w:vAlign w:val="center"/>
                <w:hideMark/>
              </w:tcPr>
            </w:tcPrChange>
          </w:tcPr>
          <w:p w14:paraId="2199A71D" w14:textId="0B4E981A" w:rsidR="00897B3A" w:rsidRPr="003A7240" w:rsidRDefault="00897B3A" w:rsidP="006F13B3">
            <w:pPr>
              <w:pStyle w:val="Table"/>
              <w:rPr>
                <w:sz w:val="22"/>
                <w:rPrChange w:id="315" w:author="Thomas Huang" w:date="2017-04-06T16:20:00Z">
                  <w:rPr/>
                </w:rPrChange>
              </w:rPr>
            </w:pPr>
            <w:r w:rsidRPr="003A7240">
              <w:rPr>
                <w:rFonts w:hint="eastAsia"/>
                <w:sz w:val="22"/>
                <w:rPrChange w:id="316" w:author="Thomas Huang" w:date="2017-04-06T16:20:00Z">
                  <w:rPr>
                    <w:rFonts w:hint="eastAsia"/>
                  </w:rPr>
                </w:rPrChange>
              </w:rPr>
              <w:t>靶基因上</w:t>
            </w:r>
            <w:r w:rsidRPr="003A7240">
              <w:rPr>
                <w:sz w:val="22"/>
                <w:rPrChange w:id="317" w:author="Thomas Huang" w:date="2017-04-06T16:20:00Z">
                  <w:rPr/>
                </w:rPrChange>
              </w:rPr>
              <w:t>miRNA</w:t>
            </w:r>
            <w:r w:rsidRPr="003A7240">
              <w:rPr>
                <w:rFonts w:hint="eastAsia"/>
                <w:sz w:val="22"/>
                <w:rPrChange w:id="318" w:author="Thomas Huang" w:date="2017-04-06T16:20:00Z">
                  <w:rPr>
                    <w:rFonts w:hint="eastAsia"/>
                  </w:rPr>
                </w:rPrChange>
              </w:rPr>
              <w:t>结合位点</w:t>
            </w:r>
          </w:p>
        </w:tc>
        <w:tc>
          <w:tcPr>
            <w:tcW w:w="1070" w:type="dxa"/>
            <w:tcBorders>
              <w:top w:val="nil"/>
              <w:left w:val="nil"/>
              <w:bottom w:val="nil"/>
              <w:right w:val="nil"/>
            </w:tcBorders>
            <w:shd w:val="clear" w:color="auto" w:fill="auto"/>
            <w:vAlign w:val="center"/>
            <w:hideMark/>
            <w:tcPrChange w:id="319" w:author="Thomas Huang" w:date="2017-04-06T16:19:00Z">
              <w:tcPr>
                <w:tcW w:w="1070" w:type="dxa"/>
                <w:tcBorders>
                  <w:top w:val="nil"/>
                  <w:left w:val="nil"/>
                  <w:bottom w:val="nil"/>
                  <w:right w:val="nil"/>
                </w:tcBorders>
                <w:shd w:val="clear" w:color="auto" w:fill="auto"/>
                <w:vAlign w:val="center"/>
                <w:hideMark/>
              </w:tcPr>
            </w:tcPrChange>
          </w:tcPr>
          <w:p w14:paraId="1EACCB8B" w14:textId="77777777" w:rsidR="00897B3A" w:rsidRPr="003A7240" w:rsidRDefault="00897B3A" w:rsidP="006F13B3">
            <w:pPr>
              <w:pStyle w:val="Table"/>
              <w:rPr>
                <w:sz w:val="22"/>
                <w:rPrChange w:id="320" w:author="Thomas Huang" w:date="2017-04-06T16:20:00Z">
                  <w:rPr/>
                </w:rPrChange>
              </w:rPr>
            </w:pPr>
            <w:r w:rsidRPr="003A7240">
              <w:rPr>
                <w:sz w:val="22"/>
                <w:rPrChange w:id="321" w:author="Thomas Huang" w:date="2017-04-06T16:20:00Z">
                  <w:rPr/>
                </w:rPrChange>
              </w:rPr>
              <w:t>823</w:t>
            </w:r>
          </w:p>
        </w:tc>
        <w:tc>
          <w:tcPr>
            <w:tcW w:w="2953" w:type="dxa"/>
            <w:tcBorders>
              <w:top w:val="nil"/>
              <w:left w:val="nil"/>
              <w:bottom w:val="nil"/>
              <w:right w:val="nil"/>
            </w:tcBorders>
            <w:shd w:val="clear" w:color="auto" w:fill="auto"/>
            <w:vAlign w:val="center"/>
            <w:hideMark/>
            <w:tcPrChange w:id="322" w:author="Thomas Huang" w:date="2017-04-06T16:19:00Z">
              <w:tcPr>
                <w:tcW w:w="3006" w:type="dxa"/>
                <w:tcBorders>
                  <w:top w:val="nil"/>
                  <w:left w:val="nil"/>
                  <w:bottom w:val="nil"/>
                  <w:right w:val="nil"/>
                </w:tcBorders>
                <w:shd w:val="clear" w:color="auto" w:fill="auto"/>
                <w:vAlign w:val="center"/>
                <w:hideMark/>
              </w:tcPr>
            </w:tcPrChange>
          </w:tcPr>
          <w:p w14:paraId="66095C53" w14:textId="77777777" w:rsidR="00897B3A" w:rsidRPr="003A7240" w:rsidRDefault="00897B3A" w:rsidP="006F13B3">
            <w:pPr>
              <w:pStyle w:val="Table"/>
              <w:rPr>
                <w:sz w:val="22"/>
                <w:rPrChange w:id="323" w:author="Thomas Huang" w:date="2017-04-06T16:20:00Z">
                  <w:rPr/>
                </w:rPrChange>
              </w:rPr>
            </w:pPr>
            <w:r w:rsidRPr="003A7240">
              <w:rPr>
                <w:sz w:val="22"/>
                <w:rPrChange w:id="324" w:author="Thomas Huang" w:date="2017-04-06T16:20:00Z">
                  <w:rPr/>
                </w:rPrChange>
              </w:rPr>
              <w:t>1169</w:t>
            </w:r>
          </w:p>
        </w:tc>
      </w:tr>
      <w:tr w:rsidR="00190564" w:rsidRPr="00F73E58" w14:paraId="342801DC" w14:textId="77777777" w:rsidTr="003A7240">
        <w:trPr>
          <w:trHeight w:val="960"/>
          <w:jc w:val="center"/>
          <w:trPrChange w:id="325" w:author="Thomas Huang" w:date="2017-04-06T16:19:00Z">
            <w:trPr>
              <w:trHeight w:val="960"/>
              <w:jc w:val="center"/>
            </w:trPr>
          </w:trPrChange>
        </w:trPr>
        <w:tc>
          <w:tcPr>
            <w:tcW w:w="3343" w:type="dxa"/>
            <w:tcBorders>
              <w:top w:val="nil"/>
              <w:left w:val="nil"/>
              <w:bottom w:val="single" w:sz="4" w:space="0" w:color="auto"/>
              <w:right w:val="nil"/>
            </w:tcBorders>
            <w:shd w:val="clear" w:color="auto" w:fill="auto"/>
            <w:vAlign w:val="center"/>
            <w:hideMark/>
            <w:tcPrChange w:id="326" w:author="Thomas Huang" w:date="2017-04-06T16:19:00Z">
              <w:tcPr>
                <w:tcW w:w="3290" w:type="dxa"/>
                <w:tcBorders>
                  <w:top w:val="nil"/>
                  <w:left w:val="nil"/>
                  <w:bottom w:val="single" w:sz="4" w:space="0" w:color="auto"/>
                  <w:right w:val="nil"/>
                </w:tcBorders>
                <w:shd w:val="clear" w:color="auto" w:fill="auto"/>
                <w:vAlign w:val="center"/>
                <w:hideMark/>
              </w:tcPr>
            </w:tcPrChange>
          </w:tcPr>
          <w:p w14:paraId="61ADFE37" w14:textId="612DE06E" w:rsidR="00897B3A" w:rsidRPr="003A7240" w:rsidRDefault="00897B3A" w:rsidP="006F13B3">
            <w:pPr>
              <w:pStyle w:val="Table"/>
              <w:rPr>
                <w:sz w:val="22"/>
                <w:rPrChange w:id="327" w:author="Thomas Huang" w:date="2017-04-06T16:20:00Z">
                  <w:rPr/>
                </w:rPrChange>
              </w:rPr>
            </w:pPr>
            <w:r w:rsidRPr="003A7240">
              <w:rPr>
                <w:rFonts w:hint="eastAsia"/>
                <w:sz w:val="22"/>
                <w:rPrChange w:id="328" w:author="Thomas Huang" w:date="2017-04-06T16:20:00Z">
                  <w:rPr>
                    <w:rFonts w:hint="eastAsia"/>
                  </w:rPr>
                </w:rPrChange>
              </w:rPr>
              <w:t>结合位点侧翼</w:t>
            </w:r>
            <w:r w:rsidRPr="003A7240">
              <w:rPr>
                <w:sz w:val="22"/>
                <w:rPrChange w:id="329" w:author="Thomas Huang" w:date="2017-04-06T16:20:00Z">
                  <w:rPr/>
                </w:rPrChange>
              </w:rPr>
              <w:t xml:space="preserve"> (~100bp</w:t>
            </w:r>
            <w:r w:rsidRPr="003A7240">
              <w:rPr>
                <w:rFonts w:hint="eastAsia"/>
                <w:sz w:val="22"/>
                <w:rPrChange w:id="330" w:author="Thomas Huang" w:date="2017-04-06T16:20:00Z">
                  <w:rPr>
                    <w:rFonts w:hint="eastAsia"/>
                  </w:rPr>
                </w:rPrChange>
              </w:rPr>
              <w:t>上下游</w:t>
            </w:r>
            <w:r w:rsidRPr="003A7240">
              <w:rPr>
                <w:sz w:val="22"/>
                <w:rPrChange w:id="331" w:author="Thomas Huang" w:date="2017-04-06T16:20:00Z">
                  <w:rPr/>
                </w:rPrChange>
              </w:rPr>
              <w:t>)</w:t>
            </w:r>
          </w:p>
        </w:tc>
        <w:tc>
          <w:tcPr>
            <w:tcW w:w="1070" w:type="dxa"/>
            <w:tcBorders>
              <w:top w:val="nil"/>
              <w:left w:val="nil"/>
              <w:bottom w:val="single" w:sz="4" w:space="0" w:color="auto"/>
              <w:right w:val="nil"/>
            </w:tcBorders>
            <w:shd w:val="clear" w:color="auto" w:fill="auto"/>
            <w:vAlign w:val="center"/>
            <w:hideMark/>
            <w:tcPrChange w:id="332" w:author="Thomas Huang" w:date="2017-04-06T16:19:00Z">
              <w:tcPr>
                <w:tcW w:w="1070" w:type="dxa"/>
                <w:tcBorders>
                  <w:top w:val="nil"/>
                  <w:left w:val="nil"/>
                  <w:bottom w:val="single" w:sz="4" w:space="0" w:color="auto"/>
                  <w:right w:val="nil"/>
                </w:tcBorders>
                <w:shd w:val="clear" w:color="auto" w:fill="auto"/>
                <w:vAlign w:val="center"/>
                <w:hideMark/>
              </w:tcPr>
            </w:tcPrChange>
          </w:tcPr>
          <w:p w14:paraId="6AFE7040" w14:textId="77777777" w:rsidR="00897B3A" w:rsidRPr="003A7240" w:rsidRDefault="00897B3A" w:rsidP="006F13B3">
            <w:pPr>
              <w:pStyle w:val="Table"/>
              <w:rPr>
                <w:sz w:val="22"/>
                <w:rPrChange w:id="333" w:author="Thomas Huang" w:date="2017-04-06T16:20:00Z">
                  <w:rPr/>
                </w:rPrChange>
              </w:rPr>
            </w:pPr>
            <w:r w:rsidRPr="003A7240">
              <w:rPr>
                <w:sz w:val="22"/>
                <w:rPrChange w:id="334" w:author="Thomas Huang" w:date="2017-04-06T16:20:00Z">
                  <w:rPr/>
                </w:rPrChange>
              </w:rPr>
              <w:t>823</w:t>
            </w:r>
          </w:p>
        </w:tc>
        <w:tc>
          <w:tcPr>
            <w:tcW w:w="2953" w:type="dxa"/>
            <w:tcBorders>
              <w:top w:val="nil"/>
              <w:left w:val="nil"/>
              <w:bottom w:val="single" w:sz="4" w:space="0" w:color="auto"/>
              <w:right w:val="nil"/>
            </w:tcBorders>
            <w:shd w:val="clear" w:color="auto" w:fill="auto"/>
            <w:vAlign w:val="center"/>
            <w:hideMark/>
            <w:tcPrChange w:id="335" w:author="Thomas Huang" w:date="2017-04-06T16:19:00Z">
              <w:tcPr>
                <w:tcW w:w="3006" w:type="dxa"/>
                <w:tcBorders>
                  <w:top w:val="nil"/>
                  <w:left w:val="nil"/>
                  <w:bottom w:val="single" w:sz="4" w:space="0" w:color="auto"/>
                  <w:right w:val="nil"/>
                </w:tcBorders>
                <w:shd w:val="clear" w:color="auto" w:fill="auto"/>
                <w:vAlign w:val="center"/>
                <w:hideMark/>
              </w:tcPr>
            </w:tcPrChange>
          </w:tcPr>
          <w:p w14:paraId="3E253326" w14:textId="08536664" w:rsidR="00897B3A" w:rsidRPr="003A7240" w:rsidRDefault="00500D75" w:rsidP="006F13B3">
            <w:pPr>
              <w:pStyle w:val="Table"/>
              <w:rPr>
                <w:sz w:val="22"/>
                <w:rPrChange w:id="336" w:author="Thomas Huang" w:date="2017-04-06T16:20:00Z">
                  <w:rPr/>
                </w:rPrChange>
              </w:rPr>
            </w:pPr>
            <w:r w:rsidRPr="003A7240">
              <w:rPr>
                <w:sz w:val="22"/>
                <w:rPrChange w:id="337" w:author="Thomas Huang" w:date="2017-04-06T16:20:00Z">
                  <w:rPr/>
                </w:rPrChange>
              </w:rP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bookmarkStart w:id="338" w:name="_Toc475622479"/>
      <w:r>
        <w:t>SNP</w:t>
      </w:r>
      <w:r>
        <w:rPr>
          <w:rFonts w:hint="eastAsia"/>
        </w:rPr>
        <w:t>数据库之间的比较</w:t>
      </w:r>
      <w:bookmarkEnd w:id="338"/>
    </w:p>
    <w:p w14:paraId="30736253" w14:textId="34769A5A" w:rsidR="009B0586" w:rsidRDefault="009921A9" w:rsidP="006F13B3">
      <w:pPr>
        <w:pStyle w:val="a7"/>
      </w:pPr>
      <w:r>
        <w:t xml:space="preserve">RiceVarMap (Rice Variation Map, </w:t>
      </w:r>
      <w:hyperlink r:id="rId30" w:history="1">
        <w:r w:rsidRPr="00723106">
          <w:rPr>
            <w:rStyle w:val="Hyperlink"/>
            <w:rFonts w:eastAsia="SimSun"/>
          </w:rPr>
          <w:t>http://ricevarmap.ncpgr.cn)</w:t>
        </w:r>
      </w:hyperlink>
      <w:r w:rsidR="00A27289">
        <w:rPr>
          <w:rStyle w:val="EndnoteReference"/>
          <w:rFonts w:eastAsia="SimSun"/>
        </w:rPr>
        <w:t>[</w:t>
      </w:r>
      <w:bookmarkStart w:id="339" w:name="_Ref474856616"/>
      <w:r w:rsidR="00A27289">
        <w:rPr>
          <w:rStyle w:val="EndnoteReference"/>
          <w:rFonts w:eastAsia="SimSun"/>
        </w:rPr>
        <w:endnoteReference w:id="43"/>
      </w:r>
      <w:bookmarkEnd w:id="339"/>
      <w:r w:rsidR="00A27289">
        <w:rPr>
          <w:rStyle w:val="EndnoteReference"/>
          <w:rFonts w:eastAsia="SimSun"/>
        </w:rPr>
        <w:t>]</w:t>
      </w:r>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lastRenderedPageBreak/>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525DE504" w:rsidR="00FE3CEA" w:rsidRPr="00F73E58" w:rsidRDefault="00FE3CEA" w:rsidP="006F13B3">
      <w:pPr>
        <w:pStyle w:val="-8"/>
      </w:pPr>
      <w:bookmarkStart w:id="340" w:name="_Toc47561411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rsidR="00CD171B">
        <w:t>SNP-seek databas</w:t>
      </w:r>
      <w:r w:rsidR="00CD171B">
        <w:rPr>
          <w:rFonts w:hint="eastAsia"/>
        </w:rPr>
        <w:t>e</w:t>
      </w:r>
      <w:r w:rsidR="00CD171B">
        <w:rPr>
          <w:rFonts w:hint="eastAsia"/>
        </w:rPr>
        <w:t>中</w:t>
      </w:r>
      <w:r>
        <w:t>pre-miRNA</w:t>
      </w:r>
      <w:r w:rsidR="00CD171B">
        <w:rPr>
          <w:rFonts w:hint="eastAsia"/>
        </w:rPr>
        <w:t>的</w:t>
      </w:r>
      <w:r>
        <w:t>SNP</w:t>
      </w:r>
      <w:r>
        <w:rPr>
          <w:rFonts w:hint="eastAsia"/>
        </w:rPr>
        <w:t>数量</w:t>
      </w:r>
      <w:bookmarkEnd w:id="340"/>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bookmarkStart w:id="341" w:name="_Toc475622480"/>
      <w:r w:rsidRPr="00F73E58">
        <w:t>水稻全部</w:t>
      </w:r>
      <w:r w:rsidRPr="00F73E58">
        <w:t>miRNA</w:t>
      </w:r>
      <w:r w:rsidRPr="00F73E58">
        <w:t>的</w:t>
      </w:r>
      <w:r w:rsidRPr="00F73E58">
        <w:t>SNP</w:t>
      </w:r>
      <w:r w:rsidRPr="00F73E58">
        <w:t>密度分析</w:t>
      </w:r>
      <w:bookmarkEnd w:id="341"/>
    </w:p>
    <w:p w14:paraId="106F2C74" w14:textId="099B75CB"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r w:rsidR="00A27289">
        <w:rPr>
          <w:rStyle w:val="EndnoteReference"/>
          <w:rFonts w:eastAsia="SimSun"/>
        </w:rPr>
        <w:t>[</w:t>
      </w:r>
      <w:bookmarkStart w:id="342" w:name="_Ref474848741"/>
      <w:r w:rsidR="00A27289" w:rsidRPr="00F73E58">
        <w:rPr>
          <w:rStyle w:val="EndnoteReference"/>
          <w:rFonts w:eastAsia="SimSun"/>
        </w:rPr>
        <w:endnoteReference w:id="44"/>
      </w:r>
      <w:bookmarkEnd w:id="342"/>
      <w:r w:rsidR="00A27289">
        <w:rPr>
          <w:rStyle w:val="EndnoteReference"/>
          <w:rFonts w:eastAsia="SimSun"/>
        </w:rPr>
        <w:t>]</w:t>
      </w:r>
      <w:r w:rsidRPr="00F73E58">
        <w:t>，反之亦然。因为</w:t>
      </w:r>
      <w:r w:rsidRPr="00F73E58">
        <w:t>miRNA</w:t>
      </w:r>
      <w:r w:rsidRPr="00F73E58">
        <w:t>是功能基因组元件并且是主要调节物，相比于基因间隔区和外显子，它们会经历不同的选择压力</w:t>
      </w:r>
      <w:r w:rsidR="00A27289">
        <w:rPr>
          <w:rStyle w:val="EndnoteReference"/>
          <w:rFonts w:eastAsia="SimSun"/>
        </w:rPr>
        <w:t>[</w:t>
      </w:r>
      <w:bookmarkStart w:id="343" w:name="_Ref474848746"/>
      <w:r w:rsidR="00A27289" w:rsidRPr="00F73E58">
        <w:rPr>
          <w:rStyle w:val="EndnoteReference"/>
          <w:rFonts w:eastAsia="SimSun"/>
        </w:rPr>
        <w:endnoteReference w:id="45"/>
      </w:r>
      <w:bookmarkEnd w:id="343"/>
      <w:r w:rsidR="00A27289">
        <w:rPr>
          <w:rStyle w:val="EndnoteReference"/>
          <w:rFonts w:eastAsia="SimSun"/>
        </w:rPr>
        <w:t>]</w:t>
      </w:r>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 xml:space="preserve">0.02 </w:t>
      </w:r>
      <w:r w:rsidR="00605121">
        <w:lastRenderedPageBreak/>
        <w:t>–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6048BF3C" w:rsidR="00B33F0A" w:rsidRDefault="00B33F0A" w:rsidP="006F13B3">
      <w:pPr>
        <w:pStyle w:val="a7"/>
        <w:rPr>
          <w:ins w:id="344" w:author="Thomas Huang" w:date="2017-04-11T22:45:00Z"/>
        </w:rPr>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D54CC6" w:rsidRPr="00D54CC6">
        <w:rPr>
          <w:vertAlign w:val="superscript"/>
        </w:rPr>
        <w:t>[</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D54CC6">
        <w:rPr>
          <w:vertAlign w:val="superscript"/>
        </w:rPr>
        <w:t xml:space="preserve"> </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sidR="00D54CC6">
        <w:rPr>
          <w:vertAlign w:val="superscript"/>
        </w:rPr>
        <w:t>]</w:t>
      </w:r>
      <w:r>
        <w:rPr>
          <w:rFonts w:hint="eastAsia"/>
        </w:rPr>
        <w:t>。</w:t>
      </w:r>
    </w:p>
    <w:p w14:paraId="7B3DDC64" w14:textId="77777777" w:rsidR="000C617E" w:rsidRPr="00D57250" w:rsidRDefault="000C617E" w:rsidP="000C617E">
      <w:pPr>
        <w:pStyle w:val="a7"/>
      </w:pPr>
      <w:moveToRangeStart w:id="345" w:author="Thomas Huang" w:date="2017-04-11T22:45:00Z" w:name="move479714038"/>
      <w:moveTo w:id="346" w:author="Thomas Huang" w:date="2017-04-11T22:45:00Z">
        <w:r w:rsidRPr="00F73E58">
          <w:t>由于进化上的保守性不同</w:t>
        </w:r>
        <w:r w:rsidRPr="0088130B">
          <w:rPr>
            <w:vertAlign w:val="superscript"/>
          </w:rPr>
          <w:t>[</w:t>
        </w:r>
        <w:r w:rsidRPr="00F73E58">
          <w:rPr>
            <w:vertAlign w:val="superscript"/>
          </w:rPr>
          <w:fldChar w:fldCharType="begin"/>
        </w:r>
        <w:r w:rsidRPr="00F73E58">
          <w:rPr>
            <w:vertAlign w:val="superscript"/>
          </w:rPr>
          <w:instrText xml:space="preserve"> NOTEREF _Ref474786255 \h  \* MERGEFORMAT </w:instrText>
        </w:r>
      </w:moveTo>
      <w:r w:rsidRPr="00F73E58">
        <w:rPr>
          <w:vertAlign w:val="superscript"/>
        </w:rPr>
      </w:r>
      <w:moveTo w:id="347" w:author="Thomas Huang" w:date="2017-04-11T22:45:00Z">
        <w:r w:rsidRPr="00F73E58">
          <w:rPr>
            <w:vertAlign w:val="superscript"/>
          </w:rPr>
          <w:fldChar w:fldCharType="separate"/>
        </w:r>
      </w:moveTo>
      <w:r>
        <w:rPr>
          <w:vertAlign w:val="superscript"/>
        </w:rPr>
        <w:t>29</w:t>
      </w:r>
      <w:moveTo w:id="348" w:author="Thomas Huang" w:date="2017-04-11T22:45:00Z">
        <w:r w:rsidRPr="00F73E58">
          <w:rPr>
            <w:vertAlign w:val="superscript"/>
          </w:rPr>
          <w:fldChar w:fldCharType="end"/>
        </w:r>
        <w:r w:rsidRPr="00F73E58">
          <w:rPr>
            <w:rStyle w:val="EndnoteReference"/>
            <w:rFonts w:eastAsia="SimSun"/>
          </w:rPr>
          <w:t>,</w:t>
        </w:r>
        <w:r>
          <w:rPr>
            <w:rStyle w:val="EndnoteReference"/>
            <w:rFonts w:eastAsia="SimSun"/>
          </w:rPr>
          <w:t xml:space="preserve"> </w:t>
        </w:r>
        <w:r w:rsidRPr="00F73E58">
          <w:rPr>
            <w:rStyle w:val="EndnoteReference"/>
            <w:rFonts w:eastAsia="SimSun"/>
          </w:rPr>
          <w:endnoteReference w:id="46"/>
        </w:r>
        <w:r>
          <w:rPr>
            <w:rStyle w:val="EndnoteReference"/>
            <w:rFonts w:eastAsia="SimSun"/>
          </w:rPr>
          <w:t xml:space="preserve">, </w:t>
        </w:r>
        <w:r w:rsidRPr="00F73E58">
          <w:rPr>
            <w:rStyle w:val="EndnoteReference"/>
            <w:rFonts w:eastAsia="SimSun"/>
          </w:rPr>
          <w:endnoteReference w:id="47"/>
        </w:r>
        <w:r>
          <w:rPr>
            <w:rStyle w:val="EndnoteReference"/>
            <w:rFonts w:eastAsia="SimSun"/>
          </w:rPr>
          <w:t>]</w:t>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t>5</w:t>
        </w:r>
        <w:r>
          <w:rPr>
            <w:rFonts w:hint="eastAsia"/>
          </w:rPr>
          <w:t>-3</w:t>
        </w:r>
        <w:r w:rsidRPr="00F73E58">
          <w:t>中，</w:t>
        </w:r>
        <w:r>
          <w:rPr>
            <w:rFonts w:hint="eastAsia"/>
          </w:rPr>
          <w:t>保守</w:t>
        </w:r>
        <w:r>
          <w:rPr>
            <w:rFonts w:hint="eastAsia"/>
          </w:rPr>
          <w:t>miRNA</w:t>
        </w:r>
        <w:r>
          <w:rPr>
            <w:rFonts w:hint="eastAsia"/>
          </w:rPr>
          <w:t>和非保守</w:t>
        </w:r>
        <w:r>
          <w:rPr>
            <w:rFonts w:hint="eastAsia"/>
          </w:rPr>
          <w:t>miRNA</w:t>
        </w:r>
        <w:r>
          <w:rPr>
            <w:rFonts w:hint="eastAsia"/>
          </w:rPr>
          <w:t>的百分比都是随着</w:t>
        </w:r>
        <w:r>
          <w:rPr>
            <w:rFonts w:hint="eastAsia"/>
          </w:rPr>
          <w:t>SNP</w:t>
        </w:r>
        <w:r>
          <w:rPr>
            <w:rFonts w:hint="eastAsia"/>
          </w:rPr>
          <w:t>密度的增加而上升，两者都在</w:t>
        </w:r>
        <w:r>
          <w:rPr>
            <w:rFonts w:hint="eastAsia"/>
          </w:rPr>
          <w:t>0.03-0.04</w:t>
        </w:r>
        <w:r>
          <w:rPr>
            <w:rFonts w:hint="eastAsia"/>
          </w:rPr>
          <w:t>区间达到最大值，分别是</w:t>
        </w:r>
        <w:r>
          <w:rPr>
            <w:rFonts w:hint="eastAsia"/>
          </w:rPr>
          <w:t>15.1%</w:t>
        </w:r>
        <w:r>
          <w:rPr>
            <w:rFonts w:hint="eastAsia"/>
          </w:rPr>
          <w:t>和</w:t>
        </w:r>
        <w:r>
          <w:rPr>
            <w:rFonts w:hint="eastAsia"/>
          </w:rPr>
          <w:t>8.9%</w:t>
        </w:r>
        <w:r>
          <w:rPr>
            <w:rFonts w:hint="eastAsia"/>
          </w:rPr>
          <w:t>；非保守</w:t>
        </w:r>
        <w:r>
          <w:rPr>
            <w:rFonts w:hint="eastAsia"/>
          </w:rPr>
          <w:t>miRNA</w:t>
        </w:r>
        <w:r>
          <w:rPr>
            <w:rFonts w:hint="eastAsia"/>
          </w:rPr>
          <w:t>最高</w:t>
        </w:r>
        <w:r>
          <w:rPr>
            <w:rFonts w:hint="eastAsia"/>
          </w:rPr>
          <w:t>SNP</w:t>
        </w:r>
        <w:r>
          <w:rPr>
            <w:rFonts w:hint="eastAsia"/>
          </w:rPr>
          <w:t>密度在</w:t>
        </w:r>
        <w:r>
          <w:t>0.53-0.54</w:t>
        </w:r>
        <w:r>
          <w:rPr>
            <w:rFonts w:hint="eastAsia"/>
          </w:rPr>
          <w:t>，远远高过保守</w:t>
        </w:r>
        <w:r>
          <w:rPr>
            <w:rFonts w:hint="eastAsia"/>
          </w:rPr>
          <w:t>miRNA</w:t>
        </w:r>
        <w:r>
          <w:rPr>
            <w:rFonts w:hint="eastAsia"/>
          </w:rPr>
          <w:t>最高密度。而我们</w:t>
        </w:r>
        <w:r w:rsidRPr="00F73E58">
          <w:t>通过分别比较落在</w:t>
        </w:r>
        <w:r w:rsidRPr="00F73E58">
          <w:t xml:space="preserve">0-0.10, 0-0.08 </w:t>
        </w:r>
        <w:r w:rsidRPr="00F73E58">
          <w:t>和</w:t>
        </w:r>
        <w:r w:rsidRPr="00F73E58">
          <w:t>0-0.05</w:t>
        </w:r>
        <w:r w:rsidRPr="00F73E58">
          <w:t>区间的比例，</w:t>
        </w:r>
        <w:r>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Pr>
            <w:rFonts w:hint="eastAsia"/>
          </w:rPr>
          <w:t>而保守</w:t>
        </w:r>
        <w:r>
          <w:rPr>
            <w:rFonts w:hint="eastAsia"/>
          </w:rPr>
          <w:t>miRNA</w:t>
        </w:r>
        <w:r>
          <w:rPr>
            <w:rFonts w:hint="eastAsia"/>
          </w:rPr>
          <w:t>和非保守</w:t>
        </w:r>
        <w:r>
          <w:rPr>
            <w:rFonts w:hint="eastAsia"/>
          </w:rPr>
          <w:t>miRNA</w:t>
        </w:r>
        <w:r>
          <w:rPr>
            <w:rFonts w:hint="eastAsia"/>
          </w:rPr>
          <w:t>上</w:t>
        </w:r>
        <w:r>
          <w:rPr>
            <w:rFonts w:hint="eastAsia"/>
          </w:rPr>
          <w:t>SNP</w:t>
        </w:r>
        <w:r>
          <w:rPr>
            <w:rFonts w:hint="eastAsia"/>
          </w:rPr>
          <w:t>密度的差异，甚至比</w:t>
        </w:r>
        <w:r>
          <w:t>pre-miRNA</w:t>
        </w:r>
        <w:r>
          <w:rPr>
            <w:rFonts w:hint="eastAsia"/>
          </w:rPr>
          <w:t>和基因间断区</w:t>
        </w:r>
        <w:r>
          <w:rPr>
            <w:rFonts w:hint="eastAsia"/>
          </w:rPr>
          <w:t>SNP</w:t>
        </w:r>
        <w:r>
          <w:rPr>
            <w:rFonts w:hint="eastAsia"/>
          </w:rPr>
          <w:t>密度的差异还要大，说明保守</w:t>
        </w:r>
        <w:r>
          <w:rPr>
            <w:rFonts w:hint="eastAsia"/>
          </w:rPr>
          <w:t>miRNA</w:t>
        </w:r>
        <w:r>
          <w:rPr>
            <w:rFonts w:hint="eastAsia"/>
          </w:rPr>
          <w:t>和非保守</w:t>
        </w:r>
        <w:r>
          <w:rPr>
            <w:rFonts w:hint="eastAsia"/>
          </w:rPr>
          <w:t>miRNA</w:t>
        </w:r>
        <w:r>
          <w:rPr>
            <w:rFonts w:hint="eastAsia"/>
          </w:rPr>
          <w:t>上的选择压力相差很大。</w:t>
        </w:r>
      </w:moveTo>
    </w:p>
    <w:p w14:paraId="2AD3D65B" w14:textId="77777777" w:rsidR="00040D66" w:rsidRPr="00F73E58" w:rsidRDefault="00040D66" w:rsidP="00040D66">
      <w:pPr>
        <w:pStyle w:val="a7"/>
      </w:pPr>
      <w:moveToRangeStart w:id="353" w:author="Thomas Huang" w:date="2017-04-11T22:45:00Z" w:name="move479714082"/>
      <w:moveToRangeEnd w:id="345"/>
      <w:moveTo w:id="354" w:author="Thomas Huang" w:date="2017-04-11T22:45:00Z">
        <w:r w:rsidRPr="003C573E">
          <w:rPr>
            <w:rFonts w:hint="eastAsia"/>
          </w:rPr>
          <w:t>之前</w:t>
        </w:r>
        <w:r w:rsidRPr="003C573E">
          <w:rPr>
            <w:rFonts w:hint="eastAsia"/>
          </w:rPr>
          <w:t xml:space="preserve">Liu </w:t>
        </w:r>
        <w:r w:rsidRPr="00C3574A">
          <w:rPr>
            <w:i/>
          </w:rPr>
          <w:t>et al.</w:t>
        </w:r>
        <w:r w:rsidRPr="003C573E">
          <w:rPr>
            <w:rFonts w:hint="eastAsia"/>
          </w:rPr>
          <w:t>,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Pr>
            <w:rStyle w:val="EndnoteReference"/>
          </w:rPr>
          <w:t>[</w:t>
        </w:r>
        <w:r>
          <w:rPr>
            <w:rStyle w:val="EndnoteReference"/>
          </w:rPr>
          <w:endnoteReference w:id="48"/>
        </w:r>
        <w:r>
          <w:rPr>
            <w:rStyle w:val="EndnoteReference"/>
          </w:rPr>
          <w:t>]</w:t>
        </w:r>
        <w:r w:rsidRPr="003C573E">
          <w:rPr>
            <w:rFonts w:hint="eastAsia"/>
          </w:rPr>
          <w:t>。</w:t>
        </w:r>
      </w:moveTo>
    </w:p>
    <w:moveToRangeEnd w:id="353"/>
    <w:p w14:paraId="29A0071E" w14:textId="77777777" w:rsidR="000C617E" w:rsidRDefault="000C617E" w:rsidP="006F13B3">
      <w:pPr>
        <w:pStyle w:val="a7"/>
        <w:rPr>
          <w:ins w:id="357" w:author="Thomas Huang" w:date="2017-04-11T22:44:00Z"/>
        </w:rPr>
      </w:pPr>
    </w:p>
    <w:p w14:paraId="2A882AE1" w14:textId="3B35A695" w:rsidR="000C617E" w:rsidRPr="00F73E58" w:rsidRDefault="000C617E">
      <w:pPr>
        <w:pStyle w:val="a7"/>
        <w:jc w:val="center"/>
        <w:pPrChange w:id="358" w:author="Thomas Huang" w:date="2017-04-11T22:44:00Z">
          <w:pPr>
            <w:pStyle w:val="a7"/>
          </w:pPr>
        </w:pPrChange>
      </w:pPr>
      <w:ins w:id="359" w:author="Thomas Huang" w:date="2017-04-11T22:44:00Z">
        <w:r>
          <w:rPr>
            <w:noProof/>
          </w:rPr>
          <w:lastRenderedPageBreak/>
          <w:drawing>
            <wp:inline distT="0" distB="0" distL="0" distR="0" wp14:anchorId="213D62F7" wp14:editId="0E59BB46">
              <wp:extent cx="2905349" cy="6544846"/>
              <wp:effectExtent l="0" t="0" r="0" b="8890"/>
              <wp:docPr id="34" name="Picture 34" descr="../小论文/中文文章/图片/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小论文/中文文章/图片/figure1.pd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0863" cy="6557268"/>
                      </a:xfrm>
                      <a:prstGeom prst="rect">
                        <a:avLst/>
                      </a:prstGeom>
                      <a:noFill/>
                      <a:ln>
                        <a:noFill/>
                      </a:ln>
                    </pic:spPr>
                  </pic:pic>
                </a:graphicData>
              </a:graphic>
            </wp:inline>
          </w:drawing>
        </w:r>
      </w:ins>
    </w:p>
    <w:p w14:paraId="6C43D2ED" w14:textId="5DE67D77" w:rsidR="00E85016" w:rsidRPr="00F73E58" w:rsidDel="000C617E" w:rsidRDefault="002752D8" w:rsidP="006F13B3">
      <w:pPr>
        <w:pStyle w:val="Figurealignment"/>
        <w:rPr>
          <w:del w:id="360" w:author="Thomas Huang" w:date="2017-04-11T22:44:00Z"/>
        </w:rPr>
      </w:pPr>
      <w:del w:id="361" w:author="Thomas Huang" w:date="2017-04-11T22:44:00Z">
        <w:r w:rsidRPr="00F73E58" w:rsidDel="000C617E">
          <w:drawing>
            <wp:inline distT="0" distB="0" distL="0" distR="0" wp14:anchorId="78536914" wp14:editId="6E683344">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del>
    </w:p>
    <w:p w14:paraId="3468B165" w14:textId="77777777" w:rsidR="002752D8" w:rsidRPr="00F73E58" w:rsidDel="000C617E" w:rsidRDefault="002752D8" w:rsidP="006F13B3">
      <w:pPr>
        <w:rPr>
          <w:del w:id="362" w:author="Thomas Huang" w:date="2017-04-11T22:44:00Z"/>
        </w:rPr>
      </w:pPr>
    </w:p>
    <w:p w14:paraId="3260DD12" w14:textId="1FF0A4E9" w:rsidR="002752D8" w:rsidRPr="00F73E58" w:rsidDel="000C617E" w:rsidRDefault="002752D8">
      <w:pPr>
        <w:pStyle w:val="Figurealignment"/>
        <w:jc w:val="both"/>
        <w:rPr>
          <w:del w:id="363" w:author="Thomas Huang" w:date="2017-04-11T22:44:00Z"/>
        </w:rPr>
        <w:pPrChange w:id="364" w:author="Thomas Huang" w:date="2017-04-11T22:44:00Z">
          <w:pPr>
            <w:pStyle w:val="Figurealignment"/>
          </w:pPr>
        </w:pPrChange>
      </w:pPr>
      <w:del w:id="365" w:author="Thomas Huang" w:date="2017-04-11T22:44:00Z">
        <w:r w:rsidRPr="00F73E58" w:rsidDel="000C617E">
          <w:drawing>
            <wp:inline distT="0" distB="0" distL="0" distR="0" wp14:anchorId="3EE280D5" wp14:editId="0C9AE365">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del>
    </w:p>
    <w:p w14:paraId="655BB6FC" w14:textId="6DF35170" w:rsidR="002752D8" w:rsidRPr="00F73E58" w:rsidDel="000C617E" w:rsidRDefault="002752D8">
      <w:pPr>
        <w:pStyle w:val="Figurealignment"/>
        <w:jc w:val="both"/>
        <w:rPr>
          <w:del w:id="366" w:author="Thomas Huang" w:date="2017-04-11T22:44:00Z"/>
        </w:rPr>
        <w:pPrChange w:id="367" w:author="Thomas Huang" w:date="2017-04-11T22:44:00Z">
          <w:pPr>
            <w:pStyle w:val="Figurealignment"/>
          </w:pPr>
        </w:pPrChange>
      </w:pPr>
      <w:del w:id="368" w:author="Thomas Huang" w:date="2017-04-11T22:44:00Z">
        <w:r w:rsidRPr="00F73E58" w:rsidDel="000C617E">
          <w:drawing>
            <wp:inline distT="0" distB="0" distL="0" distR="0" wp14:anchorId="0953FF5E" wp14:editId="3497003B">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del>
    </w:p>
    <w:p w14:paraId="457813C4" w14:textId="27529C66" w:rsidR="002752D8" w:rsidRPr="00F73E58" w:rsidRDefault="002752D8">
      <w:pPr>
        <w:pStyle w:val="Figurealignment"/>
        <w:pPrChange w:id="369" w:author="Thomas Huang" w:date="2017-04-11T22:44:00Z">
          <w:pPr>
            <w:pStyle w:val="-8"/>
          </w:pPr>
        </w:pPrChange>
      </w:pPr>
      <w:bookmarkStart w:id="370" w:name="_Toc475614115"/>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t>3</w:t>
      </w:r>
      <w:r w:rsidRPr="00F73E58">
        <w:fldChar w:fldCharType="end"/>
      </w:r>
      <w:r w:rsidRPr="00F73E58">
        <w:t>水稻</w:t>
      </w:r>
      <w:r w:rsidRPr="00F73E58">
        <w:t>pre-miRNA</w:t>
      </w:r>
      <w:r w:rsidRPr="00F73E58">
        <w:t>、外显子和基因间隔区的</w:t>
      </w:r>
      <w:r w:rsidRPr="00F73E58">
        <w:t>SNP</w:t>
      </w:r>
      <w:r w:rsidRPr="00F73E58">
        <w:t>密度</w:t>
      </w:r>
      <w:bookmarkEnd w:id="370"/>
    </w:p>
    <w:p w14:paraId="153830AC" w14:textId="38A13273" w:rsidR="00CD171B" w:rsidRPr="00CD171B" w:rsidRDefault="00AC4FBD" w:rsidP="00CD171B">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98883E1" w14:textId="77777777" w:rsidR="00CD171B" w:rsidRPr="00F73E58" w:rsidRDefault="00CD171B" w:rsidP="00CD171B">
      <w:pPr>
        <w:pStyle w:val="-b"/>
      </w:pPr>
      <w:r w:rsidRPr="00F73E58">
        <w:rPr>
          <w:rFonts w:ascii="MS Mincho" w:eastAsia="MS Mincho" w:hAnsi="MS Mincho" w:cs="MS Mincho"/>
        </w:rPr>
        <w:t>注</w:t>
      </w:r>
      <w:r w:rsidRPr="00F73E58">
        <w:t xml:space="preserve">: </w:t>
      </w:r>
      <w:r w:rsidRPr="00F73E58">
        <w:rPr>
          <w:rFonts w:ascii="MS Mincho" w:eastAsia="MS Mincho" w:hAnsi="MS Mincho" w:cs="MS Mincho"/>
        </w:rPr>
        <w:t>其中，</w:t>
      </w:r>
      <w:r w:rsidRPr="00F73E58">
        <w:t>SNP</w:t>
      </w:r>
      <w:r w:rsidRPr="00F73E58">
        <w:rPr>
          <w:rFonts w:ascii="MS Mincho" w:eastAsia="MS Mincho" w:hAnsi="MS Mincho" w:cs="MS Mincho"/>
        </w:rPr>
        <w:t>密度是</w:t>
      </w:r>
      <w:r w:rsidRPr="00F73E58">
        <w:t>SNP</w:t>
      </w:r>
      <w:r w:rsidRPr="00F73E58">
        <w:rPr>
          <w:rFonts w:ascii="MS Mincho" w:eastAsia="MS Mincho" w:hAnsi="MS Mincho" w:cs="MS Mincho"/>
        </w:rPr>
        <w:t>的数量除以相</w:t>
      </w:r>
      <w:r w:rsidRPr="00F73E58">
        <w:rPr>
          <w:rFonts w:ascii="SimSun" w:eastAsia="SimSun" w:hAnsi="SimSun" w:cs="SimSun"/>
        </w:rPr>
        <w:t>应</w:t>
      </w:r>
      <w:r w:rsidRPr="00F73E58">
        <w:rPr>
          <w:rFonts w:ascii="MS Mincho" w:eastAsia="MS Mincho" w:hAnsi="MS Mincho" w:cs="MS Mincho"/>
        </w:rPr>
        <w:t>基因</w:t>
      </w:r>
      <w:r w:rsidRPr="00F73E58">
        <w:rPr>
          <w:rFonts w:ascii="SimSun" w:eastAsia="SimSun" w:hAnsi="SimSun" w:cs="SimSun"/>
        </w:rPr>
        <w:t>组</w:t>
      </w:r>
      <w:r w:rsidRPr="00F73E58">
        <w:rPr>
          <w:rFonts w:ascii="MS Mincho" w:eastAsia="MS Mincho" w:hAnsi="MS Mincho" w:cs="MS Mincho"/>
        </w:rPr>
        <w:t>区段的</w:t>
      </w:r>
      <w:r w:rsidRPr="00F73E58">
        <w:rPr>
          <w:rFonts w:ascii="SimSun" w:eastAsia="SimSun" w:hAnsi="SimSun" w:cs="SimSun"/>
        </w:rPr>
        <w:t>长</w:t>
      </w:r>
      <w:r w:rsidRPr="00F73E58">
        <w:rPr>
          <w:rFonts w:ascii="MS Mincho" w:eastAsia="MS Mincho" w:hAnsi="MS Mincho" w:cs="MS Mincho"/>
        </w:rPr>
        <w:t>度。而</w:t>
      </w:r>
      <w:r w:rsidRPr="00F73E58">
        <w:t>X</w:t>
      </w:r>
      <w:r w:rsidRPr="00F73E58">
        <w:rPr>
          <w:rFonts w:ascii="MS Mincho" w:eastAsia="MS Mincho" w:hAnsi="MS Mincho" w:cs="MS Mincho"/>
        </w:rPr>
        <w:t>坐</w:t>
      </w:r>
      <w:r w:rsidRPr="00F73E58">
        <w:rPr>
          <w:rFonts w:ascii="SimSun" w:eastAsia="SimSun" w:hAnsi="SimSun" w:cs="SimSun"/>
        </w:rPr>
        <w:t>标则</w:t>
      </w:r>
      <w:r w:rsidRPr="00F73E58">
        <w:rPr>
          <w:rFonts w:ascii="MS Mincho" w:eastAsia="MS Mincho" w:hAnsi="MS Mincho" w:cs="MS Mincho"/>
        </w:rPr>
        <w:t>是</w:t>
      </w:r>
      <w:r w:rsidRPr="00F73E58">
        <w:t>SNP</w:t>
      </w:r>
      <w:r w:rsidRPr="00F73E58">
        <w:rPr>
          <w:rFonts w:ascii="MS Mincho" w:eastAsia="MS Mincho" w:hAnsi="MS Mincho" w:cs="MS Mincho"/>
        </w:rPr>
        <w:t>密度落在相</w:t>
      </w:r>
      <w:r w:rsidRPr="00F73E58">
        <w:rPr>
          <w:rFonts w:ascii="SimSun" w:eastAsia="SimSun" w:hAnsi="SimSun" w:cs="SimSun"/>
        </w:rPr>
        <w:t>应</w:t>
      </w:r>
      <w:r w:rsidRPr="00F73E58">
        <w:rPr>
          <w:rFonts w:ascii="MS Mincho" w:eastAsia="MS Mincho" w:hAnsi="MS Mincho" w:cs="MS Mincho"/>
        </w:rPr>
        <w:t>区</w:t>
      </w:r>
      <w:r w:rsidRPr="00F73E58">
        <w:rPr>
          <w:rFonts w:ascii="SimSun" w:eastAsia="SimSun" w:hAnsi="SimSun" w:cs="SimSun"/>
        </w:rPr>
        <w:t>间</w:t>
      </w:r>
      <w:r w:rsidRPr="00F73E58">
        <w:rPr>
          <w:rFonts w:ascii="MS Mincho" w:eastAsia="MS Mincho" w:hAnsi="MS Mincho" w:cs="MS Mincho"/>
        </w:rPr>
        <w:t>的基因片段百分比</w:t>
      </w:r>
      <w:r>
        <w:rPr>
          <w:rFonts w:ascii="MS Mincho" w:eastAsia="MS Mincho" w:hAnsi="MS Mincho" w:cs="MS Mincho"/>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1E6C50C7" w14:textId="77777777" w:rsidR="002752D8" w:rsidRPr="00F73E58" w:rsidRDefault="002752D8" w:rsidP="006F13B3"/>
    <w:p w14:paraId="0B8702F4" w14:textId="5DC3DD6E" w:rsidR="00D57250" w:rsidRPr="00D57250" w:rsidDel="000C617E" w:rsidRDefault="00040D66" w:rsidP="006F13B3">
      <w:pPr>
        <w:pStyle w:val="a7"/>
      </w:pPr>
      <w:moveFromRangeStart w:id="371" w:author="Thomas Huang" w:date="2017-04-11T22:45:00Z" w:name="move479714038"/>
      <w:ins w:id="372" w:author="Thomas Huang" w:date="2017-04-11T22:46:00Z">
        <w:r>
          <w:rPr>
            <w:noProof/>
          </w:rPr>
          <w:lastRenderedPageBreak/>
          <w:drawing>
            <wp:inline distT="0" distB="0" distL="0" distR="0" wp14:anchorId="058C861F" wp14:editId="66F19A93">
              <wp:extent cx="5357495" cy="4023360"/>
              <wp:effectExtent l="0" t="0" r="1905" b="0"/>
              <wp:docPr id="35" name="Picture 35" descr="../小论文/中文文章/图片/figur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小论文/中文文章/图片/figure2.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7495" cy="4023360"/>
                      </a:xfrm>
                      <a:prstGeom prst="rect">
                        <a:avLst/>
                      </a:prstGeom>
                      <a:noFill/>
                      <a:ln>
                        <a:noFill/>
                      </a:ln>
                    </pic:spPr>
                  </pic:pic>
                </a:graphicData>
              </a:graphic>
            </wp:inline>
          </w:drawing>
        </w:r>
      </w:ins>
      <w:moveFrom w:id="373" w:author="Thomas Huang" w:date="2017-04-11T22:45:00Z">
        <w:r w:rsidR="002752D8" w:rsidRPr="00F73E58" w:rsidDel="000C617E">
          <w:t>由于进化上的保守性不同</w:t>
        </w:r>
        <w:r w:rsidR="0088130B" w:rsidRPr="0088130B" w:rsidDel="000C617E">
          <w:rPr>
            <w:vertAlign w:val="superscript"/>
          </w:rPr>
          <w:t>[</w:t>
        </w:r>
        <w:r w:rsidR="002752D8" w:rsidRPr="00F73E58" w:rsidDel="000C617E">
          <w:rPr>
            <w:vertAlign w:val="superscript"/>
          </w:rPr>
          <w:fldChar w:fldCharType="begin"/>
        </w:r>
        <w:r w:rsidR="002752D8" w:rsidRPr="00F73E58" w:rsidDel="000C617E">
          <w:rPr>
            <w:vertAlign w:val="superscript"/>
          </w:rPr>
          <w:instrText xml:space="preserve"> NOTEREF _Ref474786255 \h </w:instrText>
        </w:r>
        <w:r w:rsidR="00BF40A9" w:rsidRPr="00F73E58" w:rsidDel="000C617E">
          <w:rPr>
            <w:vertAlign w:val="superscript"/>
          </w:rPr>
          <w:instrText xml:space="preserve"> \* MERGEFORMAT </w:instrText>
        </w:r>
      </w:moveFrom>
      <w:del w:id="374" w:author="Thomas Huang" w:date="2017-04-11T22:45:00Z">
        <w:r w:rsidR="002752D8" w:rsidRPr="00F73E58" w:rsidDel="000C617E">
          <w:rPr>
            <w:vertAlign w:val="superscript"/>
          </w:rPr>
        </w:r>
      </w:del>
      <w:moveFrom w:id="375" w:author="Thomas Huang" w:date="2017-04-11T22:45:00Z">
        <w:r w:rsidR="002752D8" w:rsidRPr="00F73E58" w:rsidDel="000C617E">
          <w:rPr>
            <w:vertAlign w:val="superscript"/>
          </w:rPr>
          <w:fldChar w:fldCharType="separate"/>
        </w:r>
        <w:r w:rsidR="002752D8" w:rsidRPr="00F73E58" w:rsidDel="000C617E">
          <w:rPr>
            <w:vertAlign w:val="superscript"/>
          </w:rPr>
          <w:t>3</w:t>
        </w:r>
        <w:r w:rsidR="002752D8" w:rsidRPr="00F73E58" w:rsidDel="000C617E">
          <w:rPr>
            <w:vertAlign w:val="superscript"/>
          </w:rPr>
          <w:fldChar w:fldCharType="end"/>
        </w:r>
        <w:r w:rsidR="00BF40A9" w:rsidRPr="00F73E58" w:rsidDel="000C617E">
          <w:rPr>
            <w:rStyle w:val="EndnoteReference"/>
            <w:rFonts w:eastAsia="SimSun"/>
          </w:rPr>
          <w:t>,</w:t>
        </w:r>
        <w:bookmarkStart w:id="376" w:name="_Ref474832191"/>
        <w:r w:rsidR="0088130B" w:rsidDel="000C617E">
          <w:rPr>
            <w:rStyle w:val="EndnoteReference"/>
            <w:rFonts w:eastAsia="SimSun"/>
          </w:rPr>
          <w:t xml:space="preserve"> </w:t>
        </w:r>
        <w:r w:rsidR="00A27289" w:rsidRPr="00F73E58" w:rsidDel="000C617E">
          <w:rPr>
            <w:rStyle w:val="EndnoteReference"/>
            <w:rFonts w:eastAsia="SimSun"/>
          </w:rPr>
          <w:endnoteReference w:id="49"/>
        </w:r>
        <w:bookmarkEnd w:id="376"/>
        <w:r w:rsidR="00A27289" w:rsidDel="000C617E">
          <w:rPr>
            <w:rStyle w:val="EndnoteReference"/>
            <w:rFonts w:eastAsia="SimSun"/>
          </w:rPr>
          <w:t xml:space="preserve">, </w:t>
        </w:r>
        <w:r w:rsidR="00A27289" w:rsidRPr="00F73E58" w:rsidDel="000C617E">
          <w:rPr>
            <w:rStyle w:val="EndnoteReference"/>
            <w:rFonts w:eastAsia="SimSun"/>
          </w:rPr>
          <w:endnoteReference w:id="50"/>
        </w:r>
        <w:r w:rsidR="00A27289" w:rsidDel="000C617E">
          <w:rPr>
            <w:rStyle w:val="EndnoteReference"/>
            <w:rFonts w:eastAsia="SimSun"/>
          </w:rPr>
          <w:t>]</w:t>
        </w:r>
        <w:r w:rsidR="002752D8" w:rsidRPr="00F73E58" w:rsidDel="000C617E">
          <w:t>，水稻中保守的</w:t>
        </w:r>
        <w:r w:rsidR="002752D8" w:rsidRPr="00F73E58" w:rsidDel="000C617E">
          <w:t>miRNA</w:t>
        </w:r>
        <w:r w:rsidR="002752D8" w:rsidRPr="00F73E58" w:rsidDel="000C617E">
          <w:t>上的</w:t>
        </w:r>
        <w:r w:rsidR="002752D8" w:rsidRPr="00F73E58" w:rsidDel="000C617E">
          <w:t>SNP</w:t>
        </w:r>
        <w:r w:rsidR="002752D8" w:rsidRPr="00F73E58" w:rsidDel="000C617E">
          <w:t>密度应该会比非保守的</w:t>
        </w:r>
        <w:r w:rsidR="002752D8" w:rsidRPr="00F73E58" w:rsidDel="000C617E">
          <w:t>miRNA</w:t>
        </w:r>
        <w:r w:rsidR="002752D8" w:rsidRPr="00F73E58" w:rsidDel="000C617E">
          <w:t>上的更低。在图</w:t>
        </w:r>
        <w:r w:rsidR="00B41D96" w:rsidDel="000C617E">
          <w:t>5</w:t>
        </w:r>
        <w:r w:rsidR="006C1396" w:rsidDel="000C617E">
          <w:rPr>
            <w:rFonts w:hint="eastAsia"/>
          </w:rPr>
          <w:t>-3</w:t>
        </w:r>
        <w:r w:rsidR="002752D8" w:rsidRPr="00F73E58" w:rsidDel="000C617E">
          <w:t>中，</w:t>
        </w:r>
        <w:r w:rsidR="00E05005" w:rsidDel="000C617E">
          <w:rPr>
            <w:rFonts w:hint="eastAsia"/>
          </w:rPr>
          <w:t>保守</w:t>
        </w:r>
        <w:r w:rsidR="00E05005" w:rsidDel="000C617E">
          <w:rPr>
            <w:rFonts w:hint="eastAsia"/>
          </w:rPr>
          <w:t>miRNA</w:t>
        </w:r>
        <w:r w:rsidR="00E05005" w:rsidDel="000C617E">
          <w:rPr>
            <w:rFonts w:hint="eastAsia"/>
          </w:rPr>
          <w:t>和非保守</w:t>
        </w:r>
        <w:r w:rsidR="00E05005" w:rsidDel="000C617E">
          <w:rPr>
            <w:rFonts w:hint="eastAsia"/>
          </w:rPr>
          <w:t>miRNA</w:t>
        </w:r>
        <w:r w:rsidR="00E05005" w:rsidDel="000C617E">
          <w:rPr>
            <w:rFonts w:hint="eastAsia"/>
          </w:rPr>
          <w:t>的百分比都是随着</w:t>
        </w:r>
        <w:r w:rsidR="00E05005" w:rsidDel="000C617E">
          <w:rPr>
            <w:rFonts w:hint="eastAsia"/>
          </w:rPr>
          <w:t>SNP</w:t>
        </w:r>
        <w:r w:rsidR="00E05005" w:rsidDel="000C617E">
          <w:rPr>
            <w:rFonts w:hint="eastAsia"/>
          </w:rPr>
          <w:t>密度的增加而上升，两者都在</w:t>
        </w:r>
        <w:r w:rsidR="00E05005" w:rsidDel="000C617E">
          <w:rPr>
            <w:rFonts w:hint="eastAsia"/>
          </w:rPr>
          <w:t>0.03-0.04</w:t>
        </w:r>
        <w:r w:rsidR="00E05005" w:rsidDel="000C617E">
          <w:rPr>
            <w:rFonts w:hint="eastAsia"/>
          </w:rPr>
          <w:t>区间达到最大值，分别是</w:t>
        </w:r>
        <w:r w:rsidR="00E05005" w:rsidDel="000C617E">
          <w:rPr>
            <w:rFonts w:hint="eastAsia"/>
          </w:rPr>
          <w:t>15.1%</w:t>
        </w:r>
        <w:r w:rsidR="00E05005" w:rsidDel="000C617E">
          <w:rPr>
            <w:rFonts w:hint="eastAsia"/>
          </w:rPr>
          <w:t>和</w:t>
        </w:r>
        <w:r w:rsidR="00E05005" w:rsidDel="000C617E">
          <w:rPr>
            <w:rFonts w:hint="eastAsia"/>
          </w:rPr>
          <w:t>8.9%</w:t>
        </w:r>
        <w:r w:rsidR="0060212C" w:rsidDel="000C617E">
          <w:rPr>
            <w:rFonts w:hint="eastAsia"/>
          </w:rPr>
          <w:t>；</w:t>
        </w:r>
        <w:r w:rsidR="00E05005" w:rsidDel="000C617E">
          <w:rPr>
            <w:rFonts w:hint="eastAsia"/>
          </w:rPr>
          <w:t>非保守</w:t>
        </w:r>
        <w:r w:rsidR="00E05005" w:rsidDel="000C617E">
          <w:rPr>
            <w:rFonts w:hint="eastAsia"/>
          </w:rPr>
          <w:t>miRNA</w:t>
        </w:r>
        <w:r w:rsidR="0060212C" w:rsidDel="000C617E">
          <w:rPr>
            <w:rFonts w:hint="eastAsia"/>
          </w:rPr>
          <w:t>最高</w:t>
        </w:r>
        <w:r w:rsidR="00E05005" w:rsidDel="000C617E">
          <w:rPr>
            <w:rFonts w:hint="eastAsia"/>
          </w:rPr>
          <w:t>SNP</w:t>
        </w:r>
        <w:r w:rsidR="00E05005" w:rsidDel="000C617E">
          <w:rPr>
            <w:rFonts w:hint="eastAsia"/>
          </w:rPr>
          <w:t>密度</w:t>
        </w:r>
        <w:r w:rsidR="0060212C" w:rsidDel="000C617E">
          <w:rPr>
            <w:rFonts w:hint="eastAsia"/>
          </w:rPr>
          <w:t>在</w:t>
        </w:r>
        <w:r w:rsidR="0060212C" w:rsidDel="000C617E">
          <w:t>0.53-0.54</w:t>
        </w:r>
        <w:r w:rsidR="0060212C" w:rsidDel="000C617E">
          <w:rPr>
            <w:rFonts w:hint="eastAsia"/>
          </w:rPr>
          <w:t>，远远高过保守</w:t>
        </w:r>
        <w:r w:rsidR="0060212C" w:rsidDel="000C617E">
          <w:rPr>
            <w:rFonts w:hint="eastAsia"/>
          </w:rPr>
          <w:t>miRNA</w:t>
        </w:r>
        <w:r w:rsidR="0060212C" w:rsidDel="000C617E">
          <w:rPr>
            <w:rFonts w:hint="eastAsia"/>
          </w:rPr>
          <w:t>最高密度</w:t>
        </w:r>
        <w:r w:rsidR="00E05005" w:rsidDel="000C617E">
          <w:rPr>
            <w:rFonts w:hint="eastAsia"/>
          </w:rPr>
          <w:t>。</w:t>
        </w:r>
        <w:r w:rsidR="0060212C" w:rsidDel="000C617E">
          <w:rPr>
            <w:rFonts w:hint="eastAsia"/>
          </w:rPr>
          <w:t>而</w:t>
        </w:r>
        <w:r w:rsidR="00E05005" w:rsidDel="000C617E">
          <w:rPr>
            <w:rFonts w:hint="eastAsia"/>
          </w:rPr>
          <w:t>我们</w:t>
        </w:r>
        <w:r w:rsidR="002752D8" w:rsidRPr="00F73E58" w:rsidDel="000C617E">
          <w:t>通过分别比较落在</w:t>
        </w:r>
        <w:r w:rsidR="002752D8" w:rsidRPr="00F73E58" w:rsidDel="000C617E">
          <w:t xml:space="preserve">0-0.10, 0-0.08 </w:t>
        </w:r>
        <w:r w:rsidR="002752D8" w:rsidRPr="00F73E58" w:rsidDel="000C617E">
          <w:t>和</w:t>
        </w:r>
        <w:r w:rsidR="002752D8" w:rsidRPr="00F73E58" w:rsidDel="000C617E">
          <w:t>0-0.05</w:t>
        </w:r>
        <w:r w:rsidR="002752D8" w:rsidRPr="00F73E58" w:rsidDel="000C617E">
          <w:t>区间的比例，</w:t>
        </w:r>
        <w:r w:rsidR="00E05005" w:rsidDel="000C617E">
          <w:rPr>
            <w:rFonts w:hint="eastAsia"/>
          </w:rPr>
          <w:t>我们</w:t>
        </w:r>
        <w:r w:rsidR="002752D8" w:rsidRPr="00F73E58" w:rsidDel="000C617E">
          <w:t>可以发现相较于非保守的</w:t>
        </w:r>
        <w:r w:rsidR="002752D8" w:rsidRPr="00F73E58" w:rsidDel="000C617E">
          <w:t>miRNA</w:t>
        </w:r>
        <w:r w:rsidR="002752D8" w:rsidRPr="00F73E58" w:rsidDel="000C617E">
          <w:t>，大部分的保守</w:t>
        </w:r>
        <w:r w:rsidR="002752D8" w:rsidRPr="00F73E58" w:rsidDel="000C617E">
          <w:t>miRNA</w:t>
        </w:r>
        <w:r w:rsidR="002752D8" w:rsidRPr="00F73E58" w:rsidDel="000C617E">
          <w:t>都聚集在比较低的</w:t>
        </w:r>
        <w:r w:rsidR="002752D8" w:rsidRPr="00F73E58" w:rsidDel="000C617E">
          <w:t>SNP</w:t>
        </w:r>
        <w:r w:rsidR="002752D8" w:rsidRPr="00F73E58" w:rsidDel="000C617E">
          <w:t>密度区间中。结果和预期的一样。</w:t>
        </w:r>
        <w:r w:rsidR="00D57250" w:rsidDel="000C617E">
          <w:rPr>
            <w:rFonts w:hint="eastAsia"/>
          </w:rPr>
          <w:t>而保守</w:t>
        </w:r>
        <w:r w:rsidR="00D57250" w:rsidDel="000C617E">
          <w:rPr>
            <w:rFonts w:hint="eastAsia"/>
          </w:rPr>
          <w:t>miRNA</w:t>
        </w:r>
        <w:r w:rsidR="00D57250" w:rsidDel="000C617E">
          <w:rPr>
            <w:rFonts w:hint="eastAsia"/>
          </w:rPr>
          <w:t>和非保守</w:t>
        </w:r>
        <w:r w:rsidR="00D57250" w:rsidDel="000C617E">
          <w:rPr>
            <w:rFonts w:hint="eastAsia"/>
          </w:rPr>
          <w:t>miRNA</w:t>
        </w:r>
        <w:r w:rsidR="00D57250" w:rsidDel="000C617E">
          <w:rPr>
            <w:rFonts w:hint="eastAsia"/>
          </w:rPr>
          <w:t>上</w:t>
        </w:r>
        <w:r w:rsidR="00D57250" w:rsidDel="000C617E">
          <w:rPr>
            <w:rFonts w:hint="eastAsia"/>
          </w:rPr>
          <w:t>SNP</w:t>
        </w:r>
        <w:r w:rsidR="00D57250" w:rsidDel="000C617E">
          <w:rPr>
            <w:rFonts w:hint="eastAsia"/>
          </w:rPr>
          <w:t>密度的差异，甚至比</w:t>
        </w:r>
        <w:r w:rsidR="00D57250" w:rsidDel="000C617E">
          <w:t>pre-miRNA</w:t>
        </w:r>
        <w:r w:rsidR="00D57250" w:rsidDel="000C617E">
          <w:rPr>
            <w:rFonts w:hint="eastAsia"/>
          </w:rPr>
          <w:t>和基因间断区</w:t>
        </w:r>
        <w:r w:rsidR="00D57250" w:rsidDel="000C617E">
          <w:rPr>
            <w:rFonts w:hint="eastAsia"/>
          </w:rPr>
          <w:t>SNP</w:t>
        </w:r>
        <w:r w:rsidR="00D57250" w:rsidDel="000C617E">
          <w:rPr>
            <w:rFonts w:hint="eastAsia"/>
          </w:rPr>
          <w:t>密度的差异还要大，说明保守</w:t>
        </w:r>
        <w:r w:rsidR="00D57250" w:rsidDel="000C617E">
          <w:rPr>
            <w:rFonts w:hint="eastAsia"/>
          </w:rPr>
          <w:t>miRNA</w:t>
        </w:r>
        <w:r w:rsidR="00D57250" w:rsidDel="000C617E">
          <w:rPr>
            <w:rFonts w:hint="eastAsia"/>
          </w:rPr>
          <w:t>和非保守</w:t>
        </w:r>
        <w:r w:rsidR="00D57250" w:rsidDel="000C617E">
          <w:rPr>
            <w:rFonts w:hint="eastAsia"/>
          </w:rPr>
          <w:t>miRNA</w:t>
        </w:r>
        <w:r w:rsidR="00D57250" w:rsidDel="000C617E">
          <w:rPr>
            <w:rFonts w:hint="eastAsia"/>
          </w:rPr>
          <w:t>上的选择压力相差很大。</w:t>
        </w:r>
      </w:moveFrom>
    </w:p>
    <w:p w14:paraId="24762ED2" w14:textId="0E13DB61" w:rsidR="003C573E" w:rsidRPr="00F73E58" w:rsidDel="00040D66" w:rsidRDefault="003C573E" w:rsidP="006F13B3">
      <w:pPr>
        <w:pStyle w:val="a7"/>
      </w:pPr>
      <w:moveFromRangeStart w:id="381" w:author="Thomas Huang" w:date="2017-04-11T22:45:00Z" w:name="move479714082"/>
      <w:moveFromRangeEnd w:id="371"/>
      <w:moveFrom w:id="382" w:author="Thomas Huang" w:date="2017-04-11T22:45:00Z">
        <w:r w:rsidRPr="003C573E" w:rsidDel="00040D66">
          <w:rPr>
            <w:rFonts w:hint="eastAsia"/>
          </w:rPr>
          <w:t>之前</w:t>
        </w:r>
        <w:r w:rsidRPr="003C573E" w:rsidDel="00040D66">
          <w:rPr>
            <w:rFonts w:hint="eastAsia"/>
          </w:rPr>
          <w:t xml:space="preserve">Liu </w:t>
        </w:r>
        <w:r w:rsidR="00C3574A" w:rsidRPr="00C3574A" w:rsidDel="00040D66">
          <w:rPr>
            <w:i/>
          </w:rPr>
          <w:t>et al.</w:t>
        </w:r>
        <w:r w:rsidRPr="003C573E" w:rsidDel="00040D66">
          <w:rPr>
            <w:rFonts w:hint="eastAsia"/>
          </w:rPr>
          <w:t>, 2013</w:t>
        </w:r>
        <w:r w:rsidRPr="003C573E" w:rsidDel="00040D66">
          <w:rPr>
            <w:rFonts w:hint="eastAsia"/>
          </w:rPr>
          <w:t>的研究发现排除一些保守性较差的</w:t>
        </w:r>
        <w:r w:rsidRPr="003C573E" w:rsidDel="00040D66">
          <w:rPr>
            <w:rFonts w:hint="eastAsia"/>
          </w:rPr>
          <w:t>miRNA</w:t>
        </w:r>
        <w:r w:rsidRPr="003C573E" w:rsidDel="00040D66">
          <w:rPr>
            <w:rFonts w:hint="eastAsia"/>
          </w:rPr>
          <w:t>，所统计的</w:t>
        </w:r>
        <w:r w:rsidRPr="003C573E" w:rsidDel="00040D66">
          <w:rPr>
            <w:rFonts w:hint="eastAsia"/>
          </w:rPr>
          <w:t>pre-miRNA</w:t>
        </w:r>
        <w:r w:rsidRPr="003C573E" w:rsidDel="00040D66">
          <w:rPr>
            <w:rFonts w:hint="eastAsia"/>
          </w:rPr>
          <w:t>上的</w:t>
        </w:r>
        <w:r w:rsidRPr="003C573E" w:rsidDel="00040D66">
          <w:rPr>
            <w:rFonts w:hint="eastAsia"/>
          </w:rPr>
          <w:t>SNP</w:t>
        </w:r>
        <w:r w:rsidRPr="003C573E" w:rsidDel="00040D66">
          <w:rPr>
            <w:rFonts w:hint="eastAsia"/>
          </w:rPr>
          <w:t>显著减少，如此也表明在保守</w:t>
        </w:r>
        <w:r w:rsidRPr="003C573E" w:rsidDel="00040D66">
          <w:rPr>
            <w:rFonts w:hint="eastAsia"/>
          </w:rPr>
          <w:t>miRNA</w:t>
        </w:r>
        <w:r w:rsidRPr="003C573E" w:rsidDel="00040D66">
          <w:rPr>
            <w:rFonts w:hint="eastAsia"/>
          </w:rPr>
          <w:t>上有更加严格的纯化选择</w:t>
        </w:r>
        <w:r w:rsidR="00A27289" w:rsidDel="00040D66">
          <w:rPr>
            <w:rStyle w:val="EndnoteReference"/>
          </w:rPr>
          <w:t>[</w:t>
        </w:r>
        <w:r w:rsidR="00A27289" w:rsidDel="00040D66">
          <w:rPr>
            <w:rStyle w:val="EndnoteReference"/>
          </w:rPr>
          <w:endnoteReference w:id="51"/>
        </w:r>
        <w:r w:rsidR="00A27289" w:rsidDel="00040D66">
          <w:rPr>
            <w:rStyle w:val="EndnoteReference"/>
          </w:rPr>
          <w:t>]</w:t>
        </w:r>
        <w:r w:rsidRPr="003C573E" w:rsidDel="00040D66">
          <w:rPr>
            <w:rFonts w:hint="eastAsia"/>
          </w:rPr>
          <w:t>。</w:t>
        </w:r>
      </w:moveFrom>
    </w:p>
    <w:moveFromRangeEnd w:id="381"/>
    <w:p w14:paraId="220ABA4A" w14:textId="2372181D" w:rsidR="00BF40A9" w:rsidRPr="00F73E58" w:rsidRDefault="00BF40A9" w:rsidP="006F13B3">
      <w:pPr>
        <w:pStyle w:val="Figurealignment"/>
      </w:pPr>
      <w:del w:id="385" w:author="Thomas Huang" w:date="2017-04-11T22:46:00Z">
        <w:r w:rsidRPr="00F73E58" w:rsidDel="00040D66">
          <w:drawing>
            <wp:inline distT="0" distB="0" distL="0" distR="0" wp14:anchorId="5CCD3659" wp14:editId="6B13E667">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del>
    </w:p>
    <w:p w14:paraId="76F5E3E1" w14:textId="73BDBD08" w:rsidR="00BF40A9" w:rsidRPr="00F73E58" w:rsidRDefault="00BF40A9" w:rsidP="006F13B3">
      <w:pPr>
        <w:pStyle w:val="-8"/>
      </w:pPr>
      <w:bookmarkStart w:id="386" w:name="_Toc475614116"/>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w:t>
      </w:r>
      <w:bookmarkEnd w:id="386"/>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33A196F3" w14:textId="75EF2DD2" w:rsidR="00CD171B" w:rsidRPr="00F73E58" w:rsidRDefault="00CD171B" w:rsidP="00CD171B">
      <w:pPr>
        <w:pStyle w:val="-b"/>
      </w:pPr>
      <w:r w:rsidRPr="00F73E58">
        <w:rPr>
          <w:rFonts w:ascii="MS Mincho" w:eastAsia="MS Mincho" w:hAnsi="MS Mincho" w:cs="MS Mincho"/>
        </w:rPr>
        <w:t>注</w:t>
      </w:r>
      <w:r w:rsidRPr="00F73E58">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526CBBF4" w14:textId="77777777" w:rsidR="009B0586" w:rsidRPr="00F73E58" w:rsidRDefault="009B0586" w:rsidP="006F13B3">
      <w:pPr>
        <w:pStyle w:val="-9"/>
        <w:rPr>
          <w:rFonts w:eastAsia="SimSun"/>
        </w:rPr>
      </w:pPr>
    </w:p>
    <w:p w14:paraId="5250AEBB" w14:textId="0D22291B" w:rsidR="00BF40A9" w:rsidRDefault="00BF40A9" w:rsidP="006F13B3">
      <w:pPr>
        <w:pStyle w:val="Heading2"/>
      </w:pPr>
      <w:bookmarkStart w:id="387" w:name="_Toc475622481"/>
      <w:commentRangeStart w:id="388"/>
      <w:r w:rsidRPr="00F73E58">
        <w:t>成熟的保守</w:t>
      </w:r>
      <w:del w:id="389" w:author="Thomas Huang" w:date="2017-04-11T22:46:00Z">
        <w:r w:rsidRPr="00F73E58" w:rsidDel="0002751F">
          <w:delText>miRNA</w:delText>
        </w:r>
      </w:del>
      <w:r w:rsidRPr="00F73E58">
        <w:t>和非保守</w:t>
      </w:r>
      <w:r w:rsidRPr="00F73E58">
        <w:t>miRNA</w:t>
      </w:r>
      <w:r w:rsidRPr="00F73E58">
        <w:t>上各位点</w:t>
      </w:r>
      <w:r w:rsidRPr="00F73E58">
        <w:t>SNP</w:t>
      </w:r>
      <w:r w:rsidRPr="00F73E58">
        <w:t>频率</w:t>
      </w:r>
      <w:bookmarkEnd w:id="387"/>
      <w:commentRangeEnd w:id="388"/>
      <w:r w:rsidR="003A7240">
        <w:rPr>
          <w:rStyle w:val="CommentReference"/>
          <w:rFonts w:eastAsia="宋体"/>
        </w:rPr>
        <w:commentReference w:id="388"/>
      </w:r>
      <w:ins w:id="390" w:author="Thomas Huang" w:date="2017-04-06T16:22:00Z">
        <w:r w:rsidR="003A7240">
          <w:rPr>
            <w:rFonts w:hint="eastAsia"/>
          </w:rPr>
          <w:t>有差异性</w:t>
        </w:r>
      </w:ins>
    </w:p>
    <w:p w14:paraId="3296B00E" w14:textId="6723BDC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sidR="0088130B">
        <w:rPr>
          <w:vertAlign w:val="superscript"/>
        </w:rPr>
        <w:t>]</w:t>
      </w:r>
      <w:r>
        <w:rPr>
          <w:rFonts w:hint="eastAsia"/>
        </w:rPr>
        <w:t>，因为在一些位点上的突变会导致基因沉默调节实效而其它位点上的则不会有明显的影响</w:t>
      </w:r>
      <w:r>
        <w:rPr>
          <w:rFonts w:hint="eastAsia"/>
        </w:rPr>
        <w:t xml:space="preserve"> </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0088130B">
        <w:rPr>
          <w:rStyle w:val="EndnoteReference"/>
        </w:rPr>
        <w:t xml:space="preserve"> </w:t>
      </w:r>
      <w:r w:rsidR="00A27289" w:rsidRPr="00A55F88">
        <w:rPr>
          <w:rStyle w:val="EndnoteReference"/>
        </w:rPr>
        <w:endnoteReference w:id="52"/>
      </w:r>
      <w:r w:rsidR="00A27289">
        <w:rPr>
          <w:rStyle w:val="EndnoteReference"/>
        </w:rPr>
        <w:t xml:space="preserve">, </w:t>
      </w:r>
      <w:r w:rsidR="00A27289" w:rsidRPr="00A55F88">
        <w:rPr>
          <w:rStyle w:val="EndnoteReference"/>
        </w:rPr>
        <w:endnoteReference w:id="53"/>
      </w:r>
      <w:r w:rsidR="00A27289">
        <w:rPr>
          <w:rStyle w:val="EndnoteReference"/>
        </w:rPr>
        <w:t>]</w:t>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w:t>
      </w:r>
      <w:r>
        <w:rPr>
          <w:rFonts w:hint="eastAsia"/>
        </w:rPr>
        <w:lastRenderedPageBreak/>
        <w:t>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4B1D321A"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A27289">
        <w:rPr>
          <w:rStyle w:val="EndnoteReference"/>
        </w:rPr>
        <w:t>[</w:t>
      </w:r>
      <w:r w:rsidR="00A27289">
        <w:rPr>
          <w:rStyle w:val="EndnoteReference"/>
        </w:rPr>
        <w:endnoteReference w:id="54"/>
      </w:r>
      <w:r w:rsidR="00A27289">
        <w:rPr>
          <w:rStyle w:val="EndnoteReference"/>
        </w:rPr>
        <w:t xml:space="preserve">, </w:t>
      </w:r>
      <w:r w:rsidR="00A27289">
        <w:rPr>
          <w:rStyle w:val="EndnoteReference"/>
        </w:rPr>
        <w:endnoteReference w:id="55"/>
      </w:r>
      <w:r w:rsidR="00A27289">
        <w:rPr>
          <w:rStyle w:val="EndnoteReference"/>
        </w:rPr>
        <w:t>]</w:t>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6C6F0AC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r w:rsidR="00A27289">
        <w:rPr>
          <w:rStyle w:val="EndnoteReference"/>
        </w:rPr>
        <w:t>[</w:t>
      </w:r>
      <w:bookmarkStart w:id="391" w:name="_Ref474833554"/>
      <w:r w:rsidR="00A27289">
        <w:rPr>
          <w:rStyle w:val="EndnoteReference"/>
        </w:rPr>
        <w:endnoteReference w:id="56"/>
      </w:r>
      <w:bookmarkEnd w:id="391"/>
      <w:r w:rsidR="00A27289">
        <w:rPr>
          <w:rStyle w:val="EndnoteReference"/>
        </w:rPr>
        <w:t xml:space="preserve">, </w:t>
      </w:r>
      <w:r w:rsidR="00A27289">
        <w:rPr>
          <w:rStyle w:val="EndnoteReference"/>
        </w:rPr>
        <w:endnoteReference w:id="57"/>
      </w:r>
      <w:r w:rsidR="00A27289">
        <w:rPr>
          <w:rStyle w:val="EndnoteReference"/>
        </w:rPr>
        <w:t xml:space="preserve">, </w:t>
      </w:r>
      <w:r w:rsidR="00A27289">
        <w:rPr>
          <w:rStyle w:val="EndnoteReference"/>
        </w:rPr>
        <w:endnoteReference w:id="58"/>
      </w:r>
      <w:r w:rsidR="00A27289">
        <w:rPr>
          <w:rStyle w:val="EndnoteReference"/>
        </w:rPr>
        <w:t>]</w:t>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31957BD6" w:rsidR="00F13AA6" w:rsidRDefault="0002751F">
      <w:pPr>
        <w:jc w:val="center"/>
        <w:pPrChange w:id="392" w:author="Thomas Huang" w:date="2017-04-11T22:47:00Z">
          <w:pPr/>
        </w:pPrChange>
      </w:pPr>
      <w:ins w:id="393" w:author="Thomas Huang" w:date="2017-04-11T22:47:00Z">
        <w:r>
          <w:rPr>
            <w:noProof/>
          </w:rPr>
          <w:lastRenderedPageBreak/>
          <w:drawing>
            <wp:inline distT="0" distB="0" distL="0" distR="0" wp14:anchorId="6327C555" wp14:editId="49C8A602">
              <wp:extent cx="5357495" cy="4023360"/>
              <wp:effectExtent l="0" t="0" r="1905" b="0"/>
              <wp:docPr id="36" name="Picture 36" descr="../小论文/中文文章/图片/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小论文/中文文章/图片/figure3.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7495" cy="4023360"/>
                      </a:xfrm>
                      <a:prstGeom prst="rect">
                        <a:avLst/>
                      </a:prstGeom>
                      <a:noFill/>
                      <a:ln>
                        <a:noFill/>
                      </a:ln>
                    </pic:spPr>
                  </pic:pic>
                </a:graphicData>
              </a:graphic>
            </wp:inline>
          </w:drawing>
        </w:r>
      </w:ins>
      <w:del w:id="394" w:author="Thomas Huang" w:date="2017-04-11T22:47:00Z">
        <w:r w:rsidR="00F13AA6" w:rsidRPr="00AE264B" w:rsidDel="0002751F">
          <w:rPr>
            <w:noProof/>
          </w:rPr>
          <w:drawing>
            <wp:inline distT="0" distB="0" distL="0" distR="0" wp14:anchorId="6CF1892F" wp14:editId="565E4107">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del>
    </w:p>
    <w:p w14:paraId="7205C011" w14:textId="682A5966" w:rsidR="00F13AA6" w:rsidRPr="00F73E58" w:rsidRDefault="00F13AA6" w:rsidP="006F13B3">
      <w:pPr>
        <w:pStyle w:val="-8"/>
      </w:pPr>
      <w:bookmarkStart w:id="395" w:name="_Toc475614117"/>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w:t>
      </w:r>
      <w:bookmarkEnd w:id="395"/>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0A3BDB21" w14:textId="3AF51B70" w:rsidR="00CD171B" w:rsidRPr="00500D75" w:rsidRDefault="00CD171B" w:rsidP="00CD171B">
      <w:pPr>
        <w:pStyle w:val="-b"/>
      </w:pPr>
      <w:r w:rsidRPr="00F73E58">
        <w:rPr>
          <w:rFonts w:ascii="MS Mincho" w:eastAsia="MS Mincho" w:hAnsi="MS Mincho" w:cs="MS Mincho"/>
        </w:rPr>
        <w:t>注</w:t>
      </w:r>
      <w:r w:rsidRPr="00F73E58">
        <w:t>:</w:t>
      </w:r>
      <w:r w:rsidRPr="00CD171B">
        <w:rPr>
          <w:rFonts w:hint="eastAsia"/>
        </w:rPr>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13AA6">
        <w:rPr>
          <w:rFonts w:hint="eastAsia"/>
        </w:rPr>
        <w:t>X</w:t>
      </w:r>
      <w:r w:rsidRPr="00F13AA6">
        <w:rPr>
          <w:rFonts w:ascii="MS Mincho" w:eastAsia="MS Mincho" w:hAnsi="MS Mincho" w:cs="MS Mincho"/>
        </w:rPr>
        <w:t>坐</w:t>
      </w:r>
      <w:r w:rsidRPr="00F13AA6">
        <w:rPr>
          <w:rFonts w:ascii="SimSun" w:eastAsia="SimSun" w:hAnsi="SimSun" w:cs="SimSun"/>
        </w:rPr>
        <w:t>标</w:t>
      </w:r>
      <w:r w:rsidRPr="00F13AA6">
        <w:rPr>
          <w:rFonts w:ascii="MS Mincho" w:eastAsia="MS Mincho" w:hAnsi="MS Mincho" w:cs="MS Mincho"/>
        </w:rPr>
        <w:t>是以成熟</w:t>
      </w:r>
      <w:r w:rsidRPr="00F13AA6">
        <w:rPr>
          <w:rFonts w:hint="eastAsia"/>
        </w:rPr>
        <w:t>miRNA 5’</w:t>
      </w:r>
      <w:r w:rsidRPr="00F13AA6">
        <w:rPr>
          <w:rFonts w:ascii="MS Mincho" w:eastAsia="MS Mincho" w:hAnsi="MS Mincho" w:cs="MS Mincho"/>
        </w:rPr>
        <w:t>到</w:t>
      </w:r>
      <w:r w:rsidRPr="00F13AA6">
        <w:rPr>
          <w:rFonts w:hint="eastAsia"/>
        </w:rPr>
        <w:t>3’</w:t>
      </w:r>
      <w:r w:rsidRPr="00F13AA6">
        <w:rPr>
          <w:rFonts w:ascii="MS Mincho" w:eastAsia="MS Mincho" w:hAnsi="MS Mincho" w:cs="MS Mincho"/>
        </w:rPr>
        <w:t>的</w:t>
      </w:r>
      <w:r w:rsidRPr="00F13AA6">
        <w:rPr>
          <w:rFonts w:ascii="SimSun" w:eastAsia="SimSun" w:hAnsi="SimSun" w:cs="SimSun"/>
        </w:rPr>
        <w:t>顺</w:t>
      </w:r>
      <w:r w:rsidRPr="00F13AA6">
        <w:rPr>
          <w:rFonts w:ascii="MS Mincho" w:eastAsia="MS Mincho" w:hAnsi="MS Mincho" w:cs="MS Mincho"/>
        </w:rPr>
        <w:t>序排列，而</w:t>
      </w:r>
      <w:r w:rsidRPr="00F13AA6">
        <w:rPr>
          <w:rFonts w:hint="eastAsia"/>
        </w:rPr>
        <w:t>Y</w:t>
      </w:r>
      <w:r w:rsidRPr="00F13AA6">
        <w:rPr>
          <w:rFonts w:ascii="MS Mincho" w:eastAsia="MS Mincho" w:hAnsi="MS Mincho" w:cs="MS Mincho"/>
        </w:rPr>
        <w:t>坐</w:t>
      </w:r>
      <w:r w:rsidRPr="00F13AA6">
        <w:rPr>
          <w:rFonts w:ascii="SimSun" w:eastAsia="SimSun" w:hAnsi="SimSun" w:cs="SimSun"/>
        </w:rPr>
        <w:t>标则</w:t>
      </w:r>
      <w:r w:rsidRPr="00F13AA6">
        <w:rPr>
          <w:rFonts w:ascii="MS Mincho" w:eastAsia="MS Mincho" w:hAnsi="MS Mincho" w:cs="MS Mincho"/>
        </w:rPr>
        <w:t>是</w:t>
      </w:r>
      <w:r w:rsidRPr="00F13AA6">
        <w:rPr>
          <w:rFonts w:hint="eastAsia"/>
        </w:rPr>
        <w:t>SNP</w:t>
      </w:r>
      <w:r w:rsidRPr="00F13AA6">
        <w:rPr>
          <w:rFonts w:ascii="SimSun" w:eastAsia="SimSun" w:hAnsi="SimSun" w:cs="SimSun"/>
        </w:rPr>
        <w:t>频率。</w:t>
      </w:r>
      <w:r>
        <w:rPr>
          <w:rFonts w:ascii="MS Mincho" w:eastAsia="MS Mincho" w:hAnsi="MS Mincho" w:cs="MS Mincho"/>
        </w:rPr>
        <w:t>其中</w:t>
      </w:r>
      <w:r>
        <w:rPr>
          <w:rFonts w:ascii="SimSun" w:eastAsia="SimSun" w:hAnsi="SimSun" w:cs="SimSun"/>
        </w:rPr>
        <w:t>标</w:t>
      </w:r>
      <w:r>
        <w:rPr>
          <w:rFonts w:ascii="MS Mincho" w:eastAsia="MS Mincho" w:hAnsi="MS Mincho" w:cs="MS Mincho"/>
        </w:rPr>
        <w:t>上数字的是</w:t>
      </w:r>
      <w:r>
        <w:rPr>
          <w:rFonts w:hint="eastAsia"/>
        </w:rPr>
        <w:t>SNP</w:t>
      </w:r>
      <w:r>
        <w:rPr>
          <w:rFonts w:ascii="SimSun" w:eastAsia="SimSun" w:hAnsi="SimSun" w:cs="SimSun"/>
        </w:rPr>
        <w:t>频率最高和最低的几个位点</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396" w:name="_Toc475622482"/>
      <w:r w:rsidRPr="00F73E58">
        <w:t>保守</w:t>
      </w:r>
      <w:r w:rsidRPr="00F73E58">
        <w:t>miRNA</w:t>
      </w:r>
      <w:r w:rsidRPr="00F73E58">
        <w:t>和其靶基因保守位点上</w:t>
      </w:r>
      <w:r w:rsidRPr="00F73E58">
        <w:t>SNP</w:t>
      </w:r>
      <w:r w:rsidRPr="00F73E58">
        <w:t>频率</w:t>
      </w:r>
      <w:bookmarkEnd w:id="396"/>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64886FB5"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0088130B" w:rsidRPr="0088130B">
        <w:rPr>
          <w:vertAlign w:val="superscript"/>
        </w:rPr>
        <w:t>[</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sidR="0088130B">
        <w:rPr>
          <w:rStyle w:val="EndnoteReference"/>
        </w:rPr>
        <w:t xml:space="preserve"> </w:t>
      </w:r>
      <w:r w:rsidR="00A27289">
        <w:rPr>
          <w:rStyle w:val="EndnoteReference"/>
        </w:rPr>
        <w:endnoteReference w:id="59"/>
      </w:r>
      <w:r w:rsidR="00A27289">
        <w:rPr>
          <w:rStyle w:val="EndnoteReference"/>
        </w:rPr>
        <w:t>]</w:t>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5E9DBB4D" w:rsidR="004A3973" w:rsidRDefault="0002751F" w:rsidP="006F13B3">
      <w:pPr>
        <w:pStyle w:val="Figurealignment"/>
      </w:pPr>
      <w:ins w:id="397" w:author="Thomas Huang" w:date="2017-04-11T22:47:00Z">
        <w:r>
          <w:drawing>
            <wp:inline distT="0" distB="0" distL="0" distR="0" wp14:anchorId="32D06ADF" wp14:editId="675C650E">
              <wp:extent cx="5346700" cy="3775710"/>
              <wp:effectExtent l="0" t="0" r="0" b="8890"/>
              <wp:docPr id="37" name="Picture 37" descr="../小论文/中文文章/图片/figur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小论文/中文文章/图片/figure5.pd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6700" cy="3775710"/>
                      </a:xfrm>
                      <a:prstGeom prst="rect">
                        <a:avLst/>
                      </a:prstGeom>
                      <a:noFill/>
                      <a:ln>
                        <a:noFill/>
                      </a:ln>
                    </pic:spPr>
                  </pic:pic>
                </a:graphicData>
              </a:graphic>
            </wp:inline>
          </w:drawing>
        </w:r>
      </w:ins>
      <w:del w:id="398" w:author="Thomas Huang" w:date="2017-04-11T22:47:00Z">
        <w:r w:rsidR="004A3973" w:rsidRPr="00AE264B" w:rsidDel="0002751F">
          <w:drawing>
            <wp:inline distT="0" distB="0" distL="0" distR="0" wp14:anchorId="175BAA07" wp14:editId="31193F1E">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del>
    </w:p>
    <w:p w14:paraId="06E3F48E" w14:textId="2C3A6362" w:rsidR="004A3973" w:rsidRPr="00F73E58" w:rsidRDefault="004A3973" w:rsidP="006F13B3">
      <w:pPr>
        <w:pStyle w:val="-8"/>
      </w:pPr>
      <w:bookmarkStart w:id="399" w:name="_Toc475614118"/>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00CD171B">
        <w:rPr>
          <w:rFonts w:hint="eastAsia"/>
        </w:rPr>
        <w:t>和其结合位点</w:t>
      </w:r>
      <w:r w:rsidRPr="004A3973">
        <w:rPr>
          <w:rFonts w:hint="eastAsia"/>
        </w:rPr>
        <w:t>的</w:t>
      </w:r>
      <w:r w:rsidRPr="004A3973">
        <w:rPr>
          <w:rFonts w:hint="eastAsia"/>
        </w:rPr>
        <w:t>SNP</w:t>
      </w:r>
      <w:r w:rsidRPr="004A3973">
        <w:rPr>
          <w:rFonts w:hint="eastAsia"/>
        </w:rPr>
        <w:t>频率分布</w:t>
      </w:r>
      <w:bookmarkEnd w:id="399"/>
    </w:p>
    <w:p w14:paraId="1B629314" w14:textId="41079143" w:rsidR="00CD171B"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w:t>
      </w:r>
      <w:r w:rsidR="00CD171B">
        <w:rPr>
          <w:rFonts w:eastAsia="SimSun"/>
        </w:rPr>
        <w:t>miRNAs</w:t>
      </w:r>
    </w:p>
    <w:p w14:paraId="51F5B7C6" w14:textId="2FB12BE0" w:rsidR="004A3973" w:rsidRDefault="00CD171B" w:rsidP="006F13B3">
      <w:pPr>
        <w:pStyle w:val="-9"/>
        <w:rPr>
          <w:rFonts w:eastAsia="SimSun"/>
        </w:rPr>
      </w:pPr>
      <w:r w:rsidRPr="00CD171B">
        <w:rPr>
          <w:rFonts w:eastAsia="SimSun" w:hint="eastAsia"/>
        </w:rPr>
        <w:t>注</w:t>
      </w:r>
      <w:r w:rsidRPr="00CD171B">
        <w:rPr>
          <w:rFonts w:eastAsia="SimSun" w:hint="eastAsia"/>
        </w:rPr>
        <w:t xml:space="preserve">: </w:t>
      </w:r>
      <w:r w:rsidRPr="00CD171B">
        <w:rPr>
          <w:rFonts w:eastAsia="SimSun" w:hint="eastAsia"/>
        </w:rPr>
        <w:t>结合位点上位置的排列顺序和成熟</w:t>
      </w:r>
      <w:r w:rsidRPr="00CD171B">
        <w:rPr>
          <w:rFonts w:eastAsia="SimSun" w:hint="eastAsia"/>
        </w:rPr>
        <w:t>miRNA</w:t>
      </w:r>
      <w:r w:rsidRPr="00CD171B">
        <w:rPr>
          <w:rFonts w:eastAsia="SimSun" w:hint="eastAsia"/>
        </w:rPr>
        <w:t>的顺序相同，都是按照成熟</w:t>
      </w:r>
      <w:r w:rsidRPr="00CD171B">
        <w:rPr>
          <w:rFonts w:eastAsia="SimSun" w:hint="eastAsia"/>
        </w:rPr>
        <w:t>miRNA 5</w:t>
      </w:r>
      <w:r w:rsidRPr="00CD171B">
        <w:rPr>
          <w:rFonts w:eastAsia="SimSun" w:hint="eastAsia"/>
        </w:rPr>
        <w:t>’到</w:t>
      </w:r>
      <w:r w:rsidRPr="00CD171B">
        <w:rPr>
          <w:rFonts w:eastAsia="SimSun" w:hint="eastAsia"/>
        </w:rPr>
        <w:t>3</w:t>
      </w:r>
      <w:r w:rsidRPr="00CD171B">
        <w:rPr>
          <w:rFonts w:eastAsia="SimSun" w:hint="eastAsia"/>
        </w:rPr>
        <w:t>’的顺序排列，红色表示的是</w:t>
      </w:r>
      <w:r w:rsidRPr="00CD171B">
        <w:rPr>
          <w:rFonts w:eastAsia="SimSun" w:hint="eastAsia"/>
        </w:rPr>
        <w:t>miRNA</w:t>
      </w:r>
      <w:r w:rsidRPr="00CD171B">
        <w:rPr>
          <w:rFonts w:eastAsia="SimSun" w:hint="eastAsia"/>
        </w:rPr>
        <w:t>结合位点，而蓝色表示的则是保守的成熟</w:t>
      </w:r>
      <w:r w:rsidRPr="00CD171B">
        <w:rPr>
          <w:rFonts w:eastAsia="SimSun" w:hint="eastAsia"/>
        </w:rPr>
        <w:t>miRNA</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400" w:name="_Toc475622483"/>
      <w:r w:rsidRPr="00F73E58">
        <w:lastRenderedPageBreak/>
        <w:t>本章小节</w:t>
      </w:r>
      <w:bookmarkEnd w:id="400"/>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4F2961">
          <w:footerReference w:type="default" r:id="rId42"/>
          <w:endnotePr>
            <w:numFmt w:val="decimal"/>
          </w:endnotePr>
          <w:pgSz w:w="11906" w:h="16838" w:code="9"/>
          <w:pgMar w:top="1985" w:right="1588" w:bottom="2268" w:left="1588" w:header="1418" w:footer="1701" w:gutter="284"/>
          <w:cols w:space="425"/>
          <w:noEndnote/>
          <w:docGrid w:linePitch="395"/>
        </w:sectPr>
      </w:pPr>
    </w:p>
    <w:p w14:paraId="6584CFE1" w14:textId="0DC09DF5" w:rsidR="00E85016" w:rsidRDefault="008C3FC9" w:rsidP="006F13B3">
      <w:pPr>
        <w:pStyle w:val="Heading1"/>
      </w:pPr>
      <w:bookmarkStart w:id="401" w:name="_Toc475622484"/>
      <w:commentRangeStart w:id="402"/>
      <w:r w:rsidRPr="00F73E58">
        <w:lastRenderedPageBreak/>
        <w:t>联合互补模式分析</w:t>
      </w:r>
      <w:bookmarkEnd w:id="401"/>
      <w:commentRangeEnd w:id="402"/>
      <w:r w:rsidR="003A7240">
        <w:rPr>
          <w:rStyle w:val="CommentReference"/>
          <w:rFonts w:eastAsia="宋体" w:cstheme="minorBidi"/>
          <w:bCs w:val="0"/>
          <w:kern w:val="0"/>
        </w:rPr>
        <w:commentReference w:id="402"/>
      </w:r>
    </w:p>
    <w:p w14:paraId="2A038DFC" w14:textId="0863EEF7" w:rsidR="009B7E5A" w:rsidRDefault="00F238A5" w:rsidP="006F13B3">
      <w:pPr>
        <w:pStyle w:val="Heading2"/>
      </w:pPr>
      <w:bookmarkStart w:id="403" w:name="_Toc475622485"/>
      <w:r>
        <w:rPr>
          <w:rFonts w:hint="eastAsia"/>
        </w:rPr>
        <w:t>水稻</w:t>
      </w:r>
      <w:r>
        <w:rPr>
          <w:rFonts w:hint="eastAsia"/>
        </w:rPr>
        <w:t>miRNA</w:t>
      </w:r>
      <w:r>
        <w:rPr>
          <w:rFonts w:hint="eastAsia"/>
        </w:rPr>
        <w:t>单倍型分析</w:t>
      </w:r>
      <w:bookmarkEnd w:id="403"/>
    </w:p>
    <w:p w14:paraId="0F6D2B6A" w14:textId="3183AEF6"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w:t>
      </w:r>
      <w:r w:rsidR="00C3574A" w:rsidRPr="00C3574A">
        <w:rPr>
          <w:i/>
        </w:rPr>
        <w:t>et al.</w:t>
      </w:r>
      <w:r w:rsidRPr="00593C7F">
        <w:rPr>
          <w:rFonts w:hint="eastAsia"/>
        </w:rPr>
        <w:t xml:space="preserve"> </w:t>
      </w:r>
      <w:r w:rsidRPr="00593C7F">
        <w:rPr>
          <w:rFonts w:hint="eastAsia"/>
        </w:rPr>
        <w:t>就展示了应用单倍型分析的例</w:t>
      </w:r>
      <w:r>
        <w:rPr>
          <w:rFonts w:hint="eastAsia"/>
        </w:rPr>
        <w:t>子</w:t>
      </w:r>
      <w:r w:rsidR="0088130B" w:rsidRPr="0088130B">
        <w:rPr>
          <w:vertAlign w:val="superscript"/>
        </w:rPr>
        <w:t>[</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88130B">
        <w:rPr>
          <w:vertAlign w:val="superscript"/>
        </w:rPr>
        <w:t>]</w:t>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404" w:name="_Toc475614119"/>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404"/>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47B1D5B8"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w:t>
      </w:r>
      <w:r w:rsidR="00C3574A" w:rsidRPr="00C3574A">
        <w:rPr>
          <w:i/>
        </w:rPr>
        <w:t>et al.</w:t>
      </w:r>
      <w:r w:rsidR="00CE3047">
        <w:t xml:space="preserve">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31105741" w:rsidR="004D62CA" w:rsidRDefault="004D62CA" w:rsidP="006F13B3">
      <w:pPr>
        <w:pStyle w:val="-8"/>
      </w:pPr>
      <w:bookmarkStart w:id="405" w:name="_Toc47561412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pre-miRNA</w:t>
      </w:r>
      <w:r w:rsidR="00CD171B">
        <w:rPr>
          <w:rFonts w:hint="eastAsia"/>
        </w:rPr>
        <w:t>上</w:t>
      </w:r>
      <w:r>
        <w:rPr>
          <w:rFonts w:hint="eastAsia"/>
        </w:rPr>
        <w:t>SNP</w:t>
      </w:r>
      <w:r>
        <w:rPr>
          <w:rFonts w:hint="eastAsia"/>
        </w:rPr>
        <w:t>数量分布图</w:t>
      </w:r>
      <w:bookmarkEnd w:id="405"/>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7B2A2311" w14:textId="44DE4EC7" w:rsidR="00B53521" w:rsidRDefault="00CD171B" w:rsidP="006F13B3">
      <w:pPr>
        <w:pStyle w:val="-9"/>
        <w:rPr>
          <w:rFonts w:eastAsia="SimSun"/>
        </w:rPr>
      </w:pPr>
      <w:r w:rsidRPr="00CD171B">
        <w:rPr>
          <w:rFonts w:eastAsia="SimSun" w:hint="eastAsia"/>
        </w:rPr>
        <w:t>注：</w:t>
      </w:r>
      <w:r w:rsidRPr="00CD171B">
        <w:rPr>
          <w:rFonts w:eastAsia="SimSun" w:hint="eastAsia"/>
        </w:rPr>
        <w:t>X</w:t>
      </w:r>
      <w:r w:rsidRPr="00CD171B">
        <w:rPr>
          <w:rFonts w:eastAsia="SimSun" w:hint="eastAsia"/>
        </w:rPr>
        <w:t>坐标是</w:t>
      </w:r>
      <w:r w:rsidRPr="00CD171B">
        <w:rPr>
          <w:rFonts w:eastAsia="SimSun" w:hint="eastAsia"/>
        </w:rPr>
        <w:t>pre-miRNA</w:t>
      </w:r>
      <w:r w:rsidRPr="00CD171B">
        <w:rPr>
          <w:rFonts w:eastAsia="SimSun" w:hint="eastAsia"/>
        </w:rPr>
        <w:t>上</w:t>
      </w:r>
      <w:r w:rsidRPr="00CD171B">
        <w:rPr>
          <w:rFonts w:eastAsia="SimSun" w:hint="eastAsia"/>
        </w:rPr>
        <w:t>SNP</w:t>
      </w:r>
      <w:r w:rsidRPr="00CD171B">
        <w:rPr>
          <w:rFonts w:eastAsia="SimSun" w:hint="eastAsia"/>
        </w:rPr>
        <w:t>的数量，而</w:t>
      </w:r>
      <w:r w:rsidRPr="00CD171B">
        <w:rPr>
          <w:rFonts w:eastAsia="SimSun" w:hint="eastAsia"/>
        </w:rPr>
        <w:t>Y</w:t>
      </w:r>
      <w:r w:rsidRPr="00CD171B">
        <w:rPr>
          <w:rFonts w:eastAsia="SimSun" w:hint="eastAsia"/>
        </w:rPr>
        <w:t>坐标是拥有相应</w:t>
      </w:r>
      <w:r w:rsidRPr="00CD171B">
        <w:rPr>
          <w:rFonts w:eastAsia="SimSun" w:hint="eastAsia"/>
        </w:rPr>
        <w:t>SNP</w:t>
      </w:r>
      <w:r w:rsidRPr="00CD171B">
        <w:rPr>
          <w:rFonts w:eastAsia="SimSun" w:hint="eastAsia"/>
        </w:rPr>
        <w:t>数量的</w:t>
      </w:r>
      <w:r w:rsidRPr="00CD171B">
        <w:rPr>
          <w:rFonts w:eastAsia="SimSun" w:hint="eastAsia"/>
        </w:rPr>
        <w:t>pre-miRNA</w:t>
      </w:r>
      <w:r w:rsidRPr="00CD171B">
        <w:rPr>
          <w:rFonts w:eastAsia="SimSun" w:hint="eastAsia"/>
        </w:rPr>
        <w:t>总数</w:t>
      </w:r>
    </w:p>
    <w:p w14:paraId="1F811385" w14:textId="77777777" w:rsidR="00CD171B" w:rsidRDefault="00CD171B" w:rsidP="006F13B3"/>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406" w:name="_Toc475622486"/>
      <w:r>
        <w:rPr>
          <w:rFonts w:hint="eastAsia"/>
        </w:rPr>
        <w:t>pre-miRNA</w:t>
      </w:r>
      <w:r>
        <w:rPr>
          <w:rFonts w:hint="eastAsia"/>
        </w:rPr>
        <w:t>二级结构</w:t>
      </w:r>
      <w:r w:rsidR="00C6713B">
        <w:rPr>
          <w:rFonts w:hint="eastAsia"/>
        </w:rPr>
        <w:t>稳定性</w:t>
      </w:r>
      <w:r>
        <w:rPr>
          <w:rFonts w:hint="eastAsia"/>
        </w:rPr>
        <w:t>分析</w:t>
      </w:r>
      <w:bookmarkEnd w:id="406"/>
    </w:p>
    <w:p w14:paraId="5AA88E37" w14:textId="6E093E1E"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t>的二级结构，也就是“发夹结构”有密切关系，如果发夹结构比较稳定，则能产生</w:t>
      </w:r>
      <w:r w:rsidR="003B2F52">
        <w:rPr>
          <w:rFonts w:hint="eastAsia"/>
        </w:rPr>
        <w:lastRenderedPageBreak/>
        <w:t>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A27289">
        <w:rPr>
          <w:rStyle w:val="EndnoteReference"/>
        </w:rPr>
        <w:t>[</w:t>
      </w:r>
      <w:r w:rsidR="00A27289">
        <w:rPr>
          <w:rStyle w:val="EndnoteReference"/>
        </w:rPr>
        <w:endnoteReference w:id="60"/>
      </w:r>
      <w:r w:rsidR="00A27289">
        <w:rPr>
          <w:rStyle w:val="EndnoteReference"/>
        </w:rPr>
        <w:t>]</w:t>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A27289">
        <w:rPr>
          <w:rStyle w:val="EndnoteReference"/>
        </w:rPr>
        <w:t>[</w:t>
      </w:r>
      <w:r w:rsidR="00A27289">
        <w:rPr>
          <w:rStyle w:val="EndnoteReference"/>
        </w:rPr>
        <w:endnoteReference w:id="61"/>
      </w:r>
      <w:r w:rsidR="00A27289">
        <w:rPr>
          <w:rStyle w:val="EndnoteReference"/>
        </w:rPr>
        <w:t>]</w:t>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4F1CF221" w:rsidR="00464DC8" w:rsidRDefault="00464DC8" w:rsidP="006F13B3">
      <w:pPr>
        <w:pStyle w:val="-8"/>
      </w:pPr>
      <w:bookmarkStart w:id="407" w:name="_Toc475614121"/>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w:t>
      </w:r>
      <w:r w:rsidR="00731EFD">
        <w:rPr>
          <w:rFonts w:hint="eastAsia"/>
        </w:rPr>
        <w:t>三个</w:t>
      </w:r>
      <w:r w:rsidR="00731EFD">
        <w:t>pre-miRNA</w:t>
      </w:r>
      <w:r>
        <w:rPr>
          <w:rFonts w:hint="eastAsia"/>
        </w:rPr>
        <w:t>的二级结构预测图</w:t>
      </w:r>
      <w:bookmarkEnd w:id="407"/>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1BB57783" w14:textId="13B209C5" w:rsidR="00464DC8" w:rsidRDefault="00CD171B" w:rsidP="00731EFD">
      <w:pPr>
        <w:pStyle w:val="-b"/>
        <w:rPr>
          <w:rFonts w:eastAsia="SimSun"/>
        </w:rPr>
      </w:pPr>
      <w:r w:rsidRPr="00CD171B">
        <w:rPr>
          <w:rFonts w:eastAsia="SimSun" w:hint="eastAsia"/>
        </w:rPr>
        <w:t>注：</w:t>
      </w:r>
      <w:r w:rsidR="00731EFD" w:rsidRPr="00731EFD">
        <w:rPr>
          <w:rFonts w:eastAsia="SimSun"/>
        </w:rPr>
        <w:t>osa-miR1880 (a), osa-miR2872 (b), and osa-miR5542(c)</w:t>
      </w:r>
      <w:r w:rsidR="00731EFD">
        <w:rPr>
          <w:rFonts w:eastAsia="SimSun" w:hint="eastAsia"/>
        </w:rPr>
        <w:t>，</w:t>
      </w:r>
      <w:r w:rsidRPr="00CD171B">
        <w:rPr>
          <w:rFonts w:eastAsia="SimSun" w:hint="eastAsia"/>
        </w:rPr>
        <w:t>其中用圆圈圈住的是</w:t>
      </w:r>
      <w:r w:rsidRPr="00CD171B">
        <w:rPr>
          <w:rFonts w:eastAsia="SimSun"/>
        </w:rPr>
        <w:t>SNP</w:t>
      </w:r>
      <w:r w:rsidRPr="00CD171B">
        <w:rPr>
          <w:rFonts w:eastAsia="SimSun" w:hint="eastAsia"/>
        </w:rPr>
        <w:t>的位置，这三个</w:t>
      </w:r>
      <w:r w:rsidRPr="00CD171B">
        <w:rPr>
          <w:rFonts w:eastAsia="SimSun"/>
        </w:rPr>
        <w:t>miRNA</w:t>
      </w:r>
      <w:r w:rsidRPr="00CD171B">
        <w:rPr>
          <w:rFonts w:eastAsia="SimSun" w:hint="eastAsia"/>
        </w:rPr>
        <w:t>是展示发夹结构因为其上的</w:t>
      </w:r>
      <w:r w:rsidRPr="00CD171B">
        <w:rPr>
          <w:rFonts w:eastAsia="SimSun"/>
        </w:rPr>
        <w:t>SNP</w:t>
      </w:r>
      <w:r w:rsidRPr="00CD171B">
        <w:rPr>
          <w:rFonts w:eastAsia="SimSun" w:hint="eastAsia"/>
        </w:rPr>
        <w:t>稳定性下降（</w:t>
      </w:r>
      <w:r w:rsidRPr="00CD171B">
        <w:rPr>
          <w:rFonts w:eastAsia="SimSun"/>
        </w:rPr>
        <w:t>∆∆G = 39.3 kcal/mol</w:t>
      </w:r>
      <w:r w:rsidRPr="00CD171B">
        <w:rPr>
          <w:rFonts w:eastAsia="SimSun" w:hint="eastAsia"/>
        </w:rPr>
        <w:t>），稳定性保持不变（</w:t>
      </w:r>
      <w:r w:rsidRPr="00CD171B">
        <w:rPr>
          <w:rFonts w:eastAsia="SimSun"/>
        </w:rPr>
        <w:t>∆∆G = 0 kcal/mol</w:t>
      </w:r>
      <w:r w:rsidRPr="00CD171B">
        <w:rPr>
          <w:rFonts w:eastAsia="SimSun" w:hint="eastAsia"/>
        </w:rPr>
        <w:t>）和稳定性增加（</w:t>
      </w:r>
      <w:r w:rsidRPr="00CD171B">
        <w:rPr>
          <w:rFonts w:eastAsia="SimSun"/>
        </w:rPr>
        <w:t>∆∆G = -27.5 kcal/mol</w:t>
      </w:r>
      <w:r w:rsidRPr="00CD171B">
        <w:rPr>
          <w:rFonts w:eastAsia="SimSun" w:hint="eastAsia"/>
        </w:rPr>
        <w:t>）的范例。</w:t>
      </w:r>
    </w:p>
    <w:p w14:paraId="6851B14E" w14:textId="77777777" w:rsidR="00CD171B" w:rsidRDefault="00CD171B"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w:t>
      </w:r>
      <w:r>
        <w:rPr>
          <w:rFonts w:hint="eastAsia"/>
        </w:rPr>
        <w:lastRenderedPageBreak/>
        <w:t>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09F7667A" w:rsidR="00854B24" w:rsidRDefault="00854B24" w:rsidP="006F13B3">
      <w:pPr>
        <w:pStyle w:val="-8"/>
      </w:pPr>
      <w:bookmarkStart w:id="408" w:name="_Toc475614122"/>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sidR="00731EFD">
        <w:rPr>
          <w:rFonts w:hint="eastAsia"/>
        </w:rPr>
        <w:t>两个保守</w:t>
      </w:r>
      <w:r w:rsidR="00731EFD">
        <w:t>pre-miRNA</w:t>
      </w:r>
      <w:r>
        <w:rPr>
          <w:rFonts w:hint="eastAsia"/>
        </w:rPr>
        <w:t>的二级结构预测图</w:t>
      </w:r>
      <w:bookmarkEnd w:id="408"/>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62DB7449" w14:textId="13CAC3B0" w:rsidR="00CF0187" w:rsidRDefault="00731EFD" w:rsidP="00731EFD">
      <w:pPr>
        <w:pStyle w:val="-b"/>
        <w:rPr>
          <w:rFonts w:eastAsia="SimSun"/>
        </w:rPr>
      </w:pPr>
      <w:r w:rsidRPr="00731EFD">
        <w:rPr>
          <w:rFonts w:eastAsia="SimSun" w:hint="eastAsia"/>
        </w:rPr>
        <w:t>注：</w:t>
      </w:r>
      <w:r w:rsidRPr="00731EFD">
        <w:rPr>
          <w:rFonts w:eastAsia="SimSun"/>
        </w:rPr>
        <w:t>osa-miR399h (a), osa-miR156 (b)</w:t>
      </w:r>
      <w:r>
        <w:rPr>
          <w:rFonts w:eastAsia="SimSun" w:hint="eastAsia"/>
        </w:rPr>
        <w:t>，</w:t>
      </w:r>
      <w:r w:rsidRPr="00731EFD">
        <w:rPr>
          <w:rFonts w:eastAsia="SimSun" w:hint="eastAsia"/>
        </w:rPr>
        <w:t>其中用圆圈圈住的是</w:t>
      </w:r>
      <w:r w:rsidRPr="00731EFD">
        <w:rPr>
          <w:rFonts w:eastAsia="SimSun"/>
        </w:rPr>
        <w:t>SNP</w:t>
      </w:r>
      <w:r w:rsidRPr="00731EFD">
        <w:rPr>
          <w:rFonts w:eastAsia="SimSun" w:hint="eastAsia"/>
        </w:rPr>
        <w:t>的位置，这两个保守</w:t>
      </w:r>
      <w:r w:rsidRPr="00731EFD">
        <w:rPr>
          <w:rFonts w:eastAsia="SimSun"/>
        </w:rPr>
        <w:t>miRNA</w:t>
      </w:r>
      <w:r w:rsidRPr="00731EFD">
        <w:rPr>
          <w:rFonts w:eastAsia="SimSun" w:hint="eastAsia"/>
        </w:rPr>
        <w:t>是展示发夹结构因为其上的</w:t>
      </w:r>
      <w:r w:rsidRPr="00731EFD">
        <w:rPr>
          <w:rFonts w:eastAsia="SimSun"/>
        </w:rPr>
        <w:t>SNP</w:t>
      </w:r>
      <w:r w:rsidRPr="00731EFD">
        <w:rPr>
          <w:rFonts w:eastAsia="SimSun" w:hint="eastAsia"/>
        </w:rPr>
        <w:t>稳定性下降（</w:t>
      </w:r>
      <w:r w:rsidRPr="00731EFD">
        <w:rPr>
          <w:rFonts w:eastAsia="SimSun"/>
        </w:rPr>
        <w:t>∆∆G = 11.2 kcal/mol</w:t>
      </w:r>
      <w:r w:rsidRPr="00731EFD">
        <w:rPr>
          <w:rFonts w:eastAsia="SimSun" w:hint="eastAsia"/>
        </w:rPr>
        <w:t>），</w:t>
      </w:r>
      <w:r w:rsidRPr="00731EFD">
        <w:rPr>
          <w:rFonts w:eastAsia="SimSun"/>
        </w:rPr>
        <w:t xml:space="preserve"> </w:t>
      </w:r>
      <w:r w:rsidRPr="00731EFD">
        <w:rPr>
          <w:rFonts w:eastAsia="SimSun" w:hint="eastAsia"/>
        </w:rPr>
        <w:t>和稳定性增加（</w:t>
      </w:r>
      <w:r w:rsidRPr="00731EFD">
        <w:rPr>
          <w:rFonts w:eastAsia="SimSun"/>
        </w:rPr>
        <w:t>∆∆G = -8.1 kcal/mol</w:t>
      </w:r>
      <w:r w:rsidRPr="00731EFD">
        <w:rPr>
          <w:rFonts w:eastAsia="SimSun" w:hint="eastAsia"/>
        </w:rPr>
        <w:t>）的范例。</w:t>
      </w:r>
    </w:p>
    <w:p w14:paraId="73231BB3" w14:textId="77777777" w:rsidR="00731EFD" w:rsidRDefault="00731EFD" w:rsidP="006F13B3"/>
    <w:p w14:paraId="10355508" w14:textId="77C84F5D" w:rsidR="00854B24" w:rsidRPr="00FC27CC" w:rsidRDefault="00CF0187" w:rsidP="006F13B3">
      <w:r>
        <w:rPr>
          <w:rFonts w:hint="eastAsia"/>
        </w:rPr>
        <w:t>对比</w:t>
      </w:r>
      <w:r>
        <w:t xml:space="preserve">Liu Q.P. </w:t>
      </w:r>
      <w:r w:rsidR="00C3574A" w:rsidRPr="00C3574A">
        <w:rPr>
          <w:i/>
        </w:rPr>
        <w:t>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20A44469" w:rsidR="00F238A5" w:rsidRDefault="003838B4" w:rsidP="006F13B3">
      <w:pPr>
        <w:pStyle w:val="Heading2"/>
      </w:pPr>
      <w:bookmarkStart w:id="409" w:name="_Toc475622487"/>
      <w:commentRangeStart w:id="410"/>
      <w:r>
        <w:rPr>
          <w:rFonts w:hint="eastAsia"/>
        </w:rPr>
        <w:t>miRNA</w:t>
      </w:r>
      <w:r w:rsidR="003F69CF">
        <w:rPr>
          <w:rFonts w:hint="eastAsia"/>
        </w:rPr>
        <w:t>和靶基因结合位点互补</w:t>
      </w:r>
      <w:r>
        <w:rPr>
          <w:rFonts w:hint="eastAsia"/>
        </w:rPr>
        <w:t>模式</w:t>
      </w:r>
      <w:ins w:id="411" w:author="Thomas Huang" w:date="2017-04-12T10:45:00Z">
        <w:r w:rsidR="00C341D0">
          <w:rPr>
            <w:rFonts w:hint="eastAsia"/>
          </w:rPr>
          <w:t>的</w:t>
        </w:r>
      </w:ins>
      <w:del w:id="412" w:author="Thomas Huang" w:date="2017-04-12T10:45:00Z">
        <w:r w:rsidR="00D96E87" w:rsidDel="00C341D0">
          <w:delText>(complementar</w:delText>
        </w:r>
        <w:r w:rsidR="00882C1F" w:rsidDel="00C341D0">
          <w:delText>it</w:delText>
        </w:r>
        <w:r w:rsidR="00D96E87" w:rsidDel="00C341D0">
          <w:delText>y pattern)</w:delText>
        </w:r>
      </w:del>
      <w:ins w:id="413" w:author="Thomas Huang" w:date="2017-04-12T10:46:00Z">
        <w:r w:rsidR="00C341D0">
          <w:rPr>
            <w:rFonts w:hint="eastAsia"/>
          </w:rPr>
          <w:t>分析</w:t>
        </w:r>
      </w:ins>
      <w:del w:id="414" w:author="Thomas Huang" w:date="2017-04-12T10:46:00Z">
        <w:r w:rsidR="003A1813" w:rsidDel="00C341D0">
          <w:rPr>
            <w:rFonts w:hint="eastAsia"/>
          </w:rPr>
          <w:delText>研究</w:delText>
        </w:r>
      </w:del>
      <w:bookmarkEnd w:id="409"/>
      <w:commentRangeEnd w:id="410"/>
      <w:r w:rsidR="003A7240">
        <w:rPr>
          <w:rStyle w:val="CommentReference"/>
          <w:rFonts w:eastAsia="宋体"/>
        </w:rPr>
        <w:commentReference w:id="410"/>
      </w:r>
    </w:p>
    <w:p w14:paraId="24C0DD52" w14:textId="1A687D2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w:t>
      </w:r>
      <w:r w:rsidR="00D30B8F">
        <w:rPr>
          <w:rFonts w:hint="eastAsia"/>
        </w:rPr>
        <w:lastRenderedPageBreak/>
        <w:t>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88130B" w:rsidRPr="0088130B">
        <w:rPr>
          <w:vertAlign w:val="superscript"/>
        </w:rPr>
        <w:t>[</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88130B">
        <w:rPr>
          <w:vertAlign w:val="superscript"/>
        </w:rPr>
        <w:t>]</w:t>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88130B" w:rsidRPr="0088130B">
        <w:rPr>
          <w:vertAlign w:val="superscript"/>
        </w:rPr>
        <w:t>[</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88130B">
        <w:rPr>
          <w:vertAlign w:val="superscript"/>
        </w:rPr>
        <w:t>]</w:t>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545C06A7"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w:t>
      </w:r>
      <w:r w:rsidR="00C3574A" w:rsidRPr="00C3574A">
        <w:rPr>
          <w:i/>
        </w:rPr>
        <w:t>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88130B" w:rsidRPr="0088130B">
        <w:rPr>
          <w:vertAlign w:val="superscript"/>
        </w:rPr>
        <w:t>[</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88130B">
        <w:rPr>
          <w:vertAlign w:val="superscript"/>
        </w:rPr>
        <w:t>]</w:t>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1E4D3F4"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w:t>
      </w:r>
      <w:r w:rsidR="00C3574A" w:rsidRPr="00C3574A">
        <w:rPr>
          <w:i/>
        </w:rPr>
        <w:t>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67DB5EF" w:rsidR="00A37048" w:rsidRPr="008B6495" w:rsidRDefault="00A37048" w:rsidP="006F13B3">
      <w:pPr>
        <w:pStyle w:val="-a"/>
      </w:pPr>
      <w:bookmarkStart w:id="415" w:name="_Toc475614347"/>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Pr="008B6495">
        <w:t>DV</w:t>
      </w:r>
      <w:r w:rsidRPr="008B6495">
        <w:rPr>
          <w:rFonts w:hint="eastAsia"/>
        </w:rPr>
        <w:t>组和</w:t>
      </w:r>
      <w:r w:rsidRPr="008B6495">
        <w:t>PNDV</w:t>
      </w:r>
      <w:r w:rsidRPr="008B6495">
        <w:rPr>
          <w:rFonts w:hint="eastAsia"/>
        </w:rPr>
        <w:t>组</w:t>
      </w:r>
      <w:r w:rsidR="00731EFD">
        <w:rPr>
          <w:rFonts w:hint="eastAsia"/>
        </w:rPr>
        <w:t>所有成员</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415"/>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45CDF936" w:rsidR="00A37048"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106E5CE3" w14:textId="77777777" w:rsidR="00C341D0" w:rsidRDefault="00C341D0" w:rsidP="00C341D0">
      <w:moveToRangeStart w:id="416" w:author="Thomas Huang" w:date="2017-04-12T10:47:00Z" w:name="move479757356"/>
      <w:moveTo w:id="417" w:author="Thomas Huang" w:date="2017-04-12T10:47:00Z">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 xml:space="preserve">Liu Q.K. </w:t>
        </w:r>
        <w:r w:rsidRPr="00C3574A">
          <w:rPr>
            <w:i/>
          </w:rPr>
          <w:t>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moveTo>
    </w:p>
    <w:moveToRangeEnd w:id="416"/>
    <w:p w14:paraId="425EC8B5" w14:textId="77777777" w:rsidR="00D81CF3" w:rsidRDefault="00D81CF3" w:rsidP="006F13B3">
      <w:pPr>
        <w:rPr>
          <w:ins w:id="418" w:author="Thomas Huang" w:date="2017-04-12T10:47:00Z"/>
        </w:rPr>
      </w:pPr>
    </w:p>
    <w:p w14:paraId="74EE1BFF" w14:textId="77777777" w:rsidR="00C341D0" w:rsidRDefault="00C341D0" w:rsidP="006F13B3">
      <w:pPr>
        <w:rPr>
          <w:ins w:id="419" w:author="Thomas Huang" w:date="2017-04-12T10:47:00Z"/>
        </w:rPr>
      </w:pPr>
    </w:p>
    <w:p w14:paraId="6DB4F3EE" w14:textId="77777777" w:rsidR="00C341D0" w:rsidRPr="007E0527" w:rsidRDefault="00C341D0" w:rsidP="006F13B3"/>
    <w:p w14:paraId="53B051CF" w14:textId="0C32C4A8" w:rsidR="001A2113" w:rsidRPr="008B6495" w:rsidRDefault="001A2113" w:rsidP="006F13B3">
      <w:pPr>
        <w:pStyle w:val="-a"/>
      </w:pPr>
      <w:bookmarkStart w:id="420" w:name="_Toc475614348"/>
      <w:r w:rsidRPr="008B6495">
        <w:lastRenderedPageBreak/>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DV</w:t>
      </w:r>
      <w:r w:rsidRPr="008B6495">
        <w:rPr>
          <w:rFonts w:hint="eastAsia"/>
        </w:rPr>
        <w:t>组和</w:t>
      </w:r>
      <w:r w:rsidRPr="008B6495">
        <w:t>PNDV</w:t>
      </w:r>
      <w:r w:rsidRPr="008B6495">
        <w:rPr>
          <w:rFonts w:hint="eastAsia"/>
        </w:rPr>
        <w:t>组</w:t>
      </w:r>
      <w:r w:rsidR="00731EFD">
        <w:rPr>
          <w:rFonts w:hint="eastAsia"/>
        </w:rPr>
        <w:t>正规</w:t>
      </w:r>
      <w:r w:rsidR="00731EFD">
        <w:rPr>
          <w:rFonts w:hint="eastAsia"/>
        </w:rPr>
        <w:t>miRNA</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420"/>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7E41276B" w:rsidR="00E8764E"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9661" w:type="dxa"/>
        <w:jc w:val="center"/>
        <w:tblLook w:val="04A0" w:firstRow="1" w:lastRow="0" w:firstColumn="1" w:lastColumn="0" w:noHBand="0" w:noVBand="1"/>
      </w:tblPr>
      <w:tblGrid>
        <w:gridCol w:w="1224"/>
        <w:gridCol w:w="757"/>
        <w:gridCol w:w="786"/>
        <w:gridCol w:w="787"/>
        <w:gridCol w:w="663"/>
        <w:gridCol w:w="663"/>
        <w:gridCol w:w="787"/>
        <w:gridCol w:w="787"/>
        <w:gridCol w:w="787"/>
        <w:gridCol w:w="787"/>
        <w:gridCol w:w="787"/>
        <w:gridCol w:w="846"/>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commentRangeStart w:id="421"/>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commentRangeEnd w:id="421"/>
        <w:tc>
          <w:tcPr>
            <w:tcW w:w="671" w:type="dxa"/>
            <w:tcBorders>
              <w:top w:val="nil"/>
              <w:left w:val="nil"/>
              <w:bottom w:val="nil"/>
              <w:right w:val="nil"/>
            </w:tcBorders>
            <w:shd w:val="clear" w:color="auto" w:fill="auto"/>
            <w:vAlign w:val="center"/>
            <w:hideMark/>
          </w:tcPr>
          <w:p w14:paraId="63F822DB" w14:textId="77777777" w:rsidR="001A2113" w:rsidRPr="001A2113" w:rsidRDefault="003A7240" w:rsidP="006F13B3">
            <w:pPr>
              <w:pStyle w:val="Table"/>
            </w:pPr>
            <w:r>
              <w:rPr>
                <w:rStyle w:val="CommentReference"/>
              </w:rPr>
              <w:commentReference w:id="421"/>
            </w:r>
          </w:p>
        </w:tc>
      </w:tr>
    </w:tbl>
    <w:p w14:paraId="4DE2A165" w14:textId="648DC6F1" w:rsidR="00E8764E" w:rsidRDefault="00E8764E" w:rsidP="006F13B3"/>
    <w:p w14:paraId="6F6017C2" w14:textId="2B9BBB54" w:rsidR="008B6495" w:rsidDel="00C341D0" w:rsidRDefault="008B6495" w:rsidP="006F13B3">
      <w:moveFromRangeStart w:id="422" w:author="Thomas Huang" w:date="2017-04-12T10:47:00Z" w:name="move479757356"/>
      <w:moveFrom w:id="423" w:author="Thomas Huang" w:date="2017-04-12T10:47:00Z">
        <w:r w:rsidDel="00C341D0">
          <w:rPr>
            <w:rFonts w:hint="eastAsia"/>
          </w:rPr>
          <w:t>同时在这两次实验中，对比</w:t>
        </w:r>
        <w:r w:rsidDel="00C341D0">
          <w:rPr>
            <w:rFonts w:hint="eastAsia"/>
          </w:rPr>
          <w:t>3</w:t>
        </w:r>
        <w:r w:rsidDel="00C341D0">
          <w:t>’</w:t>
        </w:r>
        <w:r w:rsidDel="00C341D0">
          <w:rPr>
            <w:rFonts w:hint="eastAsia"/>
          </w:rPr>
          <w:t>区段和</w:t>
        </w:r>
        <w:r w:rsidDel="00C341D0">
          <w:t>5’</w:t>
        </w:r>
        <w:r w:rsidDel="00C341D0">
          <w:rPr>
            <w:rFonts w:hint="eastAsia"/>
          </w:rPr>
          <w:t>区段，发现</w:t>
        </w:r>
        <w:r w:rsidDel="00C341D0">
          <w:t>3’</w:t>
        </w:r>
        <w:r w:rsidDel="00C341D0">
          <w:rPr>
            <w:rFonts w:hint="eastAsia"/>
          </w:rPr>
          <w:t>区段的错配率比</w:t>
        </w:r>
        <w:r w:rsidDel="00C341D0">
          <w:t>5’</w:t>
        </w:r>
        <w:r w:rsidDel="00C341D0">
          <w:rPr>
            <w:rFonts w:hint="eastAsia"/>
          </w:rPr>
          <w:t>区段的错配率要高，说明</w:t>
        </w:r>
        <w:r w:rsidDel="00C341D0">
          <w:t>3’</w:t>
        </w:r>
        <w:r w:rsidDel="00C341D0">
          <w:rPr>
            <w:rFonts w:hint="eastAsia"/>
          </w:rPr>
          <w:t>区段对错配的容忍度高于</w:t>
        </w:r>
        <w:r w:rsidDel="00C341D0">
          <w:t>5’</w:t>
        </w:r>
        <w:r w:rsidDel="00C341D0">
          <w:rPr>
            <w:rFonts w:hint="eastAsia"/>
          </w:rPr>
          <w:t>区段，这也再次支持了</w:t>
        </w:r>
        <w:r w:rsidDel="00C341D0">
          <w:t xml:space="preserve">Liu Q.K. </w:t>
        </w:r>
        <w:r w:rsidR="00C3574A" w:rsidRPr="00C3574A" w:rsidDel="00C341D0">
          <w:rPr>
            <w:i/>
          </w:rPr>
          <w:t>et al.</w:t>
        </w:r>
        <w:r w:rsidDel="00C341D0">
          <w:rPr>
            <w:rFonts w:hint="eastAsia"/>
          </w:rPr>
          <w:t>的结论，也就是</w:t>
        </w:r>
        <w:r w:rsidRPr="005E69D5" w:rsidDel="00C341D0">
          <w:rPr>
            <w:rFonts w:hint="eastAsia"/>
          </w:rPr>
          <w:t>5</w:t>
        </w:r>
        <w:r w:rsidRPr="005E69D5" w:rsidDel="00C341D0">
          <w:rPr>
            <w:rFonts w:hint="eastAsia"/>
          </w:rPr>
          <w:t>’区段</w:t>
        </w:r>
        <w:r w:rsidRPr="005E69D5" w:rsidDel="00C341D0">
          <w:rPr>
            <w:rFonts w:hint="eastAsia"/>
          </w:rPr>
          <w:t xml:space="preserve"> (</w:t>
        </w:r>
        <w:r w:rsidRPr="005E69D5" w:rsidDel="00C341D0">
          <w:rPr>
            <w:rFonts w:hint="eastAsia"/>
          </w:rPr>
          <w:t>位点</w:t>
        </w:r>
        <w:r w:rsidRPr="005E69D5" w:rsidDel="00C341D0">
          <w:rPr>
            <w:rFonts w:hint="eastAsia"/>
          </w:rPr>
          <w:t>2 ~ 12)</w:t>
        </w:r>
        <w:r w:rsidRPr="005E69D5" w:rsidDel="00C341D0">
          <w:rPr>
            <w:rFonts w:hint="eastAsia"/>
          </w:rPr>
          <w:t>发生的错配会导致植物</w:t>
        </w:r>
        <w:r w:rsidRPr="005E69D5" w:rsidDel="00C341D0">
          <w:rPr>
            <w:rFonts w:hint="eastAsia"/>
          </w:rPr>
          <w:t>miRNA</w:t>
        </w:r>
        <w:r w:rsidRPr="005E69D5" w:rsidDel="00C341D0">
          <w:rPr>
            <w:rFonts w:hint="eastAsia"/>
          </w:rPr>
          <w:t>调节效率降低；相反，在</w:t>
        </w:r>
        <w:r w:rsidRPr="005E69D5" w:rsidDel="00C341D0">
          <w:rPr>
            <w:rFonts w:hint="eastAsia"/>
          </w:rPr>
          <w:t>3</w:t>
        </w:r>
        <w:r w:rsidRPr="005E69D5" w:rsidDel="00C341D0">
          <w:rPr>
            <w:rFonts w:hint="eastAsia"/>
          </w:rPr>
          <w:t>’</w:t>
        </w:r>
        <w:r w:rsidRPr="005E69D5" w:rsidDel="00C341D0">
          <w:rPr>
            <w:rFonts w:hint="eastAsia"/>
          </w:rPr>
          <w:t xml:space="preserve"> (</w:t>
        </w:r>
        <w:r w:rsidRPr="005E69D5" w:rsidDel="00C341D0">
          <w:rPr>
            <w:rFonts w:hint="eastAsia"/>
          </w:rPr>
          <w:t>位点</w:t>
        </w:r>
        <w:r w:rsidRPr="005E69D5" w:rsidDel="00C341D0">
          <w:rPr>
            <w:rFonts w:hint="eastAsia"/>
          </w:rPr>
          <w:t>13 ~ 21)</w:t>
        </w:r>
        <w:r w:rsidRPr="005E69D5" w:rsidDel="00C341D0">
          <w:rPr>
            <w:rFonts w:hint="eastAsia"/>
          </w:rPr>
          <w:t>区段发生的错配甚至可能比完全匹配的调节效率还要高</w:t>
        </w:r>
        <w:r w:rsidDel="00C341D0">
          <w:rPr>
            <w:rFonts w:hint="eastAsia"/>
          </w:rPr>
          <w:t>。</w:t>
        </w:r>
      </w:moveFrom>
    </w:p>
    <w:moveFromRangeEnd w:id="422"/>
    <w:p w14:paraId="470D96D4" w14:textId="77777777" w:rsidR="008B6495" w:rsidRPr="003F69CF" w:rsidRDefault="008B6495" w:rsidP="006F13B3"/>
    <w:p w14:paraId="5919C000" w14:textId="58645952" w:rsidR="003838B4" w:rsidRDefault="006F39A5" w:rsidP="006F13B3">
      <w:pPr>
        <w:pStyle w:val="Heading2"/>
      </w:pPr>
      <w:bookmarkStart w:id="424" w:name="_Toc475622488"/>
      <w:r>
        <w:rPr>
          <w:rFonts w:hint="eastAsia"/>
        </w:rPr>
        <w:t>联合互补模式分析</w:t>
      </w:r>
      <w:bookmarkEnd w:id="424"/>
    </w:p>
    <w:p w14:paraId="1088D9D7" w14:textId="0C585DB3" w:rsidR="005E09F4" w:rsidRDefault="006B5261" w:rsidP="006F13B3">
      <w:pPr>
        <w:pStyle w:val="Heading3"/>
      </w:pPr>
      <w:bookmarkStart w:id="425" w:name="_Toc475622489"/>
      <w:commentRangeStart w:id="426"/>
      <w:r>
        <w:rPr>
          <w:rFonts w:hint="eastAsia"/>
        </w:rPr>
        <w:t>联合互补模式分析方法</w:t>
      </w:r>
      <w:ins w:id="427" w:author="Thomas Huang" w:date="2017-04-12T10:48:00Z">
        <w:r w:rsidR="00FE38F1">
          <w:rPr>
            <w:rFonts w:hint="eastAsia"/>
          </w:rPr>
          <w:t>的拓展</w:t>
        </w:r>
      </w:ins>
      <w:del w:id="428" w:author="Thomas Huang" w:date="2017-04-06T16:27:00Z">
        <w:r w:rsidDel="003A7240">
          <w:rPr>
            <w:rFonts w:hint="eastAsia"/>
          </w:rPr>
          <w:delText>介绍</w:delText>
        </w:r>
      </w:del>
      <w:bookmarkEnd w:id="425"/>
      <w:commentRangeEnd w:id="426"/>
      <w:r w:rsidR="003A7240">
        <w:rPr>
          <w:rStyle w:val="CommentReference"/>
          <w:rFonts w:eastAsia="宋体"/>
          <w:bCs w:val="0"/>
        </w:rPr>
        <w:commentReference w:id="426"/>
      </w:r>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w:t>
      </w:r>
      <w:r w:rsidR="003A7CAA">
        <w:rPr>
          <w:rFonts w:hint="eastAsia"/>
        </w:rPr>
        <w:lastRenderedPageBreak/>
        <w:t>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bookmarkStart w:id="429" w:name="_GoBack"/>
      <w:r w:rsidRPr="00AE264B">
        <w:drawing>
          <wp:inline distT="0" distB="0" distL="0" distR="0" wp14:anchorId="5AA6DBD7" wp14:editId="5042D060">
            <wp:extent cx="4220308" cy="2705686"/>
            <wp:effectExtent l="0" t="0" r="0" b="1270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15188" r="876"/>
                    <a:stretch/>
                  </pic:blipFill>
                  <pic:spPr bwMode="auto">
                    <a:xfrm>
                      <a:off x="0" y="0"/>
                      <a:ext cx="4241744" cy="2719429"/>
                    </a:xfrm>
                    <a:prstGeom prst="rect">
                      <a:avLst/>
                    </a:prstGeom>
                    <a:noFill/>
                    <a:ln>
                      <a:noFill/>
                    </a:ln>
                    <a:extLst>
                      <a:ext uri="{53640926-AAD7-44D8-BBD7-CCE9431645EC}">
                        <a14:shadowObscured xmlns:a14="http://schemas.microsoft.com/office/drawing/2010/main"/>
                      </a:ext>
                    </a:extLst>
                  </pic:spPr>
                </pic:pic>
              </a:graphicData>
            </a:graphic>
          </wp:inline>
        </w:drawing>
      </w:r>
      <w:bookmarkEnd w:id="429"/>
    </w:p>
    <w:p w14:paraId="5E2C2786" w14:textId="5AB0D32C" w:rsidR="0076134C" w:rsidRPr="00F73E58" w:rsidRDefault="0076134C" w:rsidP="006F13B3">
      <w:pPr>
        <w:pStyle w:val="-8"/>
      </w:pPr>
      <w:bookmarkStart w:id="430" w:name="_Toc475614123"/>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bookmarkEnd w:id="430"/>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lastRenderedPageBreak/>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AD9056E" w:rsidR="007F5058" w:rsidRDefault="007F5058" w:rsidP="006F13B3">
      <w:pPr>
        <w:pStyle w:val="-8"/>
      </w:pPr>
      <w:bookmarkStart w:id="431" w:name="_Toc475614124"/>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SNP</w:t>
      </w:r>
      <w:r w:rsidR="003C5B44">
        <w:rPr>
          <w:rFonts w:hint="eastAsia"/>
        </w:rPr>
        <w:t>带来</w:t>
      </w:r>
      <w:r>
        <w:rPr>
          <w:rFonts w:hint="eastAsia"/>
        </w:rPr>
        <w:t>的四种互补性变化图例</w:t>
      </w:r>
      <w:bookmarkEnd w:id="431"/>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169FE675" w14:textId="7A37A28D" w:rsidR="007F5058" w:rsidRDefault="003C5B44" w:rsidP="003C5B44">
      <w:pPr>
        <w:pStyle w:val="-b"/>
        <w:rPr>
          <w:rFonts w:eastAsia="SimSun"/>
        </w:rPr>
      </w:pPr>
      <w:r w:rsidRPr="003C5B44">
        <w:rPr>
          <w:rFonts w:eastAsia="SimSun" w:hint="eastAsia"/>
        </w:rPr>
        <w:t>注：左上方的是类别</w:t>
      </w:r>
      <w:r w:rsidRPr="003C5B44">
        <w:rPr>
          <w:rFonts w:eastAsia="SimSun" w:hint="eastAsia"/>
        </w:rPr>
        <w:t>4</w:t>
      </w:r>
      <w:r w:rsidRPr="003C5B44">
        <w:rPr>
          <w:rFonts w:eastAsia="SimSun" w:hint="eastAsia"/>
        </w:rPr>
        <w:t>（从错配到错配）、右上方的是类别</w:t>
      </w:r>
      <w:r w:rsidRPr="003C5B44">
        <w:rPr>
          <w:rFonts w:eastAsia="SimSun" w:hint="eastAsia"/>
        </w:rPr>
        <w:t>2</w:t>
      </w:r>
      <w:r w:rsidRPr="003C5B44">
        <w:rPr>
          <w:rFonts w:eastAsia="SimSun" w:hint="eastAsia"/>
        </w:rPr>
        <w:t>（从错配到配对）、左下方的是类别</w:t>
      </w:r>
      <w:r w:rsidRPr="003C5B44">
        <w:rPr>
          <w:rFonts w:eastAsia="SimSun" w:hint="eastAsia"/>
        </w:rPr>
        <w:t>1</w:t>
      </w:r>
      <w:r w:rsidRPr="003C5B44">
        <w:rPr>
          <w:rFonts w:eastAsia="SimSun" w:hint="eastAsia"/>
        </w:rPr>
        <w:t>（从配对到错配）、右下方的是类别</w:t>
      </w:r>
      <w:r w:rsidRPr="003C5B44">
        <w:rPr>
          <w:rFonts w:eastAsia="SimSun" w:hint="eastAsia"/>
        </w:rPr>
        <w:t>3</w:t>
      </w:r>
      <w:r w:rsidRPr="003C5B44">
        <w:rPr>
          <w:rFonts w:eastAsia="SimSun" w:hint="eastAsia"/>
        </w:rPr>
        <w:t>（从配对到配对）；每个范例中，上面的互补模式是参考基因组模式，而下面的互补模式则是突变之后的单倍体基因组模式；其中每个互补模式中，上面的序列是</w:t>
      </w:r>
      <w:r w:rsidRPr="003C5B44">
        <w:rPr>
          <w:rFonts w:eastAsia="SimSun" w:hint="eastAsia"/>
        </w:rPr>
        <w:t>miRNA</w:t>
      </w:r>
      <w:r w:rsidRPr="003C5B44">
        <w:rPr>
          <w:rFonts w:eastAsia="SimSun" w:hint="eastAsia"/>
        </w:rPr>
        <w:t>的序列，而下面的序列是靶基因上</w:t>
      </w:r>
      <w:r w:rsidRPr="003C5B44">
        <w:rPr>
          <w:rFonts w:eastAsia="SimSun" w:hint="eastAsia"/>
        </w:rPr>
        <w:t>miRNA</w:t>
      </w:r>
      <w:r w:rsidRPr="003C5B44">
        <w:rPr>
          <w:rFonts w:eastAsia="SimSun" w:hint="eastAsia"/>
        </w:rPr>
        <w:t>结合位点的序列；</w:t>
      </w:r>
    </w:p>
    <w:p w14:paraId="5449E10A" w14:textId="77777777" w:rsidR="003C5B44" w:rsidRPr="000763DB" w:rsidRDefault="003C5B44" w:rsidP="003C5B44">
      <w:pPr>
        <w:pStyle w:val="-b"/>
      </w:pPr>
    </w:p>
    <w:p w14:paraId="519DC5B5" w14:textId="0B5B231D" w:rsidR="006B5261" w:rsidRDefault="00D81CF3" w:rsidP="006F13B3">
      <w:pPr>
        <w:pStyle w:val="Heading3"/>
      </w:pPr>
      <w:bookmarkStart w:id="432" w:name="_Toc475622490"/>
      <w:r>
        <w:rPr>
          <w:rFonts w:hint="eastAsia"/>
        </w:rPr>
        <w:lastRenderedPageBreak/>
        <w:t>互补性恢复现象和</w:t>
      </w:r>
      <w:r>
        <w:t>osa-miR818</w:t>
      </w:r>
      <w:r>
        <w:rPr>
          <w:rFonts w:hint="eastAsia"/>
        </w:rPr>
        <w:t>家族</w:t>
      </w:r>
      <w:bookmarkEnd w:id="432"/>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AC1083E"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0088130B" w:rsidRPr="0088130B">
        <w:rPr>
          <w:vertAlign w:val="superscript"/>
        </w:rPr>
        <w:t>[</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0088130B">
        <w:rPr>
          <w:vertAlign w:val="superscript"/>
        </w:rPr>
        <w:t>]</w:t>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lastRenderedPageBreak/>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433" w:name="_Toc475614125"/>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bookmarkEnd w:id="433"/>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124244CD" w14:textId="12C7E574" w:rsidR="009169A8" w:rsidRDefault="003C5B44" w:rsidP="003C5B44">
      <w:pPr>
        <w:pStyle w:val="-b"/>
        <w:rPr>
          <w:rFonts w:eastAsia="SimSun"/>
        </w:rPr>
      </w:pPr>
      <w:r w:rsidRPr="003C5B44">
        <w:rPr>
          <w:rFonts w:eastAsia="SimSun" w:hint="eastAsia"/>
        </w:rPr>
        <w:t>注：图中，竖线代表配对，空格代表错配，互补模式的排列顺序是</w:t>
      </w:r>
      <w:r w:rsidRPr="003C5B44">
        <w:rPr>
          <w:rFonts w:eastAsia="SimSun" w:hint="eastAsia"/>
        </w:rPr>
        <w:t>miRNA</w:t>
      </w:r>
      <w:r w:rsidRPr="003C5B44">
        <w:rPr>
          <w:rFonts w:eastAsia="SimSun" w:hint="eastAsia"/>
        </w:rPr>
        <w:t>的</w:t>
      </w:r>
      <w:r w:rsidRPr="003C5B44">
        <w:rPr>
          <w:rFonts w:eastAsia="SimSun" w:hint="eastAsia"/>
        </w:rPr>
        <w:t>5</w:t>
      </w:r>
      <w:r w:rsidRPr="003C5B44">
        <w:rPr>
          <w:rFonts w:eastAsia="SimSun" w:hint="eastAsia"/>
        </w:rPr>
        <w:t>’到</w:t>
      </w:r>
      <w:r w:rsidRPr="003C5B44">
        <w:rPr>
          <w:rFonts w:eastAsia="SimSun" w:hint="eastAsia"/>
        </w:rPr>
        <w:t>3</w:t>
      </w:r>
      <w:r w:rsidRPr="003C5B44">
        <w:rPr>
          <w:rFonts w:eastAsia="SimSun" w:hint="eastAsia"/>
        </w:rPr>
        <w:t>’方向</w:t>
      </w:r>
    </w:p>
    <w:p w14:paraId="0143D1EE" w14:textId="77777777" w:rsidR="003C5B44" w:rsidRDefault="003C5B44" w:rsidP="006F13B3"/>
    <w:p w14:paraId="30C9F5FE" w14:textId="78B7A3BA"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A27289">
        <w:rPr>
          <w:rStyle w:val="EndnoteReference"/>
        </w:rPr>
        <w:t>[</w:t>
      </w:r>
      <w:r w:rsidR="00A27289">
        <w:rPr>
          <w:rStyle w:val="EndnoteReference"/>
        </w:rPr>
        <w:endnoteReference w:id="62"/>
      </w:r>
      <w:r w:rsidR="00A27289">
        <w:rPr>
          <w:rStyle w:val="EndnoteReference"/>
        </w:rPr>
        <w:t>]</w:t>
      </w:r>
      <w:r w:rsidR="00B87CDF" w:rsidRPr="00B87CDF">
        <w:rPr>
          <w:rFonts w:hint="eastAsia"/>
        </w:rPr>
        <w:t>以及</w:t>
      </w:r>
      <w:r w:rsidR="00B87CDF" w:rsidRPr="00B87CDF">
        <w:rPr>
          <w:rFonts w:hint="eastAsia"/>
        </w:rPr>
        <w:t>Li</w:t>
      </w:r>
      <w:r w:rsidR="00004985">
        <w:t xml:space="preserve"> L.Y.</w:t>
      </w:r>
      <w:r w:rsidR="00B87CDF" w:rsidRPr="00B87CDF">
        <w:rPr>
          <w:rFonts w:hint="eastAsia"/>
        </w:rPr>
        <w:t xml:space="preserve"> </w:t>
      </w:r>
      <w:r w:rsidR="00C3574A" w:rsidRPr="00C3574A">
        <w:rPr>
          <w:i/>
        </w:rPr>
        <w:t>et al.</w:t>
      </w:r>
      <w:r w:rsidR="00B87CDF" w:rsidRPr="00B87CDF">
        <w:rPr>
          <w:rFonts w:hint="eastAsia"/>
        </w:rPr>
        <w:t xml:space="preserve">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A27289">
        <w:rPr>
          <w:rStyle w:val="EndnoteReference"/>
        </w:rPr>
        <w:t>[</w:t>
      </w:r>
      <w:r w:rsidR="00A27289">
        <w:rPr>
          <w:rStyle w:val="EndnoteReference"/>
        </w:rPr>
        <w:endnoteReference w:id="63"/>
      </w:r>
      <w:r w:rsidR="00A27289">
        <w:rPr>
          <w:rStyle w:val="EndnoteReference"/>
        </w:rPr>
        <w:t>]</w:t>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lastRenderedPageBreak/>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7753C0A" w:rsidR="001B3845" w:rsidRDefault="001B3845" w:rsidP="006F13B3">
      <w:pPr>
        <w:pStyle w:val="-8"/>
      </w:pPr>
      <w:bookmarkStart w:id="434" w:name="_Toc475614126"/>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家族的二级结构预测图</w:t>
      </w:r>
      <w:bookmarkEnd w:id="434"/>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Default="001B3845" w:rsidP="006F13B3">
      <w:pPr>
        <w:pStyle w:val="-9"/>
      </w:pPr>
      <w:r>
        <w:t>Note: The mature miRNA sequences are shaded in pink</w:t>
      </w:r>
    </w:p>
    <w:p w14:paraId="2EAC7038" w14:textId="2A7A43F2" w:rsidR="003C5B44" w:rsidRPr="001B3845" w:rsidRDefault="003C5B44" w:rsidP="006F13B3">
      <w:pPr>
        <w:pStyle w:val="-9"/>
        <w:rPr>
          <w:rFonts w:eastAsia="SimSun"/>
        </w:rPr>
      </w:pPr>
      <w:r w:rsidRPr="003C5B44">
        <w:rPr>
          <w:rFonts w:eastAsia="SimSun" w:hint="eastAsia"/>
        </w:rPr>
        <w:t>注：其中粉红色阴影标注的是成熟</w:t>
      </w:r>
      <w:r w:rsidRPr="003C5B44">
        <w:rPr>
          <w:rFonts w:eastAsia="SimSun" w:hint="eastAsia"/>
        </w:rPr>
        <w:t>miRNA</w:t>
      </w:r>
      <w:r w:rsidRPr="003C5B44">
        <w:rPr>
          <w:rFonts w:eastAsia="SimSun" w:hint="eastAsia"/>
        </w:rPr>
        <w:t>序列</w:t>
      </w:r>
    </w:p>
    <w:p w14:paraId="13F7E230" w14:textId="77777777" w:rsidR="006F13B3" w:rsidRDefault="006F13B3" w:rsidP="006F13B3"/>
    <w:p w14:paraId="7AF3B089" w14:textId="04A8AE86" w:rsidR="00E75434" w:rsidRDefault="0058387F" w:rsidP="006F13B3">
      <w:r>
        <w:rPr>
          <w:rFonts w:hint="eastAsia"/>
        </w:rPr>
        <w:lastRenderedPageBreak/>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r w:rsidR="009911B9" w:rsidRPr="009911B9">
        <w:rPr>
          <w:rFonts w:hint="eastAsia"/>
        </w:rPr>
        <w:t>有趣的是，其中一个靶基因</w:t>
      </w:r>
      <w:r w:rsidR="009911B9" w:rsidRPr="009911B9">
        <w:rPr>
          <w:rFonts w:hint="eastAsia"/>
        </w:rPr>
        <w:t>LOC_Os06g17950</w:t>
      </w:r>
      <w:r w:rsidR="009911B9" w:rsidRPr="009911B9">
        <w:rPr>
          <w:rFonts w:hint="eastAsia"/>
        </w:rPr>
        <w:t>，是水稻</w:t>
      </w:r>
      <w:r w:rsidR="009911B9" w:rsidRPr="009911B9">
        <w:rPr>
          <w:rFonts w:hint="eastAsia"/>
        </w:rPr>
        <w:t>NBS-LRR</w:t>
      </w:r>
      <w:r w:rsidR="009911B9" w:rsidRPr="009911B9">
        <w:rPr>
          <w:rFonts w:hint="eastAsia"/>
        </w:rPr>
        <w:t>疾病抵抗蛋白基因，被报道主要负责植物中微生物病原体的监测和防御。另外，</w:t>
      </w:r>
      <w:r w:rsidR="009911B9" w:rsidRPr="009911B9">
        <w:rPr>
          <w:rFonts w:hint="eastAsia"/>
        </w:rPr>
        <w:t>LOC_Os12g16290</w:t>
      </w:r>
      <w:r w:rsidR="009911B9" w:rsidRPr="009911B9">
        <w:rPr>
          <w:rFonts w:hint="eastAsia"/>
        </w:rPr>
        <w:t>则是水稻中的异黄酮还原酶基因</w:t>
      </w:r>
      <w:r w:rsidR="009911B9" w:rsidRPr="009911B9">
        <w:rPr>
          <w:rFonts w:hint="eastAsia"/>
        </w:rPr>
        <w:t xml:space="preserve"> (isoflavone reductase)</w:t>
      </w:r>
      <w:r w:rsidR="009911B9" w:rsidRPr="009911B9">
        <w:rPr>
          <w:rFonts w:hint="eastAsia"/>
        </w:rPr>
        <w:t>，而</w:t>
      </w:r>
      <w:r w:rsidR="009911B9" w:rsidRPr="009911B9">
        <w:rPr>
          <w:rFonts w:hint="eastAsia"/>
        </w:rPr>
        <w:t>OsIRL (isoflavone reductase-like gene)</w:t>
      </w:r>
      <w:r w:rsidR="009911B9" w:rsidRPr="009911B9">
        <w:rPr>
          <w:rFonts w:hint="eastAsia"/>
        </w:rPr>
        <w:t>被报道能够提高对生物压力，</w:t>
      </w:r>
      <w:r w:rsidR="009911B9" w:rsidRPr="009911B9">
        <w:rPr>
          <w:rFonts w:hint="eastAsia"/>
        </w:rPr>
        <w:t xml:space="preserve"> </w:t>
      </w:r>
      <w:r w:rsidR="009911B9" w:rsidRPr="009911B9">
        <w:rPr>
          <w:rFonts w:hint="eastAsia"/>
        </w:rPr>
        <w:t>包括茉莉酸和稻瘟病菌，导致的活性氧的耐受性</w:t>
      </w:r>
      <w:r w:rsidR="009911B9" w:rsidRPr="009911B9">
        <w:rPr>
          <w:vertAlign w:val="superscript"/>
        </w:rPr>
        <w:t>[</w:t>
      </w:r>
      <w:r w:rsidR="009911B9">
        <w:rPr>
          <w:rStyle w:val="EndnoteReference"/>
        </w:rPr>
        <w:endnoteReference w:id="64"/>
      </w:r>
      <w:r w:rsidR="009911B9" w:rsidRPr="009911B9">
        <w:rPr>
          <w:vertAlign w:val="superscript"/>
        </w:rPr>
        <w:t>,</w:t>
      </w:r>
      <w:r w:rsidR="009911B9">
        <w:rPr>
          <w:rStyle w:val="EndnoteReference"/>
        </w:rPr>
        <w:endnoteReference w:id="65"/>
      </w:r>
      <w:r w:rsidR="009911B9">
        <w:rPr>
          <w:vertAlign w:val="superscript"/>
        </w:rPr>
        <w:t>]</w:t>
      </w:r>
      <w:r w:rsidR="009911B9" w:rsidRPr="009911B9">
        <w:rPr>
          <w:rFonts w:hint="eastAsia"/>
        </w:rPr>
        <w:t>。</w:t>
      </w:r>
    </w:p>
    <w:p w14:paraId="20B66AF0" w14:textId="4AE3DA70" w:rsidR="009911B9" w:rsidRPr="00EA2FDF" w:rsidRDefault="009911B9" w:rsidP="006F13B3">
      <w:r w:rsidRPr="009911B9">
        <w:rPr>
          <w:rFonts w:hint="eastAsia"/>
        </w:rPr>
        <w:t>而最近，</w:t>
      </w:r>
      <w:r w:rsidRPr="009911B9">
        <w:rPr>
          <w:rFonts w:hint="eastAsia"/>
        </w:rPr>
        <w:t>Zhang Y. et al.(2016)</w:t>
      </w:r>
      <w:r w:rsidRPr="009911B9">
        <w:rPr>
          <w:rFonts w:hint="eastAsia"/>
        </w:rPr>
        <w:t>提出了植物</w:t>
      </w:r>
      <w:r w:rsidRPr="009911B9">
        <w:rPr>
          <w:rFonts w:hint="eastAsia"/>
        </w:rPr>
        <w:t>NBS-LRR</w:t>
      </w:r>
      <w:r w:rsidRPr="009911B9">
        <w:rPr>
          <w:rFonts w:hint="eastAsia"/>
        </w:rPr>
        <w:t>和</w:t>
      </w:r>
      <w:r w:rsidRPr="009911B9">
        <w:rPr>
          <w:rFonts w:hint="eastAsia"/>
        </w:rPr>
        <w:t>miRNA</w:t>
      </w:r>
      <w:r w:rsidRPr="009911B9">
        <w:rPr>
          <w:rFonts w:hint="eastAsia"/>
        </w:rPr>
        <w:t>的共同进化模型，并且在包含水稻在内的多种陆地植物中发现有</w:t>
      </w:r>
      <w:r w:rsidRPr="009911B9">
        <w:rPr>
          <w:rFonts w:hint="eastAsia"/>
        </w:rPr>
        <w:t>miRNA-NBS-LRR</w:t>
      </w:r>
      <w:r w:rsidRPr="009911B9">
        <w:rPr>
          <w:rFonts w:hint="eastAsia"/>
        </w:rPr>
        <w:t>调控系统。其中调控</w:t>
      </w:r>
      <w:r w:rsidRPr="009911B9">
        <w:rPr>
          <w:rFonts w:hint="eastAsia"/>
        </w:rPr>
        <w:t>NBS-LRR</w:t>
      </w:r>
      <w:r w:rsidRPr="009911B9">
        <w:rPr>
          <w:rFonts w:hint="eastAsia"/>
        </w:rPr>
        <w:t>基因的</w:t>
      </w:r>
      <w:r w:rsidRPr="009911B9">
        <w:rPr>
          <w:rFonts w:hint="eastAsia"/>
        </w:rPr>
        <w:t>miRNA</w:t>
      </w:r>
      <w:r w:rsidRPr="009911B9">
        <w:rPr>
          <w:rFonts w:hint="eastAsia"/>
        </w:rPr>
        <w:t>大部分都是新生的、而且是种系特异的</w:t>
      </w:r>
      <w:r>
        <w:rPr>
          <w:rStyle w:val="EndnoteReference"/>
        </w:rPr>
        <w:endnoteReference w:id="66"/>
      </w:r>
      <w:r w:rsidRPr="009911B9">
        <w:rPr>
          <w:rFonts w:hint="eastAsia"/>
        </w:rPr>
        <w:t>。而且他们发现其中一些</w:t>
      </w:r>
      <w:r w:rsidRPr="009911B9">
        <w:rPr>
          <w:rFonts w:hint="eastAsia"/>
        </w:rPr>
        <w:t>miRNA</w:t>
      </w:r>
      <w:r w:rsidRPr="009911B9">
        <w:rPr>
          <w:rFonts w:hint="eastAsia"/>
        </w:rPr>
        <w:t>的前体和</w:t>
      </w:r>
      <w:r w:rsidRPr="009911B9">
        <w:rPr>
          <w:rFonts w:hint="eastAsia"/>
        </w:rPr>
        <w:t>NBS</w:t>
      </w:r>
      <w:r w:rsidRPr="009911B9">
        <w:rPr>
          <w:rFonts w:hint="eastAsia"/>
        </w:rPr>
        <w:t>基因有更高的序列相似性（在成熟</w:t>
      </w:r>
      <w:r w:rsidRPr="009911B9">
        <w:rPr>
          <w:rFonts w:hint="eastAsia"/>
        </w:rPr>
        <w:t>miRNA</w:t>
      </w:r>
      <w:r w:rsidRPr="009911B9">
        <w:rPr>
          <w:rFonts w:hint="eastAsia"/>
        </w:rPr>
        <w:t>序列和结合位点之外）。位了检测</w:t>
      </w:r>
      <w:r w:rsidRPr="009911B9">
        <w:rPr>
          <w:rFonts w:hint="eastAsia"/>
        </w:rPr>
        <w:t>osa-miR818b</w:t>
      </w:r>
      <w:r w:rsidRPr="009911B9">
        <w:rPr>
          <w:rFonts w:hint="eastAsia"/>
        </w:rPr>
        <w:t>和</w:t>
      </w:r>
      <w:r w:rsidRPr="009911B9">
        <w:rPr>
          <w:rFonts w:hint="eastAsia"/>
        </w:rPr>
        <w:t>LOC_Os06g17950</w:t>
      </w:r>
      <w:r w:rsidRPr="009911B9">
        <w:rPr>
          <w:rFonts w:hint="eastAsia"/>
        </w:rPr>
        <w:t>的序列相似性，我们用</w:t>
      </w:r>
      <w:r w:rsidRPr="009911B9">
        <w:rPr>
          <w:rFonts w:hint="eastAsia"/>
        </w:rPr>
        <w:t>pre-miR818</w:t>
      </w:r>
      <w:r w:rsidRPr="009911B9">
        <w:rPr>
          <w:rFonts w:hint="eastAsia"/>
        </w:rPr>
        <w:t>的序列</w:t>
      </w:r>
      <w:r w:rsidRPr="009911B9">
        <w:rPr>
          <w:rFonts w:hint="eastAsia"/>
        </w:rPr>
        <w:t>BLAST</w:t>
      </w:r>
      <w:r w:rsidRPr="009911B9">
        <w:rPr>
          <w:rFonts w:hint="eastAsia"/>
        </w:rPr>
        <w:t>比对水稻基因组，用</w:t>
      </w:r>
      <w:r w:rsidRPr="009911B9">
        <w:rPr>
          <w:rFonts w:hint="eastAsia"/>
        </w:rPr>
        <w:t>evalue=E-5</w:t>
      </w:r>
      <w:r w:rsidRPr="009911B9">
        <w:rPr>
          <w:rFonts w:hint="eastAsia"/>
        </w:rPr>
        <w:t>作为阈值，发现在</w:t>
      </w:r>
      <w:r w:rsidRPr="009911B9">
        <w:rPr>
          <w:rFonts w:hint="eastAsia"/>
        </w:rPr>
        <w:t>LOC_Os06g17950</w:t>
      </w:r>
      <w:r w:rsidRPr="009911B9">
        <w:rPr>
          <w:rFonts w:hint="eastAsia"/>
        </w:rPr>
        <w:t>上有一个匹配的序列，</w:t>
      </w:r>
      <w:r w:rsidRPr="009911B9">
        <w:rPr>
          <w:rFonts w:hint="eastAsia"/>
        </w:rPr>
        <w:t>evalue = 2E-6 &lt; E-5</w:t>
      </w:r>
      <w:r w:rsidRPr="009911B9">
        <w:rPr>
          <w:rFonts w:hint="eastAsia"/>
        </w:rPr>
        <w:t>，并且匹配长度为</w:t>
      </w:r>
      <w:r w:rsidRPr="009911B9">
        <w:rPr>
          <w:rFonts w:hint="eastAsia"/>
        </w:rPr>
        <w:t>51</w:t>
      </w:r>
      <w:r w:rsidRPr="009911B9">
        <w:rPr>
          <w:rFonts w:hint="eastAsia"/>
        </w:rPr>
        <w:t>（大于成熟</w:t>
      </w:r>
      <w:r w:rsidRPr="009911B9">
        <w:rPr>
          <w:rFonts w:hint="eastAsia"/>
        </w:rPr>
        <w:t>miRNA</w:t>
      </w:r>
      <w:r w:rsidRPr="009911B9">
        <w:rPr>
          <w:rFonts w:hint="eastAsia"/>
        </w:rPr>
        <w:t>的长度，并且几乎是</w:t>
      </w:r>
      <w:r w:rsidRPr="009911B9">
        <w:rPr>
          <w:rFonts w:hint="eastAsia"/>
        </w:rPr>
        <w:t>pre-miR818b</w:t>
      </w:r>
      <w:r w:rsidRPr="009911B9">
        <w:rPr>
          <w:rFonts w:hint="eastAsia"/>
        </w:rPr>
        <w:t>的一半长度），这个结果暗示了</w:t>
      </w:r>
      <w:r w:rsidRPr="009911B9">
        <w:rPr>
          <w:rFonts w:hint="eastAsia"/>
        </w:rPr>
        <w:t>osa-miR818b</w:t>
      </w:r>
      <w:r w:rsidRPr="009911B9">
        <w:rPr>
          <w:rFonts w:hint="eastAsia"/>
        </w:rPr>
        <w:t>也可以由这个共同进化模型来解释。既然这两个靶基因都和植物压力反应</w:t>
      </w:r>
      <w:r w:rsidRPr="009911B9">
        <w:rPr>
          <w:rFonts w:hint="eastAsia"/>
        </w:rPr>
        <w:t xml:space="preserve"> (stress response)</w:t>
      </w:r>
      <w:r w:rsidRPr="009911B9">
        <w:rPr>
          <w:rFonts w:hint="eastAsia"/>
        </w:rPr>
        <w:t>有关，所以我们甚至可以猜想</w:t>
      </w:r>
      <w:r w:rsidRPr="009911B9">
        <w:rPr>
          <w:rFonts w:hint="eastAsia"/>
        </w:rPr>
        <w:t>miRNA</w:t>
      </w:r>
      <w:r w:rsidRPr="009911B9">
        <w:rPr>
          <w:rFonts w:hint="eastAsia"/>
        </w:rPr>
        <w:t>和靶基因的调控也是植物应对环境压力的调控系统的一部分，而这则需要</w:t>
      </w:r>
      <w:r w:rsidRPr="009911B9">
        <w:rPr>
          <w:rFonts w:hint="eastAsia"/>
        </w:rPr>
        <w:t>miRNA</w:t>
      </w:r>
      <w:r w:rsidRPr="009911B9">
        <w:rPr>
          <w:rFonts w:hint="eastAsia"/>
        </w:rPr>
        <w:t>和靶基因两者之间快速的动态变化以及互相影响。因此对于这种现象的一个可能的解释是在水稻</w:t>
      </w:r>
      <w:r w:rsidRPr="009911B9">
        <w:rPr>
          <w:rFonts w:hint="eastAsia"/>
        </w:rPr>
        <w:t>miRNA</w:t>
      </w:r>
      <w:r w:rsidRPr="009911B9">
        <w:rPr>
          <w:rFonts w:hint="eastAsia"/>
        </w:rPr>
        <w:t>和其靶基因的进化过程中，对于一些水稻品系而言，在这个位点的互补性限制变弱因而允许该位点出现错配。但是之后，位点</w:t>
      </w:r>
      <w:r w:rsidRPr="009911B9">
        <w:rPr>
          <w:rFonts w:hint="eastAsia"/>
        </w:rPr>
        <w:t>5</w:t>
      </w:r>
      <w:r w:rsidRPr="009911B9">
        <w:rPr>
          <w:rFonts w:hint="eastAsia"/>
        </w:rPr>
        <w:t>的</w:t>
      </w:r>
      <w:r w:rsidRPr="009911B9">
        <w:rPr>
          <w:rFonts w:hint="eastAsia"/>
        </w:rPr>
        <w:lastRenderedPageBreak/>
        <w:t>互补性限制再次出现从而要求它们再次突变达到配对状态，其中一部分又变回原来的基因型，而另一部分则成为互补性恢复类型。</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7B5E8027" w:rsidR="008E21D4" w:rsidRDefault="008E21D4" w:rsidP="006F13B3">
      <w:pPr>
        <w:pStyle w:val="-8"/>
      </w:pPr>
      <w:bookmarkStart w:id="435" w:name="_Toc475614127"/>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bookmarkEnd w:id="435"/>
    </w:p>
    <w:p w14:paraId="7522F578" w14:textId="5E779C4C" w:rsidR="008E21D4" w:rsidRDefault="00E55B6A" w:rsidP="003C5B44">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6A1E11CD" w14:textId="77777777" w:rsidR="003C5B44" w:rsidRPr="00F73E58" w:rsidRDefault="003C5B44" w:rsidP="003C5B44">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w:t>
      </w:r>
      <w:r>
        <w:rPr>
          <w:rFonts w:ascii="SimSun" w:eastAsia="SimSun" w:hAnsi="SimSun" w:cs="SimSun"/>
        </w:rPr>
        <w:t>竖线</w:t>
      </w:r>
      <w:r>
        <w:rPr>
          <w:rFonts w:ascii="MS Mincho" w:eastAsia="MS Mincho" w:hAnsi="MS Mincho" w:cs="MS Mincho"/>
        </w:rPr>
        <w:t>代表配</w:t>
      </w:r>
      <w:r>
        <w:rPr>
          <w:rFonts w:ascii="SimSun" w:eastAsia="SimSun" w:hAnsi="SimSun" w:cs="SimSun"/>
        </w:rPr>
        <w:t>对</w:t>
      </w:r>
      <w:r>
        <w:rPr>
          <w:rFonts w:ascii="MS Mincho" w:eastAsia="MS Mincho" w:hAnsi="MS Mincho" w:cs="MS Mincho"/>
        </w:rPr>
        <w:t>，空格代表</w:t>
      </w:r>
      <w:r>
        <w:rPr>
          <w:rFonts w:ascii="SimSun" w:eastAsia="SimSun" w:hAnsi="SimSun" w:cs="SimSun"/>
        </w:rPr>
        <w:t>错</w:t>
      </w:r>
      <w:r>
        <w:rPr>
          <w:rFonts w:ascii="MS Mincho" w:eastAsia="MS Mincho" w:hAnsi="MS Mincho" w:cs="MS Mincho"/>
        </w:rPr>
        <w:t>配，星号代表</w:t>
      </w:r>
      <w:r>
        <w:t>G:U</w:t>
      </w:r>
      <w:r>
        <w:rPr>
          <w:rFonts w:ascii="MS Mincho" w:eastAsia="MS Mincho" w:hAnsi="MS Mincho" w:cs="MS Mincho"/>
        </w:rPr>
        <w:t>，互</w:t>
      </w:r>
      <w:r>
        <w:rPr>
          <w:rFonts w:ascii="SimSun" w:eastAsia="SimSun" w:hAnsi="SimSun" w:cs="SimSun"/>
        </w:rPr>
        <w:t>补</w:t>
      </w:r>
      <w:r>
        <w:rPr>
          <w:rFonts w:ascii="MS Mincho" w:eastAsia="MS Mincho" w:hAnsi="MS Mincho" w:cs="MS Mincho"/>
        </w:rPr>
        <w:t>模式的排列</w:t>
      </w:r>
      <w:r>
        <w:rPr>
          <w:rFonts w:ascii="SimSun" w:eastAsia="SimSun" w:hAnsi="SimSun" w:cs="SimSun"/>
        </w:rPr>
        <w:t>顺</w:t>
      </w:r>
      <w:r>
        <w:rPr>
          <w:rFonts w:ascii="MS Mincho" w:eastAsia="MS Mincho" w:hAnsi="MS Mincho" w:cs="MS Mincho"/>
        </w:rPr>
        <w:t>序是</w:t>
      </w:r>
      <w:r>
        <w:rPr>
          <w:rFonts w:hint="eastAsia"/>
        </w:rPr>
        <w:t>miRNA</w:t>
      </w:r>
      <w:r>
        <w:rPr>
          <w:rFonts w:ascii="MS Mincho" w:eastAsia="MS Mincho" w:hAnsi="MS Mincho" w:cs="MS Mincho"/>
        </w:rPr>
        <w:t>的</w:t>
      </w:r>
      <w:r>
        <w:t>5’</w:t>
      </w:r>
      <w:r>
        <w:rPr>
          <w:rFonts w:ascii="MS Mincho" w:eastAsia="MS Mincho" w:hAnsi="MS Mincho" w:cs="MS Mincho"/>
        </w:rPr>
        <w:t>到</w:t>
      </w:r>
      <w:r>
        <w:t>3’</w:t>
      </w:r>
      <w:r>
        <w:rPr>
          <w:rFonts w:ascii="MS Mincho" w:eastAsia="MS Mincho" w:hAnsi="MS Mincho" w:cs="MS Mincho"/>
        </w:rPr>
        <w:t>方向</w:t>
      </w:r>
    </w:p>
    <w:p w14:paraId="2DB3E9D3" w14:textId="77777777" w:rsidR="003C5B44" w:rsidRDefault="003C5B44" w:rsidP="003C5B44">
      <w:pPr>
        <w:pStyle w:val="-9"/>
        <w:rPr>
          <w:rFonts w:eastAsia="SimSun"/>
        </w:rPr>
      </w:pP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436" w:name="_Toc475622491"/>
      <w:r>
        <w:rPr>
          <w:rFonts w:hint="eastAsia"/>
        </w:rPr>
        <w:t>本章小节</w:t>
      </w:r>
      <w:bookmarkEnd w:id="436"/>
    </w:p>
    <w:p w14:paraId="1B85B61F" w14:textId="3C35157B"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 xml:space="preserve">Li Q.P. </w:t>
      </w:r>
      <w:r w:rsidR="00C3574A" w:rsidRPr="00C3574A">
        <w:rPr>
          <w:i/>
        </w:rPr>
        <w:t>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 xml:space="preserve">quired for affecting </w:t>
      </w:r>
      <w:r w:rsidR="0017333F" w:rsidRPr="0017333F">
        <w:lastRenderedPageBreak/>
        <w:t>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52"/>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437" w:name="_Toc475622492"/>
      <w:r w:rsidRPr="00F73E58">
        <w:lastRenderedPageBreak/>
        <w:t>单倍体表型分析和对比</w:t>
      </w:r>
      <w:bookmarkEnd w:id="437"/>
    </w:p>
    <w:p w14:paraId="3871EAB8" w14:textId="3A4850BE" w:rsidR="007B780D" w:rsidRDefault="007B780D" w:rsidP="007B780D">
      <w:pPr>
        <w:pStyle w:val="Heading2"/>
      </w:pPr>
      <w:bookmarkStart w:id="438" w:name="_Toc475622493"/>
      <w:r>
        <w:rPr>
          <w:rFonts w:hint="eastAsia"/>
        </w:rPr>
        <w:t>寻找结合位点上带有</w:t>
      </w:r>
      <w:r>
        <w:rPr>
          <w:rFonts w:hint="eastAsia"/>
        </w:rPr>
        <w:t>SNP</w:t>
      </w:r>
      <w:r>
        <w:rPr>
          <w:rFonts w:hint="eastAsia"/>
        </w:rPr>
        <w:t>的靶基因</w:t>
      </w:r>
      <w:bookmarkEnd w:id="438"/>
    </w:p>
    <w:p w14:paraId="7EE2145A" w14:textId="4B88AFE1"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 xml:space="preserve">Jiao </w:t>
      </w:r>
      <w:r w:rsidR="00C3574A" w:rsidRPr="00C3574A">
        <w:rPr>
          <w:i/>
        </w:rPr>
        <w:t>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w:t>
      </w:r>
      <w:r w:rsidR="00C3574A" w:rsidRPr="00C3574A">
        <w:rPr>
          <w:i/>
        </w:rPr>
        <w:t>et al.</w:t>
      </w:r>
      <w:r w:rsidR="00B1129C">
        <w:t xml:space="preserve">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48725AEE"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A27289">
        <w:rPr>
          <w:rStyle w:val="EndnoteReference"/>
        </w:rPr>
        <w:t>[</w:t>
      </w:r>
      <w:r w:rsidR="00A27289">
        <w:rPr>
          <w:rStyle w:val="EndnoteReference"/>
        </w:rPr>
        <w:endnoteReference w:id="67"/>
      </w:r>
      <w:r w:rsidR="00A27289">
        <w:rPr>
          <w:rStyle w:val="EndnoteReference"/>
        </w:rPr>
        <w:t>]</w:t>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58B26EE5" w:rsidR="00DD0E6E" w:rsidRPr="00DD0E6E" w:rsidRDefault="00DD0E6E" w:rsidP="006F13B3">
      <w:pPr>
        <w:pStyle w:val="-8"/>
      </w:pPr>
      <w:bookmarkStart w:id="439" w:name="_Toc47561412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sidR="003C5B44">
        <w:rPr>
          <w:rFonts w:hint="eastAsia"/>
        </w:rPr>
        <w:t>带有</w:t>
      </w:r>
      <w:r w:rsidR="003C5B44">
        <w:rPr>
          <w:rFonts w:hint="eastAsia"/>
        </w:rPr>
        <w:t>SNP</w:t>
      </w:r>
      <w:r w:rsidR="003C5B44">
        <w:rPr>
          <w:rFonts w:hint="eastAsia"/>
        </w:rPr>
        <w:t>靶基因结合位点与</w:t>
      </w:r>
      <w:r>
        <w:t>miRNA</w:t>
      </w:r>
      <w:r>
        <w:rPr>
          <w:rFonts w:hint="eastAsia"/>
        </w:rPr>
        <w:t>家族互补模式图</w:t>
      </w:r>
      <w:bookmarkEnd w:id="439"/>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9C72371" w14:textId="130D3468" w:rsidR="00DA258D" w:rsidRDefault="003C5B44" w:rsidP="003C5B44">
      <w:pPr>
        <w:pStyle w:val="-b"/>
      </w:pPr>
      <w:r w:rsidRPr="003C5B44">
        <w:rPr>
          <w:rFonts w:eastAsia="SimSun" w:hint="eastAsia"/>
        </w:rPr>
        <w:t>注：图中，星号</w:t>
      </w:r>
      <w:r w:rsidRPr="003C5B44">
        <w:rPr>
          <w:rFonts w:eastAsia="SimSun" w:hint="eastAsia"/>
        </w:rPr>
        <w:t>(*)</w:t>
      </w:r>
      <w:r w:rsidRPr="003C5B44">
        <w:rPr>
          <w:rFonts w:eastAsia="SimSun" w:hint="eastAsia"/>
        </w:rPr>
        <w:t>代表配对，空格代表错配，点</w:t>
      </w:r>
      <w:r w:rsidRPr="003C5B44">
        <w:rPr>
          <w:rFonts w:eastAsia="SimSun" w:hint="eastAsia"/>
        </w:rPr>
        <w:t>(.)</w:t>
      </w:r>
      <w:r w:rsidRPr="003C5B44">
        <w:rPr>
          <w:rFonts w:eastAsia="SimSun" w:hint="eastAsia"/>
        </w:rPr>
        <w:t>代表</w:t>
      </w:r>
      <w:r w:rsidRPr="003C5B44">
        <w:rPr>
          <w:rFonts w:eastAsia="SimSun" w:hint="eastAsia"/>
        </w:rPr>
        <w:t>G:U</w:t>
      </w:r>
      <w:r w:rsidRPr="003C5B44">
        <w:rPr>
          <w:rFonts w:eastAsia="SimSun" w:hint="eastAsia"/>
        </w:rPr>
        <w:t>，互补模式的排列顺序是</w:t>
      </w:r>
      <w:r w:rsidRPr="003C5B44">
        <w:rPr>
          <w:rFonts w:eastAsia="SimSun" w:hint="eastAsia"/>
        </w:rPr>
        <w:t>miRNA</w:t>
      </w:r>
      <w:r w:rsidRPr="003C5B44">
        <w:rPr>
          <w:rFonts w:eastAsia="SimSun" w:hint="eastAsia"/>
        </w:rPr>
        <w:t>的</w:t>
      </w:r>
      <w:r w:rsidRPr="003C5B44">
        <w:rPr>
          <w:rFonts w:eastAsia="SimSun" w:hint="eastAsia"/>
        </w:rPr>
        <w:t>5</w:t>
      </w:r>
      <w:r>
        <w:rPr>
          <w:rFonts w:eastAsia="SimSun"/>
        </w:rPr>
        <w:t>’</w:t>
      </w:r>
      <w:r w:rsidRPr="003C5B44">
        <w:rPr>
          <w:rFonts w:eastAsia="SimSun" w:hint="eastAsia"/>
        </w:rPr>
        <w:t>到</w:t>
      </w:r>
      <w:r w:rsidRPr="003C5B44">
        <w:rPr>
          <w:rFonts w:eastAsia="SimSun" w:hint="eastAsia"/>
        </w:rPr>
        <w:t>3</w:t>
      </w:r>
      <w:r>
        <w:rPr>
          <w:rFonts w:eastAsia="SimSun"/>
        </w:rPr>
        <w:t>’</w:t>
      </w:r>
      <w:r w:rsidRPr="003C5B44">
        <w:rPr>
          <w:rFonts w:eastAsia="SimSun" w:hint="eastAsia"/>
        </w:rPr>
        <w:t>方向</w:t>
      </w: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74795E43" w:rsidR="006539CF" w:rsidRPr="00DD0E6E" w:rsidRDefault="006539CF" w:rsidP="006539CF">
      <w:pPr>
        <w:pStyle w:val="-8"/>
      </w:pPr>
      <w:bookmarkStart w:id="440" w:name="_Toc475614129"/>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003C5B44">
        <w:rPr>
          <w:rFonts w:hint="eastAsia"/>
        </w:rPr>
        <w:t>两个靶基因和</w:t>
      </w:r>
      <w:r w:rsidRPr="006539CF">
        <w:rPr>
          <w:rFonts w:hint="eastAsia"/>
        </w:rPr>
        <w:t>miR</w:t>
      </w:r>
      <w:r w:rsidR="00C447B2">
        <w:t>NA</w:t>
      </w:r>
      <w:r w:rsidRPr="006539CF">
        <w:rPr>
          <w:rFonts w:hint="eastAsia"/>
        </w:rPr>
        <w:t>家族的互补模式图</w:t>
      </w:r>
      <w:bookmarkEnd w:id="440"/>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36ABC3AA" w14:textId="6C80BFB2" w:rsidR="006539CF" w:rsidRPr="006539CF" w:rsidRDefault="003C5B44" w:rsidP="006539CF">
      <w:pPr>
        <w:pStyle w:val="-9"/>
        <w:rPr>
          <w:rFonts w:eastAsia="SimSun"/>
        </w:rPr>
      </w:pPr>
      <w:r w:rsidRPr="003C5B44">
        <w:rPr>
          <w:rFonts w:eastAsia="SimSun" w:hint="eastAsia"/>
        </w:rPr>
        <w:t>注：其中靶基因位点用绿色标出，每一个箭头都是由</w:t>
      </w:r>
      <w:r w:rsidRPr="003C5B44">
        <w:rPr>
          <w:rFonts w:eastAsia="SimSun" w:hint="eastAsia"/>
        </w:rPr>
        <w:t>SNP</w:t>
      </w:r>
      <w:r w:rsidRPr="003C5B44">
        <w:rPr>
          <w:rFonts w:eastAsia="SimSun" w:hint="eastAsia"/>
        </w:rPr>
        <w:t>产生的突变并且代表一个单独的单倍体模型。</w:t>
      </w:r>
      <w:r w:rsidRPr="003C5B44">
        <w:rPr>
          <w:rFonts w:eastAsia="SimSun" w:hint="eastAsia"/>
        </w:rPr>
        <w:t xml:space="preserve">LOC_Os02g36924 </w:t>
      </w:r>
      <w:r w:rsidRPr="003C5B44">
        <w:rPr>
          <w:rFonts w:eastAsia="SimSun" w:hint="eastAsia"/>
        </w:rPr>
        <w:t>和</w:t>
      </w:r>
      <w:r w:rsidRPr="003C5B44">
        <w:rPr>
          <w:rFonts w:eastAsia="SimSun" w:hint="eastAsia"/>
        </w:rPr>
        <w:t>osa-miR444b.1/b.2</w:t>
      </w:r>
      <w:r w:rsidRPr="003C5B44">
        <w:rPr>
          <w:rFonts w:eastAsia="SimSun" w:hint="eastAsia"/>
        </w:rPr>
        <w:t>圈在一起表示它们处在同一个基因组区间只是在不同的链上，所以在其上的</w:t>
      </w:r>
      <w:r w:rsidRPr="003C5B44">
        <w:rPr>
          <w:rFonts w:eastAsia="SimSun" w:hint="eastAsia"/>
        </w:rPr>
        <w:t>SNP</w:t>
      </w:r>
      <w:r w:rsidRPr="003C5B44">
        <w:rPr>
          <w:rFonts w:eastAsia="SimSun" w:hint="eastAsia"/>
        </w:rPr>
        <w:t>能够同时导致成熟</w:t>
      </w:r>
      <w:r w:rsidRPr="003C5B44">
        <w:rPr>
          <w:rFonts w:eastAsia="SimSun" w:hint="eastAsia"/>
        </w:rPr>
        <w:t>miRNA</w:t>
      </w:r>
      <w:r w:rsidRPr="003C5B44">
        <w:rPr>
          <w:rFonts w:eastAsia="SimSun" w:hint="eastAsia"/>
        </w:rPr>
        <w:t>和</w:t>
      </w:r>
      <w:r w:rsidRPr="003C5B44">
        <w:rPr>
          <w:rFonts w:eastAsia="SimSun" w:hint="eastAsia"/>
        </w:rPr>
        <w:t>miRNA</w:t>
      </w:r>
      <w:r w:rsidRPr="003C5B44">
        <w:rPr>
          <w:rFonts w:eastAsia="SimSun" w:hint="eastAsia"/>
        </w:rPr>
        <w:t>结合位点的突变</w:t>
      </w:r>
    </w:p>
    <w:p w14:paraId="51A2A743" w14:textId="77777777" w:rsidR="006539CF" w:rsidRDefault="006539CF" w:rsidP="006539CF">
      <w:pPr>
        <w:pStyle w:val="Figurealignment"/>
      </w:pPr>
    </w:p>
    <w:p w14:paraId="564FE21F" w14:textId="59A96991" w:rsidR="006539CF" w:rsidRPr="0000054F" w:rsidRDefault="00C447B2" w:rsidP="006F13B3">
      <w:pPr>
        <w:pStyle w:val="a7"/>
      </w:pPr>
      <w:r>
        <w:rPr>
          <w:rFonts w:hint="eastAsia"/>
        </w:rPr>
        <w:lastRenderedPageBreak/>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rsidRPr="00CD715B">
        <w:rPr>
          <w:i/>
        </w:rPr>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rsidRPr="00CD715B">
        <w:rPr>
          <w:i/>
        </w:rPr>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pPr>
    </w:p>
    <w:p w14:paraId="789EAB60" w14:textId="77777777" w:rsidR="00D315D5" w:rsidRDefault="00D315D5" w:rsidP="0000054F">
      <w:pPr>
        <w:pStyle w:val="a7"/>
        <w:ind w:firstLine="0"/>
      </w:pPr>
    </w:p>
    <w:p w14:paraId="7A217A35" w14:textId="77777777" w:rsidR="00D315D5" w:rsidRDefault="00D315D5" w:rsidP="006F13B3">
      <w:pPr>
        <w:pStyle w:val="a7"/>
      </w:pPr>
      <w:commentRangeStart w:id="441"/>
    </w:p>
    <w:p w14:paraId="5D065762" w14:textId="43CA009A" w:rsidR="00D315D5" w:rsidRDefault="00D315D5" w:rsidP="00D315D5">
      <w:pPr>
        <w:pStyle w:val="-a"/>
      </w:pPr>
      <w:bookmarkStart w:id="442" w:name="_Toc475614349"/>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靶基因</w:t>
      </w:r>
      <w:r w:rsidR="003C5B44">
        <w:rPr>
          <w:rFonts w:hint="eastAsia"/>
        </w:rPr>
        <w:t>结合位点上</w:t>
      </w:r>
      <w:r w:rsidR="003C5B44">
        <w:rPr>
          <w:rFonts w:hint="eastAsia"/>
        </w:rPr>
        <w:t>SNP</w:t>
      </w:r>
      <w:r w:rsidR="003C5B44">
        <w:rPr>
          <w:rFonts w:hint="eastAsia"/>
        </w:rPr>
        <w:t>的</w:t>
      </w:r>
      <w:r w:rsidRPr="00D315D5">
        <w:rPr>
          <w:rFonts w:hint="eastAsia"/>
        </w:rPr>
        <w:t>总结</w:t>
      </w:r>
      <w:bookmarkEnd w:id="442"/>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179AA529" w14:textId="19D29347" w:rsidR="003C5B44" w:rsidRDefault="003C5B44" w:rsidP="007B780D">
      <w:pPr>
        <w:pStyle w:val="-b"/>
        <w:rPr>
          <w:rFonts w:eastAsia="SimSun"/>
        </w:rPr>
      </w:pPr>
      <w:r w:rsidRPr="003C5B44">
        <w:rPr>
          <w:rFonts w:eastAsia="SimSun" w:hint="eastAsia"/>
        </w:rPr>
        <w:t>注：</w:t>
      </w:r>
      <w:r w:rsidRPr="003C5B44">
        <w:rPr>
          <w:rFonts w:eastAsia="SimSun" w:hint="eastAsia"/>
        </w:rPr>
        <w:t>miRNA</w:t>
      </w:r>
      <w:r w:rsidRPr="003C5B44">
        <w:rPr>
          <w:rFonts w:eastAsia="SimSun" w:hint="eastAsia"/>
        </w:rPr>
        <w:t>结合位点上的位置顺序仍然是按照成熟</w:t>
      </w:r>
      <w:r w:rsidRPr="003C5B44">
        <w:rPr>
          <w:rFonts w:eastAsia="SimSun" w:hint="eastAsia"/>
        </w:rPr>
        <w:t>miRNA 5</w:t>
      </w:r>
      <w:r w:rsidRPr="003C5B44">
        <w:rPr>
          <w:rFonts w:eastAsia="SimSun" w:hint="eastAsia"/>
        </w:rPr>
        <w:t>’到</w:t>
      </w:r>
      <w:r w:rsidRPr="003C5B44">
        <w:rPr>
          <w:rFonts w:eastAsia="SimSun" w:hint="eastAsia"/>
        </w:rPr>
        <w:t>3</w:t>
      </w:r>
      <w:r w:rsidRPr="003C5B44">
        <w:rPr>
          <w:rFonts w:eastAsia="SimSun" w:hint="eastAsia"/>
        </w:rPr>
        <w:t>’的顺序，而总结合自由能是采用</w:t>
      </w:r>
      <w:r w:rsidRPr="003C5B44">
        <w:rPr>
          <w:rFonts w:eastAsia="SimSun" w:hint="eastAsia"/>
        </w:rPr>
        <w:t>Vienna Package</w:t>
      </w:r>
      <w:r w:rsidRPr="003C5B44">
        <w:rPr>
          <w:rFonts w:eastAsia="SimSun" w:hint="eastAsia"/>
        </w:rPr>
        <w:t>中的</w:t>
      </w:r>
      <w:r w:rsidRPr="003C5B44">
        <w:rPr>
          <w:rFonts w:eastAsia="SimSun" w:hint="eastAsia"/>
        </w:rPr>
        <w:t>RNAup</w:t>
      </w:r>
      <w:r w:rsidRPr="003C5B44">
        <w:rPr>
          <w:rFonts w:eastAsia="SimSun" w:hint="eastAsia"/>
        </w:rPr>
        <w:t>程序进行计算</w:t>
      </w:r>
      <w:r w:rsidRPr="003C5B44">
        <w:rPr>
          <w:rFonts w:eastAsia="SimSun" w:hint="eastAsia"/>
        </w:rPr>
        <w:t xml:space="preserve"> </w:t>
      </w:r>
      <w:r w:rsidRPr="003C5B44">
        <w:rPr>
          <w:rFonts w:eastAsia="SimSun" w:hint="eastAsia"/>
        </w:rPr>
        <w:t>。</w:t>
      </w:r>
    </w:p>
    <w:commentRangeEnd w:id="441"/>
    <w:p w14:paraId="7488A013" w14:textId="77777777" w:rsidR="007B780D" w:rsidRPr="00D315D5" w:rsidRDefault="00EE7C49" w:rsidP="007B780D">
      <w:pPr>
        <w:pStyle w:val="-b"/>
      </w:pPr>
      <w:r>
        <w:rPr>
          <w:rStyle w:val="CommentReference"/>
          <w:rFonts w:eastAsia="宋体" w:cstheme="minorBidi"/>
        </w:rPr>
        <w:commentReference w:id="441"/>
      </w:r>
    </w:p>
    <w:tbl>
      <w:tblPr>
        <w:tblW w:w="6813" w:type="pct"/>
        <w:jc w:val="center"/>
        <w:tblLayout w:type="fixed"/>
        <w:tblLook w:val="04A0" w:firstRow="1" w:lastRow="0" w:firstColumn="1" w:lastColumn="0" w:noHBand="0" w:noVBand="1"/>
        <w:tblPrChange w:id="443" w:author="Thomas Huang" w:date="2017-04-12T10:57:00Z">
          <w:tblPr>
            <w:tblW w:w="6813" w:type="pct"/>
            <w:jc w:val="center"/>
            <w:tblLayout w:type="fixed"/>
            <w:tblLook w:val="04A0" w:firstRow="1" w:lastRow="0" w:firstColumn="1" w:lastColumn="0" w:noHBand="0" w:noVBand="1"/>
          </w:tblPr>
        </w:tblPrChange>
      </w:tblPr>
      <w:tblGrid>
        <w:gridCol w:w="2130"/>
        <w:gridCol w:w="1558"/>
        <w:gridCol w:w="1418"/>
        <w:gridCol w:w="1526"/>
        <w:gridCol w:w="1643"/>
        <w:gridCol w:w="1643"/>
        <w:gridCol w:w="1591"/>
        <w:tblGridChange w:id="444">
          <w:tblGrid>
            <w:gridCol w:w="2130"/>
            <w:gridCol w:w="1558"/>
            <w:gridCol w:w="1418"/>
            <w:gridCol w:w="1526"/>
            <w:gridCol w:w="1643"/>
            <w:gridCol w:w="1643"/>
            <w:gridCol w:w="1591"/>
          </w:tblGrid>
        </w:tblGridChange>
      </w:tblGrid>
      <w:tr w:rsidR="007B780D" w:rsidRPr="000B18F1" w:rsidDel="001E60A4" w14:paraId="2794EFC2" w14:textId="1E0BE5A0" w:rsidTr="0049491F">
        <w:trPr>
          <w:cantSplit/>
          <w:trHeight w:val="1601"/>
          <w:jc w:val="center"/>
          <w:del w:id="445" w:author="Thomas Huang" w:date="2017-04-12T11:08:00Z"/>
          <w:trPrChange w:id="446" w:author="Thomas Huang" w:date="2017-04-12T10:57:00Z">
            <w:trPr>
              <w:trHeight w:val="1601"/>
              <w:jc w:val="center"/>
            </w:trPr>
          </w:trPrChange>
        </w:trPr>
        <w:tc>
          <w:tcPr>
            <w:tcW w:w="925" w:type="pct"/>
            <w:tcBorders>
              <w:top w:val="single" w:sz="4" w:space="0" w:color="auto"/>
              <w:left w:val="nil"/>
              <w:bottom w:val="single" w:sz="4" w:space="0" w:color="auto"/>
              <w:right w:val="nil"/>
            </w:tcBorders>
            <w:shd w:val="clear" w:color="auto" w:fill="auto"/>
            <w:vAlign w:val="center"/>
            <w:hideMark/>
            <w:tcPrChange w:id="447" w:author="Thomas Huang" w:date="2017-04-12T10:57:00Z">
              <w:tcPr>
                <w:tcW w:w="925" w:type="pct"/>
                <w:tcBorders>
                  <w:top w:val="single" w:sz="4" w:space="0" w:color="auto"/>
                  <w:left w:val="nil"/>
                  <w:bottom w:val="single" w:sz="4" w:space="0" w:color="auto"/>
                  <w:right w:val="nil"/>
                </w:tcBorders>
                <w:shd w:val="clear" w:color="auto" w:fill="auto"/>
                <w:vAlign w:val="center"/>
                <w:hideMark/>
              </w:tcPr>
            </w:tcPrChange>
          </w:tcPr>
          <w:p w14:paraId="064C0308" w14:textId="7233A9C6" w:rsidR="00D315D5" w:rsidRPr="000B18F1" w:rsidDel="001E60A4" w:rsidRDefault="00D315D5" w:rsidP="0049491F">
            <w:pPr>
              <w:pStyle w:val="Tablehead"/>
              <w:rPr>
                <w:del w:id="448" w:author="Thomas Huang" w:date="2017-04-12T11:08:00Z"/>
              </w:rPr>
            </w:pPr>
            <w:del w:id="449" w:author="Thomas Huang" w:date="2017-04-12T11:08:00Z">
              <w:r w:rsidRPr="000B18F1" w:rsidDel="001E60A4">
                <w:delText>基因座</w:delText>
              </w:r>
            </w:del>
          </w:p>
          <w:p w14:paraId="2D1D0075" w14:textId="4304F7BB" w:rsidR="00D315D5" w:rsidRPr="000B18F1" w:rsidDel="001E60A4" w:rsidRDefault="00D315D5" w:rsidP="0049491F">
            <w:pPr>
              <w:pStyle w:val="Tablehead"/>
              <w:rPr>
                <w:del w:id="450" w:author="Thomas Huang" w:date="2017-04-12T11:08:00Z"/>
              </w:rPr>
            </w:pPr>
            <w:del w:id="451" w:author="Thomas Huang" w:date="2017-04-12T11:08:00Z">
              <w:r w:rsidRPr="000B18F1" w:rsidDel="001E60A4">
                <w:delText>Gene locus</w:delText>
              </w:r>
            </w:del>
          </w:p>
        </w:tc>
        <w:tc>
          <w:tcPr>
            <w:tcW w:w="677" w:type="pct"/>
            <w:tcBorders>
              <w:top w:val="single" w:sz="4" w:space="0" w:color="auto"/>
              <w:left w:val="nil"/>
              <w:bottom w:val="single" w:sz="4" w:space="0" w:color="auto"/>
              <w:right w:val="nil"/>
            </w:tcBorders>
            <w:shd w:val="clear" w:color="auto" w:fill="auto"/>
            <w:vAlign w:val="center"/>
            <w:hideMark/>
            <w:tcPrChange w:id="452" w:author="Thomas Huang" w:date="2017-04-12T10:57:00Z">
              <w:tcPr>
                <w:tcW w:w="677" w:type="pct"/>
                <w:tcBorders>
                  <w:top w:val="single" w:sz="4" w:space="0" w:color="auto"/>
                  <w:left w:val="nil"/>
                  <w:bottom w:val="single" w:sz="4" w:space="0" w:color="auto"/>
                  <w:right w:val="nil"/>
                </w:tcBorders>
                <w:shd w:val="clear" w:color="auto" w:fill="auto"/>
                <w:vAlign w:val="center"/>
                <w:hideMark/>
              </w:tcPr>
            </w:tcPrChange>
          </w:tcPr>
          <w:p w14:paraId="4CA744F8" w14:textId="73A0EC86" w:rsidR="00D315D5" w:rsidRPr="000B18F1" w:rsidDel="001E60A4" w:rsidRDefault="00D315D5" w:rsidP="004D450C">
            <w:pPr>
              <w:pStyle w:val="Tablehead"/>
              <w:rPr>
                <w:del w:id="453" w:author="Thomas Huang" w:date="2017-04-12T11:08:00Z"/>
              </w:rPr>
            </w:pPr>
            <w:del w:id="454" w:author="Thomas Huang" w:date="2017-04-12T11:08:00Z">
              <w:r w:rsidRPr="000B18F1" w:rsidDel="001E60A4">
                <w:delText>SNP</w:delText>
              </w:r>
              <w:r w:rsidRPr="000B18F1" w:rsidDel="001E60A4">
                <w:delText>编号</w:delText>
              </w:r>
            </w:del>
          </w:p>
          <w:p w14:paraId="480DCE56" w14:textId="7F9EC75D" w:rsidR="00D315D5" w:rsidRPr="000B18F1" w:rsidDel="001E60A4" w:rsidRDefault="00D315D5">
            <w:pPr>
              <w:pStyle w:val="Tablehead"/>
              <w:rPr>
                <w:del w:id="455" w:author="Thomas Huang" w:date="2017-04-12T11:08:00Z"/>
              </w:rPr>
            </w:pPr>
            <w:del w:id="456" w:author="Thomas Huang" w:date="2017-04-12T11:08:00Z">
              <w:r w:rsidRPr="000B18F1" w:rsidDel="001E60A4">
                <w:delText>SNP id</w:delText>
              </w:r>
            </w:del>
          </w:p>
        </w:tc>
        <w:tc>
          <w:tcPr>
            <w:tcW w:w="616" w:type="pct"/>
            <w:tcBorders>
              <w:top w:val="single" w:sz="4" w:space="0" w:color="auto"/>
              <w:left w:val="nil"/>
              <w:bottom w:val="single" w:sz="4" w:space="0" w:color="auto"/>
              <w:right w:val="nil"/>
            </w:tcBorders>
            <w:shd w:val="clear" w:color="auto" w:fill="auto"/>
            <w:vAlign w:val="center"/>
            <w:hideMark/>
            <w:tcPrChange w:id="457" w:author="Thomas Huang" w:date="2017-04-12T10:57:00Z">
              <w:tcPr>
                <w:tcW w:w="616" w:type="pct"/>
                <w:tcBorders>
                  <w:top w:val="single" w:sz="4" w:space="0" w:color="auto"/>
                  <w:left w:val="nil"/>
                  <w:bottom w:val="single" w:sz="4" w:space="0" w:color="auto"/>
                  <w:right w:val="nil"/>
                </w:tcBorders>
                <w:shd w:val="clear" w:color="auto" w:fill="auto"/>
                <w:vAlign w:val="center"/>
                <w:hideMark/>
              </w:tcPr>
            </w:tcPrChange>
          </w:tcPr>
          <w:p w14:paraId="54B196D4" w14:textId="18C3573D" w:rsidR="00D315D5" w:rsidRPr="000B18F1" w:rsidDel="001E60A4" w:rsidRDefault="00D315D5">
            <w:pPr>
              <w:pStyle w:val="Tablehead"/>
              <w:rPr>
                <w:del w:id="458" w:author="Thomas Huang" w:date="2017-04-12T11:08:00Z"/>
              </w:rPr>
            </w:pPr>
            <w:del w:id="459" w:author="Thomas Huang" w:date="2017-04-12T11:08:00Z">
              <w:r w:rsidRPr="000B18F1" w:rsidDel="001E60A4">
                <w:delText>调控的</w:delText>
              </w:r>
              <w:r w:rsidRPr="000B18F1" w:rsidDel="001E60A4">
                <w:delText>miRNA</w:delText>
              </w:r>
              <w:r w:rsidRPr="000B18F1" w:rsidDel="001E60A4">
                <w:delText>家族</w:delText>
              </w:r>
            </w:del>
          </w:p>
          <w:p w14:paraId="3BF417D6" w14:textId="18F66D52" w:rsidR="00D315D5" w:rsidRPr="000B18F1" w:rsidDel="001E60A4" w:rsidRDefault="00D315D5">
            <w:pPr>
              <w:pStyle w:val="Tablehead"/>
              <w:rPr>
                <w:del w:id="460" w:author="Thomas Huang" w:date="2017-04-12T11:08:00Z"/>
              </w:rPr>
            </w:pPr>
            <w:del w:id="461" w:author="Thomas Huang" w:date="2017-04-12T11:08:00Z">
              <w:r w:rsidRPr="000B18F1" w:rsidDel="001E60A4">
                <w:delText>Predicted targeting miRNA family</w:delText>
              </w:r>
            </w:del>
          </w:p>
        </w:tc>
        <w:tc>
          <w:tcPr>
            <w:tcW w:w="663" w:type="pct"/>
            <w:tcBorders>
              <w:top w:val="single" w:sz="4" w:space="0" w:color="auto"/>
              <w:left w:val="nil"/>
              <w:bottom w:val="single" w:sz="4" w:space="0" w:color="auto"/>
              <w:right w:val="nil"/>
            </w:tcBorders>
            <w:shd w:val="clear" w:color="auto" w:fill="auto"/>
            <w:vAlign w:val="center"/>
            <w:hideMark/>
            <w:tcPrChange w:id="462" w:author="Thomas Huang" w:date="2017-04-12T10:57:00Z">
              <w:tcPr>
                <w:tcW w:w="663" w:type="pct"/>
                <w:tcBorders>
                  <w:top w:val="single" w:sz="4" w:space="0" w:color="auto"/>
                  <w:left w:val="nil"/>
                  <w:bottom w:val="single" w:sz="4" w:space="0" w:color="auto"/>
                  <w:right w:val="nil"/>
                </w:tcBorders>
                <w:shd w:val="clear" w:color="auto" w:fill="auto"/>
                <w:vAlign w:val="center"/>
                <w:hideMark/>
              </w:tcPr>
            </w:tcPrChange>
          </w:tcPr>
          <w:p w14:paraId="1E4337E6" w14:textId="030C879F" w:rsidR="00D315D5" w:rsidRPr="000B18F1" w:rsidDel="001E60A4" w:rsidRDefault="00D315D5">
            <w:pPr>
              <w:pStyle w:val="Tablehead"/>
              <w:rPr>
                <w:del w:id="463" w:author="Thomas Huang" w:date="2017-04-12T11:08:00Z"/>
              </w:rPr>
            </w:pPr>
            <w:del w:id="464" w:author="Thomas Huang" w:date="2017-04-12T11:08:00Z">
              <w:r w:rsidRPr="000B18F1" w:rsidDel="001E60A4">
                <w:delText>结合位点上的位置</w:delText>
              </w:r>
            </w:del>
          </w:p>
          <w:p w14:paraId="13C42D27" w14:textId="12BB9264" w:rsidR="00D315D5" w:rsidRPr="000B18F1" w:rsidDel="001E60A4" w:rsidRDefault="00D315D5">
            <w:pPr>
              <w:pStyle w:val="Tablehead"/>
              <w:rPr>
                <w:del w:id="465" w:author="Thomas Huang" w:date="2017-04-12T11:08:00Z"/>
              </w:rPr>
            </w:pPr>
            <w:del w:id="466" w:author="Thomas Huang" w:date="2017-04-12T11:08:00Z">
              <w:r w:rsidRPr="000B18F1" w:rsidDel="001E60A4">
                <w:delText>Position on miRNA binding site</w:delText>
              </w:r>
            </w:del>
          </w:p>
        </w:tc>
        <w:tc>
          <w:tcPr>
            <w:tcW w:w="714" w:type="pct"/>
            <w:tcBorders>
              <w:top w:val="single" w:sz="4" w:space="0" w:color="auto"/>
              <w:left w:val="nil"/>
              <w:bottom w:val="single" w:sz="4" w:space="0" w:color="auto"/>
              <w:right w:val="nil"/>
            </w:tcBorders>
            <w:shd w:val="clear" w:color="auto" w:fill="auto"/>
            <w:vAlign w:val="center"/>
            <w:hideMark/>
            <w:tcPrChange w:id="467" w:author="Thomas Huang" w:date="2017-04-12T10:57:00Z">
              <w:tcPr>
                <w:tcW w:w="714" w:type="pct"/>
                <w:tcBorders>
                  <w:top w:val="single" w:sz="4" w:space="0" w:color="auto"/>
                  <w:left w:val="nil"/>
                  <w:bottom w:val="single" w:sz="4" w:space="0" w:color="auto"/>
                  <w:right w:val="nil"/>
                </w:tcBorders>
                <w:shd w:val="clear" w:color="auto" w:fill="auto"/>
                <w:vAlign w:val="center"/>
                <w:hideMark/>
              </w:tcPr>
            </w:tcPrChange>
          </w:tcPr>
          <w:p w14:paraId="6804E64A" w14:textId="2F21528E" w:rsidR="00D315D5" w:rsidRPr="000B18F1" w:rsidDel="001E60A4" w:rsidRDefault="00D315D5">
            <w:pPr>
              <w:pStyle w:val="Tablehead"/>
              <w:rPr>
                <w:del w:id="468" w:author="Thomas Huang" w:date="2017-04-12T11:08:00Z"/>
              </w:rPr>
            </w:pPr>
            <w:del w:id="469" w:author="Thomas Huang" w:date="2017-04-12T11:08:00Z">
              <w:r w:rsidRPr="000B18F1" w:rsidDel="001E60A4">
                <w:delText>结合自由能的改变平均值</w:delText>
              </w:r>
            </w:del>
          </w:p>
          <w:p w14:paraId="1F039CC5" w14:textId="4D1FE8AB" w:rsidR="00D315D5" w:rsidRPr="000B18F1" w:rsidDel="001E60A4" w:rsidRDefault="00D315D5">
            <w:pPr>
              <w:pStyle w:val="Tablehead"/>
              <w:rPr>
                <w:del w:id="470" w:author="Thomas Huang" w:date="2017-04-12T11:08:00Z"/>
              </w:rPr>
            </w:pPr>
            <w:del w:id="471" w:author="Thomas Huang" w:date="2017-04-12T11:08:00Z">
              <w:r w:rsidRPr="000B18F1" w:rsidDel="001E60A4">
                <w:delText>Average changes of free energy of binding (kcal/mol)</w:delText>
              </w:r>
            </w:del>
          </w:p>
        </w:tc>
        <w:tc>
          <w:tcPr>
            <w:tcW w:w="714" w:type="pct"/>
            <w:tcBorders>
              <w:top w:val="single" w:sz="4" w:space="0" w:color="auto"/>
              <w:left w:val="nil"/>
              <w:bottom w:val="single" w:sz="4" w:space="0" w:color="auto"/>
              <w:right w:val="nil"/>
            </w:tcBorders>
            <w:shd w:val="clear" w:color="auto" w:fill="auto"/>
            <w:vAlign w:val="center"/>
            <w:hideMark/>
            <w:tcPrChange w:id="472" w:author="Thomas Huang" w:date="2017-04-12T10:57:00Z">
              <w:tcPr>
                <w:tcW w:w="714" w:type="pct"/>
                <w:tcBorders>
                  <w:top w:val="single" w:sz="4" w:space="0" w:color="auto"/>
                  <w:left w:val="nil"/>
                  <w:bottom w:val="single" w:sz="4" w:space="0" w:color="auto"/>
                  <w:right w:val="nil"/>
                </w:tcBorders>
                <w:shd w:val="clear" w:color="auto" w:fill="auto"/>
                <w:vAlign w:val="center"/>
                <w:hideMark/>
              </w:tcPr>
            </w:tcPrChange>
          </w:tcPr>
          <w:p w14:paraId="68A1FD04" w14:textId="65B2A6CB" w:rsidR="00D315D5" w:rsidRPr="000B18F1" w:rsidDel="001E60A4" w:rsidRDefault="00D315D5">
            <w:pPr>
              <w:pStyle w:val="Tablehead"/>
              <w:rPr>
                <w:del w:id="473" w:author="Thomas Huang" w:date="2017-04-12T11:08:00Z"/>
              </w:rPr>
            </w:pPr>
            <w:del w:id="474" w:author="Thomas Huang" w:date="2017-04-12T11:08:00Z">
              <w:r w:rsidRPr="000B18F1" w:rsidDel="001E60A4">
                <w:delText>基因名</w:delText>
              </w:r>
            </w:del>
          </w:p>
          <w:p w14:paraId="29747F49" w14:textId="11B59589" w:rsidR="00D315D5" w:rsidRPr="000B18F1" w:rsidDel="001E60A4" w:rsidRDefault="00D315D5">
            <w:pPr>
              <w:pStyle w:val="Tablehead"/>
              <w:rPr>
                <w:del w:id="475" w:author="Thomas Huang" w:date="2017-04-12T11:08:00Z"/>
              </w:rPr>
            </w:pPr>
            <w:del w:id="476" w:author="Thomas Huang" w:date="2017-04-12T11:08:00Z">
              <w:r w:rsidRPr="000B18F1" w:rsidDel="001E60A4">
                <w:delText>Gene name</w:delText>
              </w:r>
            </w:del>
          </w:p>
        </w:tc>
        <w:tc>
          <w:tcPr>
            <w:tcW w:w="691" w:type="pct"/>
            <w:tcBorders>
              <w:top w:val="single" w:sz="4" w:space="0" w:color="auto"/>
              <w:left w:val="nil"/>
              <w:bottom w:val="single" w:sz="4" w:space="0" w:color="auto"/>
              <w:right w:val="nil"/>
            </w:tcBorders>
            <w:shd w:val="clear" w:color="auto" w:fill="auto"/>
            <w:vAlign w:val="center"/>
            <w:hideMark/>
            <w:tcPrChange w:id="477" w:author="Thomas Huang" w:date="2017-04-12T10:57:00Z">
              <w:tcPr>
                <w:tcW w:w="691" w:type="pct"/>
                <w:tcBorders>
                  <w:top w:val="single" w:sz="4" w:space="0" w:color="auto"/>
                  <w:left w:val="nil"/>
                  <w:bottom w:val="single" w:sz="4" w:space="0" w:color="auto"/>
                  <w:right w:val="nil"/>
                </w:tcBorders>
                <w:shd w:val="clear" w:color="auto" w:fill="auto"/>
                <w:vAlign w:val="center"/>
                <w:hideMark/>
              </w:tcPr>
            </w:tcPrChange>
          </w:tcPr>
          <w:p w14:paraId="7543DE85" w14:textId="096BECCF" w:rsidR="00D315D5" w:rsidRPr="000B18F1" w:rsidDel="001E60A4" w:rsidRDefault="00D315D5">
            <w:pPr>
              <w:pStyle w:val="Tablehead"/>
              <w:rPr>
                <w:del w:id="478" w:author="Thomas Huang" w:date="2017-04-12T11:08:00Z"/>
              </w:rPr>
            </w:pPr>
            <w:del w:id="479" w:author="Thomas Huang" w:date="2017-04-12T11:08:00Z">
              <w:r w:rsidRPr="000B18F1" w:rsidDel="001E60A4">
                <w:delText>在蛋白质上的作用</w:delText>
              </w:r>
            </w:del>
          </w:p>
          <w:p w14:paraId="47BC8DB3" w14:textId="0C6872E1" w:rsidR="00D315D5" w:rsidRPr="000B18F1" w:rsidDel="001E60A4" w:rsidRDefault="00D315D5">
            <w:pPr>
              <w:pStyle w:val="Tablehead"/>
              <w:rPr>
                <w:del w:id="480" w:author="Thomas Huang" w:date="2017-04-12T11:08:00Z"/>
              </w:rPr>
            </w:pPr>
            <w:del w:id="481" w:author="Thomas Huang" w:date="2017-04-12T11:08:00Z">
              <w:r w:rsidRPr="000B18F1" w:rsidDel="001E60A4">
                <w:delText>Effect on proteins</w:delText>
              </w:r>
            </w:del>
          </w:p>
        </w:tc>
      </w:tr>
      <w:tr w:rsidR="007B780D" w:rsidRPr="000B18F1" w:rsidDel="001E60A4" w14:paraId="38CC6BA1" w14:textId="71B315E2" w:rsidTr="0049491F">
        <w:trPr>
          <w:cantSplit/>
          <w:trHeight w:val="1134"/>
          <w:jc w:val="center"/>
          <w:del w:id="482" w:author="Thomas Huang" w:date="2017-04-12T11:08:00Z"/>
          <w:trPrChange w:id="483" w:author="Thomas Huang" w:date="2017-04-12T10:57:00Z">
            <w:trPr>
              <w:trHeight w:val="500"/>
              <w:jc w:val="center"/>
            </w:trPr>
          </w:trPrChange>
        </w:trPr>
        <w:tc>
          <w:tcPr>
            <w:tcW w:w="925" w:type="pct"/>
            <w:tcBorders>
              <w:top w:val="nil"/>
              <w:left w:val="nil"/>
              <w:bottom w:val="nil"/>
              <w:right w:val="nil"/>
            </w:tcBorders>
            <w:shd w:val="clear" w:color="auto" w:fill="auto"/>
            <w:noWrap/>
            <w:vAlign w:val="center"/>
            <w:hideMark/>
            <w:tcPrChange w:id="484" w:author="Thomas Huang" w:date="2017-04-12T10:57:00Z">
              <w:tcPr>
                <w:tcW w:w="925" w:type="pct"/>
                <w:tcBorders>
                  <w:top w:val="nil"/>
                  <w:left w:val="nil"/>
                  <w:bottom w:val="nil"/>
                  <w:right w:val="nil"/>
                </w:tcBorders>
                <w:shd w:val="clear" w:color="auto" w:fill="auto"/>
                <w:noWrap/>
                <w:vAlign w:val="center"/>
                <w:hideMark/>
              </w:tcPr>
            </w:tcPrChange>
          </w:tcPr>
          <w:p w14:paraId="17BEB641" w14:textId="4974F454" w:rsidR="00D315D5" w:rsidRPr="000B18F1" w:rsidDel="001E60A4" w:rsidRDefault="00D315D5" w:rsidP="0049491F">
            <w:pPr>
              <w:pStyle w:val="Table"/>
              <w:rPr>
                <w:del w:id="485" w:author="Thomas Huang" w:date="2017-04-12T11:08:00Z"/>
              </w:rPr>
            </w:pPr>
            <w:del w:id="486" w:author="Thomas Huang" w:date="2017-04-12T11:08:00Z">
              <w:r w:rsidRPr="000B18F1" w:rsidDel="001E60A4">
                <w:delText>LOC_Os12g41860</w:delText>
              </w:r>
            </w:del>
          </w:p>
        </w:tc>
        <w:tc>
          <w:tcPr>
            <w:tcW w:w="677" w:type="pct"/>
            <w:tcBorders>
              <w:top w:val="nil"/>
              <w:left w:val="nil"/>
              <w:bottom w:val="nil"/>
              <w:right w:val="nil"/>
            </w:tcBorders>
            <w:shd w:val="clear" w:color="auto" w:fill="auto"/>
            <w:noWrap/>
            <w:vAlign w:val="center"/>
            <w:hideMark/>
            <w:tcPrChange w:id="487" w:author="Thomas Huang" w:date="2017-04-12T10:57:00Z">
              <w:tcPr>
                <w:tcW w:w="677" w:type="pct"/>
                <w:tcBorders>
                  <w:top w:val="nil"/>
                  <w:left w:val="nil"/>
                  <w:bottom w:val="nil"/>
                  <w:right w:val="nil"/>
                </w:tcBorders>
                <w:shd w:val="clear" w:color="auto" w:fill="auto"/>
                <w:noWrap/>
                <w:vAlign w:val="center"/>
                <w:hideMark/>
              </w:tcPr>
            </w:tcPrChange>
          </w:tcPr>
          <w:p w14:paraId="0A6287C0" w14:textId="26CE261D" w:rsidR="00D315D5" w:rsidRPr="000B18F1" w:rsidDel="001E60A4" w:rsidRDefault="00D315D5" w:rsidP="0049491F">
            <w:pPr>
              <w:pStyle w:val="Table"/>
              <w:rPr>
                <w:del w:id="488" w:author="Thomas Huang" w:date="2017-04-12T11:08:00Z"/>
              </w:rPr>
            </w:pPr>
            <w:del w:id="489" w:author="Thomas Huang" w:date="2017-04-12T11:08:00Z">
              <w:r w:rsidRPr="000B18F1" w:rsidDel="001E60A4">
                <w:delText>11225924993</w:delText>
              </w:r>
            </w:del>
          </w:p>
        </w:tc>
        <w:tc>
          <w:tcPr>
            <w:tcW w:w="616" w:type="pct"/>
            <w:tcBorders>
              <w:top w:val="nil"/>
              <w:left w:val="nil"/>
              <w:bottom w:val="nil"/>
              <w:right w:val="nil"/>
            </w:tcBorders>
            <w:shd w:val="clear" w:color="auto" w:fill="auto"/>
            <w:noWrap/>
            <w:vAlign w:val="center"/>
            <w:hideMark/>
            <w:tcPrChange w:id="490" w:author="Thomas Huang" w:date="2017-04-12T10:57:00Z">
              <w:tcPr>
                <w:tcW w:w="616" w:type="pct"/>
                <w:tcBorders>
                  <w:top w:val="nil"/>
                  <w:left w:val="nil"/>
                  <w:bottom w:val="nil"/>
                  <w:right w:val="nil"/>
                </w:tcBorders>
                <w:shd w:val="clear" w:color="auto" w:fill="auto"/>
                <w:noWrap/>
                <w:vAlign w:val="center"/>
                <w:hideMark/>
              </w:tcPr>
            </w:tcPrChange>
          </w:tcPr>
          <w:p w14:paraId="00FE83B5" w14:textId="4D98FA14" w:rsidR="00D315D5" w:rsidRPr="000B18F1" w:rsidDel="001E60A4" w:rsidRDefault="00D315D5" w:rsidP="004D450C">
            <w:pPr>
              <w:pStyle w:val="Table"/>
              <w:rPr>
                <w:del w:id="491" w:author="Thomas Huang" w:date="2017-04-12T11:08:00Z"/>
              </w:rPr>
            </w:pPr>
            <w:del w:id="492" w:author="Thomas Huang" w:date="2017-04-12T11:08:00Z">
              <w:r w:rsidRPr="000B18F1" w:rsidDel="001E60A4">
                <w:delText>osa-miR166</w:delText>
              </w:r>
            </w:del>
          </w:p>
        </w:tc>
        <w:tc>
          <w:tcPr>
            <w:tcW w:w="663" w:type="pct"/>
            <w:tcBorders>
              <w:top w:val="nil"/>
              <w:left w:val="nil"/>
              <w:bottom w:val="nil"/>
              <w:right w:val="nil"/>
            </w:tcBorders>
            <w:shd w:val="clear" w:color="auto" w:fill="auto"/>
            <w:noWrap/>
            <w:vAlign w:val="center"/>
            <w:hideMark/>
            <w:tcPrChange w:id="493" w:author="Thomas Huang" w:date="2017-04-12T10:57:00Z">
              <w:tcPr>
                <w:tcW w:w="663" w:type="pct"/>
                <w:tcBorders>
                  <w:top w:val="nil"/>
                  <w:left w:val="nil"/>
                  <w:bottom w:val="nil"/>
                  <w:right w:val="nil"/>
                </w:tcBorders>
                <w:shd w:val="clear" w:color="auto" w:fill="auto"/>
                <w:noWrap/>
                <w:vAlign w:val="center"/>
                <w:hideMark/>
              </w:tcPr>
            </w:tcPrChange>
          </w:tcPr>
          <w:p w14:paraId="3F0F57A6" w14:textId="00BEBF6A" w:rsidR="00D315D5" w:rsidRPr="000B18F1" w:rsidDel="001E60A4" w:rsidRDefault="00D315D5">
            <w:pPr>
              <w:pStyle w:val="Table"/>
              <w:rPr>
                <w:del w:id="494" w:author="Thomas Huang" w:date="2017-04-12T11:08:00Z"/>
              </w:rPr>
            </w:pPr>
            <w:del w:id="495" w:author="Thomas Huang" w:date="2017-04-12T11:08:00Z">
              <w:r w:rsidRPr="000B18F1" w:rsidDel="001E60A4">
                <w:delText>1</w:delText>
              </w:r>
            </w:del>
          </w:p>
        </w:tc>
        <w:tc>
          <w:tcPr>
            <w:tcW w:w="714" w:type="pct"/>
            <w:tcBorders>
              <w:top w:val="nil"/>
              <w:left w:val="nil"/>
              <w:bottom w:val="nil"/>
              <w:right w:val="nil"/>
            </w:tcBorders>
            <w:shd w:val="clear" w:color="auto" w:fill="auto"/>
            <w:noWrap/>
            <w:vAlign w:val="center"/>
            <w:hideMark/>
            <w:tcPrChange w:id="496" w:author="Thomas Huang" w:date="2017-04-12T10:57:00Z">
              <w:tcPr>
                <w:tcW w:w="714" w:type="pct"/>
                <w:tcBorders>
                  <w:top w:val="nil"/>
                  <w:left w:val="nil"/>
                  <w:bottom w:val="nil"/>
                  <w:right w:val="nil"/>
                </w:tcBorders>
                <w:shd w:val="clear" w:color="auto" w:fill="auto"/>
                <w:noWrap/>
                <w:vAlign w:val="center"/>
                <w:hideMark/>
              </w:tcPr>
            </w:tcPrChange>
          </w:tcPr>
          <w:p w14:paraId="4AA24B2E" w14:textId="30C1F96F" w:rsidR="00D315D5" w:rsidRPr="000B18F1" w:rsidDel="001E60A4" w:rsidRDefault="00D315D5">
            <w:pPr>
              <w:pStyle w:val="Table"/>
              <w:rPr>
                <w:del w:id="497" w:author="Thomas Huang" w:date="2017-04-12T11:08:00Z"/>
              </w:rPr>
            </w:pPr>
            <w:del w:id="498" w:author="Thomas Huang" w:date="2017-04-12T11:08:00Z">
              <w:r w:rsidRPr="000B18F1" w:rsidDel="001E60A4">
                <w:delText>2.116</w:delText>
              </w:r>
            </w:del>
          </w:p>
        </w:tc>
        <w:tc>
          <w:tcPr>
            <w:tcW w:w="714" w:type="pct"/>
            <w:tcBorders>
              <w:top w:val="nil"/>
              <w:left w:val="nil"/>
              <w:bottom w:val="nil"/>
              <w:right w:val="nil"/>
            </w:tcBorders>
            <w:shd w:val="clear" w:color="auto" w:fill="auto"/>
            <w:noWrap/>
            <w:vAlign w:val="center"/>
            <w:hideMark/>
            <w:tcPrChange w:id="499" w:author="Thomas Huang" w:date="2017-04-12T10:57:00Z">
              <w:tcPr>
                <w:tcW w:w="714" w:type="pct"/>
                <w:tcBorders>
                  <w:top w:val="nil"/>
                  <w:left w:val="nil"/>
                  <w:bottom w:val="nil"/>
                  <w:right w:val="nil"/>
                </w:tcBorders>
                <w:shd w:val="clear" w:color="auto" w:fill="auto"/>
                <w:noWrap/>
                <w:vAlign w:val="center"/>
                <w:hideMark/>
              </w:tcPr>
            </w:tcPrChange>
          </w:tcPr>
          <w:p w14:paraId="4F2AFAC7" w14:textId="1C8AEC72" w:rsidR="00D315D5" w:rsidRPr="00CD715B" w:rsidDel="001E60A4" w:rsidRDefault="00D315D5">
            <w:pPr>
              <w:pStyle w:val="Table"/>
              <w:rPr>
                <w:del w:id="500" w:author="Thomas Huang" w:date="2017-04-12T11:08:00Z"/>
                <w:i/>
              </w:rPr>
            </w:pPr>
            <w:del w:id="501" w:author="Thomas Huang" w:date="2017-04-12T11:08:00Z">
              <w:r w:rsidRPr="00CD715B" w:rsidDel="001E60A4">
                <w:rPr>
                  <w:i/>
                </w:rPr>
                <w:delText>OSHB3</w:delText>
              </w:r>
            </w:del>
          </w:p>
        </w:tc>
        <w:tc>
          <w:tcPr>
            <w:tcW w:w="691" w:type="pct"/>
            <w:tcBorders>
              <w:top w:val="nil"/>
              <w:left w:val="nil"/>
              <w:bottom w:val="nil"/>
              <w:right w:val="nil"/>
            </w:tcBorders>
            <w:shd w:val="clear" w:color="auto" w:fill="auto"/>
            <w:noWrap/>
            <w:vAlign w:val="center"/>
            <w:hideMark/>
            <w:tcPrChange w:id="502" w:author="Thomas Huang" w:date="2017-04-12T10:57:00Z">
              <w:tcPr>
                <w:tcW w:w="691" w:type="pct"/>
                <w:tcBorders>
                  <w:top w:val="nil"/>
                  <w:left w:val="nil"/>
                  <w:bottom w:val="nil"/>
                  <w:right w:val="nil"/>
                </w:tcBorders>
                <w:shd w:val="clear" w:color="auto" w:fill="auto"/>
                <w:noWrap/>
                <w:vAlign w:val="center"/>
                <w:hideMark/>
              </w:tcPr>
            </w:tcPrChange>
          </w:tcPr>
          <w:p w14:paraId="3EE380AE" w14:textId="189D9D95" w:rsidR="00D315D5" w:rsidRPr="000B18F1" w:rsidDel="001E60A4" w:rsidRDefault="00D315D5">
            <w:pPr>
              <w:pStyle w:val="Table"/>
              <w:rPr>
                <w:del w:id="503" w:author="Thomas Huang" w:date="2017-04-12T11:08:00Z"/>
              </w:rPr>
            </w:pPr>
            <w:del w:id="504" w:author="Thomas Huang" w:date="2017-04-12T11:08:00Z">
              <w:r w:rsidRPr="000B18F1" w:rsidDel="001E60A4">
                <w:delText>Synonymous mutation</w:delText>
              </w:r>
            </w:del>
          </w:p>
        </w:tc>
      </w:tr>
      <w:tr w:rsidR="007B780D" w:rsidRPr="000B18F1" w:rsidDel="001E60A4" w14:paraId="503E4371" w14:textId="4728A9CA" w:rsidTr="0049491F">
        <w:trPr>
          <w:cantSplit/>
          <w:trHeight w:val="1134"/>
          <w:jc w:val="center"/>
          <w:del w:id="505" w:author="Thomas Huang" w:date="2017-04-12T11:08:00Z"/>
          <w:trPrChange w:id="506" w:author="Thomas Huang" w:date="2017-04-12T10:57:00Z">
            <w:trPr>
              <w:trHeight w:val="320"/>
              <w:jc w:val="center"/>
            </w:trPr>
          </w:trPrChange>
        </w:trPr>
        <w:tc>
          <w:tcPr>
            <w:tcW w:w="925" w:type="pct"/>
            <w:tcBorders>
              <w:top w:val="nil"/>
              <w:left w:val="nil"/>
              <w:bottom w:val="nil"/>
              <w:right w:val="nil"/>
            </w:tcBorders>
            <w:shd w:val="clear" w:color="auto" w:fill="auto"/>
            <w:noWrap/>
            <w:vAlign w:val="center"/>
            <w:hideMark/>
            <w:tcPrChange w:id="507" w:author="Thomas Huang" w:date="2017-04-12T10:57:00Z">
              <w:tcPr>
                <w:tcW w:w="925" w:type="pct"/>
                <w:tcBorders>
                  <w:top w:val="nil"/>
                  <w:left w:val="nil"/>
                  <w:bottom w:val="nil"/>
                  <w:right w:val="nil"/>
                </w:tcBorders>
                <w:shd w:val="clear" w:color="auto" w:fill="auto"/>
                <w:noWrap/>
                <w:vAlign w:val="center"/>
                <w:hideMark/>
              </w:tcPr>
            </w:tcPrChange>
          </w:tcPr>
          <w:p w14:paraId="1549BFDB" w14:textId="7E5B82DC" w:rsidR="00D315D5" w:rsidRPr="000B18F1" w:rsidDel="001E60A4" w:rsidRDefault="00D315D5" w:rsidP="0049491F">
            <w:pPr>
              <w:pStyle w:val="Table"/>
              <w:rPr>
                <w:del w:id="508" w:author="Thomas Huang" w:date="2017-04-12T11:08:00Z"/>
              </w:rPr>
            </w:pPr>
            <w:del w:id="509" w:author="Thomas Huang" w:date="2017-04-12T11:08:00Z">
              <w:r w:rsidRPr="000B18F1" w:rsidDel="001E60A4">
                <w:delText>LOC_Os12g41680</w:delText>
              </w:r>
            </w:del>
          </w:p>
        </w:tc>
        <w:tc>
          <w:tcPr>
            <w:tcW w:w="677" w:type="pct"/>
            <w:tcBorders>
              <w:top w:val="nil"/>
              <w:left w:val="nil"/>
              <w:bottom w:val="nil"/>
              <w:right w:val="nil"/>
            </w:tcBorders>
            <w:shd w:val="clear" w:color="auto" w:fill="auto"/>
            <w:noWrap/>
            <w:vAlign w:val="center"/>
            <w:hideMark/>
            <w:tcPrChange w:id="510" w:author="Thomas Huang" w:date="2017-04-12T10:57:00Z">
              <w:tcPr>
                <w:tcW w:w="677" w:type="pct"/>
                <w:tcBorders>
                  <w:top w:val="nil"/>
                  <w:left w:val="nil"/>
                  <w:bottom w:val="nil"/>
                  <w:right w:val="nil"/>
                </w:tcBorders>
                <w:shd w:val="clear" w:color="auto" w:fill="auto"/>
                <w:noWrap/>
                <w:vAlign w:val="center"/>
                <w:hideMark/>
              </w:tcPr>
            </w:tcPrChange>
          </w:tcPr>
          <w:p w14:paraId="4951E928" w14:textId="17B82EFB" w:rsidR="00D315D5" w:rsidRPr="000B18F1" w:rsidDel="001E60A4" w:rsidRDefault="00D315D5" w:rsidP="0049491F">
            <w:pPr>
              <w:pStyle w:val="Table"/>
              <w:rPr>
                <w:del w:id="511" w:author="Thomas Huang" w:date="2017-04-12T11:08:00Z"/>
              </w:rPr>
            </w:pPr>
            <w:del w:id="512" w:author="Thomas Huang" w:date="2017-04-12T11:08:00Z">
              <w:r w:rsidRPr="000B18F1" w:rsidDel="001E60A4">
                <w:delText>11225805945</w:delText>
              </w:r>
            </w:del>
          </w:p>
        </w:tc>
        <w:tc>
          <w:tcPr>
            <w:tcW w:w="616" w:type="pct"/>
            <w:tcBorders>
              <w:top w:val="nil"/>
              <w:left w:val="nil"/>
              <w:bottom w:val="nil"/>
              <w:right w:val="nil"/>
            </w:tcBorders>
            <w:shd w:val="clear" w:color="auto" w:fill="auto"/>
            <w:noWrap/>
            <w:vAlign w:val="center"/>
            <w:hideMark/>
            <w:tcPrChange w:id="513" w:author="Thomas Huang" w:date="2017-04-12T10:57:00Z">
              <w:tcPr>
                <w:tcW w:w="616" w:type="pct"/>
                <w:tcBorders>
                  <w:top w:val="nil"/>
                  <w:left w:val="nil"/>
                  <w:bottom w:val="nil"/>
                  <w:right w:val="nil"/>
                </w:tcBorders>
                <w:shd w:val="clear" w:color="auto" w:fill="auto"/>
                <w:noWrap/>
                <w:vAlign w:val="center"/>
                <w:hideMark/>
              </w:tcPr>
            </w:tcPrChange>
          </w:tcPr>
          <w:p w14:paraId="666A9100" w14:textId="0FEF0CCF" w:rsidR="00D315D5" w:rsidRPr="000B18F1" w:rsidDel="001E60A4" w:rsidRDefault="00D315D5" w:rsidP="004D450C">
            <w:pPr>
              <w:pStyle w:val="Table"/>
              <w:rPr>
                <w:del w:id="514" w:author="Thomas Huang" w:date="2017-04-12T11:08:00Z"/>
              </w:rPr>
            </w:pPr>
            <w:del w:id="515" w:author="Thomas Huang" w:date="2017-04-12T11:08:00Z">
              <w:r w:rsidRPr="000B18F1" w:rsidDel="001E60A4">
                <w:delText>osa-miR164</w:delText>
              </w:r>
            </w:del>
          </w:p>
        </w:tc>
        <w:tc>
          <w:tcPr>
            <w:tcW w:w="663" w:type="pct"/>
            <w:tcBorders>
              <w:top w:val="nil"/>
              <w:left w:val="nil"/>
              <w:bottom w:val="nil"/>
              <w:right w:val="nil"/>
            </w:tcBorders>
            <w:shd w:val="clear" w:color="auto" w:fill="auto"/>
            <w:noWrap/>
            <w:vAlign w:val="center"/>
            <w:hideMark/>
            <w:tcPrChange w:id="516" w:author="Thomas Huang" w:date="2017-04-12T10:57:00Z">
              <w:tcPr>
                <w:tcW w:w="663" w:type="pct"/>
                <w:tcBorders>
                  <w:top w:val="nil"/>
                  <w:left w:val="nil"/>
                  <w:bottom w:val="nil"/>
                  <w:right w:val="nil"/>
                </w:tcBorders>
                <w:shd w:val="clear" w:color="auto" w:fill="auto"/>
                <w:noWrap/>
                <w:vAlign w:val="center"/>
                <w:hideMark/>
              </w:tcPr>
            </w:tcPrChange>
          </w:tcPr>
          <w:p w14:paraId="2149954D" w14:textId="60CB0876" w:rsidR="00D315D5" w:rsidRPr="000B18F1" w:rsidDel="001E60A4" w:rsidRDefault="00D315D5">
            <w:pPr>
              <w:pStyle w:val="Table"/>
              <w:rPr>
                <w:del w:id="517" w:author="Thomas Huang" w:date="2017-04-12T11:08:00Z"/>
              </w:rPr>
            </w:pPr>
            <w:del w:id="518" w:author="Thomas Huang" w:date="2017-04-12T11:08:00Z">
              <w:r w:rsidRPr="000B18F1" w:rsidDel="001E60A4">
                <w:delText>8</w:delText>
              </w:r>
            </w:del>
          </w:p>
        </w:tc>
        <w:tc>
          <w:tcPr>
            <w:tcW w:w="714" w:type="pct"/>
            <w:tcBorders>
              <w:top w:val="nil"/>
              <w:left w:val="nil"/>
              <w:bottom w:val="nil"/>
              <w:right w:val="nil"/>
            </w:tcBorders>
            <w:shd w:val="clear" w:color="auto" w:fill="auto"/>
            <w:noWrap/>
            <w:vAlign w:val="center"/>
            <w:hideMark/>
            <w:tcPrChange w:id="519" w:author="Thomas Huang" w:date="2017-04-12T10:57:00Z">
              <w:tcPr>
                <w:tcW w:w="714" w:type="pct"/>
                <w:tcBorders>
                  <w:top w:val="nil"/>
                  <w:left w:val="nil"/>
                  <w:bottom w:val="nil"/>
                  <w:right w:val="nil"/>
                </w:tcBorders>
                <w:shd w:val="clear" w:color="auto" w:fill="auto"/>
                <w:noWrap/>
                <w:vAlign w:val="center"/>
                <w:hideMark/>
              </w:tcPr>
            </w:tcPrChange>
          </w:tcPr>
          <w:p w14:paraId="1EF17ED2" w14:textId="68107799" w:rsidR="00D315D5" w:rsidRPr="000B18F1" w:rsidDel="001E60A4" w:rsidRDefault="00D315D5">
            <w:pPr>
              <w:pStyle w:val="Table"/>
              <w:rPr>
                <w:del w:id="520" w:author="Thomas Huang" w:date="2017-04-12T11:08:00Z"/>
              </w:rPr>
            </w:pPr>
            <w:del w:id="521" w:author="Thomas Huang" w:date="2017-04-12T11:08:00Z">
              <w:r w:rsidRPr="000B18F1" w:rsidDel="001E60A4">
                <w:delText>1.902</w:delText>
              </w:r>
            </w:del>
          </w:p>
        </w:tc>
        <w:tc>
          <w:tcPr>
            <w:tcW w:w="714" w:type="pct"/>
            <w:tcBorders>
              <w:top w:val="nil"/>
              <w:left w:val="nil"/>
              <w:bottom w:val="nil"/>
              <w:right w:val="nil"/>
            </w:tcBorders>
            <w:shd w:val="clear" w:color="auto" w:fill="auto"/>
            <w:noWrap/>
            <w:vAlign w:val="center"/>
            <w:hideMark/>
            <w:tcPrChange w:id="522" w:author="Thomas Huang" w:date="2017-04-12T10:57:00Z">
              <w:tcPr>
                <w:tcW w:w="714" w:type="pct"/>
                <w:tcBorders>
                  <w:top w:val="nil"/>
                  <w:left w:val="nil"/>
                  <w:bottom w:val="nil"/>
                  <w:right w:val="nil"/>
                </w:tcBorders>
                <w:shd w:val="clear" w:color="auto" w:fill="auto"/>
                <w:noWrap/>
                <w:vAlign w:val="center"/>
                <w:hideMark/>
              </w:tcPr>
            </w:tcPrChange>
          </w:tcPr>
          <w:p w14:paraId="319AFB95" w14:textId="5AC91587" w:rsidR="00D315D5" w:rsidRPr="00CD715B" w:rsidDel="001E60A4" w:rsidRDefault="00D315D5">
            <w:pPr>
              <w:pStyle w:val="Table"/>
              <w:rPr>
                <w:del w:id="523" w:author="Thomas Huang" w:date="2017-04-12T11:08:00Z"/>
                <w:i/>
              </w:rPr>
            </w:pPr>
            <w:del w:id="524" w:author="Thomas Huang" w:date="2017-04-12T11:08:00Z">
              <w:r w:rsidRPr="00CD715B" w:rsidDel="001E60A4">
                <w:rPr>
                  <w:i/>
                </w:rPr>
                <w:delText>ONAC60</w:delText>
              </w:r>
            </w:del>
          </w:p>
        </w:tc>
        <w:tc>
          <w:tcPr>
            <w:tcW w:w="691" w:type="pct"/>
            <w:tcBorders>
              <w:top w:val="nil"/>
              <w:left w:val="nil"/>
              <w:bottom w:val="nil"/>
              <w:right w:val="nil"/>
            </w:tcBorders>
            <w:shd w:val="clear" w:color="auto" w:fill="auto"/>
            <w:noWrap/>
            <w:vAlign w:val="center"/>
            <w:hideMark/>
            <w:tcPrChange w:id="525" w:author="Thomas Huang" w:date="2017-04-12T10:57:00Z">
              <w:tcPr>
                <w:tcW w:w="691" w:type="pct"/>
                <w:tcBorders>
                  <w:top w:val="nil"/>
                  <w:left w:val="nil"/>
                  <w:bottom w:val="nil"/>
                  <w:right w:val="nil"/>
                </w:tcBorders>
                <w:shd w:val="clear" w:color="auto" w:fill="auto"/>
                <w:noWrap/>
                <w:vAlign w:val="center"/>
                <w:hideMark/>
              </w:tcPr>
            </w:tcPrChange>
          </w:tcPr>
          <w:p w14:paraId="21B24CEF" w14:textId="6F4BB9ED" w:rsidR="00D315D5" w:rsidRPr="000B18F1" w:rsidDel="001E60A4" w:rsidRDefault="00D315D5">
            <w:pPr>
              <w:pStyle w:val="Table"/>
              <w:rPr>
                <w:del w:id="526" w:author="Thomas Huang" w:date="2017-04-12T11:08:00Z"/>
              </w:rPr>
            </w:pPr>
            <w:del w:id="527" w:author="Thomas Huang" w:date="2017-04-12T11:08:00Z">
              <w:r w:rsidRPr="000B18F1" w:rsidDel="001E60A4">
                <w:delText>Synonymous mutation</w:delText>
              </w:r>
            </w:del>
          </w:p>
        </w:tc>
      </w:tr>
      <w:tr w:rsidR="007B780D" w:rsidRPr="000B18F1" w:rsidDel="001E60A4" w14:paraId="112091D9" w14:textId="2784B12D" w:rsidTr="0049491F">
        <w:trPr>
          <w:cantSplit/>
          <w:trHeight w:val="1134"/>
          <w:jc w:val="center"/>
          <w:del w:id="528" w:author="Thomas Huang" w:date="2017-04-12T11:08:00Z"/>
          <w:trPrChange w:id="529" w:author="Thomas Huang" w:date="2017-04-12T10:57:00Z">
            <w:trPr>
              <w:trHeight w:val="320"/>
              <w:jc w:val="center"/>
            </w:trPr>
          </w:trPrChange>
        </w:trPr>
        <w:tc>
          <w:tcPr>
            <w:tcW w:w="925" w:type="pct"/>
            <w:tcBorders>
              <w:top w:val="nil"/>
              <w:left w:val="nil"/>
              <w:bottom w:val="nil"/>
              <w:right w:val="nil"/>
            </w:tcBorders>
            <w:shd w:val="clear" w:color="auto" w:fill="auto"/>
            <w:noWrap/>
            <w:vAlign w:val="center"/>
            <w:hideMark/>
            <w:tcPrChange w:id="530" w:author="Thomas Huang" w:date="2017-04-12T10:57:00Z">
              <w:tcPr>
                <w:tcW w:w="925" w:type="pct"/>
                <w:tcBorders>
                  <w:top w:val="nil"/>
                  <w:left w:val="nil"/>
                  <w:bottom w:val="nil"/>
                  <w:right w:val="nil"/>
                </w:tcBorders>
                <w:shd w:val="clear" w:color="auto" w:fill="auto"/>
                <w:noWrap/>
                <w:vAlign w:val="center"/>
                <w:hideMark/>
              </w:tcPr>
            </w:tcPrChange>
          </w:tcPr>
          <w:p w14:paraId="7FAE1EFD" w14:textId="7E068B69" w:rsidR="00D315D5" w:rsidRPr="000B18F1" w:rsidDel="001E60A4" w:rsidRDefault="00D315D5" w:rsidP="0049491F">
            <w:pPr>
              <w:pStyle w:val="Table"/>
              <w:rPr>
                <w:del w:id="531" w:author="Thomas Huang" w:date="2017-04-12T11:08:00Z"/>
              </w:rPr>
            </w:pPr>
            <w:del w:id="532" w:author="Thomas Huang" w:date="2017-04-12T11:08:00Z">
              <w:r w:rsidRPr="000B18F1" w:rsidDel="001E60A4">
                <w:delText>LOC_Os05g25960</w:delText>
              </w:r>
            </w:del>
          </w:p>
        </w:tc>
        <w:tc>
          <w:tcPr>
            <w:tcW w:w="677" w:type="pct"/>
            <w:tcBorders>
              <w:top w:val="nil"/>
              <w:left w:val="nil"/>
              <w:bottom w:val="nil"/>
              <w:right w:val="nil"/>
            </w:tcBorders>
            <w:shd w:val="clear" w:color="auto" w:fill="auto"/>
            <w:noWrap/>
            <w:vAlign w:val="center"/>
            <w:hideMark/>
            <w:tcPrChange w:id="533" w:author="Thomas Huang" w:date="2017-04-12T10:57:00Z">
              <w:tcPr>
                <w:tcW w:w="677" w:type="pct"/>
                <w:tcBorders>
                  <w:top w:val="nil"/>
                  <w:left w:val="nil"/>
                  <w:bottom w:val="nil"/>
                  <w:right w:val="nil"/>
                </w:tcBorders>
                <w:shd w:val="clear" w:color="auto" w:fill="auto"/>
                <w:noWrap/>
                <w:vAlign w:val="center"/>
                <w:hideMark/>
              </w:tcPr>
            </w:tcPrChange>
          </w:tcPr>
          <w:p w14:paraId="55E7C10D" w14:textId="367F2848" w:rsidR="00D315D5" w:rsidRPr="000B18F1" w:rsidDel="001E60A4" w:rsidRDefault="00D315D5" w:rsidP="0049491F">
            <w:pPr>
              <w:pStyle w:val="Table"/>
              <w:rPr>
                <w:del w:id="534" w:author="Thomas Huang" w:date="2017-04-12T11:08:00Z"/>
              </w:rPr>
            </w:pPr>
            <w:del w:id="535" w:author="Thomas Huang" w:date="2017-04-12T11:08:00Z">
              <w:r w:rsidRPr="000B18F1" w:rsidDel="001E60A4">
                <w:delText>10515090268</w:delText>
              </w:r>
            </w:del>
          </w:p>
        </w:tc>
        <w:tc>
          <w:tcPr>
            <w:tcW w:w="616" w:type="pct"/>
            <w:tcBorders>
              <w:top w:val="nil"/>
              <w:left w:val="nil"/>
              <w:bottom w:val="nil"/>
              <w:right w:val="nil"/>
            </w:tcBorders>
            <w:shd w:val="clear" w:color="auto" w:fill="auto"/>
            <w:noWrap/>
            <w:vAlign w:val="center"/>
            <w:hideMark/>
            <w:tcPrChange w:id="536" w:author="Thomas Huang" w:date="2017-04-12T10:57:00Z">
              <w:tcPr>
                <w:tcW w:w="616" w:type="pct"/>
                <w:tcBorders>
                  <w:top w:val="nil"/>
                  <w:left w:val="nil"/>
                  <w:bottom w:val="nil"/>
                  <w:right w:val="nil"/>
                </w:tcBorders>
                <w:shd w:val="clear" w:color="auto" w:fill="auto"/>
                <w:noWrap/>
                <w:vAlign w:val="center"/>
                <w:hideMark/>
              </w:tcPr>
            </w:tcPrChange>
          </w:tcPr>
          <w:p w14:paraId="36E5F45A" w14:textId="47392BEC" w:rsidR="00D315D5" w:rsidRPr="000B18F1" w:rsidDel="001E60A4" w:rsidRDefault="00D315D5" w:rsidP="004D450C">
            <w:pPr>
              <w:pStyle w:val="Table"/>
              <w:rPr>
                <w:del w:id="537" w:author="Thomas Huang" w:date="2017-04-12T11:08:00Z"/>
              </w:rPr>
            </w:pPr>
            <w:del w:id="538" w:author="Thomas Huang" w:date="2017-04-12T11:08:00Z">
              <w:r w:rsidRPr="000B18F1" w:rsidDel="001E60A4">
                <w:delText>osa-miR164</w:delText>
              </w:r>
            </w:del>
          </w:p>
        </w:tc>
        <w:tc>
          <w:tcPr>
            <w:tcW w:w="663" w:type="pct"/>
            <w:tcBorders>
              <w:top w:val="nil"/>
              <w:left w:val="nil"/>
              <w:bottom w:val="nil"/>
              <w:right w:val="nil"/>
            </w:tcBorders>
            <w:shd w:val="clear" w:color="auto" w:fill="auto"/>
            <w:noWrap/>
            <w:vAlign w:val="center"/>
            <w:hideMark/>
            <w:tcPrChange w:id="539" w:author="Thomas Huang" w:date="2017-04-12T10:57:00Z">
              <w:tcPr>
                <w:tcW w:w="663" w:type="pct"/>
                <w:tcBorders>
                  <w:top w:val="nil"/>
                  <w:left w:val="nil"/>
                  <w:bottom w:val="nil"/>
                  <w:right w:val="nil"/>
                </w:tcBorders>
                <w:shd w:val="clear" w:color="auto" w:fill="auto"/>
                <w:noWrap/>
                <w:vAlign w:val="center"/>
                <w:hideMark/>
              </w:tcPr>
            </w:tcPrChange>
          </w:tcPr>
          <w:p w14:paraId="2EDBF85D" w14:textId="7756C76F" w:rsidR="00D315D5" w:rsidRPr="000B18F1" w:rsidDel="001E60A4" w:rsidRDefault="00D315D5">
            <w:pPr>
              <w:pStyle w:val="Table"/>
              <w:rPr>
                <w:del w:id="540" w:author="Thomas Huang" w:date="2017-04-12T11:08:00Z"/>
              </w:rPr>
            </w:pPr>
            <w:del w:id="541" w:author="Thomas Huang" w:date="2017-04-12T11:08:00Z">
              <w:r w:rsidRPr="000B18F1" w:rsidDel="001E60A4">
                <w:delText>5</w:delText>
              </w:r>
            </w:del>
          </w:p>
        </w:tc>
        <w:tc>
          <w:tcPr>
            <w:tcW w:w="714" w:type="pct"/>
            <w:tcBorders>
              <w:top w:val="nil"/>
              <w:left w:val="nil"/>
              <w:bottom w:val="nil"/>
              <w:right w:val="nil"/>
            </w:tcBorders>
            <w:shd w:val="clear" w:color="auto" w:fill="auto"/>
            <w:noWrap/>
            <w:vAlign w:val="center"/>
            <w:hideMark/>
            <w:tcPrChange w:id="542" w:author="Thomas Huang" w:date="2017-04-12T10:57:00Z">
              <w:tcPr>
                <w:tcW w:w="714" w:type="pct"/>
                <w:tcBorders>
                  <w:top w:val="nil"/>
                  <w:left w:val="nil"/>
                  <w:bottom w:val="nil"/>
                  <w:right w:val="nil"/>
                </w:tcBorders>
                <w:shd w:val="clear" w:color="auto" w:fill="auto"/>
                <w:noWrap/>
                <w:vAlign w:val="center"/>
                <w:hideMark/>
              </w:tcPr>
            </w:tcPrChange>
          </w:tcPr>
          <w:p w14:paraId="47D3CF31" w14:textId="572DF132" w:rsidR="00D315D5" w:rsidRPr="000B18F1" w:rsidDel="001E60A4" w:rsidRDefault="00D315D5">
            <w:pPr>
              <w:pStyle w:val="Table"/>
              <w:rPr>
                <w:del w:id="543" w:author="Thomas Huang" w:date="2017-04-12T11:08:00Z"/>
              </w:rPr>
            </w:pPr>
            <w:del w:id="544" w:author="Thomas Huang" w:date="2017-04-12T11:08:00Z">
              <w:r w:rsidRPr="000B18F1" w:rsidDel="001E60A4">
                <w:delText>4.782</w:delText>
              </w:r>
            </w:del>
          </w:p>
        </w:tc>
        <w:tc>
          <w:tcPr>
            <w:tcW w:w="714" w:type="pct"/>
            <w:tcBorders>
              <w:top w:val="nil"/>
              <w:left w:val="nil"/>
              <w:bottom w:val="nil"/>
              <w:right w:val="nil"/>
            </w:tcBorders>
            <w:shd w:val="clear" w:color="auto" w:fill="auto"/>
            <w:noWrap/>
            <w:vAlign w:val="center"/>
            <w:hideMark/>
            <w:tcPrChange w:id="545" w:author="Thomas Huang" w:date="2017-04-12T10:57:00Z">
              <w:tcPr>
                <w:tcW w:w="714" w:type="pct"/>
                <w:tcBorders>
                  <w:top w:val="nil"/>
                  <w:left w:val="nil"/>
                  <w:bottom w:val="nil"/>
                  <w:right w:val="nil"/>
                </w:tcBorders>
                <w:shd w:val="clear" w:color="auto" w:fill="auto"/>
                <w:noWrap/>
                <w:vAlign w:val="center"/>
                <w:hideMark/>
              </w:tcPr>
            </w:tcPrChange>
          </w:tcPr>
          <w:p w14:paraId="23C0689D" w14:textId="188AFF61" w:rsidR="00D315D5" w:rsidRPr="000B18F1" w:rsidDel="001E60A4" w:rsidRDefault="00D315D5">
            <w:pPr>
              <w:pStyle w:val="Table"/>
              <w:rPr>
                <w:del w:id="546" w:author="Thomas Huang" w:date="2017-04-12T11:08:00Z"/>
              </w:rPr>
            </w:pPr>
          </w:p>
        </w:tc>
        <w:tc>
          <w:tcPr>
            <w:tcW w:w="691" w:type="pct"/>
            <w:tcBorders>
              <w:top w:val="nil"/>
              <w:left w:val="nil"/>
              <w:bottom w:val="nil"/>
              <w:right w:val="nil"/>
            </w:tcBorders>
            <w:shd w:val="clear" w:color="auto" w:fill="auto"/>
            <w:noWrap/>
            <w:vAlign w:val="center"/>
            <w:hideMark/>
            <w:tcPrChange w:id="547" w:author="Thomas Huang" w:date="2017-04-12T10:57:00Z">
              <w:tcPr>
                <w:tcW w:w="691" w:type="pct"/>
                <w:tcBorders>
                  <w:top w:val="nil"/>
                  <w:left w:val="nil"/>
                  <w:bottom w:val="nil"/>
                  <w:right w:val="nil"/>
                </w:tcBorders>
                <w:shd w:val="clear" w:color="auto" w:fill="auto"/>
                <w:noWrap/>
                <w:vAlign w:val="center"/>
                <w:hideMark/>
              </w:tcPr>
            </w:tcPrChange>
          </w:tcPr>
          <w:p w14:paraId="277A1266" w14:textId="2773FB84" w:rsidR="00D315D5" w:rsidRPr="000B18F1" w:rsidDel="001E60A4" w:rsidRDefault="00D315D5">
            <w:pPr>
              <w:pStyle w:val="Table"/>
              <w:rPr>
                <w:del w:id="548" w:author="Thomas Huang" w:date="2017-04-12T11:08:00Z"/>
              </w:rPr>
            </w:pPr>
            <w:del w:id="549" w:author="Thomas Huang" w:date="2017-04-12T11:08:00Z">
              <w:r w:rsidRPr="000B18F1" w:rsidDel="001E60A4">
                <w:delText>Missense, Phe128Leu</w:delText>
              </w:r>
            </w:del>
          </w:p>
        </w:tc>
      </w:tr>
      <w:tr w:rsidR="007B780D" w:rsidRPr="000B18F1" w:rsidDel="001E60A4" w14:paraId="2F5C1552" w14:textId="5B2D8D68" w:rsidTr="0049491F">
        <w:trPr>
          <w:cantSplit/>
          <w:trHeight w:val="1134"/>
          <w:jc w:val="center"/>
          <w:del w:id="550" w:author="Thomas Huang" w:date="2017-04-12T11:08:00Z"/>
          <w:trPrChange w:id="551" w:author="Thomas Huang" w:date="2017-04-12T10:57:00Z">
            <w:trPr>
              <w:trHeight w:val="320"/>
              <w:jc w:val="center"/>
            </w:trPr>
          </w:trPrChange>
        </w:trPr>
        <w:tc>
          <w:tcPr>
            <w:tcW w:w="925" w:type="pct"/>
            <w:tcBorders>
              <w:top w:val="nil"/>
              <w:left w:val="nil"/>
              <w:bottom w:val="nil"/>
              <w:right w:val="nil"/>
            </w:tcBorders>
            <w:shd w:val="clear" w:color="auto" w:fill="auto"/>
            <w:noWrap/>
            <w:vAlign w:val="center"/>
            <w:hideMark/>
            <w:tcPrChange w:id="552" w:author="Thomas Huang" w:date="2017-04-12T10:57:00Z">
              <w:tcPr>
                <w:tcW w:w="925" w:type="pct"/>
                <w:tcBorders>
                  <w:top w:val="nil"/>
                  <w:left w:val="nil"/>
                  <w:bottom w:val="nil"/>
                  <w:right w:val="nil"/>
                </w:tcBorders>
                <w:shd w:val="clear" w:color="auto" w:fill="auto"/>
                <w:noWrap/>
                <w:vAlign w:val="center"/>
                <w:hideMark/>
              </w:tcPr>
            </w:tcPrChange>
          </w:tcPr>
          <w:p w14:paraId="2987ED8D" w14:textId="288DC3FF" w:rsidR="00D315D5" w:rsidRPr="000B18F1" w:rsidDel="001E60A4" w:rsidRDefault="00D315D5" w:rsidP="0049491F">
            <w:pPr>
              <w:pStyle w:val="Table"/>
              <w:rPr>
                <w:del w:id="553" w:author="Thomas Huang" w:date="2017-04-12T11:08:00Z"/>
              </w:rPr>
            </w:pPr>
            <w:del w:id="554" w:author="Thomas Huang" w:date="2017-04-12T11:08:00Z">
              <w:r w:rsidRPr="000B18F1" w:rsidDel="001E60A4">
                <w:delText>LOC_Os04g59430</w:delText>
              </w:r>
            </w:del>
          </w:p>
        </w:tc>
        <w:tc>
          <w:tcPr>
            <w:tcW w:w="677" w:type="pct"/>
            <w:tcBorders>
              <w:top w:val="nil"/>
              <w:left w:val="nil"/>
              <w:bottom w:val="nil"/>
              <w:right w:val="nil"/>
            </w:tcBorders>
            <w:shd w:val="clear" w:color="auto" w:fill="auto"/>
            <w:noWrap/>
            <w:vAlign w:val="center"/>
            <w:hideMark/>
            <w:tcPrChange w:id="555" w:author="Thomas Huang" w:date="2017-04-12T10:57:00Z">
              <w:tcPr>
                <w:tcW w:w="677" w:type="pct"/>
                <w:tcBorders>
                  <w:top w:val="nil"/>
                  <w:left w:val="nil"/>
                  <w:bottom w:val="nil"/>
                  <w:right w:val="nil"/>
                </w:tcBorders>
                <w:shd w:val="clear" w:color="auto" w:fill="auto"/>
                <w:noWrap/>
                <w:vAlign w:val="center"/>
                <w:hideMark/>
              </w:tcPr>
            </w:tcPrChange>
          </w:tcPr>
          <w:p w14:paraId="5EB10B25" w14:textId="61A4CD66" w:rsidR="00D315D5" w:rsidRPr="000B18F1" w:rsidDel="001E60A4" w:rsidRDefault="00D315D5" w:rsidP="0049491F">
            <w:pPr>
              <w:pStyle w:val="Table"/>
              <w:rPr>
                <w:del w:id="556" w:author="Thomas Huang" w:date="2017-04-12T11:08:00Z"/>
              </w:rPr>
            </w:pPr>
            <w:del w:id="557" w:author="Thomas Huang" w:date="2017-04-12T11:08:00Z">
              <w:r w:rsidRPr="000B18F1" w:rsidDel="001E60A4">
                <w:delText>10435331023</w:delText>
              </w:r>
            </w:del>
          </w:p>
        </w:tc>
        <w:tc>
          <w:tcPr>
            <w:tcW w:w="616" w:type="pct"/>
            <w:tcBorders>
              <w:top w:val="nil"/>
              <w:left w:val="nil"/>
              <w:bottom w:val="nil"/>
              <w:right w:val="nil"/>
            </w:tcBorders>
            <w:shd w:val="clear" w:color="auto" w:fill="auto"/>
            <w:noWrap/>
            <w:vAlign w:val="center"/>
            <w:hideMark/>
            <w:tcPrChange w:id="558" w:author="Thomas Huang" w:date="2017-04-12T10:57:00Z">
              <w:tcPr>
                <w:tcW w:w="616" w:type="pct"/>
                <w:tcBorders>
                  <w:top w:val="nil"/>
                  <w:left w:val="nil"/>
                  <w:bottom w:val="nil"/>
                  <w:right w:val="nil"/>
                </w:tcBorders>
                <w:shd w:val="clear" w:color="auto" w:fill="auto"/>
                <w:noWrap/>
                <w:vAlign w:val="center"/>
                <w:hideMark/>
              </w:tcPr>
            </w:tcPrChange>
          </w:tcPr>
          <w:p w14:paraId="49056AE0" w14:textId="0A68B200" w:rsidR="00D315D5" w:rsidRPr="000B18F1" w:rsidDel="001E60A4" w:rsidRDefault="00D315D5" w:rsidP="004D450C">
            <w:pPr>
              <w:pStyle w:val="Table"/>
              <w:rPr>
                <w:del w:id="559" w:author="Thomas Huang" w:date="2017-04-12T11:08:00Z"/>
              </w:rPr>
            </w:pPr>
            <w:del w:id="560" w:author="Thomas Huang" w:date="2017-04-12T11:08:00Z">
              <w:r w:rsidRPr="000B18F1" w:rsidDel="001E60A4">
                <w:delText>osa-miR160</w:delText>
              </w:r>
            </w:del>
          </w:p>
        </w:tc>
        <w:tc>
          <w:tcPr>
            <w:tcW w:w="663" w:type="pct"/>
            <w:tcBorders>
              <w:top w:val="nil"/>
              <w:left w:val="nil"/>
              <w:bottom w:val="nil"/>
              <w:right w:val="nil"/>
            </w:tcBorders>
            <w:shd w:val="clear" w:color="auto" w:fill="auto"/>
            <w:noWrap/>
            <w:vAlign w:val="center"/>
            <w:hideMark/>
            <w:tcPrChange w:id="561" w:author="Thomas Huang" w:date="2017-04-12T10:57:00Z">
              <w:tcPr>
                <w:tcW w:w="663" w:type="pct"/>
                <w:tcBorders>
                  <w:top w:val="nil"/>
                  <w:left w:val="nil"/>
                  <w:bottom w:val="nil"/>
                  <w:right w:val="nil"/>
                </w:tcBorders>
                <w:shd w:val="clear" w:color="auto" w:fill="auto"/>
                <w:noWrap/>
                <w:vAlign w:val="center"/>
                <w:hideMark/>
              </w:tcPr>
            </w:tcPrChange>
          </w:tcPr>
          <w:p w14:paraId="6FE1E472" w14:textId="6D816BB6" w:rsidR="00D315D5" w:rsidRPr="000B18F1" w:rsidDel="001E60A4" w:rsidRDefault="00D315D5">
            <w:pPr>
              <w:pStyle w:val="Table"/>
              <w:rPr>
                <w:del w:id="562" w:author="Thomas Huang" w:date="2017-04-12T11:08:00Z"/>
              </w:rPr>
            </w:pPr>
            <w:del w:id="563" w:author="Thomas Huang" w:date="2017-04-12T11:08:00Z">
              <w:r w:rsidRPr="000B18F1" w:rsidDel="001E60A4">
                <w:delText>10</w:delText>
              </w:r>
            </w:del>
          </w:p>
        </w:tc>
        <w:tc>
          <w:tcPr>
            <w:tcW w:w="714" w:type="pct"/>
            <w:tcBorders>
              <w:top w:val="nil"/>
              <w:left w:val="nil"/>
              <w:bottom w:val="nil"/>
              <w:right w:val="nil"/>
            </w:tcBorders>
            <w:shd w:val="clear" w:color="auto" w:fill="auto"/>
            <w:noWrap/>
            <w:vAlign w:val="center"/>
            <w:hideMark/>
            <w:tcPrChange w:id="564" w:author="Thomas Huang" w:date="2017-04-12T10:57:00Z">
              <w:tcPr>
                <w:tcW w:w="714" w:type="pct"/>
                <w:tcBorders>
                  <w:top w:val="nil"/>
                  <w:left w:val="nil"/>
                  <w:bottom w:val="nil"/>
                  <w:right w:val="nil"/>
                </w:tcBorders>
                <w:shd w:val="clear" w:color="auto" w:fill="auto"/>
                <w:noWrap/>
                <w:vAlign w:val="center"/>
                <w:hideMark/>
              </w:tcPr>
            </w:tcPrChange>
          </w:tcPr>
          <w:p w14:paraId="4805D7C9" w14:textId="190E0A6C" w:rsidR="00D315D5" w:rsidRPr="000B18F1" w:rsidDel="001E60A4" w:rsidRDefault="00D315D5">
            <w:pPr>
              <w:pStyle w:val="Table"/>
              <w:rPr>
                <w:del w:id="565" w:author="Thomas Huang" w:date="2017-04-12T11:08:00Z"/>
              </w:rPr>
            </w:pPr>
            <w:del w:id="566" w:author="Thomas Huang" w:date="2017-04-12T11:08:00Z">
              <w:r w:rsidRPr="000B18F1" w:rsidDel="001E60A4">
                <w:delText>2.58</w:delText>
              </w:r>
            </w:del>
          </w:p>
        </w:tc>
        <w:tc>
          <w:tcPr>
            <w:tcW w:w="714" w:type="pct"/>
            <w:tcBorders>
              <w:top w:val="nil"/>
              <w:left w:val="nil"/>
              <w:bottom w:val="nil"/>
              <w:right w:val="nil"/>
            </w:tcBorders>
            <w:shd w:val="clear" w:color="auto" w:fill="auto"/>
            <w:noWrap/>
            <w:vAlign w:val="center"/>
            <w:hideMark/>
            <w:tcPrChange w:id="567" w:author="Thomas Huang" w:date="2017-04-12T10:57:00Z">
              <w:tcPr>
                <w:tcW w:w="714" w:type="pct"/>
                <w:tcBorders>
                  <w:top w:val="nil"/>
                  <w:left w:val="nil"/>
                  <w:bottom w:val="nil"/>
                  <w:right w:val="nil"/>
                </w:tcBorders>
                <w:shd w:val="clear" w:color="auto" w:fill="auto"/>
                <w:noWrap/>
                <w:vAlign w:val="center"/>
                <w:hideMark/>
              </w:tcPr>
            </w:tcPrChange>
          </w:tcPr>
          <w:p w14:paraId="233402ED" w14:textId="4AB29AE3" w:rsidR="00D315D5" w:rsidRPr="00CD715B" w:rsidDel="001E60A4" w:rsidRDefault="00D315D5">
            <w:pPr>
              <w:pStyle w:val="Table"/>
              <w:rPr>
                <w:del w:id="568" w:author="Thomas Huang" w:date="2017-04-12T11:08:00Z"/>
                <w:i/>
              </w:rPr>
            </w:pPr>
            <w:del w:id="569" w:author="Thomas Huang" w:date="2017-04-12T11:08:00Z">
              <w:r w:rsidRPr="00CD715B" w:rsidDel="001E60A4">
                <w:rPr>
                  <w:i/>
                </w:rPr>
                <w:delText>OsARF13</w:delText>
              </w:r>
            </w:del>
          </w:p>
        </w:tc>
        <w:tc>
          <w:tcPr>
            <w:tcW w:w="691" w:type="pct"/>
            <w:tcBorders>
              <w:top w:val="nil"/>
              <w:left w:val="nil"/>
              <w:bottom w:val="nil"/>
              <w:right w:val="nil"/>
            </w:tcBorders>
            <w:shd w:val="clear" w:color="auto" w:fill="auto"/>
            <w:noWrap/>
            <w:vAlign w:val="center"/>
            <w:hideMark/>
            <w:tcPrChange w:id="570" w:author="Thomas Huang" w:date="2017-04-12T10:57:00Z">
              <w:tcPr>
                <w:tcW w:w="691" w:type="pct"/>
                <w:tcBorders>
                  <w:top w:val="nil"/>
                  <w:left w:val="nil"/>
                  <w:bottom w:val="nil"/>
                  <w:right w:val="nil"/>
                </w:tcBorders>
                <w:shd w:val="clear" w:color="auto" w:fill="auto"/>
                <w:noWrap/>
                <w:vAlign w:val="center"/>
                <w:hideMark/>
              </w:tcPr>
            </w:tcPrChange>
          </w:tcPr>
          <w:p w14:paraId="1D610DD3" w14:textId="40ECE582" w:rsidR="00D315D5" w:rsidRPr="000B18F1" w:rsidDel="001E60A4" w:rsidRDefault="00D315D5">
            <w:pPr>
              <w:pStyle w:val="Table"/>
              <w:rPr>
                <w:del w:id="571" w:author="Thomas Huang" w:date="2017-04-12T11:08:00Z"/>
              </w:rPr>
            </w:pPr>
            <w:del w:id="572" w:author="Thomas Huang" w:date="2017-04-12T11:08:00Z">
              <w:r w:rsidRPr="000B18F1" w:rsidDel="001E60A4">
                <w:delText>Missense, Gly403Glu</w:delText>
              </w:r>
            </w:del>
          </w:p>
        </w:tc>
      </w:tr>
      <w:tr w:rsidR="007B780D" w:rsidRPr="000B18F1" w:rsidDel="001E60A4" w14:paraId="68F03FA8" w14:textId="06612A6A" w:rsidTr="0049491F">
        <w:trPr>
          <w:cantSplit/>
          <w:trHeight w:val="1134"/>
          <w:jc w:val="center"/>
          <w:del w:id="573" w:author="Thomas Huang" w:date="2017-04-12T11:08:00Z"/>
          <w:trPrChange w:id="574" w:author="Thomas Huang" w:date="2017-04-12T10:57:00Z">
            <w:trPr>
              <w:trHeight w:val="320"/>
              <w:jc w:val="center"/>
            </w:trPr>
          </w:trPrChange>
        </w:trPr>
        <w:tc>
          <w:tcPr>
            <w:tcW w:w="925" w:type="pct"/>
            <w:tcBorders>
              <w:top w:val="nil"/>
              <w:left w:val="nil"/>
              <w:bottom w:val="nil"/>
              <w:right w:val="nil"/>
            </w:tcBorders>
            <w:shd w:val="clear" w:color="auto" w:fill="auto"/>
            <w:noWrap/>
            <w:vAlign w:val="center"/>
            <w:hideMark/>
            <w:tcPrChange w:id="575" w:author="Thomas Huang" w:date="2017-04-12T10:57:00Z">
              <w:tcPr>
                <w:tcW w:w="925" w:type="pct"/>
                <w:tcBorders>
                  <w:top w:val="nil"/>
                  <w:left w:val="nil"/>
                  <w:bottom w:val="nil"/>
                  <w:right w:val="nil"/>
                </w:tcBorders>
                <w:shd w:val="clear" w:color="auto" w:fill="auto"/>
                <w:noWrap/>
                <w:vAlign w:val="center"/>
                <w:hideMark/>
              </w:tcPr>
            </w:tcPrChange>
          </w:tcPr>
          <w:p w14:paraId="7AAAB112" w14:textId="7D96BF2C" w:rsidR="00D315D5" w:rsidRPr="000B18F1" w:rsidDel="001E60A4" w:rsidRDefault="00D315D5" w:rsidP="0049491F">
            <w:pPr>
              <w:pStyle w:val="Table"/>
              <w:rPr>
                <w:del w:id="576" w:author="Thomas Huang" w:date="2017-04-12T11:08:00Z"/>
              </w:rPr>
            </w:pPr>
            <w:del w:id="577" w:author="Thomas Huang" w:date="2017-04-12T11:08:00Z">
              <w:r w:rsidRPr="000B18F1" w:rsidDel="001E60A4">
                <w:delText>LOC_Os04g24190</w:delText>
              </w:r>
            </w:del>
          </w:p>
        </w:tc>
        <w:tc>
          <w:tcPr>
            <w:tcW w:w="677" w:type="pct"/>
            <w:tcBorders>
              <w:top w:val="nil"/>
              <w:left w:val="nil"/>
              <w:bottom w:val="nil"/>
              <w:right w:val="nil"/>
            </w:tcBorders>
            <w:shd w:val="clear" w:color="auto" w:fill="auto"/>
            <w:noWrap/>
            <w:vAlign w:val="center"/>
            <w:hideMark/>
            <w:tcPrChange w:id="578" w:author="Thomas Huang" w:date="2017-04-12T10:57:00Z">
              <w:tcPr>
                <w:tcW w:w="677" w:type="pct"/>
                <w:tcBorders>
                  <w:top w:val="nil"/>
                  <w:left w:val="nil"/>
                  <w:bottom w:val="nil"/>
                  <w:right w:val="nil"/>
                </w:tcBorders>
                <w:shd w:val="clear" w:color="auto" w:fill="auto"/>
                <w:noWrap/>
                <w:vAlign w:val="center"/>
                <w:hideMark/>
              </w:tcPr>
            </w:tcPrChange>
          </w:tcPr>
          <w:p w14:paraId="0157E7EB" w14:textId="1B30E682" w:rsidR="00D315D5" w:rsidRPr="000B18F1" w:rsidDel="001E60A4" w:rsidRDefault="00D315D5" w:rsidP="0049491F">
            <w:pPr>
              <w:pStyle w:val="Table"/>
              <w:rPr>
                <w:del w:id="579" w:author="Thomas Huang" w:date="2017-04-12T11:08:00Z"/>
              </w:rPr>
            </w:pPr>
            <w:del w:id="580" w:author="Thomas Huang" w:date="2017-04-12T11:08:00Z">
              <w:r w:rsidRPr="000B18F1" w:rsidDel="001E60A4">
                <w:delText>10413845263</w:delText>
              </w:r>
            </w:del>
          </w:p>
        </w:tc>
        <w:tc>
          <w:tcPr>
            <w:tcW w:w="616" w:type="pct"/>
            <w:tcBorders>
              <w:top w:val="nil"/>
              <w:left w:val="nil"/>
              <w:bottom w:val="nil"/>
              <w:right w:val="nil"/>
            </w:tcBorders>
            <w:shd w:val="clear" w:color="auto" w:fill="auto"/>
            <w:noWrap/>
            <w:vAlign w:val="center"/>
            <w:hideMark/>
            <w:tcPrChange w:id="581" w:author="Thomas Huang" w:date="2017-04-12T10:57:00Z">
              <w:tcPr>
                <w:tcW w:w="616" w:type="pct"/>
                <w:tcBorders>
                  <w:top w:val="nil"/>
                  <w:left w:val="nil"/>
                  <w:bottom w:val="nil"/>
                  <w:right w:val="nil"/>
                </w:tcBorders>
                <w:shd w:val="clear" w:color="auto" w:fill="auto"/>
                <w:noWrap/>
                <w:vAlign w:val="center"/>
                <w:hideMark/>
              </w:tcPr>
            </w:tcPrChange>
          </w:tcPr>
          <w:p w14:paraId="2468D6E6" w14:textId="4AEF9577" w:rsidR="00D315D5" w:rsidRPr="000B18F1" w:rsidDel="001E60A4" w:rsidRDefault="00D315D5" w:rsidP="004D450C">
            <w:pPr>
              <w:pStyle w:val="Table"/>
              <w:rPr>
                <w:del w:id="582" w:author="Thomas Huang" w:date="2017-04-12T11:08:00Z"/>
              </w:rPr>
            </w:pPr>
            <w:del w:id="583" w:author="Thomas Huang" w:date="2017-04-12T11:08:00Z">
              <w:r w:rsidDel="001E60A4">
                <w:delText>osa-miR</w:delText>
              </w:r>
              <w:r w:rsidDel="001E60A4">
                <w:rPr>
                  <w:rFonts w:hint="eastAsia"/>
                </w:rPr>
                <w:delText>3</w:delText>
              </w:r>
              <w:r w:rsidRPr="000B18F1" w:rsidDel="001E60A4">
                <w:delText>96</w:delText>
              </w:r>
            </w:del>
          </w:p>
        </w:tc>
        <w:tc>
          <w:tcPr>
            <w:tcW w:w="663" w:type="pct"/>
            <w:tcBorders>
              <w:top w:val="nil"/>
              <w:left w:val="nil"/>
              <w:bottom w:val="nil"/>
              <w:right w:val="nil"/>
            </w:tcBorders>
            <w:shd w:val="clear" w:color="auto" w:fill="auto"/>
            <w:noWrap/>
            <w:vAlign w:val="center"/>
            <w:hideMark/>
            <w:tcPrChange w:id="584" w:author="Thomas Huang" w:date="2017-04-12T10:57:00Z">
              <w:tcPr>
                <w:tcW w:w="663" w:type="pct"/>
                <w:tcBorders>
                  <w:top w:val="nil"/>
                  <w:left w:val="nil"/>
                  <w:bottom w:val="nil"/>
                  <w:right w:val="nil"/>
                </w:tcBorders>
                <w:shd w:val="clear" w:color="auto" w:fill="auto"/>
                <w:noWrap/>
                <w:vAlign w:val="center"/>
                <w:hideMark/>
              </w:tcPr>
            </w:tcPrChange>
          </w:tcPr>
          <w:p w14:paraId="6508F5B1" w14:textId="6445CF3E" w:rsidR="00D315D5" w:rsidRPr="000B18F1" w:rsidDel="001E60A4" w:rsidRDefault="00D315D5">
            <w:pPr>
              <w:pStyle w:val="Table"/>
              <w:rPr>
                <w:del w:id="585" w:author="Thomas Huang" w:date="2017-04-12T11:08:00Z"/>
              </w:rPr>
            </w:pPr>
            <w:del w:id="586" w:author="Thomas Huang" w:date="2017-04-12T11:08:00Z">
              <w:r w:rsidRPr="000B18F1" w:rsidDel="001E60A4">
                <w:delText>2</w:delText>
              </w:r>
            </w:del>
          </w:p>
        </w:tc>
        <w:tc>
          <w:tcPr>
            <w:tcW w:w="714" w:type="pct"/>
            <w:tcBorders>
              <w:top w:val="nil"/>
              <w:left w:val="nil"/>
              <w:bottom w:val="nil"/>
              <w:right w:val="nil"/>
            </w:tcBorders>
            <w:shd w:val="clear" w:color="auto" w:fill="auto"/>
            <w:noWrap/>
            <w:vAlign w:val="center"/>
            <w:hideMark/>
            <w:tcPrChange w:id="587" w:author="Thomas Huang" w:date="2017-04-12T10:57:00Z">
              <w:tcPr>
                <w:tcW w:w="714" w:type="pct"/>
                <w:tcBorders>
                  <w:top w:val="nil"/>
                  <w:left w:val="nil"/>
                  <w:bottom w:val="nil"/>
                  <w:right w:val="nil"/>
                </w:tcBorders>
                <w:shd w:val="clear" w:color="auto" w:fill="auto"/>
                <w:noWrap/>
                <w:vAlign w:val="center"/>
                <w:hideMark/>
              </w:tcPr>
            </w:tcPrChange>
          </w:tcPr>
          <w:p w14:paraId="23C67F3A" w14:textId="652C75A2" w:rsidR="00D315D5" w:rsidRPr="000B18F1" w:rsidDel="001E60A4" w:rsidRDefault="00D315D5">
            <w:pPr>
              <w:pStyle w:val="Table"/>
              <w:rPr>
                <w:del w:id="588" w:author="Thomas Huang" w:date="2017-04-12T11:08:00Z"/>
              </w:rPr>
            </w:pPr>
            <w:del w:id="589" w:author="Thomas Huang" w:date="2017-04-12T11:08:00Z">
              <w:r w:rsidRPr="000B18F1" w:rsidDel="001E60A4">
                <w:delText>1.294</w:delText>
              </w:r>
            </w:del>
          </w:p>
        </w:tc>
        <w:tc>
          <w:tcPr>
            <w:tcW w:w="714" w:type="pct"/>
            <w:tcBorders>
              <w:top w:val="nil"/>
              <w:left w:val="nil"/>
              <w:bottom w:val="nil"/>
              <w:right w:val="nil"/>
            </w:tcBorders>
            <w:shd w:val="clear" w:color="auto" w:fill="auto"/>
            <w:noWrap/>
            <w:vAlign w:val="center"/>
            <w:hideMark/>
            <w:tcPrChange w:id="590" w:author="Thomas Huang" w:date="2017-04-12T10:57:00Z">
              <w:tcPr>
                <w:tcW w:w="714" w:type="pct"/>
                <w:tcBorders>
                  <w:top w:val="nil"/>
                  <w:left w:val="nil"/>
                  <w:bottom w:val="nil"/>
                  <w:right w:val="nil"/>
                </w:tcBorders>
                <w:shd w:val="clear" w:color="auto" w:fill="auto"/>
                <w:noWrap/>
                <w:vAlign w:val="center"/>
                <w:hideMark/>
              </w:tcPr>
            </w:tcPrChange>
          </w:tcPr>
          <w:p w14:paraId="110B8FDE" w14:textId="75A9A835" w:rsidR="00D315D5" w:rsidRPr="00CD715B" w:rsidDel="001E60A4" w:rsidRDefault="00D315D5">
            <w:pPr>
              <w:pStyle w:val="Table"/>
              <w:rPr>
                <w:del w:id="591" w:author="Thomas Huang" w:date="2017-04-12T11:08:00Z"/>
                <w:i/>
              </w:rPr>
            </w:pPr>
            <w:del w:id="592" w:author="Thomas Huang" w:date="2017-04-12T11:08:00Z">
              <w:r w:rsidRPr="00CD715B" w:rsidDel="001E60A4">
                <w:rPr>
                  <w:i/>
                </w:rPr>
                <w:delText>OsGRF11</w:delText>
              </w:r>
            </w:del>
          </w:p>
        </w:tc>
        <w:tc>
          <w:tcPr>
            <w:tcW w:w="691" w:type="pct"/>
            <w:tcBorders>
              <w:top w:val="nil"/>
              <w:left w:val="nil"/>
              <w:bottom w:val="nil"/>
              <w:right w:val="nil"/>
            </w:tcBorders>
            <w:shd w:val="clear" w:color="auto" w:fill="auto"/>
            <w:noWrap/>
            <w:vAlign w:val="center"/>
            <w:hideMark/>
            <w:tcPrChange w:id="593" w:author="Thomas Huang" w:date="2017-04-12T10:57:00Z">
              <w:tcPr>
                <w:tcW w:w="691" w:type="pct"/>
                <w:tcBorders>
                  <w:top w:val="nil"/>
                  <w:left w:val="nil"/>
                  <w:bottom w:val="nil"/>
                  <w:right w:val="nil"/>
                </w:tcBorders>
                <w:shd w:val="clear" w:color="auto" w:fill="auto"/>
                <w:noWrap/>
                <w:vAlign w:val="center"/>
                <w:hideMark/>
              </w:tcPr>
            </w:tcPrChange>
          </w:tcPr>
          <w:p w14:paraId="039AE92E" w14:textId="08A6E9BA" w:rsidR="00D315D5" w:rsidRPr="000B18F1" w:rsidDel="001E60A4" w:rsidRDefault="00D315D5">
            <w:pPr>
              <w:pStyle w:val="Table"/>
              <w:rPr>
                <w:del w:id="594" w:author="Thomas Huang" w:date="2017-04-12T11:08:00Z"/>
              </w:rPr>
            </w:pPr>
            <w:del w:id="595" w:author="Thomas Huang" w:date="2017-04-12T11:08:00Z">
              <w:r w:rsidRPr="000B18F1" w:rsidDel="001E60A4">
                <w:delText>Missense, Phe277Val</w:delText>
              </w:r>
            </w:del>
          </w:p>
        </w:tc>
      </w:tr>
      <w:tr w:rsidR="007B780D" w:rsidRPr="000B18F1" w:rsidDel="001E60A4" w14:paraId="5A6B5EF0" w14:textId="242433D4" w:rsidTr="0049491F">
        <w:trPr>
          <w:trHeight w:val="320"/>
          <w:jc w:val="center"/>
          <w:del w:id="596" w:author="Thomas Huang" w:date="2017-04-12T11:08:00Z"/>
          <w:trPrChange w:id="597" w:author="Thomas Huang" w:date="2017-04-12T10:57:00Z">
            <w:trPr>
              <w:trHeight w:val="320"/>
              <w:jc w:val="center"/>
            </w:trPr>
          </w:trPrChange>
        </w:trPr>
        <w:tc>
          <w:tcPr>
            <w:tcW w:w="925" w:type="pct"/>
            <w:vMerge w:val="restart"/>
            <w:tcBorders>
              <w:top w:val="nil"/>
              <w:left w:val="nil"/>
              <w:bottom w:val="nil"/>
              <w:right w:val="nil"/>
            </w:tcBorders>
            <w:shd w:val="clear" w:color="auto" w:fill="auto"/>
            <w:noWrap/>
            <w:vAlign w:val="center"/>
            <w:hideMark/>
            <w:tcPrChange w:id="598" w:author="Thomas Huang" w:date="2017-04-12T10:57:00Z">
              <w:tcPr>
                <w:tcW w:w="925" w:type="pct"/>
                <w:vMerge w:val="restart"/>
                <w:tcBorders>
                  <w:top w:val="nil"/>
                  <w:left w:val="nil"/>
                  <w:bottom w:val="nil"/>
                  <w:right w:val="nil"/>
                </w:tcBorders>
                <w:shd w:val="clear" w:color="auto" w:fill="auto"/>
                <w:noWrap/>
                <w:vAlign w:val="center"/>
                <w:hideMark/>
              </w:tcPr>
            </w:tcPrChange>
          </w:tcPr>
          <w:p w14:paraId="63C707D7" w14:textId="58A4CD91" w:rsidR="00D315D5" w:rsidRPr="000B18F1" w:rsidDel="001E60A4" w:rsidRDefault="00D315D5" w:rsidP="0049491F">
            <w:pPr>
              <w:pStyle w:val="Table"/>
              <w:rPr>
                <w:del w:id="599" w:author="Thomas Huang" w:date="2017-04-12T11:08:00Z"/>
              </w:rPr>
            </w:pPr>
            <w:del w:id="600" w:author="Thomas Huang" w:date="2017-04-12T11:08:00Z">
              <w:r w:rsidRPr="000B18F1" w:rsidDel="001E60A4">
                <w:delText>LOC_Os02g49840</w:delText>
              </w:r>
            </w:del>
          </w:p>
        </w:tc>
        <w:tc>
          <w:tcPr>
            <w:tcW w:w="677" w:type="pct"/>
            <w:tcBorders>
              <w:top w:val="nil"/>
              <w:left w:val="nil"/>
              <w:bottom w:val="nil"/>
              <w:right w:val="nil"/>
            </w:tcBorders>
            <w:shd w:val="clear" w:color="auto" w:fill="auto"/>
            <w:noWrap/>
            <w:vAlign w:val="center"/>
            <w:hideMark/>
            <w:tcPrChange w:id="601" w:author="Thomas Huang" w:date="2017-04-12T10:57:00Z">
              <w:tcPr>
                <w:tcW w:w="677" w:type="pct"/>
                <w:tcBorders>
                  <w:top w:val="nil"/>
                  <w:left w:val="nil"/>
                  <w:bottom w:val="nil"/>
                  <w:right w:val="nil"/>
                </w:tcBorders>
                <w:shd w:val="clear" w:color="auto" w:fill="auto"/>
                <w:noWrap/>
                <w:vAlign w:val="center"/>
                <w:hideMark/>
              </w:tcPr>
            </w:tcPrChange>
          </w:tcPr>
          <w:p w14:paraId="6584ADF4" w14:textId="456F2232" w:rsidR="00D315D5" w:rsidRPr="000B18F1" w:rsidDel="001E60A4" w:rsidRDefault="00D315D5" w:rsidP="0049491F">
            <w:pPr>
              <w:pStyle w:val="Table"/>
              <w:rPr>
                <w:del w:id="602" w:author="Thomas Huang" w:date="2017-04-12T11:08:00Z"/>
              </w:rPr>
            </w:pPr>
            <w:del w:id="603" w:author="Thomas Huang" w:date="2017-04-12T11:08:00Z">
              <w:r w:rsidRPr="000B18F1" w:rsidDel="001E60A4">
                <w:delText>10230461213</w:delText>
              </w:r>
            </w:del>
          </w:p>
        </w:tc>
        <w:tc>
          <w:tcPr>
            <w:tcW w:w="616" w:type="pct"/>
            <w:vMerge w:val="restart"/>
            <w:tcBorders>
              <w:top w:val="nil"/>
              <w:left w:val="nil"/>
              <w:bottom w:val="nil"/>
              <w:right w:val="nil"/>
            </w:tcBorders>
            <w:shd w:val="clear" w:color="auto" w:fill="auto"/>
            <w:noWrap/>
            <w:vAlign w:val="center"/>
            <w:hideMark/>
            <w:tcPrChange w:id="604" w:author="Thomas Huang" w:date="2017-04-12T10:57:00Z">
              <w:tcPr>
                <w:tcW w:w="616" w:type="pct"/>
                <w:vMerge w:val="restart"/>
                <w:tcBorders>
                  <w:top w:val="nil"/>
                  <w:left w:val="nil"/>
                  <w:bottom w:val="nil"/>
                  <w:right w:val="nil"/>
                </w:tcBorders>
                <w:shd w:val="clear" w:color="auto" w:fill="auto"/>
                <w:noWrap/>
                <w:vAlign w:val="center"/>
                <w:hideMark/>
              </w:tcPr>
            </w:tcPrChange>
          </w:tcPr>
          <w:p w14:paraId="2E12443B" w14:textId="537FAEEE" w:rsidR="00D315D5" w:rsidRPr="000B18F1" w:rsidDel="001E60A4" w:rsidRDefault="00D315D5" w:rsidP="004D450C">
            <w:pPr>
              <w:pStyle w:val="Table"/>
              <w:rPr>
                <w:del w:id="605" w:author="Thomas Huang" w:date="2017-04-12T11:08:00Z"/>
              </w:rPr>
            </w:pPr>
            <w:del w:id="606" w:author="Thomas Huang" w:date="2017-04-12T11:08:00Z">
              <w:r w:rsidRPr="000B18F1" w:rsidDel="001E60A4">
                <w:delText>osa-miR444</w:delText>
              </w:r>
            </w:del>
          </w:p>
        </w:tc>
        <w:tc>
          <w:tcPr>
            <w:tcW w:w="663" w:type="pct"/>
            <w:vMerge w:val="restart"/>
            <w:tcBorders>
              <w:top w:val="nil"/>
              <w:left w:val="nil"/>
              <w:bottom w:val="nil"/>
              <w:right w:val="nil"/>
            </w:tcBorders>
            <w:shd w:val="clear" w:color="auto" w:fill="auto"/>
            <w:noWrap/>
            <w:vAlign w:val="center"/>
            <w:hideMark/>
            <w:tcPrChange w:id="607" w:author="Thomas Huang" w:date="2017-04-12T10:57:00Z">
              <w:tcPr>
                <w:tcW w:w="663" w:type="pct"/>
                <w:vMerge w:val="restart"/>
                <w:tcBorders>
                  <w:top w:val="nil"/>
                  <w:left w:val="nil"/>
                  <w:bottom w:val="nil"/>
                  <w:right w:val="nil"/>
                </w:tcBorders>
                <w:shd w:val="clear" w:color="auto" w:fill="auto"/>
                <w:noWrap/>
                <w:vAlign w:val="center"/>
                <w:hideMark/>
              </w:tcPr>
            </w:tcPrChange>
          </w:tcPr>
          <w:p w14:paraId="0DD05611" w14:textId="6466C756" w:rsidR="00D315D5" w:rsidRPr="000B18F1" w:rsidDel="001E60A4" w:rsidRDefault="00D315D5">
            <w:pPr>
              <w:pStyle w:val="Table"/>
              <w:rPr>
                <w:del w:id="608" w:author="Thomas Huang" w:date="2017-04-12T11:08:00Z"/>
              </w:rPr>
            </w:pPr>
            <w:del w:id="609" w:author="Thomas Huang" w:date="2017-04-12T11:08:00Z">
              <w:r w:rsidRPr="000B18F1" w:rsidDel="001E60A4">
                <w:delText>/</w:delText>
              </w:r>
            </w:del>
          </w:p>
        </w:tc>
        <w:tc>
          <w:tcPr>
            <w:tcW w:w="714" w:type="pct"/>
            <w:tcBorders>
              <w:top w:val="nil"/>
              <w:left w:val="nil"/>
              <w:bottom w:val="nil"/>
              <w:right w:val="nil"/>
            </w:tcBorders>
            <w:shd w:val="clear" w:color="auto" w:fill="auto"/>
            <w:noWrap/>
            <w:vAlign w:val="center"/>
            <w:hideMark/>
            <w:tcPrChange w:id="610" w:author="Thomas Huang" w:date="2017-04-12T10:57:00Z">
              <w:tcPr>
                <w:tcW w:w="714" w:type="pct"/>
                <w:tcBorders>
                  <w:top w:val="nil"/>
                  <w:left w:val="nil"/>
                  <w:bottom w:val="nil"/>
                  <w:right w:val="nil"/>
                </w:tcBorders>
                <w:shd w:val="clear" w:color="auto" w:fill="auto"/>
                <w:noWrap/>
                <w:vAlign w:val="center"/>
                <w:hideMark/>
              </w:tcPr>
            </w:tcPrChange>
          </w:tcPr>
          <w:p w14:paraId="0C827A5C" w14:textId="55FA1724" w:rsidR="00D315D5" w:rsidRPr="000B18F1" w:rsidDel="001E60A4" w:rsidRDefault="00D315D5">
            <w:pPr>
              <w:pStyle w:val="Table"/>
              <w:rPr>
                <w:del w:id="611" w:author="Thomas Huang" w:date="2017-04-12T11:08:00Z"/>
              </w:rPr>
            </w:pPr>
            <w:del w:id="612" w:author="Thomas Huang" w:date="2017-04-12T11:08:00Z">
              <w:r w:rsidRPr="000B18F1" w:rsidDel="001E60A4">
                <w:delText>1.16</w:delText>
              </w:r>
            </w:del>
          </w:p>
        </w:tc>
        <w:tc>
          <w:tcPr>
            <w:tcW w:w="714" w:type="pct"/>
            <w:vMerge w:val="restart"/>
            <w:tcBorders>
              <w:top w:val="nil"/>
              <w:left w:val="nil"/>
              <w:bottom w:val="nil"/>
              <w:right w:val="nil"/>
            </w:tcBorders>
            <w:shd w:val="clear" w:color="auto" w:fill="auto"/>
            <w:noWrap/>
            <w:vAlign w:val="center"/>
            <w:hideMark/>
            <w:tcPrChange w:id="613" w:author="Thomas Huang" w:date="2017-04-12T10:57:00Z">
              <w:tcPr>
                <w:tcW w:w="714" w:type="pct"/>
                <w:vMerge w:val="restart"/>
                <w:tcBorders>
                  <w:top w:val="nil"/>
                  <w:left w:val="nil"/>
                  <w:bottom w:val="nil"/>
                  <w:right w:val="nil"/>
                </w:tcBorders>
                <w:shd w:val="clear" w:color="auto" w:fill="auto"/>
                <w:noWrap/>
                <w:vAlign w:val="center"/>
                <w:hideMark/>
              </w:tcPr>
            </w:tcPrChange>
          </w:tcPr>
          <w:p w14:paraId="049CC709" w14:textId="7656A54E" w:rsidR="00D315D5" w:rsidRPr="00CD715B" w:rsidDel="001E60A4" w:rsidRDefault="00D315D5">
            <w:pPr>
              <w:pStyle w:val="Table"/>
              <w:rPr>
                <w:del w:id="614" w:author="Thomas Huang" w:date="2017-04-12T11:08:00Z"/>
                <w:i/>
              </w:rPr>
            </w:pPr>
            <w:del w:id="615" w:author="Thomas Huang" w:date="2017-04-12T11:08:00Z">
              <w:r w:rsidRPr="00CD715B" w:rsidDel="001E60A4">
                <w:rPr>
                  <w:i/>
                </w:rPr>
                <w:delText>OsMADS57</w:delText>
              </w:r>
            </w:del>
          </w:p>
        </w:tc>
        <w:tc>
          <w:tcPr>
            <w:tcW w:w="691" w:type="pct"/>
            <w:tcBorders>
              <w:top w:val="nil"/>
              <w:left w:val="nil"/>
              <w:bottom w:val="nil"/>
              <w:right w:val="nil"/>
            </w:tcBorders>
            <w:shd w:val="clear" w:color="auto" w:fill="auto"/>
            <w:noWrap/>
            <w:vAlign w:val="center"/>
            <w:hideMark/>
            <w:tcPrChange w:id="616" w:author="Thomas Huang" w:date="2017-04-12T10:57:00Z">
              <w:tcPr>
                <w:tcW w:w="691" w:type="pct"/>
                <w:tcBorders>
                  <w:top w:val="nil"/>
                  <w:left w:val="nil"/>
                  <w:bottom w:val="nil"/>
                  <w:right w:val="nil"/>
                </w:tcBorders>
                <w:shd w:val="clear" w:color="auto" w:fill="auto"/>
                <w:noWrap/>
                <w:vAlign w:val="center"/>
                <w:hideMark/>
              </w:tcPr>
            </w:tcPrChange>
          </w:tcPr>
          <w:p w14:paraId="0D8C4CCF" w14:textId="1699C4EB" w:rsidR="00D315D5" w:rsidRPr="000B18F1" w:rsidDel="001E60A4" w:rsidRDefault="00D315D5">
            <w:pPr>
              <w:pStyle w:val="Table"/>
              <w:rPr>
                <w:del w:id="617" w:author="Thomas Huang" w:date="2017-04-12T11:08:00Z"/>
              </w:rPr>
            </w:pPr>
            <w:del w:id="618" w:author="Thomas Huang" w:date="2017-04-12T11:08:00Z">
              <w:r w:rsidRPr="000B18F1" w:rsidDel="001E60A4">
                <w:delText>Missense, Leu99Gln</w:delText>
              </w:r>
            </w:del>
          </w:p>
        </w:tc>
      </w:tr>
      <w:tr w:rsidR="007B780D" w:rsidRPr="000B18F1" w:rsidDel="001E60A4" w14:paraId="47D8F79A" w14:textId="4C21EA7E" w:rsidTr="0049491F">
        <w:trPr>
          <w:trHeight w:val="713"/>
          <w:jc w:val="center"/>
          <w:del w:id="619" w:author="Thomas Huang" w:date="2017-04-12T11:08:00Z"/>
          <w:trPrChange w:id="620" w:author="Thomas Huang" w:date="2017-04-12T10:57:00Z">
            <w:trPr>
              <w:trHeight w:val="713"/>
              <w:jc w:val="center"/>
            </w:trPr>
          </w:trPrChange>
        </w:trPr>
        <w:tc>
          <w:tcPr>
            <w:tcW w:w="925" w:type="pct"/>
            <w:vMerge/>
            <w:tcBorders>
              <w:top w:val="nil"/>
              <w:left w:val="nil"/>
              <w:bottom w:val="nil"/>
              <w:right w:val="nil"/>
            </w:tcBorders>
            <w:vAlign w:val="center"/>
            <w:hideMark/>
            <w:tcPrChange w:id="621" w:author="Thomas Huang" w:date="2017-04-12T10:57:00Z">
              <w:tcPr>
                <w:tcW w:w="925" w:type="pct"/>
                <w:vMerge/>
                <w:tcBorders>
                  <w:top w:val="nil"/>
                  <w:left w:val="nil"/>
                  <w:bottom w:val="nil"/>
                  <w:right w:val="nil"/>
                </w:tcBorders>
                <w:vAlign w:val="center"/>
                <w:hideMark/>
              </w:tcPr>
            </w:tcPrChange>
          </w:tcPr>
          <w:p w14:paraId="642610CD" w14:textId="1BE5184C" w:rsidR="00D315D5" w:rsidRPr="000B18F1" w:rsidDel="001E60A4" w:rsidRDefault="00D315D5">
            <w:pPr>
              <w:pStyle w:val="Table"/>
              <w:rPr>
                <w:del w:id="622" w:author="Thomas Huang" w:date="2017-04-12T11:08:00Z"/>
              </w:rPr>
            </w:pPr>
          </w:p>
        </w:tc>
        <w:tc>
          <w:tcPr>
            <w:tcW w:w="677" w:type="pct"/>
            <w:tcBorders>
              <w:top w:val="nil"/>
              <w:left w:val="nil"/>
              <w:bottom w:val="nil"/>
              <w:right w:val="nil"/>
            </w:tcBorders>
            <w:shd w:val="clear" w:color="auto" w:fill="auto"/>
            <w:noWrap/>
            <w:vAlign w:val="center"/>
            <w:hideMark/>
            <w:tcPrChange w:id="623" w:author="Thomas Huang" w:date="2017-04-12T10:57:00Z">
              <w:tcPr>
                <w:tcW w:w="677" w:type="pct"/>
                <w:tcBorders>
                  <w:top w:val="nil"/>
                  <w:left w:val="nil"/>
                  <w:bottom w:val="nil"/>
                  <w:right w:val="nil"/>
                </w:tcBorders>
                <w:shd w:val="clear" w:color="auto" w:fill="auto"/>
                <w:noWrap/>
                <w:vAlign w:val="center"/>
                <w:hideMark/>
              </w:tcPr>
            </w:tcPrChange>
          </w:tcPr>
          <w:p w14:paraId="235F6CBB" w14:textId="3EE1CBA4" w:rsidR="00D315D5" w:rsidRPr="000B18F1" w:rsidDel="001E60A4" w:rsidRDefault="00D315D5">
            <w:pPr>
              <w:pStyle w:val="Table"/>
              <w:rPr>
                <w:del w:id="624" w:author="Thomas Huang" w:date="2017-04-12T11:08:00Z"/>
              </w:rPr>
            </w:pPr>
            <w:del w:id="625" w:author="Thomas Huang" w:date="2017-04-12T11:08:00Z">
              <w:r w:rsidRPr="000B18F1" w:rsidDel="001E60A4">
                <w:delText>10230461236</w:delText>
              </w:r>
            </w:del>
          </w:p>
        </w:tc>
        <w:tc>
          <w:tcPr>
            <w:tcW w:w="616" w:type="pct"/>
            <w:vMerge/>
            <w:tcBorders>
              <w:top w:val="nil"/>
              <w:left w:val="nil"/>
              <w:bottom w:val="nil"/>
              <w:right w:val="nil"/>
            </w:tcBorders>
            <w:vAlign w:val="center"/>
            <w:hideMark/>
            <w:tcPrChange w:id="626" w:author="Thomas Huang" w:date="2017-04-12T10:57:00Z">
              <w:tcPr>
                <w:tcW w:w="616" w:type="pct"/>
                <w:vMerge/>
                <w:tcBorders>
                  <w:top w:val="nil"/>
                  <w:left w:val="nil"/>
                  <w:bottom w:val="nil"/>
                  <w:right w:val="nil"/>
                </w:tcBorders>
                <w:vAlign w:val="center"/>
                <w:hideMark/>
              </w:tcPr>
            </w:tcPrChange>
          </w:tcPr>
          <w:p w14:paraId="1EDAF6C3" w14:textId="774E169C" w:rsidR="00D315D5" w:rsidRPr="000B18F1" w:rsidDel="001E60A4" w:rsidRDefault="00D315D5">
            <w:pPr>
              <w:pStyle w:val="Table"/>
              <w:rPr>
                <w:del w:id="627" w:author="Thomas Huang" w:date="2017-04-12T11:08:00Z"/>
              </w:rPr>
            </w:pPr>
          </w:p>
        </w:tc>
        <w:tc>
          <w:tcPr>
            <w:tcW w:w="663" w:type="pct"/>
            <w:vMerge/>
            <w:tcBorders>
              <w:top w:val="nil"/>
              <w:left w:val="nil"/>
              <w:bottom w:val="nil"/>
              <w:right w:val="nil"/>
            </w:tcBorders>
            <w:vAlign w:val="center"/>
            <w:hideMark/>
            <w:tcPrChange w:id="628" w:author="Thomas Huang" w:date="2017-04-12T10:57:00Z">
              <w:tcPr>
                <w:tcW w:w="663" w:type="pct"/>
                <w:vMerge/>
                <w:tcBorders>
                  <w:top w:val="nil"/>
                  <w:left w:val="nil"/>
                  <w:bottom w:val="nil"/>
                  <w:right w:val="nil"/>
                </w:tcBorders>
                <w:vAlign w:val="center"/>
                <w:hideMark/>
              </w:tcPr>
            </w:tcPrChange>
          </w:tcPr>
          <w:p w14:paraId="51394C7D" w14:textId="09C65C2E" w:rsidR="00D315D5" w:rsidRPr="000B18F1" w:rsidDel="001E60A4" w:rsidRDefault="00D315D5">
            <w:pPr>
              <w:pStyle w:val="Table"/>
              <w:rPr>
                <w:del w:id="629" w:author="Thomas Huang" w:date="2017-04-12T11:08:00Z"/>
              </w:rPr>
            </w:pPr>
          </w:p>
        </w:tc>
        <w:tc>
          <w:tcPr>
            <w:tcW w:w="714" w:type="pct"/>
            <w:tcBorders>
              <w:top w:val="nil"/>
              <w:left w:val="nil"/>
              <w:bottom w:val="nil"/>
              <w:right w:val="nil"/>
            </w:tcBorders>
            <w:shd w:val="clear" w:color="auto" w:fill="auto"/>
            <w:noWrap/>
            <w:vAlign w:val="center"/>
            <w:hideMark/>
            <w:tcPrChange w:id="630" w:author="Thomas Huang" w:date="2017-04-12T10:57:00Z">
              <w:tcPr>
                <w:tcW w:w="714" w:type="pct"/>
                <w:tcBorders>
                  <w:top w:val="nil"/>
                  <w:left w:val="nil"/>
                  <w:bottom w:val="nil"/>
                  <w:right w:val="nil"/>
                </w:tcBorders>
                <w:shd w:val="clear" w:color="auto" w:fill="auto"/>
                <w:noWrap/>
                <w:vAlign w:val="center"/>
                <w:hideMark/>
              </w:tcPr>
            </w:tcPrChange>
          </w:tcPr>
          <w:p w14:paraId="1E383359" w14:textId="19CB0DC8" w:rsidR="00D315D5" w:rsidRPr="000B18F1" w:rsidDel="001E60A4" w:rsidRDefault="00D315D5">
            <w:pPr>
              <w:pStyle w:val="Table"/>
              <w:rPr>
                <w:del w:id="631" w:author="Thomas Huang" w:date="2017-04-12T11:08:00Z"/>
              </w:rPr>
            </w:pPr>
            <w:del w:id="632" w:author="Thomas Huang" w:date="2017-04-12T11:08:00Z">
              <w:r w:rsidRPr="000B18F1" w:rsidDel="001E60A4">
                <w:delText>-0.004</w:delText>
              </w:r>
            </w:del>
          </w:p>
        </w:tc>
        <w:tc>
          <w:tcPr>
            <w:tcW w:w="714" w:type="pct"/>
            <w:vMerge/>
            <w:tcBorders>
              <w:top w:val="nil"/>
              <w:left w:val="nil"/>
              <w:bottom w:val="nil"/>
              <w:right w:val="nil"/>
            </w:tcBorders>
            <w:vAlign w:val="center"/>
            <w:hideMark/>
            <w:tcPrChange w:id="633" w:author="Thomas Huang" w:date="2017-04-12T10:57:00Z">
              <w:tcPr>
                <w:tcW w:w="714" w:type="pct"/>
                <w:vMerge/>
                <w:tcBorders>
                  <w:top w:val="nil"/>
                  <w:left w:val="nil"/>
                  <w:bottom w:val="nil"/>
                  <w:right w:val="nil"/>
                </w:tcBorders>
                <w:vAlign w:val="center"/>
                <w:hideMark/>
              </w:tcPr>
            </w:tcPrChange>
          </w:tcPr>
          <w:p w14:paraId="6D16B24C" w14:textId="1DDC668F" w:rsidR="00D315D5" w:rsidRPr="000B18F1" w:rsidDel="001E60A4" w:rsidRDefault="00D315D5">
            <w:pPr>
              <w:pStyle w:val="Table"/>
              <w:rPr>
                <w:del w:id="634" w:author="Thomas Huang" w:date="2017-04-12T11:08:00Z"/>
              </w:rPr>
            </w:pPr>
          </w:p>
        </w:tc>
        <w:tc>
          <w:tcPr>
            <w:tcW w:w="691" w:type="pct"/>
            <w:tcBorders>
              <w:top w:val="nil"/>
              <w:left w:val="nil"/>
              <w:bottom w:val="nil"/>
              <w:right w:val="nil"/>
            </w:tcBorders>
            <w:shd w:val="clear" w:color="auto" w:fill="auto"/>
            <w:noWrap/>
            <w:vAlign w:val="center"/>
            <w:hideMark/>
            <w:tcPrChange w:id="635" w:author="Thomas Huang" w:date="2017-04-12T10:57:00Z">
              <w:tcPr>
                <w:tcW w:w="691" w:type="pct"/>
                <w:tcBorders>
                  <w:top w:val="nil"/>
                  <w:left w:val="nil"/>
                  <w:bottom w:val="nil"/>
                  <w:right w:val="nil"/>
                </w:tcBorders>
                <w:shd w:val="clear" w:color="auto" w:fill="auto"/>
                <w:noWrap/>
                <w:vAlign w:val="center"/>
                <w:hideMark/>
              </w:tcPr>
            </w:tcPrChange>
          </w:tcPr>
          <w:p w14:paraId="1AC30D11" w14:textId="2B573891" w:rsidR="00D315D5" w:rsidRPr="000B18F1" w:rsidDel="001E60A4" w:rsidRDefault="00D315D5">
            <w:pPr>
              <w:pStyle w:val="Table"/>
              <w:rPr>
                <w:del w:id="636" w:author="Thomas Huang" w:date="2017-04-12T11:08:00Z"/>
              </w:rPr>
            </w:pPr>
            <w:del w:id="637" w:author="Thomas Huang" w:date="2017-04-12T11:08:00Z">
              <w:r w:rsidRPr="000B18F1" w:rsidDel="001E60A4">
                <w:delText>Missense, Lys107Gln</w:delText>
              </w:r>
            </w:del>
          </w:p>
        </w:tc>
      </w:tr>
      <w:tr w:rsidR="007B780D" w:rsidRPr="000B18F1" w:rsidDel="001E60A4" w14:paraId="05467C4A" w14:textId="014E10CB" w:rsidTr="0049491F">
        <w:trPr>
          <w:trHeight w:val="320"/>
          <w:jc w:val="center"/>
          <w:del w:id="638" w:author="Thomas Huang" w:date="2017-04-12T11:08:00Z"/>
          <w:trPrChange w:id="639" w:author="Thomas Huang" w:date="2017-04-12T10:57:00Z">
            <w:trPr>
              <w:trHeight w:val="320"/>
              <w:jc w:val="center"/>
            </w:trPr>
          </w:trPrChange>
        </w:trPr>
        <w:tc>
          <w:tcPr>
            <w:tcW w:w="925" w:type="pct"/>
            <w:vMerge w:val="restart"/>
            <w:tcBorders>
              <w:top w:val="nil"/>
              <w:left w:val="nil"/>
              <w:bottom w:val="single" w:sz="4" w:space="0" w:color="000000"/>
              <w:right w:val="nil"/>
            </w:tcBorders>
            <w:shd w:val="clear" w:color="auto" w:fill="auto"/>
            <w:noWrap/>
            <w:vAlign w:val="center"/>
            <w:hideMark/>
            <w:tcPrChange w:id="640" w:author="Thomas Huang" w:date="2017-04-12T10:57:00Z">
              <w:tcPr>
                <w:tcW w:w="925" w:type="pct"/>
                <w:vMerge w:val="restart"/>
                <w:tcBorders>
                  <w:top w:val="nil"/>
                  <w:left w:val="nil"/>
                  <w:bottom w:val="single" w:sz="4" w:space="0" w:color="000000"/>
                  <w:right w:val="nil"/>
                </w:tcBorders>
                <w:shd w:val="clear" w:color="auto" w:fill="auto"/>
                <w:noWrap/>
                <w:vAlign w:val="center"/>
                <w:hideMark/>
              </w:tcPr>
            </w:tcPrChange>
          </w:tcPr>
          <w:p w14:paraId="699FB226" w14:textId="4C2DB91E" w:rsidR="00D315D5" w:rsidRPr="000B18F1" w:rsidDel="001E60A4" w:rsidRDefault="00D315D5" w:rsidP="0049491F">
            <w:pPr>
              <w:pStyle w:val="Table"/>
              <w:rPr>
                <w:del w:id="641" w:author="Thomas Huang" w:date="2017-04-12T11:08:00Z"/>
              </w:rPr>
            </w:pPr>
            <w:del w:id="642" w:author="Thomas Huang" w:date="2017-04-12T11:08:00Z">
              <w:r w:rsidRPr="000B18F1" w:rsidDel="001E60A4">
                <w:delText>LOC_Os02g36924</w:delText>
              </w:r>
            </w:del>
          </w:p>
        </w:tc>
        <w:tc>
          <w:tcPr>
            <w:tcW w:w="677" w:type="pct"/>
            <w:tcBorders>
              <w:top w:val="nil"/>
              <w:left w:val="nil"/>
              <w:bottom w:val="nil"/>
              <w:right w:val="nil"/>
            </w:tcBorders>
            <w:shd w:val="clear" w:color="auto" w:fill="auto"/>
            <w:noWrap/>
            <w:vAlign w:val="center"/>
            <w:hideMark/>
            <w:tcPrChange w:id="643" w:author="Thomas Huang" w:date="2017-04-12T10:57:00Z">
              <w:tcPr>
                <w:tcW w:w="677" w:type="pct"/>
                <w:tcBorders>
                  <w:top w:val="nil"/>
                  <w:left w:val="nil"/>
                  <w:bottom w:val="nil"/>
                  <w:right w:val="nil"/>
                </w:tcBorders>
                <w:shd w:val="clear" w:color="auto" w:fill="auto"/>
                <w:noWrap/>
                <w:vAlign w:val="center"/>
                <w:hideMark/>
              </w:tcPr>
            </w:tcPrChange>
          </w:tcPr>
          <w:p w14:paraId="2E824887" w14:textId="11238978" w:rsidR="00D315D5" w:rsidRPr="000B18F1" w:rsidDel="001E60A4" w:rsidRDefault="00D315D5" w:rsidP="0049491F">
            <w:pPr>
              <w:pStyle w:val="Table"/>
              <w:rPr>
                <w:del w:id="644" w:author="Thomas Huang" w:date="2017-04-12T11:08:00Z"/>
              </w:rPr>
            </w:pPr>
            <w:del w:id="645" w:author="Thomas Huang" w:date="2017-04-12T11:08:00Z">
              <w:r w:rsidRPr="000B18F1" w:rsidDel="001E60A4">
                <w:delText>10222300431</w:delText>
              </w:r>
            </w:del>
          </w:p>
        </w:tc>
        <w:tc>
          <w:tcPr>
            <w:tcW w:w="616" w:type="pct"/>
            <w:vMerge w:val="restart"/>
            <w:tcBorders>
              <w:top w:val="nil"/>
              <w:left w:val="nil"/>
              <w:bottom w:val="single" w:sz="4" w:space="0" w:color="000000"/>
              <w:right w:val="nil"/>
            </w:tcBorders>
            <w:shd w:val="clear" w:color="auto" w:fill="auto"/>
            <w:noWrap/>
            <w:vAlign w:val="center"/>
            <w:hideMark/>
            <w:tcPrChange w:id="646" w:author="Thomas Huang" w:date="2017-04-12T10:57:00Z">
              <w:tcPr>
                <w:tcW w:w="616" w:type="pct"/>
                <w:vMerge w:val="restart"/>
                <w:tcBorders>
                  <w:top w:val="nil"/>
                  <w:left w:val="nil"/>
                  <w:bottom w:val="single" w:sz="4" w:space="0" w:color="000000"/>
                  <w:right w:val="nil"/>
                </w:tcBorders>
                <w:shd w:val="clear" w:color="auto" w:fill="auto"/>
                <w:noWrap/>
                <w:vAlign w:val="center"/>
                <w:hideMark/>
              </w:tcPr>
            </w:tcPrChange>
          </w:tcPr>
          <w:p w14:paraId="57252C06" w14:textId="1B5D84B5" w:rsidR="00D315D5" w:rsidRPr="000B18F1" w:rsidDel="001E60A4" w:rsidRDefault="00D315D5" w:rsidP="004D450C">
            <w:pPr>
              <w:pStyle w:val="Table"/>
              <w:rPr>
                <w:del w:id="647" w:author="Thomas Huang" w:date="2017-04-12T11:08:00Z"/>
              </w:rPr>
            </w:pPr>
            <w:del w:id="648" w:author="Thomas Huang" w:date="2017-04-12T11:08:00Z">
              <w:r w:rsidRPr="000B18F1" w:rsidDel="001E60A4">
                <w:delText>osa-miR444</w:delText>
              </w:r>
            </w:del>
          </w:p>
        </w:tc>
        <w:tc>
          <w:tcPr>
            <w:tcW w:w="663" w:type="pct"/>
            <w:vMerge w:val="restart"/>
            <w:tcBorders>
              <w:top w:val="nil"/>
              <w:left w:val="nil"/>
              <w:bottom w:val="single" w:sz="4" w:space="0" w:color="000000"/>
              <w:right w:val="nil"/>
            </w:tcBorders>
            <w:shd w:val="clear" w:color="auto" w:fill="auto"/>
            <w:noWrap/>
            <w:vAlign w:val="center"/>
            <w:hideMark/>
            <w:tcPrChange w:id="649" w:author="Thomas Huang" w:date="2017-04-12T10:57:00Z">
              <w:tcPr>
                <w:tcW w:w="663" w:type="pct"/>
                <w:vMerge w:val="restart"/>
                <w:tcBorders>
                  <w:top w:val="nil"/>
                  <w:left w:val="nil"/>
                  <w:bottom w:val="single" w:sz="4" w:space="0" w:color="000000"/>
                  <w:right w:val="nil"/>
                </w:tcBorders>
                <w:shd w:val="clear" w:color="auto" w:fill="auto"/>
                <w:noWrap/>
                <w:vAlign w:val="center"/>
                <w:hideMark/>
              </w:tcPr>
            </w:tcPrChange>
          </w:tcPr>
          <w:p w14:paraId="4816B8DF" w14:textId="6DB8CB80" w:rsidR="00D315D5" w:rsidRPr="000B18F1" w:rsidDel="001E60A4" w:rsidRDefault="00D315D5">
            <w:pPr>
              <w:pStyle w:val="Table"/>
              <w:rPr>
                <w:del w:id="650" w:author="Thomas Huang" w:date="2017-04-12T11:08:00Z"/>
              </w:rPr>
            </w:pPr>
            <w:del w:id="651" w:author="Thomas Huang" w:date="2017-04-12T11:08:00Z">
              <w:r w:rsidRPr="000B18F1" w:rsidDel="001E60A4">
                <w:delText>/</w:delText>
              </w:r>
            </w:del>
          </w:p>
        </w:tc>
        <w:tc>
          <w:tcPr>
            <w:tcW w:w="714" w:type="pct"/>
            <w:tcBorders>
              <w:top w:val="nil"/>
              <w:left w:val="nil"/>
              <w:bottom w:val="nil"/>
              <w:right w:val="nil"/>
            </w:tcBorders>
            <w:shd w:val="clear" w:color="auto" w:fill="auto"/>
            <w:noWrap/>
            <w:vAlign w:val="center"/>
            <w:hideMark/>
            <w:tcPrChange w:id="652" w:author="Thomas Huang" w:date="2017-04-12T10:57:00Z">
              <w:tcPr>
                <w:tcW w:w="714" w:type="pct"/>
                <w:tcBorders>
                  <w:top w:val="nil"/>
                  <w:left w:val="nil"/>
                  <w:bottom w:val="nil"/>
                  <w:right w:val="nil"/>
                </w:tcBorders>
                <w:shd w:val="clear" w:color="auto" w:fill="auto"/>
                <w:noWrap/>
                <w:vAlign w:val="center"/>
                <w:hideMark/>
              </w:tcPr>
            </w:tcPrChange>
          </w:tcPr>
          <w:p w14:paraId="2ABF22EC" w14:textId="6563CCBB" w:rsidR="00D315D5" w:rsidRPr="000B18F1" w:rsidDel="001E60A4" w:rsidRDefault="00D315D5">
            <w:pPr>
              <w:pStyle w:val="Table"/>
              <w:rPr>
                <w:del w:id="653" w:author="Thomas Huang" w:date="2017-04-12T11:08:00Z"/>
              </w:rPr>
            </w:pPr>
            <w:del w:id="654" w:author="Thomas Huang" w:date="2017-04-12T11:08:00Z">
              <w:r w:rsidRPr="000B18F1" w:rsidDel="001E60A4">
                <w:delText>-0.032</w:delText>
              </w:r>
            </w:del>
          </w:p>
        </w:tc>
        <w:tc>
          <w:tcPr>
            <w:tcW w:w="714" w:type="pct"/>
            <w:vMerge w:val="restart"/>
            <w:tcBorders>
              <w:top w:val="nil"/>
              <w:left w:val="nil"/>
              <w:bottom w:val="single" w:sz="4" w:space="0" w:color="000000"/>
              <w:right w:val="nil"/>
            </w:tcBorders>
            <w:shd w:val="clear" w:color="auto" w:fill="auto"/>
            <w:noWrap/>
            <w:vAlign w:val="center"/>
            <w:hideMark/>
            <w:tcPrChange w:id="655" w:author="Thomas Huang" w:date="2017-04-12T10:57:00Z">
              <w:tcPr>
                <w:tcW w:w="714" w:type="pct"/>
                <w:vMerge w:val="restart"/>
                <w:tcBorders>
                  <w:top w:val="nil"/>
                  <w:left w:val="nil"/>
                  <w:bottom w:val="single" w:sz="4" w:space="0" w:color="000000"/>
                  <w:right w:val="nil"/>
                </w:tcBorders>
                <w:shd w:val="clear" w:color="auto" w:fill="auto"/>
                <w:noWrap/>
                <w:vAlign w:val="center"/>
                <w:hideMark/>
              </w:tcPr>
            </w:tcPrChange>
          </w:tcPr>
          <w:p w14:paraId="01AB7E65" w14:textId="40B21D0B" w:rsidR="00D315D5" w:rsidRPr="00CD715B" w:rsidDel="001E60A4" w:rsidRDefault="00D315D5">
            <w:pPr>
              <w:pStyle w:val="Table"/>
              <w:rPr>
                <w:del w:id="656" w:author="Thomas Huang" w:date="2017-04-12T11:08:00Z"/>
                <w:i/>
              </w:rPr>
            </w:pPr>
            <w:del w:id="657" w:author="Thomas Huang" w:date="2017-04-12T11:08:00Z">
              <w:r w:rsidRPr="00CD715B" w:rsidDel="001E60A4">
                <w:rPr>
                  <w:i/>
                </w:rPr>
                <w:delText>OsMADS27</w:delText>
              </w:r>
            </w:del>
          </w:p>
        </w:tc>
        <w:tc>
          <w:tcPr>
            <w:tcW w:w="691" w:type="pct"/>
            <w:tcBorders>
              <w:top w:val="nil"/>
              <w:left w:val="nil"/>
              <w:bottom w:val="nil"/>
              <w:right w:val="nil"/>
            </w:tcBorders>
            <w:shd w:val="clear" w:color="auto" w:fill="auto"/>
            <w:noWrap/>
            <w:vAlign w:val="center"/>
            <w:hideMark/>
            <w:tcPrChange w:id="658" w:author="Thomas Huang" w:date="2017-04-12T10:57:00Z">
              <w:tcPr>
                <w:tcW w:w="691" w:type="pct"/>
                <w:tcBorders>
                  <w:top w:val="nil"/>
                  <w:left w:val="nil"/>
                  <w:bottom w:val="nil"/>
                  <w:right w:val="nil"/>
                </w:tcBorders>
                <w:shd w:val="clear" w:color="auto" w:fill="auto"/>
                <w:noWrap/>
                <w:vAlign w:val="center"/>
                <w:hideMark/>
              </w:tcPr>
            </w:tcPrChange>
          </w:tcPr>
          <w:p w14:paraId="2B1CA72F" w14:textId="0C10F32F" w:rsidR="00D315D5" w:rsidRPr="000B18F1" w:rsidDel="001E60A4" w:rsidRDefault="00D315D5">
            <w:pPr>
              <w:pStyle w:val="Table"/>
              <w:rPr>
                <w:del w:id="659" w:author="Thomas Huang" w:date="2017-04-12T11:08:00Z"/>
              </w:rPr>
            </w:pPr>
            <w:del w:id="660" w:author="Thomas Huang" w:date="2017-04-12T11:08:00Z">
              <w:r w:rsidRPr="000B18F1" w:rsidDel="001E60A4">
                <w:delText>Missense, Ala93Val</w:delText>
              </w:r>
            </w:del>
          </w:p>
        </w:tc>
      </w:tr>
      <w:tr w:rsidR="007B780D" w:rsidRPr="000B18F1" w:rsidDel="001E60A4" w14:paraId="4CB883C4" w14:textId="4C2CB9E0" w:rsidTr="0049491F">
        <w:trPr>
          <w:trHeight w:val="320"/>
          <w:jc w:val="center"/>
          <w:del w:id="661" w:author="Thomas Huang" w:date="2017-04-12T11:08:00Z"/>
          <w:trPrChange w:id="662" w:author="Thomas Huang" w:date="2017-04-12T10:57:00Z">
            <w:trPr>
              <w:trHeight w:val="320"/>
              <w:jc w:val="center"/>
            </w:trPr>
          </w:trPrChange>
        </w:trPr>
        <w:tc>
          <w:tcPr>
            <w:tcW w:w="925" w:type="pct"/>
            <w:vMerge/>
            <w:tcBorders>
              <w:top w:val="nil"/>
              <w:left w:val="nil"/>
              <w:bottom w:val="single" w:sz="4" w:space="0" w:color="000000"/>
              <w:right w:val="nil"/>
            </w:tcBorders>
            <w:vAlign w:val="center"/>
            <w:hideMark/>
            <w:tcPrChange w:id="663" w:author="Thomas Huang" w:date="2017-04-12T10:57:00Z">
              <w:tcPr>
                <w:tcW w:w="925" w:type="pct"/>
                <w:vMerge/>
                <w:tcBorders>
                  <w:top w:val="nil"/>
                  <w:left w:val="nil"/>
                  <w:bottom w:val="single" w:sz="4" w:space="0" w:color="000000"/>
                  <w:right w:val="nil"/>
                </w:tcBorders>
                <w:vAlign w:val="center"/>
                <w:hideMark/>
              </w:tcPr>
            </w:tcPrChange>
          </w:tcPr>
          <w:p w14:paraId="7C1ACE90" w14:textId="2AE6F07F" w:rsidR="00D315D5" w:rsidRPr="000B18F1" w:rsidDel="001E60A4" w:rsidRDefault="00D315D5">
            <w:pPr>
              <w:pStyle w:val="Table"/>
              <w:rPr>
                <w:del w:id="664" w:author="Thomas Huang" w:date="2017-04-12T11:08:00Z"/>
              </w:rPr>
            </w:pPr>
          </w:p>
        </w:tc>
        <w:tc>
          <w:tcPr>
            <w:tcW w:w="677" w:type="pct"/>
            <w:tcBorders>
              <w:top w:val="nil"/>
              <w:left w:val="nil"/>
              <w:bottom w:val="single" w:sz="4" w:space="0" w:color="auto"/>
              <w:right w:val="nil"/>
            </w:tcBorders>
            <w:shd w:val="clear" w:color="auto" w:fill="auto"/>
            <w:noWrap/>
            <w:vAlign w:val="center"/>
            <w:hideMark/>
            <w:tcPrChange w:id="665" w:author="Thomas Huang" w:date="2017-04-12T10:57:00Z">
              <w:tcPr>
                <w:tcW w:w="677" w:type="pct"/>
                <w:tcBorders>
                  <w:top w:val="nil"/>
                  <w:left w:val="nil"/>
                  <w:bottom w:val="single" w:sz="4" w:space="0" w:color="auto"/>
                  <w:right w:val="nil"/>
                </w:tcBorders>
                <w:shd w:val="clear" w:color="auto" w:fill="auto"/>
                <w:noWrap/>
                <w:vAlign w:val="center"/>
                <w:hideMark/>
              </w:tcPr>
            </w:tcPrChange>
          </w:tcPr>
          <w:p w14:paraId="2B73668C" w14:textId="78A50D2E" w:rsidR="00D315D5" w:rsidRPr="000B18F1" w:rsidDel="001E60A4" w:rsidRDefault="00D315D5">
            <w:pPr>
              <w:pStyle w:val="Table"/>
              <w:rPr>
                <w:del w:id="666" w:author="Thomas Huang" w:date="2017-04-12T11:08:00Z"/>
              </w:rPr>
            </w:pPr>
            <w:del w:id="667" w:author="Thomas Huang" w:date="2017-04-12T11:08:00Z">
              <w:r w:rsidRPr="000B18F1" w:rsidDel="001E60A4">
                <w:delText>10222300448</w:delText>
              </w:r>
            </w:del>
          </w:p>
        </w:tc>
        <w:tc>
          <w:tcPr>
            <w:tcW w:w="616" w:type="pct"/>
            <w:vMerge/>
            <w:tcBorders>
              <w:top w:val="nil"/>
              <w:left w:val="nil"/>
              <w:bottom w:val="single" w:sz="4" w:space="0" w:color="000000"/>
              <w:right w:val="nil"/>
            </w:tcBorders>
            <w:vAlign w:val="center"/>
            <w:hideMark/>
            <w:tcPrChange w:id="668" w:author="Thomas Huang" w:date="2017-04-12T10:57:00Z">
              <w:tcPr>
                <w:tcW w:w="616" w:type="pct"/>
                <w:vMerge/>
                <w:tcBorders>
                  <w:top w:val="nil"/>
                  <w:left w:val="nil"/>
                  <w:bottom w:val="single" w:sz="4" w:space="0" w:color="000000"/>
                  <w:right w:val="nil"/>
                </w:tcBorders>
                <w:vAlign w:val="center"/>
                <w:hideMark/>
              </w:tcPr>
            </w:tcPrChange>
          </w:tcPr>
          <w:p w14:paraId="0531C2A2" w14:textId="6EF78945" w:rsidR="00D315D5" w:rsidRPr="000B18F1" w:rsidDel="001E60A4" w:rsidRDefault="00D315D5">
            <w:pPr>
              <w:pStyle w:val="Table"/>
              <w:rPr>
                <w:del w:id="669" w:author="Thomas Huang" w:date="2017-04-12T11:08:00Z"/>
              </w:rPr>
            </w:pPr>
          </w:p>
        </w:tc>
        <w:tc>
          <w:tcPr>
            <w:tcW w:w="663" w:type="pct"/>
            <w:vMerge/>
            <w:tcBorders>
              <w:top w:val="nil"/>
              <w:left w:val="nil"/>
              <w:bottom w:val="single" w:sz="4" w:space="0" w:color="000000"/>
              <w:right w:val="nil"/>
            </w:tcBorders>
            <w:vAlign w:val="center"/>
            <w:hideMark/>
            <w:tcPrChange w:id="670" w:author="Thomas Huang" w:date="2017-04-12T10:57:00Z">
              <w:tcPr>
                <w:tcW w:w="663" w:type="pct"/>
                <w:vMerge/>
                <w:tcBorders>
                  <w:top w:val="nil"/>
                  <w:left w:val="nil"/>
                  <w:bottom w:val="single" w:sz="4" w:space="0" w:color="000000"/>
                  <w:right w:val="nil"/>
                </w:tcBorders>
                <w:vAlign w:val="center"/>
                <w:hideMark/>
              </w:tcPr>
            </w:tcPrChange>
          </w:tcPr>
          <w:p w14:paraId="6104760D" w14:textId="2959FF59" w:rsidR="00D315D5" w:rsidRPr="000B18F1" w:rsidDel="001E60A4" w:rsidRDefault="00D315D5">
            <w:pPr>
              <w:pStyle w:val="Table"/>
              <w:rPr>
                <w:del w:id="671" w:author="Thomas Huang" w:date="2017-04-12T11:08:00Z"/>
              </w:rPr>
            </w:pPr>
          </w:p>
        </w:tc>
        <w:tc>
          <w:tcPr>
            <w:tcW w:w="714" w:type="pct"/>
            <w:tcBorders>
              <w:top w:val="nil"/>
              <w:left w:val="nil"/>
              <w:bottom w:val="single" w:sz="4" w:space="0" w:color="auto"/>
              <w:right w:val="nil"/>
            </w:tcBorders>
            <w:shd w:val="clear" w:color="auto" w:fill="auto"/>
            <w:noWrap/>
            <w:vAlign w:val="center"/>
            <w:hideMark/>
            <w:tcPrChange w:id="672" w:author="Thomas Huang" w:date="2017-04-12T10:57:00Z">
              <w:tcPr>
                <w:tcW w:w="714" w:type="pct"/>
                <w:tcBorders>
                  <w:top w:val="nil"/>
                  <w:left w:val="nil"/>
                  <w:bottom w:val="single" w:sz="4" w:space="0" w:color="auto"/>
                  <w:right w:val="nil"/>
                </w:tcBorders>
                <w:shd w:val="clear" w:color="auto" w:fill="auto"/>
                <w:noWrap/>
                <w:vAlign w:val="center"/>
                <w:hideMark/>
              </w:tcPr>
            </w:tcPrChange>
          </w:tcPr>
          <w:p w14:paraId="0331A938" w14:textId="7CA5C6BB" w:rsidR="00D315D5" w:rsidRPr="000B18F1" w:rsidDel="001E60A4" w:rsidRDefault="00D315D5">
            <w:pPr>
              <w:pStyle w:val="Table"/>
              <w:rPr>
                <w:del w:id="673" w:author="Thomas Huang" w:date="2017-04-12T11:08:00Z"/>
              </w:rPr>
            </w:pPr>
            <w:del w:id="674" w:author="Thomas Huang" w:date="2017-04-12T11:08:00Z">
              <w:r w:rsidRPr="000B18F1" w:rsidDel="001E60A4">
                <w:delText>6.575</w:delText>
              </w:r>
            </w:del>
          </w:p>
        </w:tc>
        <w:tc>
          <w:tcPr>
            <w:tcW w:w="714" w:type="pct"/>
            <w:vMerge/>
            <w:tcBorders>
              <w:top w:val="nil"/>
              <w:left w:val="nil"/>
              <w:bottom w:val="single" w:sz="4" w:space="0" w:color="000000"/>
              <w:right w:val="nil"/>
            </w:tcBorders>
            <w:vAlign w:val="center"/>
            <w:hideMark/>
            <w:tcPrChange w:id="675" w:author="Thomas Huang" w:date="2017-04-12T10:57:00Z">
              <w:tcPr>
                <w:tcW w:w="714" w:type="pct"/>
                <w:vMerge/>
                <w:tcBorders>
                  <w:top w:val="nil"/>
                  <w:left w:val="nil"/>
                  <w:bottom w:val="single" w:sz="4" w:space="0" w:color="000000"/>
                  <w:right w:val="nil"/>
                </w:tcBorders>
                <w:vAlign w:val="center"/>
                <w:hideMark/>
              </w:tcPr>
            </w:tcPrChange>
          </w:tcPr>
          <w:p w14:paraId="23356A50" w14:textId="7EC5E61F" w:rsidR="00D315D5" w:rsidRPr="000B18F1" w:rsidDel="001E60A4" w:rsidRDefault="00D315D5">
            <w:pPr>
              <w:pStyle w:val="Table"/>
              <w:rPr>
                <w:del w:id="676" w:author="Thomas Huang" w:date="2017-04-12T11:08:00Z"/>
              </w:rPr>
            </w:pPr>
          </w:p>
        </w:tc>
        <w:tc>
          <w:tcPr>
            <w:tcW w:w="691" w:type="pct"/>
            <w:tcBorders>
              <w:top w:val="nil"/>
              <w:left w:val="nil"/>
              <w:bottom w:val="single" w:sz="4" w:space="0" w:color="auto"/>
              <w:right w:val="nil"/>
            </w:tcBorders>
            <w:shd w:val="clear" w:color="auto" w:fill="auto"/>
            <w:noWrap/>
            <w:vAlign w:val="center"/>
            <w:hideMark/>
            <w:tcPrChange w:id="677" w:author="Thomas Huang" w:date="2017-04-12T10:57:00Z">
              <w:tcPr>
                <w:tcW w:w="691" w:type="pct"/>
                <w:tcBorders>
                  <w:top w:val="nil"/>
                  <w:left w:val="nil"/>
                  <w:bottom w:val="single" w:sz="4" w:space="0" w:color="auto"/>
                  <w:right w:val="nil"/>
                </w:tcBorders>
                <w:shd w:val="clear" w:color="auto" w:fill="auto"/>
                <w:noWrap/>
                <w:vAlign w:val="center"/>
                <w:hideMark/>
              </w:tcPr>
            </w:tcPrChange>
          </w:tcPr>
          <w:p w14:paraId="533C55E8" w14:textId="091A2C93" w:rsidR="00D315D5" w:rsidRPr="000B18F1" w:rsidDel="001E60A4" w:rsidRDefault="00D315D5">
            <w:pPr>
              <w:pStyle w:val="Table"/>
              <w:rPr>
                <w:del w:id="678" w:author="Thomas Huang" w:date="2017-04-12T11:08:00Z"/>
              </w:rPr>
            </w:pPr>
            <w:del w:id="679" w:author="Thomas Huang" w:date="2017-04-12T11:08:00Z">
              <w:r w:rsidRPr="000B18F1" w:rsidDel="001E60A4">
                <w:delText>Missense, Gln99Lys</w:delText>
              </w:r>
            </w:del>
          </w:p>
        </w:tc>
      </w:tr>
    </w:tbl>
    <w:p w14:paraId="53C46899" w14:textId="77777777" w:rsidR="008C3FC9" w:rsidRPr="00F73E58" w:rsidRDefault="008C3FC9" w:rsidP="006F13B3">
      <w:pPr>
        <w:pStyle w:val="a7"/>
      </w:pPr>
    </w:p>
    <w:p w14:paraId="30ED95CB" w14:textId="3AA72D28" w:rsidR="008C3FC9" w:rsidRPr="00F73E58" w:rsidRDefault="001E60A4">
      <w:pPr>
        <w:pStyle w:val="a7"/>
        <w:jc w:val="center"/>
        <w:pPrChange w:id="680" w:author="Thomas Huang" w:date="2017-04-12T11:07:00Z">
          <w:pPr>
            <w:pStyle w:val="a7"/>
          </w:pPr>
        </w:pPrChange>
      </w:pPr>
      <w:ins w:id="681" w:author="Thomas Huang" w:date="2017-04-12T11:06:00Z">
        <w:r w:rsidRPr="001E60A4">
          <w:rPr>
            <w:noProof/>
          </w:rPr>
          <w:lastRenderedPageBreak/>
          <w:drawing>
            <wp:inline distT="0" distB="0" distL="0" distR="0" wp14:anchorId="3A7C2B14" wp14:editId="2AC2F9A7">
              <wp:extent cx="8106105" cy="2536953"/>
              <wp:effectExtent l="0" t="9525"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8180768" cy="2560320"/>
                      </a:xfrm>
                      <a:prstGeom prst="rect">
                        <a:avLst/>
                      </a:prstGeom>
                    </pic:spPr>
                  </pic:pic>
                </a:graphicData>
              </a:graphic>
            </wp:inline>
          </w:drawing>
        </w:r>
      </w:ins>
    </w:p>
    <w:p w14:paraId="259848EA" w14:textId="564437F1" w:rsidR="008C3FC9" w:rsidRPr="00F73E58" w:rsidRDefault="00287728" w:rsidP="00287728">
      <w:pPr>
        <w:pStyle w:val="Heading2"/>
      </w:pPr>
      <w:bookmarkStart w:id="682" w:name="_Toc475622494"/>
      <w:r>
        <w:rPr>
          <w:rFonts w:hint="eastAsia"/>
        </w:rPr>
        <w:lastRenderedPageBreak/>
        <w:t>单倍型之间水稻品系表型比较</w:t>
      </w:r>
      <w:bookmarkEnd w:id="682"/>
    </w:p>
    <w:p w14:paraId="5E320D60" w14:textId="489ED700"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w:t>
      </w:r>
      <w:r w:rsidRPr="0079212F">
        <w:rPr>
          <w:rFonts w:hint="eastAsia"/>
          <w:i/>
        </w:rPr>
        <w:t>OsARF</w:t>
      </w:r>
      <w:r w:rsidRPr="00287728">
        <w:rPr>
          <w:rFonts w:hint="eastAsia"/>
        </w:rPr>
        <w:t>)</w:t>
      </w:r>
      <w:r w:rsidRPr="00287728">
        <w:rPr>
          <w:rFonts w:hint="eastAsia"/>
        </w:rPr>
        <w:t>和育性、株高和产量相关</w:t>
      </w:r>
      <w:r w:rsidR="00A27289">
        <w:rPr>
          <w:rStyle w:val="EndnoteReference"/>
        </w:rPr>
        <w:t>[</w:t>
      </w:r>
      <w:r w:rsidR="00A27289">
        <w:rPr>
          <w:rStyle w:val="EndnoteReference"/>
        </w:rPr>
        <w:endnoteReference w:id="68"/>
      </w:r>
      <w:r w:rsidR="00A27289">
        <w:rPr>
          <w:rStyle w:val="EndnoteReference"/>
        </w:rPr>
        <w:t>]</w:t>
      </w:r>
      <w:r w:rsidRPr="00287728">
        <w:rPr>
          <w:rFonts w:hint="eastAsia"/>
        </w:rPr>
        <w:t>而水稻的</w:t>
      </w:r>
      <w:r w:rsidRPr="00287728">
        <w:rPr>
          <w:rFonts w:hint="eastAsia"/>
        </w:rPr>
        <w:t>MADS-box</w:t>
      </w:r>
      <w:r w:rsidRPr="00287728">
        <w:rPr>
          <w:rFonts w:hint="eastAsia"/>
        </w:rPr>
        <w:t>基因则被报导和抽穗期以及株高有关</w:t>
      </w:r>
      <w:r w:rsidR="00A27289">
        <w:rPr>
          <w:rStyle w:val="EndnoteReference"/>
        </w:rPr>
        <w:t>[</w:t>
      </w:r>
      <w:r w:rsidR="00A27289">
        <w:rPr>
          <w:rStyle w:val="EndnoteReference"/>
        </w:rPr>
        <w:endnoteReference w:id="69"/>
      </w:r>
      <w:r w:rsidR="00A27289">
        <w:rPr>
          <w:rStyle w:val="EndnoteReference"/>
        </w:rPr>
        <w:t>]</w:t>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1A2DF93D" w:rsidR="004B3056" w:rsidRPr="00DD0E6E" w:rsidRDefault="004B3056" w:rsidP="004B3056">
      <w:pPr>
        <w:pStyle w:val="-8"/>
      </w:pPr>
      <w:bookmarkStart w:id="683" w:name="_Toc475614130"/>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0050425A">
        <w:rPr>
          <w:rFonts w:hint="eastAsia"/>
        </w:rPr>
        <w:t>单倍型水稻品系表型比较</w:t>
      </w:r>
      <w:r w:rsidRPr="004B3056">
        <w:rPr>
          <w:rFonts w:hint="eastAsia"/>
        </w:rPr>
        <w:t>图</w:t>
      </w:r>
      <w:bookmarkEnd w:id="683"/>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6DDCA54B" w14:textId="666A674C" w:rsidR="0081460E" w:rsidRPr="00F73E58" w:rsidRDefault="0050425A" w:rsidP="0050425A">
      <w:pPr>
        <w:pStyle w:val="-b"/>
      </w:pPr>
      <w:r w:rsidRPr="0050425A">
        <w:rPr>
          <w:rFonts w:eastAsia="SimSun" w:hint="eastAsia"/>
        </w:rPr>
        <w:t>注：渐变的颜色用来表示该点的水稻品系数量</w:t>
      </w:r>
    </w:p>
    <w:p w14:paraId="413809F2" w14:textId="77777777" w:rsidR="00BD2EF6" w:rsidRPr="00F73E58" w:rsidRDefault="00BD2EF6" w:rsidP="006F13B3"/>
    <w:p w14:paraId="1DE25C3D" w14:textId="64F9D5E6" w:rsidR="009811B0" w:rsidRPr="00F73E58" w:rsidRDefault="004B3056" w:rsidP="006F13B3">
      <w:r>
        <w:rPr>
          <w:rFonts w:hint="eastAsia"/>
        </w:rPr>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684" w:name="_Toc475622495"/>
      <w:r>
        <w:rPr>
          <w:rFonts w:hint="eastAsia"/>
        </w:rPr>
        <w:lastRenderedPageBreak/>
        <w:t>本章小节</w:t>
      </w:r>
      <w:bookmarkEnd w:id="684"/>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60"/>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685" w:name="_Toc475622496"/>
      <w:r>
        <w:rPr>
          <w:rFonts w:hint="eastAsia"/>
        </w:rPr>
        <w:lastRenderedPageBreak/>
        <w:t>总结和展望</w:t>
      </w:r>
      <w:bookmarkEnd w:id="685"/>
    </w:p>
    <w:p w14:paraId="4659F71B" w14:textId="3B59FCF5" w:rsidR="00BD2EF6" w:rsidRDefault="000E790D" w:rsidP="006F13B3">
      <w:pPr>
        <w:pStyle w:val="Heading2"/>
      </w:pPr>
      <w:bookmarkStart w:id="686" w:name="_Toc475622497"/>
      <w:r>
        <w:rPr>
          <w:rFonts w:hint="eastAsia"/>
        </w:rPr>
        <w:t>总结</w:t>
      </w:r>
      <w:bookmarkEnd w:id="686"/>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687" w:name="_Toc475622498"/>
      <w:r>
        <w:rPr>
          <w:rFonts w:hint="eastAsia"/>
        </w:rPr>
        <w:t>展望</w:t>
      </w:r>
      <w:bookmarkEnd w:id="687"/>
    </w:p>
    <w:p w14:paraId="08F4867A" w14:textId="5CFB97DD" w:rsidR="006D2528" w:rsidRDefault="00E12455" w:rsidP="006D2528">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rPr>
      </w:pPr>
    </w:p>
    <w:p w14:paraId="4CAAAC68" w14:textId="77777777" w:rsidR="00F85056" w:rsidRDefault="00F85056" w:rsidP="006F13B3">
      <w:pPr>
        <w:pStyle w:val="ABTSTRACT"/>
        <w:ind w:firstLine="560"/>
        <w:rPr>
          <w:rFonts w:eastAsia="SimSun"/>
        </w:rPr>
      </w:pPr>
    </w:p>
    <w:p w14:paraId="4AA4FBBB" w14:textId="77777777" w:rsidR="00F85056" w:rsidRDefault="00F85056" w:rsidP="006F13B3">
      <w:pPr>
        <w:pStyle w:val="ABTSTRACT"/>
        <w:ind w:firstLine="560"/>
        <w:rPr>
          <w:rFonts w:eastAsia="SimSun"/>
        </w:rPr>
      </w:pPr>
    </w:p>
    <w:p w14:paraId="68070C16" w14:textId="77777777" w:rsidR="00F85056" w:rsidRDefault="00F85056" w:rsidP="006F13B3">
      <w:pPr>
        <w:pStyle w:val="ABTSTRACT"/>
        <w:ind w:firstLine="560"/>
        <w:rPr>
          <w:rFonts w:eastAsia="SimSun"/>
        </w:rPr>
      </w:pPr>
    </w:p>
    <w:p w14:paraId="6FBE0643" w14:textId="77777777" w:rsidR="00F85056" w:rsidRPr="00F73E58" w:rsidRDefault="00F85056" w:rsidP="006F13B3">
      <w:pPr>
        <w:pStyle w:val="ABTSTRACT"/>
        <w:ind w:firstLine="560"/>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4EED0EFE" w14:textId="7353B4BB" w:rsidR="00C8777F" w:rsidRDefault="006747B3" w:rsidP="00C8777F">
      <w:pPr>
        <w:pStyle w:val="a4"/>
      </w:pPr>
      <w:bookmarkStart w:id="688" w:name="_Toc85561543"/>
      <w:bookmarkStart w:id="689" w:name="_Toc85901095"/>
      <w:bookmarkStart w:id="690" w:name="_Toc251145375"/>
      <w:bookmarkStart w:id="691" w:name="_Toc251145539"/>
      <w:bookmarkStart w:id="692" w:name="_Toc251590731"/>
      <w:bookmarkStart w:id="693" w:name="_Toc475622499"/>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Start w:id="694" w:name="_Toc85561544"/>
      <w:bookmarkStart w:id="695" w:name="_Toc85901096"/>
      <w:bookmarkStart w:id="696" w:name="_Toc251145376"/>
      <w:bookmarkStart w:id="697" w:name="_Toc251145540"/>
      <w:bookmarkStart w:id="698" w:name="_Toc251590732"/>
      <w:bookmarkEnd w:id="688"/>
      <w:bookmarkEnd w:id="689"/>
      <w:bookmarkEnd w:id="690"/>
      <w:bookmarkEnd w:id="691"/>
      <w:bookmarkEnd w:id="692"/>
      <w:bookmarkEnd w:id="693"/>
    </w:p>
    <w:p w14:paraId="51163D84" w14:textId="77777777" w:rsidR="00C8777F" w:rsidRPr="00C8777F" w:rsidRDefault="00C8777F" w:rsidP="00C8777F"/>
    <w:p w14:paraId="0AD6B177" w14:textId="77777777" w:rsidR="00C8777F" w:rsidRPr="00F73E58" w:rsidRDefault="00C8777F" w:rsidP="00C8777F">
      <w:pPr>
        <w:pStyle w:val="Footer"/>
        <w:ind w:firstLine="0"/>
        <w:sectPr w:rsidR="00C8777F" w:rsidRPr="00F73E58" w:rsidSect="004F2961">
          <w:endnotePr>
            <w:numFmt w:val="decimal"/>
          </w:endnotePr>
          <w:pgSz w:w="11906" w:h="16838" w:code="9"/>
          <w:pgMar w:top="1985" w:right="1588" w:bottom="2268" w:left="1588" w:header="1418" w:footer="1701" w:gutter="284"/>
          <w:cols w:space="425"/>
          <w:docGrid w:linePitch="395"/>
        </w:sectPr>
      </w:pPr>
    </w:p>
    <w:p w14:paraId="03C604CB" w14:textId="77777777" w:rsidR="00C8777F" w:rsidRPr="00C8777F" w:rsidRDefault="00C8777F" w:rsidP="00C8777F"/>
    <w:p w14:paraId="278796D7" w14:textId="669522FF" w:rsidR="006747B3" w:rsidRPr="00E53B08" w:rsidRDefault="006747B3" w:rsidP="006F13B3">
      <w:pPr>
        <w:pStyle w:val="a4"/>
        <w:rPr>
          <w:rFonts w:ascii="Times New Roman" w:hAnsi="Times New Roman" w:cs="Times New Roman"/>
        </w:rPr>
      </w:pPr>
      <w:bookmarkStart w:id="699" w:name="_Toc475622500"/>
      <w:r w:rsidRPr="00E53B08">
        <w:rPr>
          <w:rFonts w:ascii="Times New Roman" w:hAnsi="Times New Roman" w:cs="Times New Roman"/>
        </w:rPr>
        <w:t>附录</w:t>
      </w:r>
      <w:r w:rsidRPr="00E53B08">
        <w:rPr>
          <w:rFonts w:ascii="Times New Roman" w:hAnsi="Times New Roman" w:cs="Times New Roman"/>
        </w:rPr>
        <w:t>1</w:t>
      </w:r>
      <w:bookmarkEnd w:id="694"/>
      <w:bookmarkEnd w:id="695"/>
      <w:bookmarkEnd w:id="696"/>
      <w:bookmarkEnd w:id="697"/>
      <w:bookmarkEnd w:id="69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699"/>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700" w:name="_Toc475622501"/>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700"/>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701" w:name="_Toc475622502"/>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701"/>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702" w:name="_Toc475622503"/>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702"/>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6219B904" w14:textId="7F6080F3" w:rsidR="006747B3" w:rsidRPr="00F73E58" w:rsidRDefault="006747B3" w:rsidP="006F13B3">
      <w:pPr>
        <w:pStyle w:val="a4"/>
      </w:pPr>
      <w:bookmarkStart w:id="703" w:name="_Toc535813201"/>
      <w:bookmarkStart w:id="704" w:name="_Toc535813483"/>
      <w:bookmarkStart w:id="705" w:name="_Toc85561545"/>
      <w:bookmarkStart w:id="706" w:name="_Toc85901097"/>
      <w:bookmarkStart w:id="707" w:name="_Toc251145377"/>
      <w:bookmarkStart w:id="708" w:name="_Toc251145541"/>
      <w:bookmarkStart w:id="709" w:name="_Toc251590733"/>
      <w:bookmarkStart w:id="710" w:name="_Toc475622504"/>
      <w:r w:rsidRPr="00F73E58">
        <w:lastRenderedPageBreak/>
        <w:t>致</w:t>
      </w:r>
      <w:r w:rsidRPr="00F73E58">
        <w:t xml:space="preserve"> </w:t>
      </w:r>
      <w:r w:rsidR="00DD7F0C" w:rsidRPr="00F73E58">
        <w:t xml:space="preserve"> </w:t>
      </w:r>
      <w:r w:rsidRPr="00F73E58">
        <w:t>谢</w:t>
      </w:r>
      <w:bookmarkEnd w:id="703"/>
      <w:bookmarkEnd w:id="704"/>
      <w:bookmarkEnd w:id="705"/>
      <w:bookmarkEnd w:id="706"/>
      <w:bookmarkEnd w:id="707"/>
      <w:bookmarkEnd w:id="708"/>
      <w:bookmarkEnd w:id="709"/>
      <w:bookmarkEnd w:id="710"/>
    </w:p>
    <w:p w14:paraId="341D41E6" w14:textId="77777777" w:rsidR="00B175BB" w:rsidRPr="00F73E58" w:rsidRDefault="00B175BB" w:rsidP="006F13B3"/>
    <w:p w14:paraId="6175D2AB" w14:textId="77777777" w:rsidR="00B175BB" w:rsidRPr="00F73E58" w:rsidRDefault="00B175BB" w:rsidP="006F13B3"/>
    <w:p w14:paraId="61033FA1" w14:textId="77777777" w:rsidR="006747B3" w:rsidRPr="00F73E58" w:rsidRDefault="006747B3" w:rsidP="00D745A6">
      <w:pPr>
        <w:ind w:firstLine="0"/>
      </w:pPr>
    </w:p>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711" w:name="_Toc85561546"/>
      <w:bookmarkStart w:id="712" w:name="_Toc85901098"/>
      <w:bookmarkStart w:id="713" w:name="_Toc251145378"/>
      <w:bookmarkStart w:id="714" w:name="_Toc251145542"/>
      <w:bookmarkStart w:id="715" w:name="_Toc251590734"/>
      <w:bookmarkStart w:id="716" w:name="_Toc475622505"/>
      <w:r w:rsidRPr="00F73E58">
        <w:lastRenderedPageBreak/>
        <w:t>攻读硕</w:t>
      </w:r>
      <w:r w:rsidR="006747B3" w:rsidRPr="00F73E58">
        <w:t>士学位期间已发表或录用的论文</w:t>
      </w:r>
      <w:bookmarkEnd w:id="711"/>
      <w:bookmarkEnd w:id="712"/>
      <w:bookmarkEnd w:id="713"/>
      <w:bookmarkEnd w:id="714"/>
      <w:bookmarkEnd w:id="715"/>
      <w:bookmarkEnd w:id="716"/>
    </w:p>
    <w:p w14:paraId="09A085EA" w14:textId="77777777" w:rsidR="00B175BB" w:rsidRPr="00F73E58" w:rsidRDefault="00B175BB" w:rsidP="006F13B3"/>
    <w:p w14:paraId="6E3E13B8" w14:textId="77777777" w:rsidR="006747B3" w:rsidRPr="00F73E58" w:rsidRDefault="006747B3" w:rsidP="006F13B3">
      <w:pPr>
        <w:pStyle w:val="a5"/>
      </w:pPr>
    </w:p>
    <w:p w14:paraId="0E7D3EEB" w14:textId="54612BCE" w:rsidR="00091B72" w:rsidRPr="00D745A6" w:rsidRDefault="006747B3" w:rsidP="00D745A6">
      <w:pPr>
        <w:pStyle w:val="a5"/>
      </w:pPr>
      <w:r w:rsidRPr="00F73E58">
        <w:t xml:space="preserve">[1] </w:t>
      </w:r>
      <w:r w:rsidR="00D745A6">
        <w:rPr>
          <w:rFonts w:hint="eastAsia"/>
        </w:rPr>
        <w:t>黄飘飘，李俊彦等</w:t>
      </w:r>
      <w:r w:rsidRPr="00F73E58">
        <w:t xml:space="preserve">. </w:t>
      </w:r>
      <w:r w:rsidR="00D745A6" w:rsidRPr="00D745A6">
        <w:rPr>
          <w:rFonts w:hint="eastAsia"/>
        </w:rPr>
        <w:t>水稻中</w:t>
      </w:r>
      <w:r w:rsidR="00D745A6" w:rsidRPr="00D745A6">
        <w:rPr>
          <w:rFonts w:hint="eastAsia"/>
        </w:rPr>
        <w:t>microRNA</w:t>
      </w:r>
      <w:r w:rsidR="00D745A6" w:rsidRPr="00D745A6">
        <w:rPr>
          <w:rFonts w:hint="eastAsia"/>
        </w:rPr>
        <w:t>介导的基因沉默相关</w:t>
      </w:r>
      <w:r w:rsidR="00D745A6" w:rsidRPr="00D745A6">
        <w:rPr>
          <w:rFonts w:hint="eastAsia"/>
        </w:rPr>
        <w:t>SNP</w:t>
      </w:r>
      <w:r w:rsidR="00D745A6" w:rsidRPr="00D745A6">
        <w:rPr>
          <w:rFonts w:hint="eastAsia"/>
        </w:rPr>
        <w:t>的研究</w:t>
      </w:r>
      <w:r w:rsidRPr="00F73E58">
        <w:t xml:space="preserve"> </w:t>
      </w:r>
      <w:r w:rsidR="00D745A6">
        <w:t>（</w:t>
      </w:r>
      <w:r w:rsidR="00D745A6">
        <w:rPr>
          <w:rFonts w:hint="eastAsia"/>
        </w:rPr>
        <w:t>准备中</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61"/>
      <w:endnotePr>
        <w:numFmt w:val="decimal"/>
      </w:endnotePr>
      <w:pgSz w:w="11906" w:h="16838" w:code="9"/>
      <w:pgMar w:top="1985" w:right="1588" w:bottom="2268" w:left="1588" w:header="1418" w:footer="1701" w:gutter="284"/>
      <w:cols w:space="425"/>
      <w:noEndnote/>
      <w:docGrid w:linePitch="39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Thomas Huang" w:date="2017-04-06T15:59:00Z" w:initials="TH">
    <w:p w14:paraId="1D21F3CB" w14:textId="70E7BBDD" w:rsidR="00C341D0" w:rsidRDefault="00C341D0">
      <w:pPr>
        <w:pStyle w:val="CommentText"/>
      </w:pPr>
      <w:r>
        <w:rPr>
          <w:rStyle w:val="CommentReference"/>
        </w:rPr>
        <w:annotationRef/>
      </w:r>
      <w:r>
        <w:rPr>
          <w:rFonts w:hint="eastAsia"/>
        </w:rPr>
        <w:t>修改题目</w:t>
      </w:r>
    </w:p>
  </w:comment>
  <w:comment w:id="28" w:author="Thomas Huang" w:date="2017-04-06T16:00:00Z" w:initials="TH">
    <w:p w14:paraId="2B8EA7E8" w14:textId="77777777" w:rsidR="00C341D0" w:rsidRDefault="00C341D0">
      <w:pPr>
        <w:pStyle w:val="CommentText"/>
      </w:pPr>
      <w:r>
        <w:rPr>
          <w:rStyle w:val="CommentReference"/>
        </w:rPr>
        <w:annotationRef/>
      </w:r>
      <w:r>
        <w:rPr>
          <w:rFonts w:hint="eastAsia"/>
        </w:rPr>
        <w:t>摘要需要，</w:t>
      </w:r>
    </w:p>
    <w:p w14:paraId="063F5B7B" w14:textId="77777777" w:rsidR="00C341D0" w:rsidRDefault="00C341D0">
      <w:pPr>
        <w:pStyle w:val="CommentText"/>
      </w:pPr>
      <w:r>
        <w:rPr>
          <w:rFonts w:hint="eastAsia"/>
        </w:rPr>
        <w:t>为了研究……</w:t>
      </w:r>
    </w:p>
    <w:p w14:paraId="2910C800" w14:textId="77777777" w:rsidR="00C341D0" w:rsidRDefault="00C341D0">
      <w:pPr>
        <w:pStyle w:val="CommentText"/>
      </w:pPr>
      <w:r>
        <w:rPr>
          <w:rFonts w:hint="eastAsia"/>
        </w:rPr>
        <w:t>我们做了……</w:t>
      </w:r>
    </w:p>
    <w:p w14:paraId="46CAE8A7" w14:textId="77777777" w:rsidR="00C341D0" w:rsidRDefault="00C341D0">
      <w:pPr>
        <w:pStyle w:val="CommentText"/>
      </w:pPr>
      <w:r>
        <w:rPr>
          <w:rFonts w:hint="eastAsia"/>
        </w:rPr>
        <w:t>得到的结果……</w:t>
      </w:r>
    </w:p>
    <w:p w14:paraId="386EA383" w14:textId="77777777" w:rsidR="00C341D0" w:rsidRDefault="00C341D0">
      <w:pPr>
        <w:pStyle w:val="CommentText"/>
      </w:pPr>
      <w:r>
        <w:rPr>
          <w:rFonts w:hint="eastAsia"/>
        </w:rPr>
        <w:t>以上结果表明……</w:t>
      </w:r>
    </w:p>
    <w:p w14:paraId="051F0E17" w14:textId="62135B1F" w:rsidR="00C341D0" w:rsidRDefault="00C341D0">
      <w:pPr>
        <w:pStyle w:val="CommentText"/>
      </w:pPr>
      <w:r>
        <w:rPr>
          <w:rFonts w:hint="eastAsia"/>
        </w:rPr>
        <w:t>综上所述……</w:t>
      </w:r>
    </w:p>
  </w:comment>
  <w:comment w:id="43" w:author="Thomas Huang" w:date="2017-04-06T16:03:00Z" w:initials="TH">
    <w:p w14:paraId="1B9BB032" w14:textId="2BEAA54B" w:rsidR="00C341D0" w:rsidRDefault="00C341D0">
      <w:pPr>
        <w:pStyle w:val="CommentText"/>
      </w:pPr>
      <w:r>
        <w:rPr>
          <w:rStyle w:val="CommentReference"/>
        </w:rPr>
        <w:annotationRef/>
      </w:r>
      <w:r>
        <w:rPr>
          <w:rFonts w:hint="eastAsia"/>
        </w:rPr>
        <w:t>需要提到引用的文章</w:t>
      </w:r>
    </w:p>
  </w:comment>
  <w:comment w:id="60" w:author="Thomas Huang" w:date="2017-04-06T16:06:00Z" w:initials="TH">
    <w:p w14:paraId="77B118BC" w14:textId="1158A7C0" w:rsidR="00C341D0" w:rsidRDefault="00C341D0">
      <w:pPr>
        <w:pStyle w:val="CommentText"/>
      </w:pPr>
      <w:r>
        <w:rPr>
          <w:rStyle w:val="CommentReference"/>
        </w:rPr>
        <w:annotationRef/>
      </w:r>
      <w:r>
        <w:rPr>
          <w:rFonts w:hint="eastAsia"/>
        </w:rPr>
        <w:t>格式合成一段就好了。</w:t>
      </w:r>
    </w:p>
  </w:comment>
  <w:comment w:id="70" w:author="Thomas Huang" w:date="2017-04-06T16:08:00Z" w:initials="TH">
    <w:p w14:paraId="16603CD0" w14:textId="38FFD1A2" w:rsidR="00C341D0" w:rsidRDefault="00C341D0">
      <w:pPr>
        <w:pStyle w:val="CommentText"/>
      </w:pPr>
      <w:r>
        <w:rPr>
          <w:rStyle w:val="CommentReference"/>
        </w:rPr>
        <w:annotationRef/>
      </w:r>
      <w:r>
        <w:rPr>
          <w:rFonts w:hint="eastAsia"/>
        </w:rPr>
        <w:t>具体各种方法、数据库的相关文献引用需要标明</w:t>
      </w:r>
    </w:p>
  </w:comment>
  <w:comment w:id="72" w:author="Thomas Huang" w:date="2017-04-06T16:07:00Z" w:initials="TH">
    <w:p w14:paraId="11282042" w14:textId="7DA0A17D" w:rsidR="00C341D0" w:rsidRDefault="00C341D0">
      <w:pPr>
        <w:pStyle w:val="CommentText"/>
      </w:pPr>
      <w:r>
        <w:rPr>
          <w:rStyle w:val="CommentReference"/>
        </w:rPr>
        <w:annotationRef/>
      </w:r>
      <w:r>
        <w:rPr>
          <w:rFonts w:hint="eastAsia"/>
        </w:rPr>
        <w:t>需要加上链接</w:t>
      </w:r>
    </w:p>
  </w:comment>
  <w:comment w:id="87" w:author="Thomas Huang" w:date="2017-04-06T16:10:00Z" w:initials="TH">
    <w:p w14:paraId="2B643357" w14:textId="6228D8FE" w:rsidR="00C341D0" w:rsidRDefault="00C341D0">
      <w:pPr>
        <w:pStyle w:val="CommentText"/>
      </w:pPr>
      <w:r>
        <w:rPr>
          <w:rStyle w:val="CommentReference"/>
        </w:rPr>
        <w:annotationRef/>
      </w:r>
      <w:r>
        <w:rPr>
          <w:rFonts w:hint="eastAsia"/>
        </w:rPr>
        <w:t>网站</w:t>
      </w:r>
    </w:p>
  </w:comment>
  <w:comment w:id="109" w:author="Thomas Huang" w:date="2017-04-06T16:12:00Z" w:initials="TH">
    <w:p w14:paraId="3410493A" w14:textId="1780F822" w:rsidR="00C341D0" w:rsidRDefault="00C341D0">
      <w:pPr>
        <w:pStyle w:val="CommentText"/>
      </w:pPr>
      <w:r>
        <w:rPr>
          <w:rStyle w:val="CommentReference"/>
        </w:rPr>
        <w:annotationRef/>
      </w:r>
      <w:r>
        <w:rPr>
          <w:rFonts w:hint="eastAsia"/>
        </w:rPr>
        <w:t>这也要引用文献</w:t>
      </w:r>
    </w:p>
  </w:comment>
  <w:comment w:id="138" w:author="Thomas Huang" w:date="2017-04-06T16:13:00Z" w:initials="TH">
    <w:p w14:paraId="49BBDD75" w14:textId="7C7C187C" w:rsidR="00C341D0" w:rsidRDefault="00C341D0">
      <w:pPr>
        <w:pStyle w:val="CommentText"/>
      </w:pPr>
      <w:r>
        <w:rPr>
          <w:rStyle w:val="CommentReference"/>
        </w:rPr>
        <w:annotationRef/>
      </w:r>
      <w:r>
        <w:rPr>
          <w:rFonts w:hint="eastAsia"/>
        </w:rPr>
        <w:t>解释清楚</w:t>
      </w:r>
      <w:r>
        <w:rPr>
          <w:rFonts w:hint="eastAsia"/>
        </w:rPr>
        <w:t>CCPA</w:t>
      </w:r>
    </w:p>
  </w:comment>
  <w:comment w:id="165" w:author="Thomas Huang" w:date="2017-04-06T16:15:00Z" w:initials="TH">
    <w:p w14:paraId="00C06DA4" w14:textId="16FF0B80" w:rsidR="00C341D0" w:rsidRDefault="00C341D0">
      <w:pPr>
        <w:pStyle w:val="CommentText"/>
      </w:pPr>
      <w:r>
        <w:rPr>
          <w:rStyle w:val="CommentReference"/>
        </w:rPr>
        <w:annotationRef/>
      </w:r>
      <w:r>
        <w:rPr>
          <w:rFonts w:hint="eastAsia"/>
        </w:rPr>
        <w:t>合成同一段</w:t>
      </w:r>
    </w:p>
  </w:comment>
  <w:comment w:id="179" w:author="Thomas Huang" w:date="2017-04-06T16:16:00Z" w:initials="TH">
    <w:p w14:paraId="5168F6B4" w14:textId="295F4D62" w:rsidR="00C341D0" w:rsidRDefault="00C341D0">
      <w:pPr>
        <w:pStyle w:val="CommentText"/>
      </w:pPr>
      <w:r>
        <w:rPr>
          <w:rStyle w:val="CommentReference"/>
        </w:rPr>
        <w:annotationRef/>
      </w:r>
      <w:r>
        <w:rPr>
          <w:rFonts w:hint="eastAsia"/>
        </w:rPr>
        <w:t>图片的标注可以另外说明</w:t>
      </w:r>
    </w:p>
  </w:comment>
  <w:comment w:id="257" w:author="Thomas Huang" w:date="2017-04-06T16:18:00Z" w:initials="TH">
    <w:p w14:paraId="0EEBB9DB" w14:textId="49F3201A" w:rsidR="00C341D0" w:rsidRDefault="00C341D0">
      <w:pPr>
        <w:pStyle w:val="CommentText"/>
      </w:pPr>
      <w:r>
        <w:rPr>
          <w:rStyle w:val="CommentReference"/>
        </w:rPr>
        <w:annotationRef/>
      </w:r>
      <w:r>
        <w:rPr>
          <w:rFonts w:hint="eastAsia"/>
        </w:rPr>
        <w:t>去掉图片标题</w:t>
      </w:r>
    </w:p>
  </w:comment>
  <w:comment w:id="388" w:author="Thomas Huang" w:date="2017-04-06T16:22:00Z" w:initials="TH">
    <w:p w14:paraId="74FC4FE4" w14:textId="0D9633F0" w:rsidR="00C341D0" w:rsidRDefault="00C341D0">
      <w:pPr>
        <w:pStyle w:val="CommentText"/>
      </w:pPr>
      <w:r>
        <w:rPr>
          <w:rStyle w:val="CommentReference"/>
        </w:rPr>
        <w:annotationRef/>
      </w:r>
      <w:r>
        <w:rPr>
          <w:rFonts w:hint="eastAsia"/>
        </w:rPr>
        <w:t>标题是结论</w:t>
      </w:r>
    </w:p>
  </w:comment>
  <w:comment w:id="402" w:author="Thomas Huang" w:date="2017-04-06T16:24:00Z" w:initials="TH">
    <w:p w14:paraId="49F17152" w14:textId="10FC9907" w:rsidR="00C341D0" w:rsidRDefault="00C341D0">
      <w:pPr>
        <w:pStyle w:val="CommentText"/>
      </w:pPr>
      <w:r>
        <w:rPr>
          <w:rStyle w:val="CommentReference"/>
        </w:rPr>
        <w:annotationRef/>
      </w:r>
      <w:r>
        <w:rPr>
          <w:rFonts w:hint="eastAsia"/>
        </w:rPr>
        <w:t>体现出这是我的结果</w:t>
      </w:r>
    </w:p>
  </w:comment>
  <w:comment w:id="410" w:author="Thomas Huang" w:date="2017-04-06T16:25:00Z" w:initials="TH">
    <w:p w14:paraId="4587559E" w14:textId="50C94DED" w:rsidR="00C341D0" w:rsidRDefault="00C341D0">
      <w:pPr>
        <w:pStyle w:val="CommentText"/>
      </w:pPr>
      <w:r>
        <w:rPr>
          <w:rStyle w:val="CommentReference"/>
        </w:rPr>
        <w:annotationRef/>
      </w:r>
      <w:r>
        <w:rPr>
          <w:rFonts w:hint="eastAsia"/>
        </w:rPr>
        <w:t>修改</w:t>
      </w:r>
    </w:p>
  </w:comment>
  <w:comment w:id="421" w:author="Thomas Huang" w:date="2017-04-06T16:25:00Z" w:initials="TH">
    <w:p w14:paraId="55BF4E65" w14:textId="6EA9B72B" w:rsidR="00C341D0" w:rsidRDefault="00C341D0">
      <w:pPr>
        <w:pStyle w:val="CommentText"/>
      </w:pPr>
      <w:r>
        <w:rPr>
          <w:rStyle w:val="CommentReference"/>
        </w:rPr>
        <w:annotationRef/>
      </w:r>
      <w:r>
        <w:rPr>
          <w:rFonts w:hint="eastAsia"/>
        </w:rPr>
        <w:t>放在同一页</w:t>
      </w:r>
    </w:p>
  </w:comment>
  <w:comment w:id="426" w:author="Thomas Huang" w:date="2017-04-06T16:26:00Z" w:initials="TH">
    <w:p w14:paraId="7FE4F091" w14:textId="0CEDE5F0" w:rsidR="00C341D0" w:rsidRDefault="00C341D0">
      <w:pPr>
        <w:pStyle w:val="CommentText"/>
      </w:pPr>
      <w:r>
        <w:rPr>
          <w:rStyle w:val="CommentReference"/>
        </w:rPr>
        <w:annotationRef/>
      </w:r>
    </w:p>
  </w:comment>
  <w:comment w:id="441" w:author="Thomas Huang" w:date="2017-04-06T16:29:00Z" w:initials="TH">
    <w:p w14:paraId="3F2AC89B" w14:textId="7BE34F66" w:rsidR="00C341D0" w:rsidRDefault="00C341D0">
      <w:pPr>
        <w:pStyle w:val="CommentText"/>
      </w:pPr>
      <w:r>
        <w:rPr>
          <w:rStyle w:val="CommentReference"/>
        </w:rPr>
        <w:annotationRef/>
      </w:r>
      <w:r>
        <w:rPr>
          <w:rFonts w:hint="eastAsia"/>
        </w:rPr>
        <w:t>表格尝试横着排版</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21F3CB" w15:done="0"/>
  <w15:commentEx w15:paraId="051F0E17" w15:done="0"/>
  <w15:commentEx w15:paraId="1B9BB032" w15:done="0"/>
  <w15:commentEx w15:paraId="77B118BC" w15:done="0"/>
  <w15:commentEx w15:paraId="16603CD0" w15:done="0"/>
  <w15:commentEx w15:paraId="11282042" w15:done="0"/>
  <w15:commentEx w15:paraId="2B643357" w15:done="0"/>
  <w15:commentEx w15:paraId="3410493A" w15:done="0"/>
  <w15:commentEx w15:paraId="49BBDD75" w15:done="0"/>
  <w15:commentEx w15:paraId="00C06DA4" w15:done="0"/>
  <w15:commentEx w15:paraId="5168F6B4" w15:done="0"/>
  <w15:commentEx w15:paraId="0EEBB9DB" w15:done="0"/>
  <w15:commentEx w15:paraId="74FC4FE4" w15:done="0"/>
  <w15:commentEx w15:paraId="49F17152" w15:done="0"/>
  <w15:commentEx w15:paraId="4587559E" w15:done="0"/>
  <w15:commentEx w15:paraId="55BF4E65" w15:done="0"/>
  <w15:commentEx w15:paraId="7FE4F091" w15:done="0"/>
  <w15:commentEx w15:paraId="3F2AC89B" w15:done="0"/>
</w15:commentsEx>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72CD4" w14:textId="77777777" w:rsidR="003F18F1" w:rsidRDefault="003F18F1" w:rsidP="006F13B3"/>
  </w:endnote>
  <w:endnote w:type="continuationSeparator" w:id="0">
    <w:p w14:paraId="65EE0217" w14:textId="77777777" w:rsidR="003F18F1" w:rsidRDefault="003F18F1" w:rsidP="006F13B3"/>
  </w:endnote>
  <w:endnote w:type="continuationNotice" w:id="1">
    <w:p w14:paraId="192B77A2" w14:textId="77777777" w:rsidR="003F18F1" w:rsidRDefault="003F18F1">
      <w:pPr>
        <w:spacing w:line="240" w:lineRule="auto"/>
      </w:pPr>
    </w:p>
  </w:endnote>
  <w:endnote w:id="2">
    <w:p w14:paraId="2E37D3F3" w14:textId="0104BE50" w:rsidR="00C341D0" w:rsidRPr="00386646" w:rsidRDefault="00C341D0" w:rsidP="00C8777F">
      <w:pPr>
        <w:pStyle w:val="EndnoteText"/>
        <w:ind w:firstLine="0"/>
      </w:pPr>
      <w:r w:rsidRPr="00C8777F">
        <w:t>[</w:t>
      </w:r>
      <w:r w:rsidRPr="00C8777F">
        <w:endnoteRef/>
      </w:r>
      <w:r w:rsidRPr="00C8777F">
        <w:t>]</w:t>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78AC2B83" w14:textId="301790E9" w:rsidR="00C341D0" w:rsidRDefault="00C341D0" w:rsidP="00C8777F">
      <w:pPr>
        <w:pStyle w:val="EndnoteText"/>
        <w:ind w:firstLine="0"/>
      </w:pPr>
      <w:r w:rsidRPr="00C8777F">
        <w:t>[</w:t>
      </w:r>
      <w:r w:rsidRPr="00C8777F">
        <w:endnoteRef/>
      </w:r>
      <w:r w:rsidRPr="00C8777F">
        <w:t>]</w:t>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C3574A">
        <w:rPr>
          <w:i/>
        </w:rPr>
        <w:t>et 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5A0AA1EA" w14:textId="5294E98C" w:rsidR="00C341D0" w:rsidRDefault="00C341D0" w:rsidP="00C8777F">
      <w:pPr>
        <w:pStyle w:val="EndnoteText"/>
        <w:ind w:firstLine="0"/>
      </w:pPr>
      <w:r w:rsidRPr="00C8777F">
        <w:t>[</w:t>
      </w:r>
      <w:r w:rsidRPr="00C8777F">
        <w:endnoteRef/>
      </w:r>
      <w:r w:rsidRPr="00C8777F">
        <w:t>]</w:t>
      </w:r>
      <w:r>
        <w:t xml:space="preserve"> Brookes A.J.,</w:t>
      </w:r>
      <w:r w:rsidRPr="00CC0BD0">
        <w:t xml:space="preserve"> The essence of SNPs. Gene</w:t>
      </w:r>
      <w:r>
        <w:t>, 1999,</w:t>
      </w:r>
      <w:r w:rsidRPr="00CC0BD0">
        <w:t xml:space="preserve"> 234:177–86</w:t>
      </w:r>
    </w:p>
  </w:endnote>
  <w:endnote w:id="5">
    <w:p w14:paraId="3E18FD5D" w14:textId="281C10CB" w:rsidR="00C341D0" w:rsidRDefault="00C341D0" w:rsidP="00C8777F">
      <w:pPr>
        <w:pStyle w:val="EndnoteText"/>
        <w:ind w:firstLine="0"/>
      </w:pPr>
      <w:r w:rsidRPr="00C8777F">
        <w:t>[</w:t>
      </w:r>
      <w:r w:rsidRPr="00C8777F">
        <w:endnoteRef/>
      </w:r>
      <w:r w:rsidRPr="00C8777F">
        <w:t>]</w:t>
      </w:r>
      <w:r>
        <w:t xml:space="preserve"> </w:t>
      </w:r>
      <w:r w:rsidRPr="00C45CD9">
        <w:t>Castle J.C., SNPs occur in regions with less genomic sequence conservation. PLoS ONE</w:t>
      </w:r>
      <w:r>
        <w:t>, 2011,</w:t>
      </w:r>
      <w:r w:rsidRPr="00C45CD9">
        <w:t xml:space="preserve"> 6:e20660</w:t>
      </w:r>
    </w:p>
  </w:endnote>
  <w:endnote w:id="6">
    <w:p w14:paraId="14F7C25E" w14:textId="266538A2" w:rsidR="00C341D0" w:rsidRDefault="00C341D0" w:rsidP="00C8777F">
      <w:pPr>
        <w:pStyle w:val="EndnoteText"/>
        <w:ind w:firstLine="0"/>
      </w:pPr>
      <w:r w:rsidRPr="00C8777F">
        <w:t>[</w:t>
      </w:r>
      <w:r w:rsidRPr="00C8777F">
        <w:endnoteRef/>
      </w:r>
      <w:r w:rsidRPr="00C8777F">
        <w:t>]</w:t>
      </w:r>
      <w:r>
        <w:t xml:space="preserve"> </w:t>
      </w:r>
      <w:r w:rsidRPr="00C45CD9">
        <w:t xml:space="preserve">Yamamoto T., Nagasaki H., Yonemaru J.I., </w:t>
      </w:r>
      <w:r w:rsidRPr="00C3574A">
        <w:rPr>
          <w:i/>
        </w:rP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59FF5632" w14:textId="34D0AB6A" w:rsidR="00C341D0" w:rsidRDefault="00C341D0" w:rsidP="00C8777F">
      <w:pPr>
        <w:pStyle w:val="EndnoteText"/>
        <w:ind w:firstLine="0"/>
      </w:pPr>
      <w:r w:rsidRPr="00C8777F">
        <w:t>[</w:t>
      </w:r>
      <w:r w:rsidRPr="00C8777F">
        <w:endnoteRef/>
      </w:r>
      <w:r w:rsidRPr="00C8777F">
        <w:t>]</w:t>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7D2C7B1E" w14:textId="1F6F351A" w:rsidR="00C341D0" w:rsidRPr="0019777E" w:rsidRDefault="00C341D0" w:rsidP="00C8777F">
      <w:pPr>
        <w:pStyle w:val="EndnoteText"/>
        <w:ind w:firstLine="0"/>
      </w:pPr>
      <w:r w:rsidRPr="00C8777F">
        <w:t>[</w:t>
      </w:r>
      <w:r w:rsidRPr="00C8777F">
        <w:endnoteRef/>
      </w:r>
      <w:r w:rsidRPr="00C8777F">
        <w:t>]</w:t>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3149F448" w14:textId="1D2A4A0B" w:rsidR="00C341D0" w:rsidRPr="00DD07D7" w:rsidRDefault="00C341D0" w:rsidP="00C8777F">
      <w:pPr>
        <w:pStyle w:val="EndnoteText"/>
        <w:ind w:firstLine="0"/>
      </w:pPr>
      <w:r w:rsidRPr="00C8777F">
        <w:t>[</w:t>
      </w:r>
      <w:r w:rsidRPr="00C8777F">
        <w:endnoteRef/>
      </w:r>
      <w:r w:rsidRPr="00C8777F">
        <w:t>]</w:t>
      </w:r>
      <w:r>
        <w:t xml:space="preserve"> Konishi S., Izawa T., Lin S.Y., Ebana K., </w:t>
      </w:r>
      <w:r w:rsidRPr="00C3574A">
        <w:rPr>
          <w:i/>
        </w:rPr>
        <w:t>et al.</w:t>
      </w:r>
      <w:r>
        <w:t>, An SNP caused loss of seed shattering during rice domestication, Science, 312 (2006), pp. 1392–1396</w:t>
      </w:r>
    </w:p>
  </w:endnote>
  <w:endnote w:id="10">
    <w:p w14:paraId="13EFFD19" w14:textId="66A63403" w:rsidR="00C341D0" w:rsidRPr="00997D75" w:rsidRDefault="00C341D0" w:rsidP="00C8777F">
      <w:pPr>
        <w:pStyle w:val="EndnoteText"/>
        <w:ind w:firstLine="0"/>
      </w:pPr>
      <w:r w:rsidRPr="00C8777F">
        <w:t>[</w:t>
      </w:r>
      <w:r w:rsidRPr="00C8777F">
        <w:endnoteRef/>
      </w:r>
      <w:r w:rsidRPr="00C8777F">
        <w:t>]</w:t>
      </w:r>
      <w:r>
        <w:t xml:space="preserve"> </w:t>
      </w:r>
      <w:r w:rsidRPr="00997D75">
        <w:t xml:space="preserve">Lee S.H., van der Werf J.H.J., Hayes B.J., </w:t>
      </w:r>
      <w:r w:rsidRPr="00C3574A">
        <w:rPr>
          <w:i/>
        </w:rPr>
        <w:t>et al.</w:t>
      </w:r>
      <w:r w:rsidRPr="00997D75">
        <w:t>, Predicting unobserved phenotypes for complex traits from whole-genome SNP data. PLoS Genet</w:t>
      </w:r>
      <w:r>
        <w:t>, 2008,</w:t>
      </w:r>
      <w:r w:rsidRPr="00997D75">
        <w:t xml:space="preserve"> 4, e1000231</w:t>
      </w:r>
    </w:p>
  </w:endnote>
  <w:endnote w:id="11">
    <w:p w14:paraId="5DC0BD1C" w14:textId="061533C0" w:rsidR="00C341D0" w:rsidRDefault="00C341D0" w:rsidP="00C8777F">
      <w:pPr>
        <w:pStyle w:val="EndnoteText"/>
        <w:ind w:firstLine="0"/>
      </w:pPr>
      <w:r w:rsidRPr="00C8777F">
        <w:t>[</w:t>
      </w:r>
      <w:r w:rsidRPr="00C8777F">
        <w:endnoteRef/>
      </w:r>
      <w:r w:rsidRPr="00C8777F">
        <w:t>]</w:t>
      </w:r>
      <w:r>
        <w:t xml:space="preserve"> </w:t>
      </w:r>
      <w:r w:rsidRPr="00997D75">
        <w:t xml:space="preserve">Huang X.H, Kurata N., Wei X.H., </w:t>
      </w:r>
      <w:r w:rsidRPr="00C3574A">
        <w:rPr>
          <w:i/>
        </w:rPr>
        <w:t>et al.</w:t>
      </w:r>
      <w:r w:rsidRPr="00997D75">
        <w:t>, A map of rice genome variation reveals the origin of cultivated rice. Nature</w:t>
      </w:r>
      <w:r>
        <w:t>, 2012,</w:t>
      </w:r>
      <w:r w:rsidRPr="00997D75">
        <w:t xml:space="preserve"> 490:497–501</w:t>
      </w:r>
    </w:p>
  </w:endnote>
  <w:endnote w:id="12">
    <w:p w14:paraId="4E6B53A1" w14:textId="1C48B8A8" w:rsidR="00C341D0" w:rsidRDefault="00C341D0" w:rsidP="00C8777F">
      <w:pPr>
        <w:pStyle w:val="EndnoteText"/>
        <w:ind w:firstLine="0"/>
      </w:pPr>
      <w:r w:rsidRPr="00C8777F">
        <w:t>[</w:t>
      </w:r>
      <w:r w:rsidRPr="00C8777F">
        <w:endnoteRef/>
      </w:r>
      <w:r w:rsidRPr="00C8777F">
        <w:t>]</w:t>
      </w:r>
      <w:r>
        <w:t xml:space="preserve"> </w:t>
      </w:r>
      <w:r w:rsidRPr="0020774F">
        <w:t xml:space="preserve">Xu X., Liu X., Ge S., </w:t>
      </w:r>
      <w:r w:rsidRPr="00C3574A">
        <w:rPr>
          <w:i/>
        </w:rP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123A5760" w14:textId="4793FC8C" w:rsidR="00C341D0" w:rsidRDefault="00C341D0" w:rsidP="00C8777F">
      <w:pPr>
        <w:pStyle w:val="EndnoteText"/>
        <w:ind w:firstLine="0"/>
      </w:pPr>
      <w:r w:rsidRPr="00C8777F">
        <w:t>[</w:t>
      </w:r>
      <w:r w:rsidRPr="00C8777F">
        <w:endnoteRef/>
      </w:r>
      <w:r w:rsidRPr="00C8777F">
        <w:t>]</w:t>
      </w:r>
      <w:r>
        <w:t xml:space="preserve"> </w:t>
      </w:r>
      <w:r w:rsidRPr="0020774F">
        <w:t xml:space="preserve">Alexandrov N., Tai S.S., Wang W.S., </w:t>
      </w:r>
      <w:r w:rsidRPr="00C3574A">
        <w:rPr>
          <w:i/>
        </w:rPr>
        <w:t>et al.</w:t>
      </w:r>
      <w:r w:rsidRPr="0020774F">
        <w:t>, Mauleon R., Hamilton R.S., McNally K.L., SNP-Seek database of SNPs derived from 3000 rice genomes. Nucleic Acids Res.</w:t>
      </w:r>
      <w:r>
        <w:t>, 2015,</w:t>
      </w:r>
      <w:r w:rsidRPr="0020774F">
        <w:t xml:space="preserve"> 43:1023–1027</w:t>
      </w:r>
    </w:p>
  </w:endnote>
  <w:endnote w:id="14">
    <w:p w14:paraId="14C68AB8" w14:textId="76DE2566" w:rsidR="00C341D0" w:rsidRDefault="00C341D0" w:rsidP="00C8777F">
      <w:pPr>
        <w:pStyle w:val="EndnoteText"/>
        <w:ind w:firstLine="0"/>
      </w:pPr>
      <w:r w:rsidRPr="00C8777F">
        <w:t>[</w:t>
      </w:r>
      <w:r w:rsidRPr="00C8777F">
        <w:endnoteRef/>
      </w:r>
      <w:r w:rsidRPr="00C8777F">
        <w:t>]</w:t>
      </w:r>
      <w:r>
        <w:t xml:space="preserve"> </w:t>
      </w:r>
      <w:r w:rsidRPr="0020774F">
        <w:t xml:space="preserve">Chia J.M., Song C., Bradbury P.J., </w:t>
      </w:r>
      <w:r w:rsidRPr="00C3574A">
        <w:rPr>
          <w:i/>
        </w:rPr>
        <w:t>et al.</w:t>
      </w:r>
      <w:r w:rsidRPr="0020774F">
        <w:t>, Maize HapMap2 identifies extant variation from a genome in flux. Nat. Genet.</w:t>
      </w:r>
      <w:r>
        <w:t>, 2012,</w:t>
      </w:r>
      <w:r w:rsidRPr="0020774F">
        <w:t xml:space="preserve"> 44:803–7</w:t>
      </w:r>
    </w:p>
  </w:endnote>
  <w:endnote w:id="15">
    <w:p w14:paraId="0871AF45" w14:textId="17E3C83E" w:rsidR="00C341D0" w:rsidRDefault="00C341D0" w:rsidP="00C8777F">
      <w:pPr>
        <w:pStyle w:val="EndnoteText"/>
        <w:ind w:firstLine="0"/>
      </w:pPr>
      <w:r w:rsidRPr="00C8777F">
        <w:t>[</w:t>
      </w:r>
      <w:r w:rsidRPr="00C8777F">
        <w:endnoteRef/>
      </w:r>
      <w:r w:rsidRPr="00C8777F">
        <w:t>]</w:t>
      </w:r>
      <w:r>
        <w:t xml:space="preserve"> </w:t>
      </w:r>
      <w:r w:rsidRPr="0020774F">
        <w:t xml:space="preserve">Lai J.S., Li R.Q., Xu X., </w:t>
      </w:r>
      <w:r w:rsidRPr="00C3574A">
        <w:rPr>
          <w:i/>
        </w:rPr>
        <w:t>et al.</w:t>
      </w:r>
      <w:r w:rsidRPr="0020774F">
        <w:t>, Genome-wide patterns of genetic variation among elite maize inbred lines. Nat. Genet.</w:t>
      </w:r>
      <w:r>
        <w:t>, 2010,</w:t>
      </w:r>
      <w:r w:rsidRPr="0020774F">
        <w:t xml:space="preserve"> 42:1027–30</w:t>
      </w:r>
    </w:p>
  </w:endnote>
  <w:endnote w:id="16">
    <w:p w14:paraId="07057E6B" w14:textId="5DB097F8" w:rsidR="00C341D0" w:rsidRDefault="00C341D0" w:rsidP="00C8777F">
      <w:pPr>
        <w:pStyle w:val="EndnoteText"/>
        <w:ind w:firstLine="0"/>
      </w:pPr>
      <w:r w:rsidRPr="00C8777F">
        <w:t>[</w:t>
      </w:r>
      <w:r w:rsidRPr="00C8777F">
        <w:endnoteRef/>
      </w:r>
      <w:r w:rsidRPr="00C8777F">
        <w:t>]</w:t>
      </w:r>
      <w:r>
        <w:t xml:space="preserve"> </w:t>
      </w:r>
      <w:r w:rsidRPr="0020774F">
        <w:t xml:space="preserve">Lam H.M., Xu X., Liu X., </w:t>
      </w:r>
      <w:r w:rsidRPr="00C3574A">
        <w:rPr>
          <w:i/>
        </w:rPr>
        <w:t>et al.</w:t>
      </w:r>
      <w:r w:rsidRPr="0020774F">
        <w:t>, Resequencing of 31 wild and cultivated soybean genomes identifies patterns of genetic diversity and selection. Nat. Genet.</w:t>
      </w:r>
      <w:r>
        <w:t>, 2010,</w:t>
      </w:r>
      <w:r w:rsidRPr="0020774F">
        <w:t xml:space="preserve"> 42:1053–59</w:t>
      </w:r>
    </w:p>
  </w:endnote>
  <w:endnote w:id="17">
    <w:p w14:paraId="69C74102" w14:textId="00FDA7DB" w:rsidR="00C341D0" w:rsidRDefault="00C341D0" w:rsidP="00C8777F">
      <w:pPr>
        <w:pStyle w:val="EndnoteText"/>
        <w:ind w:firstLine="0"/>
      </w:pPr>
      <w:r w:rsidRPr="00C8777F">
        <w:t>[</w:t>
      </w:r>
      <w:r w:rsidRPr="00C8777F">
        <w:endnoteRef/>
      </w:r>
      <w:r w:rsidRPr="00C8777F">
        <w:t>]</w:t>
      </w:r>
      <w:r>
        <w:t xml:space="preserve"> </w:t>
      </w:r>
      <w:r w:rsidRPr="00B4736D">
        <w:t xml:space="preserve">Atwell S., Huang Y.S., lmsson B.J.V., </w:t>
      </w:r>
      <w:r w:rsidRPr="00C3574A">
        <w:rPr>
          <w:i/>
        </w:rPr>
        <w:t>et al.</w:t>
      </w:r>
      <w:r w:rsidRPr="00B4736D">
        <w:t>, Genome-wide association study of 107 phenotypes in Arabidopsis thaliana inbred lines. Nature</w:t>
      </w:r>
      <w:r>
        <w:t>, 2010,</w:t>
      </w:r>
      <w:r w:rsidRPr="00B4736D">
        <w:t xml:space="preserve"> 465:627–631</w:t>
      </w:r>
    </w:p>
  </w:endnote>
  <w:endnote w:id="18">
    <w:p w14:paraId="47E06A55" w14:textId="5DA0DF48" w:rsidR="00C341D0" w:rsidRPr="000D2BC6" w:rsidRDefault="00C341D0" w:rsidP="00C8777F">
      <w:pPr>
        <w:pStyle w:val="EndnoteText"/>
        <w:ind w:firstLine="0"/>
      </w:pPr>
      <w:r w:rsidRPr="00C8777F">
        <w:t>[</w:t>
      </w:r>
      <w:r w:rsidRPr="00C8777F">
        <w:endnoteRef/>
      </w:r>
      <w:r w:rsidRPr="00C8777F">
        <w:t>]</w:t>
      </w:r>
      <w:r>
        <w:t xml:space="preserve"> </w:t>
      </w:r>
      <w:r w:rsidRPr="000D2BC6">
        <w:rPr>
          <w:rFonts w:hint="eastAsia"/>
        </w:rPr>
        <w:t xml:space="preserve">Li J, Yang Z, Yu B, </w:t>
      </w:r>
      <w:r w:rsidRPr="00C3574A">
        <w:rPr>
          <w:i/>
        </w:rPr>
        <w:t>et al.</w:t>
      </w:r>
      <w:r>
        <w:t>,</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0A182F98" w14:textId="63333A1F" w:rsidR="00C341D0" w:rsidRDefault="00C341D0">
      <w:pPr>
        <w:pStyle w:val="EndnoteText"/>
        <w:ind w:firstLine="0"/>
        <w:pPrChange w:id="47" w:author="Thomas Huang" w:date="2017-04-07T11:55:00Z">
          <w:pPr>
            <w:pStyle w:val="EndnoteText"/>
          </w:pPr>
        </w:pPrChange>
      </w:pPr>
      <w:r>
        <w:t>[</w:t>
      </w:r>
      <w:r w:rsidRPr="00B61D60">
        <w:rPr>
          <w:rPrChange w:id="48" w:author="Thomas Huang" w:date="2017-04-07T11:55:00Z">
            <w:rPr>
              <w:rStyle w:val="EndnoteReference"/>
            </w:rPr>
          </w:rPrChange>
        </w:rPr>
        <w:endnoteRef/>
      </w:r>
      <w:r>
        <w:t>] M.W. Jones-Rhoades, D.P. Bartel, B. Bartel, MicroRNAs and their regulatory roles in plants, Annu. Rev. Plant Biol., 57 (2006), pp. 19–53</w:t>
      </w:r>
    </w:p>
  </w:endnote>
  <w:endnote w:id="20">
    <w:p w14:paraId="143267DC" w14:textId="20A666E9" w:rsidR="00C341D0" w:rsidRPr="00436094" w:rsidRDefault="00C341D0" w:rsidP="00C8777F">
      <w:pPr>
        <w:pStyle w:val="EndnoteText"/>
        <w:ind w:firstLine="0"/>
      </w:pPr>
      <w:r w:rsidRPr="00C8777F">
        <w:t>[</w:t>
      </w:r>
      <w:r w:rsidRPr="00C8777F">
        <w:endnoteRef/>
      </w:r>
      <w:r w:rsidRPr="00C8777F">
        <w:t>]</w:t>
      </w:r>
      <w:r>
        <w:t xml:space="preserve"> </w:t>
      </w:r>
      <w:r w:rsidRPr="00436094">
        <w:t>Kasschau K</w:t>
      </w:r>
      <w:r>
        <w:t>.</w:t>
      </w:r>
      <w:r w:rsidRPr="00436094">
        <w:t>D</w:t>
      </w:r>
      <w:r>
        <w:t>.</w:t>
      </w:r>
      <w:r w:rsidRPr="00436094">
        <w:t>, Xie Z</w:t>
      </w:r>
      <w:r>
        <w:t>.</w:t>
      </w:r>
      <w:r w:rsidRPr="00436094">
        <w:t>, Allen E</w:t>
      </w:r>
      <w:r>
        <w:t>.,</w:t>
      </w:r>
      <w:r w:rsidRPr="00436094">
        <w:t xml:space="preserve"> </w:t>
      </w:r>
      <w:r w:rsidRPr="00C3574A">
        <w:rPr>
          <w:i/>
        </w:rPr>
        <w:t>et al.</w:t>
      </w:r>
      <w:r>
        <w:t>,</w:t>
      </w:r>
      <w:r w:rsidRPr="00436094">
        <w:t xml:space="preserve"> P1/HC-Pro, a viral suppressor of RNA silencing, interferes with Arabidopsis development and miRNA unction. Dev Cell</w:t>
      </w:r>
      <w:r>
        <w:t>, 2003,</w:t>
      </w:r>
      <w:r w:rsidRPr="00436094">
        <w:t xml:space="preserve"> 4(2):205–217</w:t>
      </w:r>
    </w:p>
  </w:endnote>
  <w:endnote w:id="21">
    <w:p w14:paraId="29A596AA" w14:textId="5D64ADD0" w:rsidR="00C341D0" w:rsidRPr="00EB2864" w:rsidRDefault="00C341D0" w:rsidP="00C8777F">
      <w:pPr>
        <w:pStyle w:val="EndnoteText"/>
        <w:ind w:firstLine="0"/>
      </w:pPr>
      <w:r w:rsidRPr="00C8777F">
        <w:t>[</w:t>
      </w:r>
      <w:r w:rsidRPr="00C8777F">
        <w:endnoteRef/>
      </w:r>
      <w:r w:rsidRPr="00C8777F">
        <w:t>]</w:t>
      </w:r>
      <w:r>
        <w:t xml:space="preserve"> Vaucheret H., Vazquez F., Crete P., The action of ARGONAUTE1 in the miRNA pathway and its regulation by the miRNA pathway are crucial for plant development. Genes Dev, 2004, 18(10):1187–1197</w:t>
      </w:r>
    </w:p>
  </w:endnote>
  <w:endnote w:id="22">
    <w:p w14:paraId="7983E137" w14:textId="12915DDE" w:rsidR="00C341D0" w:rsidRDefault="00C341D0" w:rsidP="00C8777F">
      <w:pPr>
        <w:pStyle w:val="EndnoteText"/>
        <w:ind w:firstLine="0"/>
      </w:pPr>
      <w:r w:rsidRPr="00C8777F">
        <w:t>[</w:t>
      </w:r>
      <w:r w:rsidRPr="00C8777F">
        <w:endnoteRef/>
      </w:r>
      <w:r w:rsidRPr="00C8777F">
        <w:t>]</w:t>
      </w:r>
      <w:r>
        <w:t xml:space="preserve"> Cuperus</w:t>
      </w:r>
      <w:r w:rsidRPr="00E75590">
        <w:t xml:space="preserve"> J.T</w:t>
      </w:r>
      <w:r>
        <w:t>., Fahlgren N., and Carrington</w:t>
      </w:r>
      <w:r w:rsidRPr="00E75590">
        <w:t xml:space="preserve"> J.C. Evolution and Functional Diversification of MIRNA Genes. Plant Cell:</w:t>
      </w:r>
      <w:r>
        <w:t xml:space="preserve"> 2011</w:t>
      </w:r>
      <w:r w:rsidRPr="00E75590">
        <w:t xml:space="preserve"> tpc.110.082784. </w:t>
      </w:r>
    </w:p>
  </w:endnote>
  <w:endnote w:id="23">
    <w:p w14:paraId="1795CF0C" w14:textId="27AB3A8D" w:rsidR="00C341D0" w:rsidRPr="007C6777" w:rsidRDefault="00C341D0" w:rsidP="00C8777F">
      <w:pPr>
        <w:pStyle w:val="EndnoteText"/>
        <w:ind w:firstLine="0"/>
      </w:pPr>
      <w:r w:rsidRPr="00C8777F">
        <w:t>[</w:t>
      </w:r>
      <w:r w:rsidRPr="00C8777F">
        <w:endnoteRef/>
      </w:r>
      <w:r w:rsidRPr="00C8777F">
        <w:t>]</w:t>
      </w:r>
      <w:r>
        <w:t xml:space="preserve"> Hung PS, Chang KW, Kao SY, </w:t>
      </w:r>
      <w:r w:rsidRPr="00C3574A">
        <w:rPr>
          <w:i/>
        </w:rPr>
        <w:t>et al.</w:t>
      </w:r>
      <w:r>
        <w:t>, Association between</w:t>
      </w:r>
      <w:r>
        <w:rPr>
          <w:rFonts w:hint="eastAsia"/>
        </w:rPr>
        <w:t xml:space="preserve"> </w:t>
      </w:r>
      <w:r>
        <w:t>the rs2910164 polymorphism in pre-mir-146a and oral carcinoma progression. Oral Oncol, 2012, 48:404–408</w:t>
      </w:r>
    </w:p>
  </w:endnote>
  <w:endnote w:id="24">
    <w:p w14:paraId="7FBE550C" w14:textId="520C689C" w:rsidR="00C341D0" w:rsidRDefault="00C341D0" w:rsidP="00C8777F">
      <w:pPr>
        <w:pStyle w:val="EndnoteText"/>
        <w:ind w:firstLine="0"/>
      </w:pPr>
      <w:r w:rsidRPr="00C8777F">
        <w:t>[</w:t>
      </w:r>
      <w:r w:rsidRPr="00C8777F">
        <w:endnoteRef/>
      </w:r>
      <w:r w:rsidRPr="00C8777F">
        <w:t>]</w:t>
      </w:r>
      <w:r>
        <w:t xml:space="preserve"> </w:t>
      </w:r>
      <w:r w:rsidRPr="00E16D9C">
        <w:t xml:space="preserve">Jiao Y.Q., Wang Y.H., Xue D.W., </w:t>
      </w:r>
      <w:r w:rsidRPr="00C3574A">
        <w:rPr>
          <w:i/>
        </w:rP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5">
    <w:p w14:paraId="0D13A494" w14:textId="07EC04EA" w:rsidR="00C341D0" w:rsidRDefault="00C341D0" w:rsidP="00C8777F">
      <w:pPr>
        <w:pStyle w:val="EndnoteText"/>
        <w:ind w:firstLine="0"/>
      </w:pPr>
      <w:r w:rsidRPr="00C8777F">
        <w:t>[</w:t>
      </w:r>
      <w:r w:rsidRPr="00C8777F">
        <w:endnoteRef/>
      </w:r>
      <w:r w:rsidRPr="00C8777F">
        <w:t>]</w:t>
      </w:r>
      <w:r>
        <w:t xml:space="preserve"> </w:t>
      </w:r>
      <w:r w:rsidRPr="00E16D9C">
        <w:t xml:space="preserve">Houston K., McKimb S.M., Comadrana J., </w:t>
      </w:r>
      <w:r w:rsidRPr="00C3574A">
        <w:rPr>
          <w:i/>
        </w:rP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6">
    <w:p w14:paraId="38E5C334" w14:textId="36B04267" w:rsidR="00C341D0" w:rsidRDefault="00C341D0" w:rsidP="00C8777F">
      <w:pPr>
        <w:pStyle w:val="EndnoteText"/>
        <w:ind w:firstLine="0"/>
      </w:pPr>
      <w:r w:rsidRPr="00C8777F">
        <w:t>[</w:t>
      </w:r>
      <w:r w:rsidRPr="00C8777F">
        <w:endnoteRef/>
      </w:r>
      <w:r w:rsidRPr="00C8777F">
        <w:t>]</w:t>
      </w:r>
      <w:r>
        <w:t xml:space="preserve"> 3K R.G.P.</w:t>
      </w:r>
      <w:r w:rsidRPr="00B70562">
        <w:t>, The 3,000 rice genomes project. Gigascience,</w:t>
      </w:r>
      <w:r>
        <w:t xml:space="preserve"> 2014,</w:t>
      </w:r>
      <w:r w:rsidRPr="00B70562">
        <w:t xml:space="preserve"> 3:7.</w:t>
      </w:r>
    </w:p>
  </w:endnote>
  <w:endnote w:id="27">
    <w:p w14:paraId="3C1121F9" w14:textId="49A78D9B" w:rsidR="00C341D0" w:rsidRDefault="00C341D0">
      <w:pPr>
        <w:pStyle w:val="EndnoteText"/>
        <w:ind w:firstLine="0"/>
        <w:pPrChange w:id="113" w:author="Thomas Huang" w:date="2017-04-11T16:01:00Z">
          <w:pPr>
            <w:pStyle w:val="EndnoteText"/>
          </w:pPr>
        </w:pPrChange>
      </w:pPr>
      <w:ins w:id="114" w:author="Thomas Huang" w:date="2017-04-11T16:01:00Z">
        <w:r>
          <w:t>[</w:t>
        </w:r>
      </w:ins>
      <w:ins w:id="115" w:author="Thomas Huang" w:date="2017-04-11T16:00:00Z">
        <w:r w:rsidRPr="00361535">
          <w:rPr>
            <w:rPrChange w:id="116" w:author="Thomas Huang" w:date="2017-04-11T16:01:00Z">
              <w:rPr>
                <w:rStyle w:val="EndnoteReference"/>
              </w:rPr>
            </w:rPrChange>
          </w:rPr>
          <w:endnoteRef/>
        </w:r>
      </w:ins>
      <w:ins w:id="117" w:author="Thomas Huang" w:date="2017-04-11T16:01:00Z">
        <w:r>
          <w:t>]</w:t>
        </w:r>
      </w:ins>
      <w:ins w:id="118" w:author="Thomas Huang" w:date="2017-04-11T16:00:00Z">
        <w:r>
          <w:t xml:space="preserve"> </w:t>
        </w:r>
      </w:ins>
      <w:ins w:id="119" w:author="Thomas Huang" w:date="2017-04-11T16:01:00Z">
        <w:r>
          <w:t>Wickham H.,</w:t>
        </w:r>
        <w:r w:rsidRPr="00361535">
          <w:t xml:space="preserve"> ggplot2: Elegant Graphics for Data Analysis. Springer-Verlag New York, 2009.</w:t>
        </w:r>
      </w:ins>
    </w:p>
  </w:endnote>
  <w:endnote w:id="28">
    <w:p w14:paraId="25D40CE7" w14:textId="48F6072A" w:rsidR="00C341D0" w:rsidRDefault="00C341D0" w:rsidP="00C8777F">
      <w:pPr>
        <w:pStyle w:val="EndnoteText"/>
        <w:ind w:firstLine="0"/>
      </w:pPr>
      <w:r w:rsidRPr="00C8777F">
        <w:t>[</w:t>
      </w:r>
      <w:r w:rsidRPr="00C8777F">
        <w:endnoteRef/>
      </w:r>
      <w:r w:rsidRPr="00C8777F">
        <w:t>]</w:t>
      </w:r>
      <w:r>
        <w:t xml:space="preserve"> </w:t>
      </w:r>
      <w:r w:rsidRPr="00E024A8">
        <w:t>Kozomara A, Griffiths-Jones S., miRBase: annotating high confidence microRN</w:t>
      </w:r>
      <w:r>
        <w:t>As using deep sequencing data. Nucleic Acids Res.</w:t>
      </w:r>
      <w:r w:rsidRPr="00E024A8">
        <w:t xml:space="preserve"> 2014, 42:D68-D73</w:t>
      </w:r>
    </w:p>
  </w:endnote>
  <w:endnote w:id="29">
    <w:p w14:paraId="77A567E7" w14:textId="088C5F6D" w:rsidR="00C341D0" w:rsidRDefault="00C341D0" w:rsidP="00C8777F">
      <w:pPr>
        <w:pStyle w:val="EndnoteText"/>
        <w:ind w:firstLine="0"/>
      </w:pPr>
      <w:r w:rsidRPr="00C8777F">
        <w:t>[</w:t>
      </w:r>
      <w:r w:rsidRPr="00C8777F">
        <w:endnoteRef/>
      </w:r>
      <w:r w:rsidRPr="00C8777F">
        <w:t>]</w:t>
      </w:r>
      <w:r>
        <w:t xml:space="preserve"> </w:t>
      </w:r>
      <w:r w:rsidRPr="00AC454F">
        <w:t xml:space="preserve">Lu, C., </w:t>
      </w:r>
      <w:r w:rsidRPr="00C3574A">
        <w:rPr>
          <w:i/>
        </w:rPr>
        <w:t>et al.</w:t>
      </w:r>
      <w:r w:rsidRPr="00AC454F">
        <w:t xml:space="preserve"> Genome-wide analysis for discovery of rice microRNAs reveals natural ant</w:t>
      </w:r>
      <w:r>
        <w:t>isense microRNAs (nat-miRNAs). Proc. Natl. Acad. Sci. USA</w:t>
      </w:r>
      <w:r w:rsidRPr="00AC454F">
        <w:t xml:space="preserve"> 2008, 105: 4951–4956.</w:t>
      </w:r>
    </w:p>
  </w:endnote>
  <w:endnote w:id="30">
    <w:p w14:paraId="1B766E36" w14:textId="479D5FE9" w:rsidR="00C341D0" w:rsidRDefault="00C341D0" w:rsidP="00C8777F">
      <w:pPr>
        <w:pStyle w:val="EndnoteText"/>
        <w:ind w:firstLine="0"/>
      </w:pPr>
      <w:r w:rsidRPr="00C8777F">
        <w:t>[</w:t>
      </w:r>
      <w:r w:rsidRPr="00C8777F">
        <w:endnoteRef/>
      </w:r>
      <w:r w:rsidRPr="00C8777F">
        <w:t>]</w:t>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31">
    <w:p w14:paraId="49DEAF24" w14:textId="7D400717" w:rsidR="00C341D0" w:rsidRDefault="00C341D0" w:rsidP="00C8777F">
      <w:pPr>
        <w:pStyle w:val="EndnoteText"/>
        <w:ind w:firstLine="0"/>
      </w:pPr>
      <w:r w:rsidRPr="00C8777F">
        <w:t>[</w:t>
      </w:r>
      <w:r w:rsidRPr="00C8777F">
        <w:endnoteRef/>
      </w:r>
      <w:r w:rsidRPr="00C8777F">
        <w:t>]</w:t>
      </w:r>
      <w:r>
        <w:t xml:space="preserve"> </w:t>
      </w:r>
      <w:r w:rsidRPr="003F63E6">
        <w:t>Li, J.</w:t>
      </w:r>
      <w:r>
        <w:rPr>
          <w:rFonts w:hint="eastAsia"/>
        </w:rPr>
        <w:t>Y</w:t>
      </w:r>
      <w:r>
        <w:t>.</w:t>
      </w:r>
      <w:r w:rsidRPr="003F63E6">
        <w:t xml:space="preserve"> </w:t>
      </w:r>
      <w:r w:rsidRPr="00C3574A">
        <w:rPr>
          <w:i/>
        </w:rPr>
        <w:t>et al.</w:t>
      </w:r>
      <w:r w:rsidRPr="003F63E6">
        <w:t xml:space="preserve"> 2014, The functional scope of plant microRNA-mediated sile</w:t>
      </w:r>
      <w:r>
        <w:t>ncing. Trends Plant Sci.</w:t>
      </w:r>
      <w:r w:rsidRPr="003F63E6">
        <w:t xml:space="preserve"> </w:t>
      </w:r>
      <w:r>
        <w:t xml:space="preserve">2014, </w:t>
      </w:r>
      <w:r w:rsidRPr="003F63E6">
        <w:t>19:785-756.</w:t>
      </w:r>
    </w:p>
  </w:endnote>
  <w:endnote w:id="32">
    <w:p w14:paraId="59B42123" w14:textId="15AC1C29" w:rsidR="00C341D0" w:rsidRDefault="00C341D0" w:rsidP="00C8777F">
      <w:pPr>
        <w:pStyle w:val="EndnoteText"/>
        <w:ind w:firstLine="0"/>
      </w:pPr>
      <w:r w:rsidRPr="00C8777F">
        <w:t>[</w:t>
      </w:r>
      <w:r w:rsidRPr="00C8777F">
        <w:endnoteRef/>
      </w:r>
      <w:r w:rsidRPr="00C8777F">
        <w:t>]</w:t>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3">
    <w:p w14:paraId="26D9987A" w14:textId="331F8F3C" w:rsidR="00C341D0" w:rsidRDefault="00C341D0" w:rsidP="00C8777F">
      <w:pPr>
        <w:pStyle w:val="EndnoteText"/>
        <w:ind w:firstLine="0"/>
      </w:pPr>
      <w:r w:rsidRPr="00C8777F">
        <w:t>[</w:t>
      </w:r>
      <w:r w:rsidRPr="00C8777F">
        <w:endnoteRef/>
      </w:r>
      <w:r w:rsidRPr="00C8777F">
        <w:t>]</w:t>
      </w:r>
      <w:r>
        <w:t xml:space="preserve"> </w:t>
      </w:r>
      <w:r w:rsidRPr="00C0017A">
        <w:t>Li Y</w:t>
      </w:r>
      <w:r>
        <w:t>.</w:t>
      </w:r>
      <w:r w:rsidRPr="00C0017A">
        <w:t>F</w:t>
      </w:r>
      <w:r>
        <w:t xml:space="preserve">., Zheng Y., Addo-Quaye </w:t>
      </w:r>
      <w:r w:rsidRPr="00C0017A">
        <w:t>C</w:t>
      </w:r>
      <w:r>
        <w:t>.</w:t>
      </w:r>
      <w:r w:rsidRPr="00C0017A">
        <w:t xml:space="preserve">, </w:t>
      </w:r>
      <w:r w:rsidRPr="00C3574A">
        <w:rPr>
          <w:i/>
        </w:rPr>
        <w:t>et al.</w:t>
      </w:r>
      <w:r>
        <w:t>,</w:t>
      </w:r>
      <w:r w:rsidRPr="00C0017A">
        <w:t xml:space="preserve"> Transcriptome-wide identification of micr</w:t>
      </w:r>
      <w:r>
        <w:t>oRNA targets in rice. Plant J.</w:t>
      </w:r>
      <w:r w:rsidRPr="00C0017A">
        <w:t xml:space="preserve"> </w:t>
      </w:r>
      <w:r>
        <w:t xml:space="preserve">2010, </w:t>
      </w:r>
      <w:r w:rsidRPr="00C0017A">
        <w:t>62:742-759</w:t>
      </w:r>
    </w:p>
  </w:endnote>
  <w:endnote w:id="34">
    <w:p w14:paraId="5840AE2E" w14:textId="5263F4DC" w:rsidR="00C341D0" w:rsidRDefault="00C341D0" w:rsidP="00C8777F">
      <w:pPr>
        <w:pStyle w:val="EndnoteText"/>
        <w:ind w:firstLine="0"/>
      </w:pPr>
      <w:r w:rsidRPr="00C8777F">
        <w:t>[</w:t>
      </w:r>
      <w:r w:rsidRPr="00C8777F">
        <w:endnoteRef/>
      </w:r>
      <w:r w:rsidRPr="00C8777F">
        <w:t>]</w:t>
      </w:r>
      <w:r>
        <w:t xml:space="preserve"> Kertesz M., Iovino N., Unnerstall </w:t>
      </w:r>
      <w:r w:rsidRPr="002272CA">
        <w:t>U.,</w:t>
      </w:r>
      <w:r>
        <w:t xml:space="preserve"> </w:t>
      </w:r>
      <w:r w:rsidRPr="00C3574A">
        <w:rPr>
          <w:i/>
        </w:rPr>
        <w:t>et al.</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5">
    <w:p w14:paraId="39E77664" w14:textId="6C756972" w:rsidR="00C341D0" w:rsidRDefault="00C341D0" w:rsidP="00C8777F">
      <w:pPr>
        <w:pStyle w:val="EndnoteText"/>
        <w:ind w:firstLine="0"/>
      </w:pPr>
      <w:r w:rsidRPr="00C8777F">
        <w:t>[</w:t>
      </w:r>
      <w:r w:rsidRPr="00C8777F">
        <w:endnoteRef/>
      </w:r>
      <w:r w:rsidRPr="00C8777F">
        <w:t>]</w:t>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6">
    <w:p w14:paraId="16AC6EF4" w14:textId="3F97ADA2" w:rsidR="00C341D0" w:rsidRDefault="00C341D0" w:rsidP="00C8777F">
      <w:pPr>
        <w:pStyle w:val="EndnoteText"/>
        <w:ind w:firstLine="0"/>
      </w:pPr>
      <w:r w:rsidRPr="00C8777F">
        <w:t>[</w:t>
      </w:r>
      <w:r w:rsidRPr="00C8777F">
        <w:endnoteRef/>
      </w:r>
      <w:r w:rsidRPr="00C8777F">
        <w:t>]</w:t>
      </w:r>
      <w:r>
        <w:t xml:space="preserve"> Iwakawa H., Tomari Y.,</w:t>
      </w:r>
      <w:r w:rsidRPr="00F27A69">
        <w:t xml:space="preserve"> Molecular insights into microRNA-mediated trans</w:t>
      </w:r>
      <w:r>
        <w:t>lational repression in plants. Mol. Cell, 2013,</w:t>
      </w:r>
      <w:r w:rsidRPr="00F27A69">
        <w:t xml:space="preserve"> 52:591-601</w:t>
      </w:r>
    </w:p>
  </w:endnote>
  <w:endnote w:id="37">
    <w:p w14:paraId="18FD39CE" w14:textId="4F70ABA4" w:rsidR="00C341D0" w:rsidRDefault="00C341D0" w:rsidP="00C8777F">
      <w:pPr>
        <w:pStyle w:val="EndnoteText"/>
        <w:ind w:firstLine="0"/>
      </w:pPr>
      <w:r w:rsidRPr="00C8777F">
        <w:t>[</w:t>
      </w:r>
      <w:r w:rsidRPr="00C8777F">
        <w:endnoteRef/>
      </w:r>
      <w:r w:rsidRPr="00C8777F">
        <w:t>]</w:t>
      </w:r>
      <w:r>
        <w:t xml:space="preserve"> Tang G., Reinhart B.J., Bartel D.P., </w:t>
      </w:r>
      <w:r w:rsidRPr="00C3574A">
        <w:rPr>
          <w:i/>
        </w:rPr>
        <w:t>et al.</w:t>
      </w:r>
      <w:r>
        <w:t>,</w:t>
      </w:r>
      <w:r w:rsidRPr="00F27A69">
        <w:t xml:space="preserve"> A biochemical framework for RNA s</w:t>
      </w:r>
      <w:r>
        <w:t>ilencing in plants. Genes Dev. 2003,</w:t>
      </w:r>
      <w:r w:rsidRPr="00F27A69">
        <w:t xml:space="preserve"> 17:49-63</w:t>
      </w:r>
    </w:p>
  </w:endnote>
  <w:endnote w:id="38">
    <w:p w14:paraId="441036D0" w14:textId="29259035" w:rsidR="00C341D0" w:rsidRDefault="00C341D0" w:rsidP="00C8777F">
      <w:pPr>
        <w:pStyle w:val="EndnoteText"/>
        <w:ind w:firstLine="0"/>
      </w:pPr>
      <w:r w:rsidRPr="00C8777F">
        <w:t>[</w:t>
      </w:r>
      <w:r w:rsidRPr="00C8777F">
        <w:endnoteRef/>
      </w:r>
      <w:r w:rsidRPr="00C8777F">
        <w:t>]</w:t>
      </w:r>
      <w:r>
        <w:t xml:space="preserve"> </w:t>
      </w:r>
      <w:r w:rsidRPr="001D5A2D">
        <w:t>Palatnik J</w:t>
      </w:r>
      <w:r>
        <w:t>.</w:t>
      </w:r>
      <w:r w:rsidRPr="001D5A2D">
        <w:t>F</w:t>
      </w:r>
      <w:r>
        <w:t>.</w:t>
      </w:r>
      <w:r w:rsidRPr="001D5A2D">
        <w:t>, Allen E</w:t>
      </w:r>
      <w:r>
        <w:t>.</w:t>
      </w:r>
      <w:r w:rsidRPr="001D5A2D">
        <w:t>, Wu X</w:t>
      </w:r>
      <w:r>
        <w:t>.</w:t>
      </w:r>
      <w:r w:rsidRPr="001D5A2D">
        <w:t>, Sc</w:t>
      </w:r>
      <w:r>
        <w:t xml:space="preserve">hommer C., </w:t>
      </w:r>
      <w:r w:rsidRPr="00C3574A">
        <w:rPr>
          <w:i/>
        </w:rPr>
        <w:t>et al.</w:t>
      </w:r>
      <w:r>
        <w:t>,</w:t>
      </w:r>
      <w:r w:rsidRPr="001D5A2D">
        <w:t xml:space="preserve"> Control of leaf morphogenesis by</w:t>
      </w:r>
      <w:r>
        <w:t xml:space="preserve"> microRNAs. Nature, 2003</w:t>
      </w:r>
      <w:r w:rsidRPr="001D5A2D">
        <w:t xml:space="preserve"> 425:257–63</w:t>
      </w:r>
    </w:p>
  </w:endnote>
  <w:endnote w:id="39">
    <w:p w14:paraId="7B5933EE" w14:textId="7FF8EB9F" w:rsidR="00C341D0" w:rsidRDefault="00C341D0" w:rsidP="00C8777F">
      <w:pPr>
        <w:pStyle w:val="EndnoteText"/>
        <w:ind w:firstLine="0"/>
      </w:pPr>
      <w:r w:rsidRPr="00C8777F">
        <w:t>[</w:t>
      </w:r>
      <w:r w:rsidRPr="00C8777F">
        <w:endnoteRef/>
      </w:r>
      <w:r w:rsidRPr="00C8777F">
        <w:t>]</w:t>
      </w:r>
      <w:r>
        <w:t xml:space="preserve"> </w:t>
      </w:r>
      <w:r w:rsidRPr="0041331A">
        <w:t>Sato Y</w:t>
      </w:r>
      <w:r>
        <w:t>.</w:t>
      </w:r>
      <w:r w:rsidRPr="0041331A">
        <w:t>, Namiki N</w:t>
      </w:r>
      <w:r>
        <w:t>.</w:t>
      </w:r>
      <w:r w:rsidRPr="0041331A">
        <w:t>, Takehisa H</w:t>
      </w:r>
      <w:r>
        <w:t>.</w:t>
      </w:r>
      <w:r w:rsidRPr="0041331A">
        <w:t xml:space="preserve">, </w:t>
      </w:r>
      <w:r w:rsidRPr="00C3574A">
        <w:rPr>
          <w:i/>
        </w:rPr>
        <w:t>et al.</w:t>
      </w:r>
      <w:r>
        <w:t xml:space="preserve">, </w:t>
      </w:r>
      <w:r w:rsidRPr="0041331A">
        <w:t>RiceFREND: a platform for retrieving coexpressed gene networks i</w:t>
      </w:r>
      <w:r>
        <w:t>n rice. Nucleic Acids Research, 2013,</w:t>
      </w:r>
      <w:r w:rsidRPr="0041331A">
        <w:t xml:space="preserve"> 41:D12</w:t>
      </w:r>
      <w:r>
        <w:t>14-D1221</w:t>
      </w:r>
    </w:p>
  </w:endnote>
  <w:endnote w:id="40">
    <w:p w14:paraId="7CBE7507" w14:textId="031D57FE" w:rsidR="00C341D0" w:rsidRDefault="00C341D0" w:rsidP="00C8777F">
      <w:pPr>
        <w:pStyle w:val="EndnoteText"/>
        <w:ind w:firstLine="0"/>
      </w:pPr>
      <w:r w:rsidRPr="00C8777F">
        <w:t>[</w:t>
      </w:r>
      <w:r w:rsidRPr="00C8777F">
        <w:endnoteRef/>
      </w:r>
      <w:r w:rsidRPr="00C8777F">
        <w:t>]</w:t>
      </w:r>
      <w:r>
        <w:t xml:space="preserve"> Sturn A, Quackenbush J, Trajanoski Z. Genesis: Cluster analysis of microarray data., Bioinformatics. 2002,18(1):207-8.</w:t>
      </w:r>
    </w:p>
  </w:endnote>
  <w:endnote w:id="41">
    <w:p w14:paraId="03250C31" w14:textId="77777777" w:rsidR="00C341D0" w:rsidRDefault="00C341D0" w:rsidP="00EA1975">
      <w:pPr>
        <w:pStyle w:val="EndnoteText"/>
        <w:ind w:firstLine="0"/>
        <w:rPr>
          <w:ins w:id="255" w:author="Thomas Huang" w:date="2017-04-11T22:43:00Z"/>
        </w:rPr>
      </w:pPr>
      <w:ins w:id="256" w:author="Thomas Huang" w:date="2017-04-11T22:43:00Z">
        <w:r w:rsidRPr="00C8777F">
          <w:t>[</w:t>
        </w:r>
        <w:r w:rsidRPr="00C8777F">
          <w:endnoteRef/>
        </w:r>
        <w:r w:rsidRPr="00C8777F">
          <w:t>]</w:t>
        </w:r>
        <w:r>
          <w:t xml:space="preserve"> </w:t>
        </w:r>
        <w:r w:rsidRPr="003B38A6">
          <w:t>Wen M., Xie M.N., He L., Wang Y.S., Shi S.H., Tang T., 2016, Expression Variations of miRNAs and mRNAs in Rice Oryza sativa. Genome Biology and Evolution 8:3529-3544</w:t>
        </w:r>
      </w:ins>
    </w:p>
  </w:endnote>
  <w:endnote w:id="42">
    <w:p w14:paraId="016B99AE" w14:textId="52145BC9" w:rsidR="00C341D0" w:rsidDel="00EA1975" w:rsidRDefault="00C341D0" w:rsidP="00C8777F">
      <w:pPr>
        <w:pStyle w:val="EndnoteText"/>
        <w:ind w:firstLine="0"/>
        <w:rPr>
          <w:del w:id="266" w:author="Thomas Huang" w:date="2017-04-11T22:43:00Z"/>
        </w:rPr>
      </w:pPr>
      <w:del w:id="267" w:author="Thomas Huang" w:date="2017-04-11T22:43:00Z">
        <w:r w:rsidRPr="00C8777F" w:rsidDel="00EA1975">
          <w:delText>[</w:delText>
        </w:r>
        <w:r w:rsidRPr="00C8777F" w:rsidDel="00EA1975">
          <w:endnoteRef/>
        </w:r>
        <w:r w:rsidRPr="00C8777F" w:rsidDel="00EA1975">
          <w:delText>]</w:delText>
        </w:r>
        <w:r w:rsidDel="00EA1975">
          <w:delText xml:space="preserve"> </w:delText>
        </w:r>
        <w:r w:rsidRPr="003B38A6" w:rsidDel="00EA1975">
          <w:delText>Wen M., Xie M.N., He L., Wang Y.S., Shi S.H., Tang T., 2016, Expression Variations of miRNAs and mRNAs in Rice Oryza sativa. Genome Biology and Evolution 8:3529-3544</w:delText>
        </w:r>
      </w:del>
    </w:p>
  </w:endnote>
  <w:endnote w:id="43">
    <w:p w14:paraId="450C50A0" w14:textId="049A567C" w:rsidR="00C341D0" w:rsidRDefault="00C341D0" w:rsidP="00C8777F">
      <w:pPr>
        <w:pStyle w:val="EndnoteText"/>
        <w:ind w:firstLine="0"/>
      </w:pPr>
      <w:r w:rsidRPr="00C8777F">
        <w:t>[</w:t>
      </w:r>
      <w:r w:rsidRPr="00C8777F">
        <w:endnoteRef/>
      </w:r>
      <w:r w:rsidRPr="00C8777F">
        <w:t>]</w:t>
      </w:r>
      <w:r>
        <w:t xml:space="preserve"> </w:t>
      </w:r>
      <w:r w:rsidRPr="00544857">
        <w:t>Zhao H., Yao W., Ouyang Y.,</w:t>
      </w:r>
      <w:r>
        <w:t xml:space="preserve"> </w:t>
      </w:r>
      <w:r w:rsidRPr="00C3574A">
        <w:rPr>
          <w:i/>
        </w:rPr>
        <w:t>et al.</w:t>
      </w:r>
      <w:r w:rsidRPr="00544857">
        <w:t>, RiceVarMap: a comprehensive database of rice genomic variations. Nucleic Acids Research</w:t>
      </w:r>
      <w:r>
        <w:t>, 2014,</w:t>
      </w:r>
      <w:r w:rsidRPr="00544857">
        <w:t xml:space="preserve"> 43:D1018–D1022.</w:t>
      </w:r>
    </w:p>
  </w:endnote>
  <w:endnote w:id="44">
    <w:p w14:paraId="475495D2" w14:textId="61F41D4C" w:rsidR="00C341D0" w:rsidRDefault="00C341D0" w:rsidP="00C8777F">
      <w:pPr>
        <w:pStyle w:val="EndnoteText"/>
        <w:ind w:firstLine="0"/>
      </w:pPr>
      <w:r w:rsidRPr="00C8777F">
        <w:t>[</w:t>
      </w:r>
      <w:r w:rsidRPr="00C8777F">
        <w:endnoteRef/>
      </w:r>
      <w:r w:rsidRPr="00C8777F">
        <w:t>]</w:t>
      </w:r>
      <w:r>
        <w:t xml:space="preserve"> </w:t>
      </w:r>
      <w:r w:rsidRPr="002752D8">
        <w:t>Chen K., Rajewsky N., Natural selection on human miRNA binding sites inferred from SNP data. Nature Genet.</w:t>
      </w:r>
      <w:r>
        <w:t>, 2006,</w:t>
      </w:r>
      <w:r w:rsidRPr="002752D8">
        <w:t xml:space="preserve"> 38:1452–1456</w:t>
      </w:r>
    </w:p>
  </w:endnote>
  <w:endnote w:id="45">
    <w:p w14:paraId="2C029476" w14:textId="56C4268F" w:rsidR="00C341D0" w:rsidRDefault="00C341D0" w:rsidP="00C8777F">
      <w:pPr>
        <w:pStyle w:val="EndnoteText"/>
        <w:ind w:firstLine="0"/>
      </w:pPr>
      <w:r w:rsidRPr="00C8777F">
        <w:t>[</w:t>
      </w:r>
      <w:r w:rsidRPr="00C8777F">
        <w:endnoteRef/>
      </w:r>
      <w:r w:rsidRPr="00C8777F">
        <w:t>]</w:t>
      </w:r>
      <w:r>
        <w:t xml:space="preserve"> </w:t>
      </w:r>
      <w:r w:rsidRPr="002752D8">
        <w:t>Saunders M. A., Liang H., Li, W. H., Human polymorphism at microRNAs and microRNA target sites. Proc. Natl Acad. Sci. USA</w:t>
      </w:r>
      <w:r>
        <w:t>, 2007</w:t>
      </w:r>
      <w:r w:rsidRPr="002752D8">
        <w:t xml:space="preserve"> 104, 3300–3305</w:t>
      </w:r>
    </w:p>
  </w:endnote>
  <w:endnote w:id="46">
    <w:p w14:paraId="0F3CE802" w14:textId="77777777" w:rsidR="00C341D0" w:rsidRDefault="00C341D0" w:rsidP="000C617E">
      <w:pPr>
        <w:pStyle w:val="EndnoteText"/>
        <w:ind w:firstLine="0"/>
        <w:rPr>
          <w:ins w:id="349" w:author="Thomas Huang" w:date="2017-04-11T22:45:00Z"/>
        </w:rPr>
      </w:pPr>
      <w:ins w:id="350" w:author="Thomas Huang" w:date="2017-04-11T22:45:00Z">
        <w:r w:rsidRPr="00C8777F">
          <w:t>[</w:t>
        </w:r>
        <w:r w:rsidRPr="00C8777F">
          <w:endnoteRef/>
        </w:r>
        <w:r w:rsidRPr="00C8777F">
          <w:t>]</w:t>
        </w:r>
        <w:r>
          <w:t xml:space="preserve"> </w:t>
        </w:r>
        <w:r w:rsidRPr="00BF40A9">
          <w:t xml:space="preserve">Fahlgren N., Jogdeo S., Kasschau K.D., </w:t>
        </w:r>
        <w:r w:rsidRPr="00C3574A">
          <w:rPr>
            <w:i/>
          </w:rPr>
          <w:t>et al.</w:t>
        </w:r>
        <w:r>
          <w:t xml:space="preserve">, </w:t>
        </w:r>
        <w:r w:rsidRPr="00BF40A9">
          <w:t>MicroRNA gene evolution in Arabidopsis lyrata and Arabidopsis thaliana. Plant Cell</w:t>
        </w:r>
        <w:r>
          <w:t xml:space="preserve">, </w:t>
        </w:r>
        <w:r w:rsidRPr="00BF40A9">
          <w:t>2010, 224:1074–1089</w:t>
        </w:r>
      </w:ins>
    </w:p>
  </w:endnote>
  <w:endnote w:id="47">
    <w:p w14:paraId="2E9D5BFC" w14:textId="77777777" w:rsidR="00C341D0" w:rsidRDefault="00C341D0" w:rsidP="000C617E">
      <w:pPr>
        <w:pStyle w:val="EndnoteText"/>
        <w:ind w:firstLine="0"/>
        <w:rPr>
          <w:ins w:id="351" w:author="Thomas Huang" w:date="2017-04-11T22:45:00Z"/>
        </w:rPr>
      </w:pPr>
      <w:ins w:id="352" w:author="Thomas Huang" w:date="2017-04-11T22:45:00Z">
        <w:r w:rsidRPr="00C8777F">
          <w:t>[</w:t>
        </w:r>
        <w:r w:rsidRPr="00C8777F">
          <w:endnoteRef/>
        </w:r>
        <w:r w:rsidRPr="00C8777F">
          <w:t>]</w:t>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ins>
    </w:p>
  </w:endnote>
  <w:endnote w:id="48">
    <w:p w14:paraId="1BD32ACA" w14:textId="77777777" w:rsidR="00C341D0" w:rsidRDefault="00C341D0" w:rsidP="00040D66">
      <w:pPr>
        <w:pStyle w:val="EndnoteText"/>
        <w:ind w:firstLine="0"/>
        <w:rPr>
          <w:ins w:id="355" w:author="Thomas Huang" w:date="2017-04-11T22:45:00Z"/>
        </w:rPr>
      </w:pPr>
      <w:ins w:id="356" w:author="Thomas Huang" w:date="2017-04-11T22:45:00Z">
        <w:r w:rsidRPr="00C8777F">
          <w:t>[</w:t>
        </w:r>
        <w:r w:rsidRPr="00C8777F">
          <w:endnoteRef/>
        </w:r>
        <w:r w:rsidRPr="00C8777F">
          <w:t>]</w:t>
        </w:r>
        <w:r>
          <w:t xml:space="preserve"> </w:t>
        </w:r>
        <w:r w:rsidRPr="003C573E">
          <w:t xml:space="preserve">Liu Q., Wang H., Zhu L., </w:t>
        </w:r>
        <w:r w:rsidRPr="00C3574A">
          <w:rPr>
            <w:i/>
          </w:rPr>
          <w:t>et al.</w:t>
        </w:r>
        <w:r w:rsidRPr="003C573E">
          <w:t>, Genome-wide identification and analysis of miRNA-related single nucleotide polymorphisms SNPs in rice.</w:t>
        </w:r>
        <w:r>
          <w:t>, 2013,</w:t>
        </w:r>
        <w:r w:rsidRPr="003C573E">
          <w:t xml:space="preserve"> Rice 6:10</w:t>
        </w:r>
      </w:ins>
    </w:p>
  </w:endnote>
  <w:endnote w:id="49">
    <w:p w14:paraId="1E83A2B1" w14:textId="5069D06A" w:rsidR="00C341D0" w:rsidDel="000C617E" w:rsidRDefault="00C341D0" w:rsidP="00C8777F">
      <w:pPr>
        <w:pStyle w:val="EndnoteText"/>
        <w:ind w:firstLine="0"/>
        <w:rPr>
          <w:del w:id="377" w:author="Thomas Huang" w:date="2017-04-11T22:45:00Z"/>
        </w:rPr>
      </w:pPr>
      <w:del w:id="378" w:author="Thomas Huang" w:date="2017-04-11T22:45:00Z">
        <w:r w:rsidRPr="00C8777F" w:rsidDel="000C617E">
          <w:delText>[</w:delText>
        </w:r>
        <w:r w:rsidRPr="00C8777F" w:rsidDel="000C617E">
          <w:endnoteRef/>
        </w:r>
        <w:r w:rsidRPr="00C8777F" w:rsidDel="000C617E">
          <w:delText>]</w:delText>
        </w:r>
        <w:r w:rsidDel="000C617E">
          <w:delText xml:space="preserve"> </w:delText>
        </w:r>
        <w:r w:rsidRPr="00BF40A9" w:rsidDel="000C617E">
          <w:delText xml:space="preserve">Fahlgren N., Jogdeo S., Kasschau K.D., </w:delText>
        </w:r>
        <w:r w:rsidRPr="00C3574A" w:rsidDel="000C617E">
          <w:rPr>
            <w:i/>
          </w:rPr>
          <w:delText>et al.</w:delText>
        </w:r>
        <w:r w:rsidDel="000C617E">
          <w:delText xml:space="preserve">, </w:delText>
        </w:r>
        <w:r w:rsidRPr="00BF40A9" w:rsidDel="000C617E">
          <w:delText>MicroRNA gene evolution in Arabidopsis lyrata and Arabidopsis thaliana. Plant Cell</w:delText>
        </w:r>
        <w:r w:rsidDel="000C617E">
          <w:delText xml:space="preserve">, </w:delText>
        </w:r>
        <w:r w:rsidRPr="00BF40A9" w:rsidDel="000C617E">
          <w:delText>2010, 224:1074–1089</w:delText>
        </w:r>
      </w:del>
    </w:p>
  </w:endnote>
  <w:endnote w:id="50">
    <w:p w14:paraId="3EEB7C64" w14:textId="1D655232" w:rsidR="00C341D0" w:rsidDel="000C617E" w:rsidRDefault="00C341D0" w:rsidP="00C8777F">
      <w:pPr>
        <w:pStyle w:val="EndnoteText"/>
        <w:ind w:firstLine="0"/>
        <w:rPr>
          <w:del w:id="379" w:author="Thomas Huang" w:date="2017-04-11T22:45:00Z"/>
        </w:rPr>
      </w:pPr>
      <w:del w:id="380" w:author="Thomas Huang" w:date="2017-04-11T22:45:00Z">
        <w:r w:rsidRPr="00C8777F" w:rsidDel="000C617E">
          <w:delText>[</w:delText>
        </w:r>
        <w:r w:rsidRPr="00C8777F" w:rsidDel="000C617E">
          <w:endnoteRef/>
        </w:r>
        <w:r w:rsidRPr="00C8777F" w:rsidDel="000C617E">
          <w:delText>]</w:delText>
        </w:r>
        <w:r w:rsidDel="000C617E">
          <w:delText xml:space="preserve"> </w:delText>
        </w:r>
        <w:r w:rsidRPr="00BF40A9" w:rsidDel="000C617E">
          <w:delText xml:space="preserve">Rajagopalan R., Vaucheret </w:delText>
        </w:r>
        <w:r w:rsidDel="000C617E">
          <w:delText>H., Trejo J., Bartel D.P.,</w:delText>
        </w:r>
        <w:r w:rsidRPr="00BF40A9" w:rsidDel="000C617E">
          <w:delText xml:space="preserve"> A diverse and evolutionarily fluid set of microRNAs in Arabidopsis thaliana. Genes Dev</w:delText>
        </w:r>
        <w:r w:rsidDel="000C617E">
          <w:delText>., 2006,</w:delText>
        </w:r>
        <w:r w:rsidRPr="00BF40A9" w:rsidDel="000C617E">
          <w:delText xml:space="preserve"> 2024:3407–3425</w:delText>
        </w:r>
      </w:del>
    </w:p>
  </w:endnote>
  <w:endnote w:id="51">
    <w:p w14:paraId="6281BD72" w14:textId="2BCE9038" w:rsidR="00C341D0" w:rsidDel="00040D66" w:rsidRDefault="00C341D0" w:rsidP="00C8777F">
      <w:pPr>
        <w:pStyle w:val="EndnoteText"/>
        <w:ind w:firstLine="0"/>
        <w:rPr>
          <w:del w:id="383" w:author="Thomas Huang" w:date="2017-04-11T22:45:00Z"/>
        </w:rPr>
      </w:pPr>
      <w:del w:id="384" w:author="Thomas Huang" w:date="2017-04-11T22:45:00Z">
        <w:r w:rsidRPr="00C8777F" w:rsidDel="00040D66">
          <w:delText>[</w:delText>
        </w:r>
        <w:r w:rsidRPr="00C8777F" w:rsidDel="00040D66">
          <w:endnoteRef/>
        </w:r>
        <w:r w:rsidRPr="00C8777F" w:rsidDel="00040D66">
          <w:delText>]</w:delText>
        </w:r>
        <w:r w:rsidDel="00040D66">
          <w:delText xml:space="preserve"> </w:delText>
        </w:r>
        <w:r w:rsidRPr="003C573E" w:rsidDel="00040D66">
          <w:delText xml:space="preserve">Liu Q., Wang H., Zhu L., </w:delText>
        </w:r>
        <w:r w:rsidRPr="00C3574A" w:rsidDel="00040D66">
          <w:rPr>
            <w:i/>
          </w:rPr>
          <w:delText>et al.</w:delText>
        </w:r>
        <w:r w:rsidRPr="003C573E" w:rsidDel="00040D66">
          <w:delText>, Genome-wide identification and analysis of miRNA-related single nucleotide polymorphisms SNPs in rice.</w:delText>
        </w:r>
        <w:r w:rsidDel="00040D66">
          <w:delText>, 2013,</w:delText>
        </w:r>
        <w:r w:rsidRPr="003C573E" w:rsidDel="00040D66">
          <w:delText xml:space="preserve"> Rice 6:10</w:delText>
        </w:r>
      </w:del>
    </w:p>
  </w:endnote>
  <w:endnote w:id="52">
    <w:p w14:paraId="6002FE78" w14:textId="6BEC305C" w:rsidR="00C341D0" w:rsidRDefault="00C341D0" w:rsidP="00C8777F">
      <w:pPr>
        <w:pStyle w:val="EndnoteText"/>
        <w:ind w:firstLine="0"/>
      </w:pPr>
      <w:r w:rsidRPr="00C8777F">
        <w:t>[</w:t>
      </w:r>
      <w:r w:rsidRPr="00C8777F">
        <w:endnoteRef/>
      </w:r>
      <w:r w:rsidRPr="00C8777F">
        <w:t>]</w:t>
      </w:r>
      <w:r>
        <w:t xml:space="preserve"> </w:t>
      </w:r>
      <w:r w:rsidRPr="00A55F88">
        <w:t>Mallory A.C., Rei</w:t>
      </w:r>
      <w:r>
        <w:t xml:space="preserve">nhart B.J., Jones-Rhoades M.W., </w:t>
      </w:r>
      <w:r w:rsidRPr="00C3574A">
        <w:rPr>
          <w:i/>
        </w:rPr>
        <w:t>et al.</w:t>
      </w:r>
      <w:r>
        <w:t>,</w:t>
      </w:r>
      <w:r w:rsidRPr="00A55F88">
        <w:t xml:space="preserve"> MicroRNA control of PHABULOSA in leaf development: Importance of pairing to the microRNA 59 region. EMBO J.</w:t>
      </w:r>
      <w:r>
        <w:t>, 2004,</w:t>
      </w:r>
      <w:r w:rsidRPr="00A55F88">
        <w:t xml:space="preserve"> 23: 3356-3364.</w:t>
      </w:r>
    </w:p>
  </w:endnote>
  <w:endnote w:id="53">
    <w:p w14:paraId="1A9BB8A9" w14:textId="5738FC15" w:rsidR="00C341D0" w:rsidRDefault="00C341D0" w:rsidP="00C8777F">
      <w:pPr>
        <w:pStyle w:val="EndnoteText"/>
        <w:ind w:firstLine="0"/>
      </w:pPr>
      <w:r w:rsidRPr="00C8777F">
        <w:t>[</w:t>
      </w:r>
      <w:r w:rsidRPr="00C8777F">
        <w:endnoteRef/>
      </w:r>
      <w:r w:rsidRPr="00C8777F">
        <w:t>]</w:t>
      </w:r>
      <w:r>
        <w:t xml:space="preserve"> </w:t>
      </w:r>
      <w:r w:rsidRPr="00A55F88">
        <w:t>Parizotto E.A., Dunoyer P., Rahm N.,</w:t>
      </w:r>
      <w:r>
        <w:t xml:space="preserve"> </w:t>
      </w:r>
      <w:r w:rsidRPr="00C3574A">
        <w:rPr>
          <w:i/>
        </w:rPr>
        <w:t>et al.</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54">
    <w:p w14:paraId="401853F7" w14:textId="655540F1" w:rsidR="00C341D0" w:rsidRDefault="00C341D0" w:rsidP="00C8777F">
      <w:pPr>
        <w:pStyle w:val="EndnoteText"/>
        <w:ind w:firstLine="0"/>
      </w:pPr>
      <w:r w:rsidRPr="00C8777F">
        <w:t>[</w:t>
      </w:r>
      <w:r w:rsidRPr="00C8777F">
        <w:endnoteRef/>
      </w:r>
      <w:r w:rsidRPr="00C8777F">
        <w:t>]</w:t>
      </w:r>
      <w:r>
        <w:t xml:space="preserve"> </w:t>
      </w:r>
      <w:r w:rsidRPr="00B37CDA">
        <w:rPr>
          <w:rFonts w:hint="eastAsia"/>
        </w:rPr>
        <w:t xml:space="preserve">Mi S.J., Cai T., Hu Y.G., </w:t>
      </w:r>
      <w:r w:rsidRPr="00C3574A">
        <w:rPr>
          <w:i/>
        </w:rP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55">
    <w:p w14:paraId="487CB1B0" w14:textId="75238DC3" w:rsidR="00C341D0" w:rsidRDefault="00C341D0" w:rsidP="00C8777F">
      <w:pPr>
        <w:pStyle w:val="EndnoteText"/>
        <w:ind w:firstLine="0"/>
      </w:pPr>
      <w:r w:rsidRPr="00C8777F">
        <w:t>[</w:t>
      </w:r>
      <w:r w:rsidRPr="00C8777F">
        <w:endnoteRef/>
      </w:r>
      <w:r w:rsidRPr="00C8777F">
        <w:t>]</w:t>
      </w:r>
      <w:r>
        <w:t xml:space="preserve"> </w:t>
      </w:r>
      <w:r w:rsidRPr="00B37CDA">
        <w:t>Mallory A., Vaucheret H., Form, function, and regulation of ARGONAUTE proteins. Plant Cell</w:t>
      </w:r>
      <w:r>
        <w:t>, 2010,</w:t>
      </w:r>
      <w:r w:rsidRPr="00B37CDA">
        <w:t xml:space="preserve"> 22: 3879–3889</w:t>
      </w:r>
    </w:p>
  </w:endnote>
  <w:endnote w:id="56">
    <w:p w14:paraId="74C40364" w14:textId="00C1A8E0" w:rsidR="00C341D0" w:rsidRDefault="00C341D0" w:rsidP="00C8777F">
      <w:pPr>
        <w:pStyle w:val="EndnoteText"/>
        <w:ind w:firstLine="0"/>
      </w:pPr>
      <w:r w:rsidRPr="00C8777F">
        <w:t>[</w:t>
      </w:r>
      <w:r w:rsidRPr="00C8777F">
        <w:endnoteRef/>
      </w:r>
      <w:r w:rsidRPr="00C8777F">
        <w:t>]</w:t>
      </w:r>
      <w:r>
        <w:t xml:space="preserve"> </w:t>
      </w:r>
      <w:r w:rsidRPr="00B37CDA">
        <w:t xml:space="preserve">Schwab R., Palatnik J.F., Riester M., </w:t>
      </w:r>
      <w:r w:rsidRPr="00C3574A">
        <w:rPr>
          <w:i/>
        </w:rPr>
        <w:t>et al.</w:t>
      </w:r>
      <w:r>
        <w:t>,</w:t>
      </w:r>
      <w:r w:rsidRPr="00B37CDA">
        <w:t xml:space="preserve"> Specific effects of microRNAs on the plant transcriptome. Dev. Cell</w:t>
      </w:r>
      <w:r>
        <w:t>, 2005,</w:t>
      </w:r>
      <w:r w:rsidRPr="00B37CDA">
        <w:t xml:space="preserve"> 8: 517–527</w:t>
      </w:r>
    </w:p>
  </w:endnote>
  <w:endnote w:id="57">
    <w:p w14:paraId="3F8F91CD" w14:textId="4179C0C2" w:rsidR="00C341D0" w:rsidRDefault="00C341D0" w:rsidP="00C8777F">
      <w:pPr>
        <w:pStyle w:val="EndnoteText"/>
        <w:ind w:firstLine="0"/>
      </w:pPr>
      <w:r w:rsidRPr="00C8777F">
        <w:t>[</w:t>
      </w:r>
      <w:r w:rsidRPr="00C8777F">
        <w:endnoteRef/>
      </w:r>
      <w:r w:rsidRPr="00C8777F">
        <w:t>]</w:t>
      </w:r>
      <w:r>
        <w:t xml:space="preserve"> </w:t>
      </w:r>
      <w:r w:rsidRPr="00B37CDA">
        <w:t xml:space="preserve">Franco-Zorrilla J.M., Valli A., Todesco M., </w:t>
      </w:r>
      <w:r w:rsidRPr="00C3574A">
        <w:rPr>
          <w:i/>
        </w:rPr>
        <w:t>et al.</w:t>
      </w:r>
      <w:r w:rsidRPr="00B37CDA">
        <w:t>, Target mimicry provides a new mechanism for regulation of microRNA activity. Nat. Genet.</w:t>
      </w:r>
      <w:r>
        <w:t>, 2007, 39:</w:t>
      </w:r>
      <w:r w:rsidRPr="00B37CDA">
        <w:t>1033-1037</w:t>
      </w:r>
    </w:p>
  </w:endnote>
  <w:endnote w:id="58">
    <w:p w14:paraId="1088457F" w14:textId="3CC92B9A" w:rsidR="00C341D0" w:rsidRDefault="00C341D0" w:rsidP="00C8777F">
      <w:pPr>
        <w:pStyle w:val="EndnoteText"/>
        <w:ind w:firstLine="0"/>
      </w:pPr>
      <w:r w:rsidRPr="00C8777F">
        <w:t>[</w:t>
      </w:r>
      <w:r w:rsidRPr="00C8777F">
        <w:endnoteRef/>
      </w:r>
      <w:r w:rsidRPr="00C8777F">
        <w:t>]</w:t>
      </w:r>
      <w:r>
        <w:t xml:space="preserve"> </w:t>
      </w:r>
      <w:r w:rsidRPr="00B37CDA">
        <w:t xml:space="preserve">Todesco M., Rubio-Somoza </w:t>
      </w:r>
      <w:r>
        <w:t xml:space="preserve">I., Paz-Ares J., </w:t>
      </w:r>
      <w:r w:rsidRPr="00C3574A">
        <w:rPr>
          <w:i/>
        </w:rPr>
        <w:t>et al.</w:t>
      </w:r>
      <w:r>
        <w:t>,</w:t>
      </w:r>
      <w:r w:rsidRPr="00B37CDA">
        <w:t xml:space="preserve"> A collection of target mimics for comprehensive analysis of microRNA function in Arabidopsis thaliana. PLoS Genet</w:t>
      </w:r>
      <w:r>
        <w:t>., 2010,</w:t>
      </w:r>
      <w:r w:rsidRPr="00B37CDA">
        <w:t xml:space="preserve"> 6: e1001031</w:t>
      </w:r>
    </w:p>
  </w:endnote>
  <w:endnote w:id="59">
    <w:p w14:paraId="672CB943" w14:textId="55DBEAF2" w:rsidR="00C341D0" w:rsidRDefault="00C341D0" w:rsidP="00C8777F">
      <w:pPr>
        <w:pStyle w:val="EndnoteText"/>
        <w:ind w:firstLine="0"/>
      </w:pPr>
      <w:r w:rsidRPr="00C8777F">
        <w:t>[</w:t>
      </w:r>
      <w:r w:rsidRPr="00C8777F">
        <w:endnoteRef/>
      </w:r>
      <w:r w:rsidRPr="00C8777F">
        <w:t>]</w:t>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60">
    <w:p w14:paraId="5BC782E0" w14:textId="1E1DE375" w:rsidR="00C341D0" w:rsidRDefault="00C341D0" w:rsidP="00C8777F">
      <w:pPr>
        <w:pStyle w:val="EndnoteText"/>
        <w:ind w:firstLine="0"/>
      </w:pPr>
      <w:r w:rsidRPr="00C8777F">
        <w:t>[</w:t>
      </w:r>
      <w:r w:rsidRPr="00C8777F">
        <w:endnoteRef/>
      </w:r>
      <w:r w:rsidRPr="00C8777F">
        <w:t>]</w:t>
      </w:r>
      <w:r>
        <w:t xml:space="preserve"> </w:t>
      </w:r>
      <w:r w:rsidRPr="003B2F52">
        <w:t>Sun G</w:t>
      </w:r>
      <w:r>
        <w:t>.</w:t>
      </w:r>
      <w:r w:rsidRPr="003B2F52">
        <w:t>, Yan J</w:t>
      </w:r>
      <w:r>
        <w:t>.</w:t>
      </w:r>
      <w:r w:rsidRPr="003B2F52">
        <w:t>, Noltner K</w:t>
      </w:r>
      <w:r>
        <w:t>.</w:t>
      </w:r>
      <w:r w:rsidRPr="003B2F52">
        <w:t xml:space="preserve">, </w:t>
      </w:r>
      <w:r w:rsidRPr="00C3574A">
        <w:rPr>
          <w:i/>
        </w:rPr>
        <w:t>et al.</w:t>
      </w:r>
      <w:r>
        <w:t>,</w:t>
      </w:r>
      <w:r w:rsidRPr="003B2F52">
        <w:t xml:space="preserve"> SNPs in human miRNA genes affect biogenesis and function. RNA</w:t>
      </w:r>
      <w:r>
        <w:t>, 2009,</w:t>
      </w:r>
      <w:r w:rsidRPr="003B2F52">
        <w:t xml:space="preserve"> 15:1640–1651</w:t>
      </w:r>
    </w:p>
  </w:endnote>
  <w:endnote w:id="61">
    <w:p w14:paraId="73A0F86F" w14:textId="0B56EADE" w:rsidR="00C341D0" w:rsidRDefault="00C341D0" w:rsidP="00C8777F">
      <w:pPr>
        <w:pStyle w:val="EndnoteText"/>
        <w:ind w:firstLine="0"/>
      </w:pPr>
      <w:r w:rsidRPr="00C8777F">
        <w:t>[</w:t>
      </w:r>
      <w:r w:rsidRPr="00C8777F">
        <w:endnoteRef/>
      </w:r>
      <w:r w:rsidRPr="00C8777F">
        <w:t>]</w:t>
      </w:r>
      <w:r>
        <w:t xml:space="preserve"> Hofacker I.L., Vienna RNA secondary structure server. Nucleic Acids Res., 2003,</w:t>
      </w:r>
    </w:p>
    <w:p w14:paraId="0167BE21" w14:textId="77777777" w:rsidR="00C341D0" w:rsidRDefault="00C341D0" w:rsidP="00C8777F">
      <w:pPr>
        <w:pStyle w:val="EndnoteText"/>
        <w:ind w:firstLine="0"/>
      </w:pPr>
      <w:r>
        <w:t>31:3429–3431</w:t>
      </w:r>
    </w:p>
  </w:endnote>
  <w:endnote w:id="62">
    <w:p w14:paraId="3FE29A64" w14:textId="0462DFD8" w:rsidR="00C341D0" w:rsidRDefault="00C341D0" w:rsidP="00C8777F">
      <w:pPr>
        <w:pStyle w:val="EndnoteText"/>
        <w:ind w:firstLine="0"/>
      </w:pPr>
      <w:r w:rsidRPr="00C8777F">
        <w:t>[</w:t>
      </w:r>
      <w:r w:rsidRPr="00C8777F">
        <w:endnoteRef/>
      </w:r>
      <w:r w:rsidRPr="00C8777F">
        <w:t>]</w:t>
      </w:r>
      <w:r>
        <w:t xml:space="preserve"> Zhang Y., Chen X., Yang F., </w:t>
      </w:r>
      <w:r w:rsidRPr="00C3574A">
        <w:rPr>
          <w:i/>
        </w:rPr>
        <w:t>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63">
    <w:p w14:paraId="47EB4487" w14:textId="7B23E78D" w:rsidR="00C341D0" w:rsidRDefault="00C341D0" w:rsidP="00C8777F">
      <w:pPr>
        <w:pStyle w:val="EndnoteText"/>
        <w:ind w:firstLine="0"/>
      </w:pPr>
      <w:r w:rsidRPr="00C8777F">
        <w:t>[</w:t>
      </w:r>
      <w:r w:rsidRPr="00C8777F">
        <w:endnoteRef/>
      </w:r>
      <w:r w:rsidRPr="00C8777F">
        <w:t>]</w:t>
      </w:r>
      <w:r>
        <w:t xml:space="preserve"> </w:t>
      </w:r>
      <w:r w:rsidRPr="00B87CDF">
        <w:t>Li</w:t>
      </w:r>
      <w:r>
        <w:t xml:space="preserve"> L.Y.</w:t>
      </w:r>
      <w:r w:rsidRPr="00B87CDF">
        <w:t>, Yang</w:t>
      </w:r>
      <w:r>
        <w:t xml:space="preserve"> C.</w:t>
      </w:r>
      <w:r w:rsidRPr="00B87CDF">
        <w:t>, H</w:t>
      </w:r>
      <w:r>
        <w:t xml:space="preserve">e Y., </w:t>
      </w:r>
      <w:r w:rsidRPr="00C3574A">
        <w:rPr>
          <w:i/>
        </w:rPr>
        <w:t>et al.</w:t>
      </w:r>
      <w:r>
        <w:t>,</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64">
    <w:p w14:paraId="0A892897" w14:textId="28120AA3" w:rsidR="00C341D0" w:rsidRDefault="00C341D0" w:rsidP="009911B9">
      <w:pPr>
        <w:pStyle w:val="EndnoteText"/>
        <w:ind w:firstLine="0"/>
      </w:pPr>
      <w:r>
        <w:t>[</w:t>
      </w:r>
      <w:r w:rsidRPr="009911B9">
        <w:endnoteRef/>
      </w:r>
      <w:r>
        <w:t xml:space="preserve">] </w:t>
      </w:r>
      <w:r w:rsidRPr="009911B9">
        <w:t xml:space="preserve">Kim S.G., Kim S.T., Wang Y., </w:t>
      </w:r>
      <w:r w:rsidRPr="009911B9">
        <w:rPr>
          <w:i/>
        </w:rPr>
        <w:t>et al.</w:t>
      </w:r>
      <w:r w:rsidRPr="009911B9">
        <w:t>, Overexpression of rice isoflavone reductase-like gene (OsIRL) confers tolerance to reactive oxygen species. Physiol Plant, 138,</w:t>
      </w:r>
      <w:r>
        <w:t xml:space="preserve"> 2010,</w:t>
      </w:r>
      <w:r w:rsidRPr="009911B9">
        <w:t xml:space="preserve"> pp. 1–9</w:t>
      </w:r>
    </w:p>
  </w:endnote>
  <w:endnote w:id="65">
    <w:p w14:paraId="39224E11" w14:textId="396B40E7" w:rsidR="00C341D0" w:rsidRDefault="00C341D0" w:rsidP="009911B9">
      <w:pPr>
        <w:pStyle w:val="EndnoteText"/>
        <w:ind w:firstLine="0"/>
      </w:pPr>
      <w:r>
        <w:t>[</w:t>
      </w:r>
      <w:r w:rsidRPr="009911B9">
        <w:endnoteRef/>
      </w:r>
      <w:r>
        <w:t xml:space="preserve">] </w:t>
      </w:r>
      <w:r w:rsidRPr="009911B9">
        <w:t xml:space="preserve">Kim S.T., Kyu S.C., Kim S.G., </w:t>
      </w:r>
      <w:r w:rsidRPr="009911B9">
        <w:rPr>
          <w:i/>
        </w:rPr>
        <w:t>et al.</w:t>
      </w:r>
      <w:r>
        <w:t>,</w:t>
      </w:r>
      <w:r w:rsidRPr="009911B9">
        <w:t xml:space="preserve"> A rice isoflavone reductase-like gene, OsIRL, is induced by rice blast fungal elicitor. Mol Cell, 16,</w:t>
      </w:r>
      <w:r>
        <w:t xml:space="preserve"> 2003</w:t>
      </w:r>
      <w:r w:rsidRPr="009911B9">
        <w:t xml:space="preserve"> pp. 224–231</w:t>
      </w:r>
    </w:p>
  </w:endnote>
  <w:endnote w:id="66">
    <w:p w14:paraId="223FD222" w14:textId="1A6F00BD" w:rsidR="00C341D0" w:rsidRDefault="00C341D0" w:rsidP="009911B9">
      <w:pPr>
        <w:pStyle w:val="EndnoteText"/>
        <w:ind w:firstLine="0"/>
      </w:pPr>
      <w:r>
        <w:t>[</w:t>
      </w:r>
      <w:r w:rsidRPr="009911B9">
        <w:endnoteRef/>
      </w:r>
      <w:r>
        <w:t xml:space="preserve">] </w:t>
      </w:r>
      <w:r w:rsidRPr="009911B9">
        <w:t>Zhang Y</w:t>
      </w:r>
      <w:r>
        <w:t xml:space="preserve">., Xia R., Kuang H., </w:t>
      </w:r>
      <w:r w:rsidRPr="009911B9">
        <w:rPr>
          <w:i/>
        </w:rPr>
        <w:t>et al.</w:t>
      </w:r>
      <w:r w:rsidRPr="009911B9">
        <w:t>, 2016, The diversification of plant NBS-LRR defense genes directs the evolution of MicroRNAs that target them. Mol Biol Evol, 33, pp. 2692–2705</w:t>
      </w:r>
    </w:p>
  </w:endnote>
  <w:endnote w:id="67">
    <w:p w14:paraId="6617395F" w14:textId="186FA563" w:rsidR="00C341D0" w:rsidRDefault="00C341D0" w:rsidP="00C8777F">
      <w:pPr>
        <w:pStyle w:val="EndnoteText"/>
        <w:ind w:firstLine="0"/>
      </w:pPr>
      <w:r w:rsidRPr="00C8777F">
        <w:t>[</w:t>
      </w:r>
      <w:r w:rsidRPr="00C8777F">
        <w:endnoteRef/>
      </w:r>
      <w:r w:rsidRPr="00C8777F">
        <w:t>]</w:t>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68">
    <w:p w14:paraId="649C16B8" w14:textId="0EC8DE82" w:rsidR="00C341D0" w:rsidRDefault="00C341D0" w:rsidP="00C8777F">
      <w:pPr>
        <w:pStyle w:val="EndnoteText"/>
        <w:ind w:firstLine="0"/>
      </w:pPr>
      <w:r w:rsidRPr="00C8777F">
        <w:t>[</w:t>
      </w:r>
      <w:r w:rsidRPr="00C8777F">
        <w:endnoteRef/>
      </w:r>
      <w:r w:rsidRPr="00C8777F">
        <w:t>]</w:t>
      </w:r>
      <w:r>
        <w:t xml:space="preserve"> </w:t>
      </w:r>
      <w:r w:rsidRPr="0081460E">
        <w:t xml:space="preserve">Wang D., Pei K., Fu Y., </w:t>
      </w:r>
      <w:r w:rsidRPr="00C3574A">
        <w:rPr>
          <w:i/>
        </w:rPr>
        <w:t>et al.</w:t>
      </w:r>
      <w:r>
        <w:t>,</w:t>
      </w:r>
      <w:r w:rsidRPr="0081460E">
        <w:t xml:space="preserve"> Genome-wide analysis of the auxin response factor ARF gene family in rice Oryza sativa Gene,</w:t>
      </w:r>
      <w:r>
        <w:t xml:space="preserve"> 2007,</w:t>
      </w:r>
      <w:r w:rsidRPr="0081460E">
        <w:t xml:space="preserve"> 394 pp. 13-24</w:t>
      </w:r>
    </w:p>
  </w:endnote>
  <w:endnote w:id="69">
    <w:p w14:paraId="10AAEEEC" w14:textId="44B9410A" w:rsidR="00C341D0" w:rsidRDefault="00C341D0" w:rsidP="00C8777F">
      <w:pPr>
        <w:pStyle w:val="EndnoteText"/>
        <w:ind w:firstLine="0"/>
      </w:pPr>
      <w:r w:rsidRPr="00C8777F">
        <w:t>[</w:t>
      </w:r>
      <w:r w:rsidRPr="00C8777F">
        <w:endnoteRef/>
      </w:r>
      <w:r w:rsidRPr="00C8777F">
        <w:t>]</w:t>
      </w:r>
      <w:r>
        <w:t xml:space="preserve"> </w:t>
      </w:r>
      <w:r w:rsidRPr="0081460E">
        <w:t>Jeon J., Lee S., Jung K.H.,</w:t>
      </w:r>
      <w:r>
        <w:t xml:space="preserve"> </w:t>
      </w:r>
      <w:r w:rsidRPr="00C3574A">
        <w:rPr>
          <w:i/>
        </w:rPr>
        <w:t>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C341D0" w:rsidRPr="004C7F43" w:rsidRDefault="00C341D0"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78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VI</w:t>
    </w:r>
    <w:r w:rsidRPr="002B216E">
      <w:rPr>
        <w:rStyle w:val="PageNumber"/>
        <w:rFonts w:cs="Times New Roman"/>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VII</w:t>
    </w:r>
    <w:r w:rsidRPr="002B216E">
      <w:rPr>
        <w:rStyle w:val="PageNumber"/>
        <w:rFonts w:cs="Times New Roman"/>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5</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11</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18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26</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C341D0" w:rsidRPr="002B216E" w:rsidRDefault="00C341D0"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A3BC0">
      <w:rPr>
        <w:rStyle w:val="PageNumber"/>
        <w:rFonts w:cs="Times New Roman"/>
        <w:noProof/>
        <w:kern w:val="2"/>
      </w:rPr>
      <w:t>38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FBAC6" w14:textId="77777777" w:rsidR="003F18F1" w:rsidRDefault="003F18F1" w:rsidP="006F13B3">
      <w:r>
        <w:separator/>
      </w:r>
    </w:p>
    <w:p w14:paraId="53FD2FD2" w14:textId="77777777" w:rsidR="003F18F1" w:rsidRDefault="003F18F1" w:rsidP="006F13B3"/>
    <w:p w14:paraId="332068BA" w14:textId="77777777" w:rsidR="003F18F1" w:rsidRDefault="003F18F1" w:rsidP="006F13B3"/>
    <w:p w14:paraId="7D5E6E73" w14:textId="77777777" w:rsidR="003F18F1" w:rsidRDefault="003F18F1" w:rsidP="006F13B3"/>
    <w:p w14:paraId="2AC02B8A" w14:textId="77777777" w:rsidR="003F18F1" w:rsidRDefault="003F18F1" w:rsidP="006F13B3"/>
  </w:footnote>
  <w:footnote w:type="continuationSeparator" w:id="0">
    <w:p w14:paraId="71426738" w14:textId="77777777" w:rsidR="003F18F1" w:rsidRDefault="003F18F1" w:rsidP="006F13B3">
      <w:r>
        <w:continuationSeparator/>
      </w:r>
    </w:p>
    <w:p w14:paraId="1B7EC5F5" w14:textId="77777777" w:rsidR="003F18F1" w:rsidRDefault="003F18F1" w:rsidP="006F13B3"/>
    <w:p w14:paraId="697D1028" w14:textId="77777777" w:rsidR="003F18F1" w:rsidRDefault="003F18F1" w:rsidP="006F13B3"/>
    <w:p w14:paraId="7DE1CBA8" w14:textId="77777777" w:rsidR="003F18F1" w:rsidRDefault="003F18F1" w:rsidP="006F13B3"/>
    <w:p w14:paraId="5A4EF945" w14:textId="77777777" w:rsidR="003F18F1" w:rsidRDefault="003F18F1"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C341D0" w:rsidRPr="001E3BF4" w:rsidRDefault="00C341D0"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C341D0" w:rsidRPr="001E3BF4" w:rsidRDefault="00C341D0"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C341D0" w:rsidRDefault="00C341D0"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FEEEB6"/>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7085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AFB8C8C6"/>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D990E8F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8B26ACB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8E0E468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F6D638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43447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510801AC"/>
    <w:lvl w:ilvl="0">
      <w:start w:val="1"/>
      <w:numFmt w:val="decimal"/>
      <w:lvlText w:val="%1."/>
      <w:lvlJc w:val="left"/>
      <w:pPr>
        <w:tabs>
          <w:tab w:val="num" w:pos="360"/>
        </w:tabs>
        <w:ind w:left="360" w:hangingChars="200" w:hanging="360"/>
      </w:pPr>
    </w:lvl>
  </w:abstractNum>
  <w:abstractNum w:abstractNumId="10">
    <w:nsid w:val="FFFFFF89"/>
    <w:multiLevelType w:val="singleLevel"/>
    <w:tmpl w:val="552CEDA0"/>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trackRevision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4985"/>
    <w:rsid w:val="0000590E"/>
    <w:rsid w:val="00020832"/>
    <w:rsid w:val="00020EBA"/>
    <w:rsid w:val="00021164"/>
    <w:rsid w:val="000223D9"/>
    <w:rsid w:val="0002331F"/>
    <w:rsid w:val="00024DE4"/>
    <w:rsid w:val="0002548B"/>
    <w:rsid w:val="00027053"/>
    <w:rsid w:val="00027332"/>
    <w:rsid w:val="0002751F"/>
    <w:rsid w:val="000306C5"/>
    <w:rsid w:val="00030CC6"/>
    <w:rsid w:val="00032B05"/>
    <w:rsid w:val="00032D96"/>
    <w:rsid w:val="00034B2B"/>
    <w:rsid w:val="00040D66"/>
    <w:rsid w:val="000410EF"/>
    <w:rsid w:val="000429CC"/>
    <w:rsid w:val="000442C4"/>
    <w:rsid w:val="000444E4"/>
    <w:rsid w:val="00045B8F"/>
    <w:rsid w:val="000500FD"/>
    <w:rsid w:val="00050859"/>
    <w:rsid w:val="0005249A"/>
    <w:rsid w:val="00057BF9"/>
    <w:rsid w:val="00061073"/>
    <w:rsid w:val="0006333D"/>
    <w:rsid w:val="00065423"/>
    <w:rsid w:val="00067F4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0A51"/>
    <w:rsid w:val="000A4143"/>
    <w:rsid w:val="000A50A5"/>
    <w:rsid w:val="000A5105"/>
    <w:rsid w:val="000A5BBF"/>
    <w:rsid w:val="000A644A"/>
    <w:rsid w:val="000B0CC4"/>
    <w:rsid w:val="000B13D9"/>
    <w:rsid w:val="000B2A13"/>
    <w:rsid w:val="000B5980"/>
    <w:rsid w:val="000C1BFD"/>
    <w:rsid w:val="000C21AC"/>
    <w:rsid w:val="000C396F"/>
    <w:rsid w:val="000C490F"/>
    <w:rsid w:val="000C4D32"/>
    <w:rsid w:val="000C5BA8"/>
    <w:rsid w:val="000C617E"/>
    <w:rsid w:val="000D0F4F"/>
    <w:rsid w:val="000D2BC6"/>
    <w:rsid w:val="000D681D"/>
    <w:rsid w:val="000D7ABD"/>
    <w:rsid w:val="000E4E93"/>
    <w:rsid w:val="000E550C"/>
    <w:rsid w:val="000E73AD"/>
    <w:rsid w:val="000E790D"/>
    <w:rsid w:val="000F42A5"/>
    <w:rsid w:val="000F50DF"/>
    <w:rsid w:val="00106478"/>
    <w:rsid w:val="0010744A"/>
    <w:rsid w:val="001125B3"/>
    <w:rsid w:val="00117DC9"/>
    <w:rsid w:val="00125190"/>
    <w:rsid w:val="00125CBD"/>
    <w:rsid w:val="00130174"/>
    <w:rsid w:val="001316BB"/>
    <w:rsid w:val="001334A2"/>
    <w:rsid w:val="001348C4"/>
    <w:rsid w:val="00135331"/>
    <w:rsid w:val="0013735B"/>
    <w:rsid w:val="00137548"/>
    <w:rsid w:val="001376F4"/>
    <w:rsid w:val="00137BA0"/>
    <w:rsid w:val="00142395"/>
    <w:rsid w:val="0014502F"/>
    <w:rsid w:val="00147D80"/>
    <w:rsid w:val="00151075"/>
    <w:rsid w:val="00152A72"/>
    <w:rsid w:val="00154475"/>
    <w:rsid w:val="00155ECB"/>
    <w:rsid w:val="001609EC"/>
    <w:rsid w:val="001612FD"/>
    <w:rsid w:val="0017109B"/>
    <w:rsid w:val="0017333F"/>
    <w:rsid w:val="001768CA"/>
    <w:rsid w:val="00176952"/>
    <w:rsid w:val="0017734C"/>
    <w:rsid w:val="00181B7E"/>
    <w:rsid w:val="001859A4"/>
    <w:rsid w:val="00185A21"/>
    <w:rsid w:val="00186A62"/>
    <w:rsid w:val="00190564"/>
    <w:rsid w:val="0019449F"/>
    <w:rsid w:val="001976D0"/>
    <w:rsid w:val="0019777E"/>
    <w:rsid w:val="001A160C"/>
    <w:rsid w:val="001A2113"/>
    <w:rsid w:val="001A5C63"/>
    <w:rsid w:val="001B3845"/>
    <w:rsid w:val="001B43D0"/>
    <w:rsid w:val="001B5FB2"/>
    <w:rsid w:val="001B6476"/>
    <w:rsid w:val="001C07D4"/>
    <w:rsid w:val="001C57BE"/>
    <w:rsid w:val="001C5BD6"/>
    <w:rsid w:val="001C690D"/>
    <w:rsid w:val="001C6A49"/>
    <w:rsid w:val="001D029B"/>
    <w:rsid w:val="001D06D1"/>
    <w:rsid w:val="001D1709"/>
    <w:rsid w:val="001D4A33"/>
    <w:rsid w:val="001D5969"/>
    <w:rsid w:val="001D5A2D"/>
    <w:rsid w:val="001D5D0C"/>
    <w:rsid w:val="001E0A7D"/>
    <w:rsid w:val="001E14BE"/>
    <w:rsid w:val="001E3BF4"/>
    <w:rsid w:val="001E4E28"/>
    <w:rsid w:val="001E5CBC"/>
    <w:rsid w:val="001E60A4"/>
    <w:rsid w:val="001E7BB1"/>
    <w:rsid w:val="001F0867"/>
    <w:rsid w:val="001F08BD"/>
    <w:rsid w:val="001F094D"/>
    <w:rsid w:val="001F1628"/>
    <w:rsid w:val="001F25C6"/>
    <w:rsid w:val="001F4896"/>
    <w:rsid w:val="001F4FA6"/>
    <w:rsid w:val="001F4FF3"/>
    <w:rsid w:val="001F5D8F"/>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1CDD"/>
    <w:rsid w:val="00236DBE"/>
    <w:rsid w:val="00241514"/>
    <w:rsid w:val="0024209B"/>
    <w:rsid w:val="00242673"/>
    <w:rsid w:val="00243AB8"/>
    <w:rsid w:val="002451F6"/>
    <w:rsid w:val="00245902"/>
    <w:rsid w:val="0024632D"/>
    <w:rsid w:val="0024733F"/>
    <w:rsid w:val="00247C6B"/>
    <w:rsid w:val="00250E79"/>
    <w:rsid w:val="002544E7"/>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16E"/>
    <w:rsid w:val="002B22FA"/>
    <w:rsid w:val="002B4BFB"/>
    <w:rsid w:val="002B7746"/>
    <w:rsid w:val="002C04D6"/>
    <w:rsid w:val="002C0D85"/>
    <w:rsid w:val="002C3371"/>
    <w:rsid w:val="002C7FCC"/>
    <w:rsid w:val="002D1F6C"/>
    <w:rsid w:val="002D40E8"/>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1535"/>
    <w:rsid w:val="003631AF"/>
    <w:rsid w:val="00366B87"/>
    <w:rsid w:val="003675D7"/>
    <w:rsid w:val="0037131E"/>
    <w:rsid w:val="00372D6E"/>
    <w:rsid w:val="00376609"/>
    <w:rsid w:val="00376927"/>
    <w:rsid w:val="00380293"/>
    <w:rsid w:val="003838B4"/>
    <w:rsid w:val="0038590E"/>
    <w:rsid w:val="00385EC9"/>
    <w:rsid w:val="00386646"/>
    <w:rsid w:val="00386D6F"/>
    <w:rsid w:val="00390B8E"/>
    <w:rsid w:val="0039352E"/>
    <w:rsid w:val="00394AED"/>
    <w:rsid w:val="003A1074"/>
    <w:rsid w:val="003A1813"/>
    <w:rsid w:val="003A259B"/>
    <w:rsid w:val="003A3338"/>
    <w:rsid w:val="003A3826"/>
    <w:rsid w:val="003A4A05"/>
    <w:rsid w:val="003A7240"/>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5B44"/>
    <w:rsid w:val="003C62A8"/>
    <w:rsid w:val="003D2410"/>
    <w:rsid w:val="003D3E3D"/>
    <w:rsid w:val="003D425C"/>
    <w:rsid w:val="003D499D"/>
    <w:rsid w:val="003E3D45"/>
    <w:rsid w:val="003E6A9F"/>
    <w:rsid w:val="003F0F38"/>
    <w:rsid w:val="003F18F1"/>
    <w:rsid w:val="003F242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2E33"/>
    <w:rsid w:val="00435A0C"/>
    <w:rsid w:val="00436094"/>
    <w:rsid w:val="004401AA"/>
    <w:rsid w:val="00444CF4"/>
    <w:rsid w:val="004464EF"/>
    <w:rsid w:val="004474A6"/>
    <w:rsid w:val="00447DA1"/>
    <w:rsid w:val="00447F40"/>
    <w:rsid w:val="00450716"/>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335A"/>
    <w:rsid w:val="0048535F"/>
    <w:rsid w:val="004858CD"/>
    <w:rsid w:val="00487921"/>
    <w:rsid w:val="004906B9"/>
    <w:rsid w:val="004910BA"/>
    <w:rsid w:val="004943BB"/>
    <w:rsid w:val="0049491F"/>
    <w:rsid w:val="00494D68"/>
    <w:rsid w:val="00495042"/>
    <w:rsid w:val="0049691F"/>
    <w:rsid w:val="004A07D1"/>
    <w:rsid w:val="004A2ADB"/>
    <w:rsid w:val="004A3973"/>
    <w:rsid w:val="004A4567"/>
    <w:rsid w:val="004A4754"/>
    <w:rsid w:val="004A4D17"/>
    <w:rsid w:val="004B23B8"/>
    <w:rsid w:val="004B3056"/>
    <w:rsid w:val="004B34D7"/>
    <w:rsid w:val="004B47CB"/>
    <w:rsid w:val="004B5D2F"/>
    <w:rsid w:val="004C2376"/>
    <w:rsid w:val="004C7F43"/>
    <w:rsid w:val="004D3AB9"/>
    <w:rsid w:val="004D3B04"/>
    <w:rsid w:val="004D450C"/>
    <w:rsid w:val="004D5E92"/>
    <w:rsid w:val="004D62CA"/>
    <w:rsid w:val="004D78A0"/>
    <w:rsid w:val="004D7C18"/>
    <w:rsid w:val="004E1D4E"/>
    <w:rsid w:val="004E2453"/>
    <w:rsid w:val="004F265B"/>
    <w:rsid w:val="004F2961"/>
    <w:rsid w:val="004F346E"/>
    <w:rsid w:val="004F49AF"/>
    <w:rsid w:val="004F5BD0"/>
    <w:rsid w:val="00500D75"/>
    <w:rsid w:val="0050425A"/>
    <w:rsid w:val="005055C9"/>
    <w:rsid w:val="005130B4"/>
    <w:rsid w:val="005136AD"/>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3BC0"/>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1D70"/>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05D3"/>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76F1E"/>
    <w:rsid w:val="00683D80"/>
    <w:rsid w:val="00684A65"/>
    <w:rsid w:val="0068686F"/>
    <w:rsid w:val="006872FA"/>
    <w:rsid w:val="00690876"/>
    <w:rsid w:val="00692284"/>
    <w:rsid w:val="00692F81"/>
    <w:rsid w:val="00694013"/>
    <w:rsid w:val="006A3A01"/>
    <w:rsid w:val="006A5F33"/>
    <w:rsid w:val="006A6C89"/>
    <w:rsid w:val="006B5261"/>
    <w:rsid w:val="006B5E6C"/>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100DA"/>
    <w:rsid w:val="00711EC2"/>
    <w:rsid w:val="00713CA2"/>
    <w:rsid w:val="00714B58"/>
    <w:rsid w:val="00715530"/>
    <w:rsid w:val="00715A8C"/>
    <w:rsid w:val="00716D67"/>
    <w:rsid w:val="00717749"/>
    <w:rsid w:val="007230C8"/>
    <w:rsid w:val="007236B4"/>
    <w:rsid w:val="00724243"/>
    <w:rsid w:val="00724990"/>
    <w:rsid w:val="00727C68"/>
    <w:rsid w:val="00727DC7"/>
    <w:rsid w:val="00731EFD"/>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12F"/>
    <w:rsid w:val="00792CD1"/>
    <w:rsid w:val="0079320F"/>
    <w:rsid w:val="0079514D"/>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6777"/>
    <w:rsid w:val="007C7031"/>
    <w:rsid w:val="007D0D19"/>
    <w:rsid w:val="007D0FA4"/>
    <w:rsid w:val="007D1AC1"/>
    <w:rsid w:val="007D2855"/>
    <w:rsid w:val="007D5538"/>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07F54"/>
    <w:rsid w:val="008100F0"/>
    <w:rsid w:val="008104AC"/>
    <w:rsid w:val="00811924"/>
    <w:rsid w:val="00812DBE"/>
    <w:rsid w:val="0081460E"/>
    <w:rsid w:val="008148D7"/>
    <w:rsid w:val="00814F96"/>
    <w:rsid w:val="00815EC3"/>
    <w:rsid w:val="00823B83"/>
    <w:rsid w:val="008316B8"/>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70811"/>
    <w:rsid w:val="00874CA1"/>
    <w:rsid w:val="008752E6"/>
    <w:rsid w:val="008777CA"/>
    <w:rsid w:val="008778D7"/>
    <w:rsid w:val="0088054C"/>
    <w:rsid w:val="0088130B"/>
    <w:rsid w:val="008817BE"/>
    <w:rsid w:val="00882C1F"/>
    <w:rsid w:val="00887796"/>
    <w:rsid w:val="00894936"/>
    <w:rsid w:val="00894ECB"/>
    <w:rsid w:val="008954DD"/>
    <w:rsid w:val="00897B3A"/>
    <w:rsid w:val="008A0D7C"/>
    <w:rsid w:val="008A561B"/>
    <w:rsid w:val="008A5E4A"/>
    <w:rsid w:val="008A6332"/>
    <w:rsid w:val="008A7D42"/>
    <w:rsid w:val="008A7E61"/>
    <w:rsid w:val="008B24F9"/>
    <w:rsid w:val="008B2698"/>
    <w:rsid w:val="008B3B64"/>
    <w:rsid w:val="008B42C3"/>
    <w:rsid w:val="008B6112"/>
    <w:rsid w:val="008B6495"/>
    <w:rsid w:val="008B64BC"/>
    <w:rsid w:val="008B7F05"/>
    <w:rsid w:val="008C1C1C"/>
    <w:rsid w:val="008C380E"/>
    <w:rsid w:val="008C3FC9"/>
    <w:rsid w:val="008C46ED"/>
    <w:rsid w:val="008C6361"/>
    <w:rsid w:val="008C68AF"/>
    <w:rsid w:val="008C7DB9"/>
    <w:rsid w:val="008D0B6B"/>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175FD"/>
    <w:rsid w:val="009209C5"/>
    <w:rsid w:val="00921430"/>
    <w:rsid w:val="00921E44"/>
    <w:rsid w:val="00922917"/>
    <w:rsid w:val="00926CD6"/>
    <w:rsid w:val="00926F46"/>
    <w:rsid w:val="00927150"/>
    <w:rsid w:val="009308E6"/>
    <w:rsid w:val="00931957"/>
    <w:rsid w:val="00935A55"/>
    <w:rsid w:val="009460E3"/>
    <w:rsid w:val="00950B19"/>
    <w:rsid w:val="00953213"/>
    <w:rsid w:val="009537C3"/>
    <w:rsid w:val="0095381E"/>
    <w:rsid w:val="00956431"/>
    <w:rsid w:val="00957F5C"/>
    <w:rsid w:val="00963242"/>
    <w:rsid w:val="00963710"/>
    <w:rsid w:val="00964AAF"/>
    <w:rsid w:val="0097022A"/>
    <w:rsid w:val="00970FEB"/>
    <w:rsid w:val="009762E5"/>
    <w:rsid w:val="009765F6"/>
    <w:rsid w:val="009811B0"/>
    <w:rsid w:val="009828B9"/>
    <w:rsid w:val="00983BC2"/>
    <w:rsid w:val="009863BF"/>
    <w:rsid w:val="009911B9"/>
    <w:rsid w:val="009914A9"/>
    <w:rsid w:val="00991A10"/>
    <w:rsid w:val="00991C04"/>
    <w:rsid w:val="009921A9"/>
    <w:rsid w:val="00992EFB"/>
    <w:rsid w:val="00996173"/>
    <w:rsid w:val="00997D75"/>
    <w:rsid w:val="00997DF4"/>
    <w:rsid w:val="009A026C"/>
    <w:rsid w:val="009A1B86"/>
    <w:rsid w:val="009A214F"/>
    <w:rsid w:val="009A441D"/>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26D"/>
    <w:rsid w:val="00A27289"/>
    <w:rsid w:val="00A2799E"/>
    <w:rsid w:val="00A31076"/>
    <w:rsid w:val="00A323B0"/>
    <w:rsid w:val="00A33202"/>
    <w:rsid w:val="00A33439"/>
    <w:rsid w:val="00A335CF"/>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6471"/>
    <w:rsid w:val="00AD652B"/>
    <w:rsid w:val="00AE4815"/>
    <w:rsid w:val="00AF0B9A"/>
    <w:rsid w:val="00AF1BD8"/>
    <w:rsid w:val="00AF4506"/>
    <w:rsid w:val="00B00076"/>
    <w:rsid w:val="00B041D8"/>
    <w:rsid w:val="00B06C85"/>
    <w:rsid w:val="00B072FB"/>
    <w:rsid w:val="00B10F6B"/>
    <w:rsid w:val="00B1129C"/>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1D60"/>
    <w:rsid w:val="00B6322E"/>
    <w:rsid w:val="00B633DB"/>
    <w:rsid w:val="00B640AB"/>
    <w:rsid w:val="00B649B6"/>
    <w:rsid w:val="00B660A6"/>
    <w:rsid w:val="00B66EBE"/>
    <w:rsid w:val="00B670DC"/>
    <w:rsid w:val="00B70562"/>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0566"/>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2737C"/>
    <w:rsid w:val="00C341D0"/>
    <w:rsid w:val="00C3574A"/>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111F"/>
    <w:rsid w:val="00C72939"/>
    <w:rsid w:val="00C73A34"/>
    <w:rsid w:val="00C764D0"/>
    <w:rsid w:val="00C83CB0"/>
    <w:rsid w:val="00C83F46"/>
    <w:rsid w:val="00C85834"/>
    <w:rsid w:val="00C8777F"/>
    <w:rsid w:val="00C87A66"/>
    <w:rsid w:val="00C90555"/>
    <w:rsid w:val="00C913CE"/>
    <w:rsid w:val="00C91699"/>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171B"/>
    <w:rsid w:val="00CD6B74"/>
    <w:rsid w:val="00CD715B"/>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9CA"/>
    <w:rsid w:val="00D45BA8"/>
    <w:rsid w:val="00D509AB"/>
    <w:rsid w:val="00D54CC6"/>
    <w:rsid w:val="00D56EED"/>
    <w:rsid w:val="00D57250"/>
    <w:rsid w:val="00D60DCE"/>
    <w:rsid w:val="00D60DEB"/>
    <w:rsid w:val="00D61D33"/>
    <w:rsid w:val="00D64ABA"/>
    <w:rsid w:val="00D66B3B"/>
    <w:rsid w:val="00D673DE"/>
    <w:rsid w:val="00D70130"/>
    <w:rsid w:val="00D73810"/>
    <w:rsid w:val="00D74056"/>
    <w:rsid w:val="00D745A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D07D7"/>
    <w:rsid w:val="00DD0E6E"/>
    <w:rsid w:val="00DD7F0C"/>
    <w:rsid w:val="00DE0971"/>
    <w:rsid w:val="00DE141D"/>
    <w:rsid w:val="00DE2CDE"/>
    <w:rsid w:val="00DE5A0A"/>
    <w:rsid w:val="00DF1C61"/>
    <w:rsid w:val="00DF3418"/>
    <w:rsid w:val="00DF3B0D"/>
    <w:rsid w:val="00E00A80"/>
    <w:rsid w:val="00E01F37"/>
    <w:rsid w:val="00E024A8"/>
    <w:rsid w:val="00E05005"/>
    <w:rsid w:val="00E07069"/>
    <w:rsid w:val="00E07AAD"/>
    <w:rsid w:val="00E07FC8"/>
    <w:rsid w:val="00E12455"/>
    <w:rsid w:val="00E13DFD"/>
    <w:rsid w:val="00E1421E"/>
    <w:rsid w:val="00E1464B"/>
    <w:rsid w:val="00E1527E"/>
    <w:rsid w:val="00E16D9C"/>
    <w:rsid w:val="00E2197C"/>
    <w:rsid w:val="00E222E9"/>
    <w:rsid w:val="00E23ADB"/>
    <w:rsid w:val="00E25D9A"/>
    <w:rsid w:val="00E25DA5"/>
    <w:rsid w:val="00E2705F"/>
    <w:rsid w:val="00E2745D"/>
    <w:rsid w:val="00E32474"/>
    <w:rsid w:val="00E32638"/>
    <w:rsid w:val="00E3324B"/>
    <w:rsid w:val="00E37249"/>
    <w:rsid w:val="00E441A8"/>
    <w:rsid w:val="00E53625"/>
    <w:rsid w:val="00E53B08"/>
    <w:rsid w:val="00E55B6A"/>
    <w:rsid w:val="00E560C8"/>
    <w:rsid w:val="00E6063C"/>
    <w:rsid w:val="00E62681"/>
    <w:rsid w:val="00E63F6F"/>
    <w:rsid w:val="00E670E0"/>
    <w:rsid w:val="00E71C20"/>
    <w:rsid w:val="00E723F4"/>
    <w:rsid w:val="00E724B2"/>
    <w:rsid w:val="00E737EA"/>
    <w:rsid w:val="00E75434"/>
    <w:rsid w:val="00E75590"/>
    <w:rsid w:val="00E75D33"/>
    <w:rsid w:val="00E76548"/>
    <w:rsid w:val="00E765A1"/>
    <w:rsid w:val="00E778C8"/>
    <w:rsid w:val="00E8222B"/>
    <w:rsid w:val="00E85016"/>
    <w:rsid w:val="00E8651D"/>
    <w:rsid w:val="00E87510"/>
    <w:rsid w:val="00E8764E"/>
    <w:rsid w:val="00E90EFF"/>
    <w:rsid w:val="00E92D23"/>
    <w:rsid w:val="00E95366"/>
    <w:rsid w:val="00E95C3D"/>
    <w:rsid w:val="00E97669"/>
    <w:rsid w:val="00EA0EC8"/>
    <w:rsid w:val="00EA1975"/>
    <w:rsid w:val="00EA2FDF"/>
    <w:rsid w:val="00EA5463"/>
    <w:rsid w:val="00EB24AA"/>
    <w:rsid w:val="00EB2864"/>
    <w:rsid w:val="00EB7A00"/>
    <w:rsid w:val="00EC0F86"/>
    <w:rsid w:val="00EC20B9"/>
    <w:rsid w:val="00EC25F7"/>
    <w:rsid w:val="00ED3DB1"/>
    <w:rsid w:val="00ED411A"/>
    <w:rsid w:val="00ED4879"/>
    <w:rsid w:val="00ED4B75"/>
    <w:rsid w:val="00ED72BC"/>
    <w:rsid w:val="00EE0879"/>
    <w:rsid w:val="00EE0978"/>
    <w:rsid w:val="00EE13F0"/>
    <w:rsid w:val="00EE6D1A"/>
    <w:rsid w:val="00EE6F26"/>
    <w:rsid w:val="00EE7C49"/>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E7A"/>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4C1D"/>
    <w:rsid w:val="00F45353"/>
    <w:rsid w:val="00F470FC"/>
    <w:rsid w:val="00F4734C"/>
    <w:rsid w:val="00F52D2A"/>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27CC"/>
    <w:rsid w:val="00FC4E81"/>
    <w:rsid w:val="00FC6170"/>
    <w:rsid w:val="00FC76C1"/>
    <w:rsid w:val="00FD1023"/>
    <w:rsid w:val="00FD1060"/>
    <w:rsid w:val="00FD12AC"/>
    <w:rsid w:val="00FD1931"/>
    <w:rsid w:val="00FD2CBA"/>
    <w:rsid w:val="00FD67FB"/>
    <w:rsid w:val="00FD71EE"/>
    <w:rsid w:val="00FE307F"/>
    <w:rsid w:val="00FE38F1"/>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A3BC0"/>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5A3BC0"/>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5A3BC0"/>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5A3BC0"/>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5A3BC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A3BC0"/>
  </w:style>
  <w:style w:type="character" w:customStyle="1" w:styleId="Heading1Char">
    <w:name w:val="Heading 1 Char"/>
    <w:basedOn w:val="DefaultParagraphFont"/>
    <w:link w:val="Heading1"/>
    <w:rsid w:val="005A3BC0"/>
    <w:rPr>
      <w:rFonts w:eastAsia="黑体"/>
      <w:bCs/>
      <w:kern w:val="44"/>
      <w:sz w:val="32"/>
      <w:szCs w:val="44"/>
    </w:rPr>
  </w:style>
  <w:style w:type="character" w:customStyle="1" w:styleId="Heading2Char">
    <w:name w:val="Heading 2 Char"/>
    <w:basedOn w:val="DefaultParagraphFont"/>
    <w:link w:val="Heading2"/>
    <w:rsid w:val="005A3BC0"/>
    <w:rPr>
      <w:rFonts w:eastAsia="黑体" w:cstheme="minorBidi"/>
      <w:sz w:val="28"/>
      <w:szCs w:val="32"/>
    </w:rPr>
  </w:style>
  <w:style w:type="character" w:customStyle="1" w:styleId="Heading3Char">
    <w:name w:val="Heading 3 Char"/>
    <w:basedOn w:val="DefaultParagraphFont"/>
    <w:link w:val="Heading3"/>
    <w:rsid w:val="005A3BC0"/>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601D70"/>
    <w:pPr>
      <w:tabs>
        <w:tab w:val="right" w:leader="middleDot" w:pos="8437"/>
      </w:tabs>
      <w:ind w:firstLine="0"/>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aliases w:val="Table of table notes"/>
    <w:basedOn w:val="Normal"/>
    <w:uiPriority w:val="99"/>
    <w:rsid w:val="001C07D4"/>
    <w:pPr>
      <w:tabs>
        <w:tab w:val="right" w:leader="dot" w:pos="2520"/>
        <w:tab w:val="right" w:leader="middleDot" w:pos="8210"/>
      </w:tabs>
      <w:ind w:firstLine="0"/>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5A3BC0"/>
  </w:style>
  <w:style w:type="character" w:customStyle="1" w:styleId="EndnoteTextChar">
    <w:name w:val="Endnote Text Char"/>
    <w:basedOn w:val="DefaultParagraphFont"/>
    <w:link w:val="EndnoteText"/>
    <w:uiPriority w:val="99"/>
    <w:rsid w:val="005A3BC0"/>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5A3BC0"/>
    <w:pPr>
      <w:ind w:firstLine="0"/>
      <w:jc w:val="center"/>
    </w:pPr>
  </w:style>
  <w:style w:type="paragraph" w:customStyle="1" w:styleId="Tablehead">
    <w:name w:val="Table_head"/>
    <w:basedOn w:val="Table"/>
    <w:qFormat/>
    <w:rsid w:val="005A3BC0"/>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 w:type="paragraph" w:styleId="Revision">
    <w:name w:val="Revision"/>
    <w:hidden/>
    <w:uiPriority w:val="99"/>
    <w:semiHidden/>
    <w:rsid w:val="00D54CC6"/>
    <w:rPr>
      <w:rFonts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image" Target="media/image1.jpeg"/><Relationship Id="rId17" Type="http://schemas.openxmlformats.org/officeDocument/2006/relationships/image" Target="media/image2.jpeg"/><Relationship Id="rId18" Type="http://schemas.openxmlformats.org/officeDocument/2006/relationships/footer" Target="footer4.xml"/><Relationship Id="rId19" Type="http://schemas.openxmlformats.org/officeDocument/2006/relationships/footer" Target="footer5.xml"/><Relationship Id="rId63" Type="http://schemas.microsoft.com/office/2011/relationships/people" Target="people.xml"/><Relationship Id="rId64" Type="http://schemas.openxmlformats.org/officeDocument/2006/relationships/theme" Target="theme/theme1.xml"/><Relationship Id="rId50" Type="http://schemas.openxmlformats.org/officeDocument/2006/relationships/image" Target="media/image29.jpeg"/><Relationship Id="rId51" Type="http://schemas.openxmlformats.org/officeDocument/2006/relationships/image" Target="media/image30.jpeg"/><Relationship Id="rId52" Type="http://schemas.openxmlformats.org/officeDocument/2006/relationships/footer" Target="footer9.xml"/><Relationship Id="rId53" Type="http://schemas.openxmlformats.org/officeDocument/2006/relationships/image" Target="media/image31.jpeg"/><Relationship Id="rId54" Type="http://schemas.openxmlformats.org/officeDocument/2006/relationships/image" Target="media/image32.png"/><Relationship Id="rId55" Type="http://schemas.openxmlformats.org/officeDocument/2006/relationships/image" Target="media/image33.emf"/><Relationship Id="rId56" Type="http://schemas.openxmlformats.org/officeDocument/2006/relationships/image" Target="media/image34.jpeg"/><Relationship Id="rId57" Type="http://schemas.openxmlformats.org/officeDocument/2006/relationships/image" Target="media/image35.jpeg"/><Relationship Id="rId58" Type="http://schemas.openxmlformats.org/officeDocument/2006/relationships/image" Target="media/image36.jpeg"/><Relationship Id="rId59" Type="http://schemas.openxmlformats.org/officeDocument/2006/relationships/image" Target="media/image37.jpeg"/><Relationship Id="rId40" Type="http://schemas.openxmlformats.org/officeDocument/2006/relationships/image" Target="media/image20.png"/><Relationship Id="rId41" Type="http://schemas.openxmlformats.org/officeDocument/2006/relationships/image" Target="media/image21.jpeg"/><Relationship Id="rId42" Type="http://schemas.openxmlformats.org/officeDocument/2006/relationships/footer" Target="footer8.xml"/><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image" Target="media/image26.jpeg"/><Relationship Id="rId48" Type="http://schemas.openxmlformats.org/officeDocument/2006/relationships/image" Target="media/image27.png"/><Relationship Id="rId49" Type="http://schemas.openxmlformats.org/officeDocument/2006/relationships/image" Target="media/image28.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hyperlink" Target="http://ricevarmap.ncpgr.cn)" TargetMode="External"/><Relationship Id="rId31" Type="http://schemas.openxmlformats.org/officeDocument/2006/relationships/image" Target="media/image11.jpeg"/><Relationship Id="rId32" Type="http://schemas.openxmlformats.org/officeDocument/2006/relationships/image" Target="media/image12.emf"/><Relationship Id="rId33" Type="http://schemas.openxmlformats.org/officeDocument/2006/relationships/image" Target="media/image13.jpeg"/><Relationship Id="rId34" Type="http://schemas.openxmlformats.org/officeDocument/2006/relationships/image" Target="media/image14.jpeg"/><Relationship Id="rId35" Type="http://schemas.openxmlformats.org/officeDocument/2006/relationships/image" Target="media/image15.jpeg"/><Relationship Id="rId36" Type="http://schemas.openxmlformats.org/officeDocument/2006/relationships/image" Target="media/image16.emf"/><Relationship Id="rId37" Type="http://schemas.openxmlformats.org/officeDocument/2006/relationships/image" Target="media/image17.jpeg"/><Relationship Id="rId38" Type="http://schemas.openxmlformats.org/officeDocument/2006/relationships/image" Target="media/image18.emf"/><Relationship Id="rId39" Type="http://schemas.openxmlformats.org/officeDocument/2006/relationships/image" Target="media/image19.jpeg"/><Relationship Id="rId20" Type="http://schemas.openxmlformats.org/officeDocument/2006/relationships/footer" Target="footer6.xml"/><Relationship Id="rId21" Type="http://schemas.openxmlformats.org/officeDocument/2006/relationships/image" Target="media/image3.emf"/><Relationship Id="rId22" Type="http://schemas.openxmlformats.org/officeDocument/2006/relationships/image" Target="media/image4.png"/><Relationship Id="rId23" Type="http://schemas.openxmlformats.org/officeDocument/2006/relationships/image" Target="media/image5.emf"/><Relationship Id="rId24" Type="http://schemas.openxmlformats.org/officeDocument/2006/relationships/image" Target="media/image6.png"/><Relationship Id="rId25" Type="http://schemas.openxmlformats.org/officeDocument/2006/relationships/image" Target="media/image7.jpeg"/><Relationship Id="rId26" Type="http://schemas.openxmlformats.org/officeDocument/2006/relationships/image" Target="media/image8.jpeg"/><Relationship Id="rId27" Type="http://schemas.openxmlformats.org/officeDocument/2006/relationships/image" Target="media/image9.png"/><Relationship Id="rId28" Type="http://schemas.openxmlformats.org/officeDocument/2006/relationships/footer" Target="footer7.xml"/><Relationship Id="rId29" Type="http://schemas.openxmlformats.org/officeDocument/2006/relationships/image" Target="media/image10.jpeg"/><Relationship Id="rId60" Type="http://schemas.openxmlformats.org/officeDocument/2006/relationships/footer" Target="footer10.xml"/><Relationship Id="rId61" Type="http://schemas.openxmlformats.org/officeDocument/2006/relationships/header" Target="header3.xml"/><Relationship Id="rId62" Type="http://schemas.openxmlformats.org/officeDocument/2006/relationships/fontTable" Target="fontTable.xml"/><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D67D20C-8614-2349-B197-92C7357A4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89</Pages>
  <Words>16547</Words>
  <Characters>94324</Characters>
  <Application>Microsoft Macintosh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110650</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38</cp:revision>
  <cp:lastPrinted>1899-12-31T16:00:00Z</cp:lastPrinted>
  <dcterms:created xsi:type="dcterms:W3CDTF">2017-02-22T14:40:00Z</dcterms:created>
  <dcterms:modified xsi:type="dcterms:W3CDTF">2017-04-12T03:25:00Z</dcterms:modified>
</cp:coreProperties>
</file>