
<file path=[Content_Types].xml><?xml version="1.0" encoding="utf-8"?>
<Types xmlns="http://schemas.openxmlformats.org/package/2006/content-types">
  <Default Extension="xml" ContentType="application/xml"/>
  <Default Extension="jpeg" ContentType="image/jpeg"/>
  <Default Extension="bin" ContentType="application/vnd.ms-word.attachedToolbars"/>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2F38B" w14:textId="2D80B613" w:rsidR="004556F0" w:rsidRPr="00F73E58" w:rsidRDefault="004556F0" w:rsidP="006F13B3">
      <w:pPr>
        <w:pStyle w:val="-"/>
      </w:pPr>
      <w:bookmarkStart w:id="0" w:name="OLE_LINK1"/>
    </w:p>
    <w:p w14:paraId="43D61ED8" w14:textId="77777777" w:rsidR="004556F0" w:rsidRPr="00F73E58" w:rsidRDefault="004556F0" w:rsidP="006F13B3">
      <w:pPr>
        <w:pStyle w:val="-"/>
      </w:pPr>
    </w:p>
    <w:p w14:paraId="086A2E59" w14:textId="77777777" w:rsidR="00E13DFD" w:rsidRPr="00515C56" w:rsidRDefault="00E13DFD" w:rsidP="006F13B3">
      <w:pPr>
        <w:pStyle w:val="-"/>
      </w:pPr>
      <w:r w:rsidRPr="00515C56">
        <w:t>上海交通大学硕士学位论文</w:t>
      </w:r>
    </w:p>
    <w:p w14:paraId="6C80B2B1" w14:textId="77777777" w:rsidR="00E13DFD" w:rsidRPr="00F73E58" w:rsidRDefault="00E13DFD" w:rsidP="006F13B3"/>
    <w:p w14:paraId="20543081" w14:textId="77777777" w:rsidR="005F7745" w:rsidRPr="00F73E58" w:rsidRDefault="005F7745" w:rsidP="006F13B3"/>
    <w:p w14:paraId="58D5969C" w14:textId="77777777" w:rsidR="004556F0" w:rsidRPr="00F73E58" w:rsidRDefault="004556F0" w:rsidP="006F13B3"/>
    <w:p w14:paraId="14FFBF08" w14:textId="77777777" w:rsidR="004556F0" w:rsidRPr="00F73E58" w:rsidRDefault="004556F0" w:rsidP="006F13B3"/>
    <w:p w14:paraId="32506003" w14:textId="77777777" w:rsidR="004556F0" w:rsidRPr="00515C56" w:rsidRDefault="004556F0" w:rsidP="002E3E0C">
      <w:pPr>
        <w:jc w:val="center"/>
      </w:pPr>
    </w:p>
    <w:p w14:paraId="5E3A6FCC" w14:textId="34E3A128" w:rsidR="00B723FB" w:rsidRPr="002E3E0C" w:rsidRDefault="001D5D0C" w:rsidP="002E3E0C">
      <w:pPr>
        <w:pStyle w:val="-0"/>
        <w:widowControl w:val="0"/>
        <w:ind w:firstLine="0"/>
        <w:rPr>
          <w:rFonts w:cs="Times New Roman"/>
          <w:kern w:val="2"/>
        </w:rPr>
      </w:pPr>
      <w:r w:rsidRPr="002E3E0C">
        <w:rPr>
          <w:rFonts w:ascii="Times New Roman" w:hAnsi="Times New Roman" w:cs="Times New Roman" w:hint="eastAsia"/>
          <w:kern w:val="2"/>
        </w:rPr>
        <w:t>水稻中介导基因沉默相关</w:t>
      </w:r>
      <w:r w:rsidRPr="002E3E0C">
        <w:rPr>
          <w:rFonts w:ascii="Times New Roman" w:hAnsi="Times New Roman" w:cs="Times New Roman"/>
          <w:kern w:val="2"/>
        </w:rPr>
        <w:t>microRNA</w:t>
      </w:r>
      <w:r w:rsidRPr="002E3E0C">
        <w:rPr>
          <w:rFonts w:ascii="Times New Roman" w:hAnsi="Times New Roman" w:cs="Times New Roman" w:hint="eastAsia"/>
          <w:kern w:val="2"/>
        </w:rPr>
        <w:t>的</w:t>
      </w:r>
      <w:r w:rsidRPr="002E3E0C">
        <w:rPr>
          <w:rFonts w:ascii="Times New Roman" w:hAnsi="Times New Roman" w:cs="Times New Roman"/>
          <w:kern w:val="2"/>
        </w:rPr>
        <w:t>SNP</w:t>
      </w:r>
      <w:r w:rsidRPr="002E3E0C">
        <w:rPr>
          <w:rFonts w:ascii="Times New Roman" w:hAnsi="Times New Roman" w:cs="Times New Roman" w:hint="eastAsia"/>
          <w:kern w:val="2"/>
        </w:rPr>
        <w:t>分析</w:t>
      </w:r>
    </w:p>
    <w:p w14:paraId="02DFD7C1" w14:textId="77777777" w:rsidR="005130B4" w:rsidRPr="00F73E58" w:rsidRDefault="005130B4" w:rsidP="006F13B3"/>
    <w:p w14:paraId="6064B724" w14:textId="77777777" w:rsidR="005130B4" w:rsidRPr="00F73E58" w:rsidRDefault="005130B4" w:rsidP="006F13B3"/>
    <w:p w14:paraId="12D2CA7B" w14:textId="77777777" w:rsidR="004556F0" w:rsidRPr="00F73E58" w:rsidRDefault="004556F0" w:rsidP="006F13B3"/>
    <w:p w14:paraId="3BAE9877" w14:textId="77777777" w:rsidR="00BC55BF" w:rsidRPr="00F73E58" w:rsidRDefault="00BC55BF" w:rsidP="006F13B3"/>
    <w:p w14:paraId="341BE785" w14:textId="77777777" w:rsidR="00E13DFD" w:rsidRPr="00F73E58" w:rsidRDefault="00151075" w:rsidP="006F13B3">
      <w:r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p>
    <w:tbl>
      <w:tblPr>
        <w:tblW w:w="5384" w:type="dxa"/>
        <w:jc w:val="center"/>
        <w:tblLayout w:type="fixed"/>
        <w:tblCellMar>
          <w:left w:w="0" w:type="dxa"/>
          <w:right w:w="0" w:type="dxa"/>
        </w:tblCellMar>
        <w:tblLook w:val="0000" w:firstRow="0" w:lastRow="0" w:firstColumn="0" w:lastColumn="0" w:noHBand="0" w:noVBand="0"/>
      </w:tblPr>
      <w:tblGrid>
        <w:gridCol w:w="1696"/>
        <w:gridCol w:w="289"/>
        <w:gridCol w:w="3399"/>
      </w:tblGrid>
      <w:tr w:rsidR="005055C9" w:rsidRPr="00F73E58" w14:paraId="28193E9C" w14:textId="77777777" w:rsidTr="0051650E">
        <w:trPr>
          <w:cantSplit/>
          <w:trHeight w:val="512"/>
          <w:jc w:val="center"/>
        </w:trPr>
        <w:tc>
          <w:tcPr>
            <w:tcW w:w="1696" w:type="dxa"/>
            <w:tcMar>
              <w:left w:w="0" w:type="dxa"/>
              <w:right w:w="0" w:type="dxa"/>
            </w:tcMar>
          </w:tcPr>
          <w:p w14:paraId="2D8DAE70" w14:textId="6E6EE6D4"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硕士研究生</w:t>
            </w:r>
          </w:p>
        </w:tc>
        <w:tc>
          <w:tcPr>
            <w:tcW w:w="289" w:type="dxa"/>
          </w:tcPr>
          <w:p w14:paraId="261F7329" w14:textId="776150E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6DEB02C" w14:textId="29FB3B52"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黄飘飘</w:t>
            </w:r>
          </w:p>
        </w:tc>
      </w:tr>
      <w:tr w:rsidR="005055C9" w:rsidRPr="00F73E58" w14:paraId="54008967" w14:textId="77777777" w:rsidTr="0051650E">
        <w:trPr>
          <w:cantSplit/>
          <w:trHeight w:val="512"/>
          <w:jc w:val="center"/>
        </w:trPr>
        <w:tc>
          <w:tcPr>
            <w:tcW w:w="1696" w:type="dxa"/>
            <w:tcMar>
              <w:left w:w="0" w:type="dxa"/>
              <w:right w:w="0" w:type="dxa"/>
            </w:tcMar>
          </w:tcPr>
          <w:p w14:paraId="6B83AA1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学号</w:t>
            </w:r>
          </w:p>
        </w:tc>
        <w:tc>
          <w:tcPr>
            <w:tcW w:w="289" w:type="dxa"/>
          </w:tcPr>
          <w:p w14:paraId="3378D035" w14:textId="6B6912DE"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9E6BD7E" w14:textId="1F91B27B"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1140809051</w:t>
            </w:r>
          </w:p>
        </w:tc>
      </w:tr>
      <w:tr w:rsidR="005055C9" w:rsidRPr="00F73E58" w14:paraId="2DBEB00D" w14:textId="77777777" w:rsidTr="0051650E">
        <w:trPr>
          <w:cantSplit/>
          <w:trHeight w:val="512"/>
          <w:jc w:val="center"/>
        </w:trPr>
        <w:tc>
          <w:tcPr>
            <w:tcW w:w="1696" w:type="dxa"/>
            <w:tcMar>
              <w:left w:w="0" w:type="dxa"/>
              <w:right w:w="0" w:type="dxa"/>
            </w:tcMar>
          </w:tcPr>
          <w:p w14:paraId="33A40D36"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导        师</w:t>
            </w:r>
          </w:p>
        </w:tc>
        <w:tc>
          <w:tcPr>
            <w:tcW w:w="289" w:type="dxa"/>
          </w:tcPr>
          <w:p w14:paraId="50D87429" w14:textId="3905B8F9"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58EAE39" w14:textId="3CD84B95"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张大兵教授、李俊彦博士</w:t>
            </w:r>
          </w:p>
        </w:tc>
      </w:tr>
      <w:tr w:rsidR="005055C9" w:rsidRPr="00F73E58" w14:paraId="4EF041E5" w14:textId="77777777" w:rsidTr="0051650E">
        <w:trPr>
          <w:cantSplit/>
          <w:trHeight w:val="512"/>
          <w:jc w:val="center"/>
        </w:trPr>
        <w:tc>
          <w:tcPr>
            <w:tcW w:w="1696" w:type="dxa"/>
            <w:tcMar>
              <w:left w:w="0" w:type="dxa"/>
              <w:right w:w="0" w:type="dxa"/>
            </w:tcMar>
          </w:tcPr>
          <w:p w14:paraId="0774B96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申请学位</w:t>
            </w:r>
          </w:p>
        </w:tc>
        <w:tc>
          <w:tcPr>
            <w:tcW w:w="289" w:type="dxa"/>
          </w:tcPr>
          <w:p w14:paraId="17A4E919" w14:textId="2B95F8B5"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7958A87" w14:textId="1AED2B5A"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理学硕士</w:t>
            </w:r>
          </w:p>
        </w:tc>
      </w:tr>
      <w:tr w:rsidR="005055C9" w:rsidRPr="00F73E58" w14:paraId="0421B674" w14:textId="77777777" w:rsidTr="0051650E">
        <w:trPr>
          <w:cantSplit/>
          <w:trHeight w:val="512"/>
          <w:jc w:val="center"/>
        </w:trPr>
        <w:tc>
          <w:tcPr>
            <w:tcW w:w="1696" w:type="dxa"/>
            <w:tcMar>
              <w:left w:w="0" w:type="dxa"/>
              <w:right w:w="0" w:type="dxa"/>
            </w:tcMar>
          </w:tcPr>
          <w:p w14:paraId="721CDAC3"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学科</w:t>
            </w:r>
          </w:p>
        </w:tc>
        <w:tc>
          <w:tcPr>
            <w:tcW w:w="289" w:type="dxa"/>
          </w:tcPr>
          <w:p w14:paraId="0C2DD098" w14:textId="3372FFD6"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4D6EBD2" w14:textId="2C8F2FE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生物学</w:t>
            </w:r>
          </w:p>
        </w:tc>
      </w:tr>
      <w:tr w:rsidR="005055C9" w:rsidRPr="00F73E58" w14:paraId="3155ECD7" w14:textId="77777777" w:rsidTr="0051650E">
        <w:trPr>
          <w:cantSplit/>
          <w:trHeight w:val="512"/>
          <w:jc w:val="center"/>
        </w:trPr>
        <w:tc>
          <w:tcPr>
            <w:tcW w:w="1696" w:type="dxa"/>
            <w:tcMar>
              <w:left w:w="0" w:type="dxa"/>
              <w:right w:w="0" w:type="dxa"/>
            </w:tcMar>
          </w:tcPr>
          <w:p w14:paraId="1C61277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所 在 单 位</w:t>
            </w:r>
          </w:p>
        </w:tc>
        <w:tc>
          <w:tcPr>
            <w:tcW w:w="289" w:type="dxa"/>
          </w:tcPr>
          <w:p w14:paraId="4E1F3B4B" w14:textId="5DCD848A"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3194B7A4" w14:textId="54A80D9E"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生命科学技术学院</w:t>
            </w:r>
          </w:p>
        </w:tc>
      </w:tr>
      <w:tr w:rsidR="005055C9" w:rsidRPr="00F73E58" w14:paraId="49EBBDD3" w14:textId="77777777" w:rsidTr="0051650E">
        <w:trPr>
          <w:cantSplit/>
          <w:trHeight w:val="512"/>
          <w:jc w:val="center"/>
        </w:trPr>
        <w:tc>
          <w:tcPr>
            <w:tcW w:w="1696" w:type="dxa"/>
            <w:tcMar>
              <w:left w:w="0" w:type="dxa"/>
              <w:right w:w="0" w:type="dxa"/>
            </w:tcMar>
          </w:tcPr>
          <w:p w14:paraId="486BBAE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答 辩 日 期</w:t>
            </w:r>
          </w:p>
        </w:tc>
        <w:tc>
          <w:tcPr>
            <w:tcW w:w="289" w:type="dxa"/>
          </w:tcPr>
          <w:p w14:paraId="6F26B8FB" w14:textId="30628D22"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135D9A7" w14:textId="1F327E5F"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 xml:space="preserve">20  </w:t>
            </w:r>
            <w:r w:rsidRPr="005055C9">
              <w:rPr>
                <w:rStyle w:val="-2"/>
                <w:rFonts w:cs="Times New Roman"/>
                <w:kern w:val="2"/>
              </w:rPr>
              <w:t>年</w:t>
            </w:r>
            <w:r w:rsidRPr="005055C9">
              <w:rPr>
                <w:rStyle w:val="-2"/>
                <w:rFonts w:cs="Times New Roman"/>
                <w:kern w:val="2"/>
              </w:rPr>
              <w:t xml:space="preserve">  </w:t>
            </w:r>
            <w:r w:rsidRPr="005055C9">
              <w:rPr>
                <w:rStyle w:val="-2"/>
                <w:rFonts w:cs="Times New Roman"/>
                <w:kern w:val="2"/>
              </w:rPr>
              <w:t>月</w:t>
            </w:r>
          </w:p>
        </w:tc>
      </w:tr>
      <w:tr w:rsidR="005055C9" w:rsidRPr="00F73E58" w14:paraId="50C82DCA" w14:textId="77777777" w:rsidTr="0051650E">
        <w:trPr>
          <w:cantSplit/>
          <w:trHeight w:val="512"/>
          <w:jc w:val="center"/>
        </w:trPr>
        <w:tc>
          <w:tcPr>
            <w:tcW w:w="1696" w:type="dxa"/>
            <w:tcMar>
              <w:left w:w="0" w:type="dxa"/>
              <w:right w:w="0" w:type="dxa"/>
            </w:tcMar>
          </w:tcPr>
          <w:p w14:paraId="73DE1F8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授予学位单位</w:t>
            </w:r>
          </w:p>
        </w:tc>
        <w:tc>
          <w:tcPr>
            <w:tcW w:w="289" w:type="dxa"/>
          </w:tcPr>
          <w:p w14:paraId="2358C54C" w14:textId="4FCD138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DD21DA6" w14:textId="3B93776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上海交通大学</w:t>
            </w:r>
          </w:p>
        </w:tc>
      </w:tr>
      <w:tr w:rsidR="005055C9" w:rsidRPr="00F73E58" w14:paraId="457A69EE" w14:textId="77777777" w:rsidTr="0051650E">
        <w:trPr>
          <w:cantSplit/>
          <w:trHeight w:val="512"/>
          <w:jc w:val="center"/>
        </w:trPr>
        <w:tc>
          <w:tcPr>
            <w:tcW w:w="1696" w:type="dxa"/>
            <w:tcMar>
              <w:left w:w="0" w:type="dxa"/>
              <w:right w:w="0" w:type="dxa"/>
            </w:tcMar>
          </w:tcPr>
          <w:p w14:paraId="0DAD43F1" w14:textId="77777777" w:rsidR="001F25C6" w:rsidRPr="001F25C6" w:rsidRDefault="001F25C6" w:rsidP="006F13B3">
            <w:pPr>
              <w:rPr>
                <w:rStyle w:val="-1"/>
                <w:kern w:val="2"/>
              </w:rPr>
            </w:pPr>
          </w:p>
        </w:tc>
        <w:tc>
          <w:tcPr>
            <w:tcW w:w="289" w:type="dxa"/>
          </w:tcPr>
          <w:p w14:paraId="4DF627CA" w14:textId="77777777" w:rsidR="001F25C6" w:rsidRPr="001F25C6" w:rsidRDefault="001F25C6" w:rsidP="006F13B3">
            <w:pPr>
              <w:rPr>
                <w:rStyle w:val="-2"/>
                <w:kern w:val="2"/>
              </w:rPr>
            </w:pPr>
          </w:p>
        </w:tc>
        <w:tc>
          <w:tcPr>
            <w:tcW w:w="3399" w:type="dxa"/>
          </w:tcPr>
          <w:p w14:paraId="51AF19B7" w14:textId="1F95B965" w:rsidR="001F25C6" w:rsidRPr="001F25C6" w:rsidRDefault="001F25C6" w:rsidP="006F13B3">
            <w:pPr>
              <w:rPr>
                <w:rStyle w:val="-2"/>
                <w:kern w:val="2"/>
              </w:rPr>
            </w:pPr>
          </w:p>
        </w:tc>
      </w:tr>
    </w:tbl>
    <w:p w14:paraId="2A9178F9" w14:textId="77777777" w:rsidR="006136CA" w:rsidRPr="00F73E58" w:rsidRDefault="006136CA" w:rsidP="006F13B3">
      <w:pPr>
        <w:pStyle w:val="-4"/>
        <w:sectPr w:rsidR="006136CA" w:rsidRPr="00F73E58" w:rsidSect="004F2961">
          <w:endnotePr>
            <w:numFmt w:val="decimal"/>
          </w:endnotePr>
          <w:pgSz w:w="11906" w:h="16838" w:code="9"/>
          <w:pgMar w:top="1985" w:right="1588" w:bottom="2268" w:left="1588" w:header="1418" w:footer="1701" w:gutter="284"/>
          <w:cols w:space="425"/>
          <w:noEndnote/>
          <w:docGrid w:linePitch="395"/>
        </w:sectPr>
      </w:pPr>
    </w:p>
    <w:p w14:paraId="29DAB316" w14:textId="77777777" w:rsidR="00E07069" w:rsidRPr="00F73E58" w:rsidRDefault="00E07069" w:rsidP="006F13B3">
      <w:pPr>
        <w:pStyle w:val="-3"/>
      </w:pPr>
    </w:p>
    <w:p w14:paraId="46152989" w14:textId="77777777" w:rsidR="00E07069" w:rsidRPr="00F73E58" w:rsidRDefault="00E07069" w:rsidP="006872FA">
      <w:pPr>
        <w:pStyle w:val="-3"/>
        <w:ind w:firstLine="0"/>
        <w:jc w:val="both"/>
      </w:pPr>
    </w:p>
    <w:p w14:paraId="34E73EBE" w14:textId="77777777" w:rsidR="00D74E40" w:rsidRPr="00F73E58" w:rsidRDefault="00D10B59" w:rsidP="006F13B3">
      <w:pPr>
        <w:pStyle w:val="-3"/>
      </w:pPr>
      <w:r w:rsidRPr="00F73E58">
        <w:t xml:space="preserve">Dissertation </w:t>
      </w:r>
      <w:r w:rsidR="00333355" w:rsidRPr="00F73E58">
        <w:t>Submitted to</w:t>
      </w:r>
      <w:r w:rsidRPr="00F73E58">
        <w:t xml:space="preserve"> </w:t>
      </w:r>
      <w:r w:rsidR="00333355" w:rsidRPr="00F73E58">
        <w:t xml:space="preserve">Shanghai Jiao Tong University for </w:t>
      </w:r>
      <w:r w:rsidRPr="00F73E58">
        <w:t xml:space="preserve">the Degree of </w:t>
      </w:r>
      <w:r w:rsidR="00333355" w:rsidRPr="00F73E58">
        <w:t>Master</w:t>
      </w:r>
    </w:p>
    <w:p w14:paraId="265ECDED" w14:textId="77777777" w:rsidR="00E07069" w:rsidRPr="00F73E58" w:rsidRDefault="00E07069" w:rsidP="009C6923">
      <w:pPr>
        <w:pStyle w:val="-5"/>
        <w:rPr>
          <w:rFonts w:eastAsia="SimSun"/>
        </w:rPr>
      </w:pPr>
    </w:p>
    <w:p w14:paraId="1E0EBAD7" w14:textId="77777777" w:rsidR="00422097" w:rsidRPr="00F73E58" w:rsidRDefault="000A644A" w:rsidP="009C6923">
      <w:pPr>
        <w:pStyle w:val="-5"/>
        <w:rPr>
          <w:rStyle w:val="-6"/>
          <w:rFonts w:eastAsia="SimSun"/>
          <w:b/>
          <w:bCs/>
          <w:sz w:val="44"/>
          <w:szCs w:val="44"/>
        </w:rPr>
      </w:pPr>
      <w:r w:rsidRPr="00F73E58">
        <w:rPr>
          <w:rFonts w:eastAsia="SimSun"/>
          <w:szCs w:val="44"/>
        </w:rPr>
        <w:t>INVESTIGATION OF SNPS INVOLVED IN RICE MIRNA-MEDIATED GENE SILENCING</w:t>
      </w:r>
    </w:p>
    <w:p w14:paraId="3622975C" w14:textId="77777777" w:rsidR="00E00A80" w:rsidRPr="00F73E58" w:rsidRDefault="00E00A80" w:rsidP="006F13B3"/>
    <w:p w14:paraId="6815624F" w14:textId="77777777" w:rsidR="00B9135D" w:rsidRPr="00F73E58" w:rsidRDefault="00B9135D" w:rsidP="006F13B3"/>
    <w:p w14:paraId="17697241" w14:textId="77777777" w:rsidR="00B9135D" w:rsidRPr="00F73E58" w:rsidRDefault="00B9135D" w:rsidP="006F13B3"/>
    <w:tbl>
      <w:tblPr>
        <w:tblW w:w="9251" w:type="dxa"/>
        <w:jc w:val="center"/>
        <w:tblLook w:val="0000" w:firstRow="0" w:lastRow="0" w:firstColumn="0" w:lastColumn="0" w:noHBand="0" w:noVBand="0"/>
      </w:tblPr>
      <w:tblGrid>
        <w:gridCol w:w="4466"/>
        <w:gridCol w:w="4785"/>
      </w:tblGrid>
      <w:tr w:rsidR="00671EB4" w:rsidRPr="00F73E58" w14:paraId="49338BC3" w14:textId="77777777" w:rsidTr="001F25C6">
        <w:trPr>
          <w:trHeight w:val="591"/>
          <w:jc w:val="center"/>
        </w:trPr>
        <w:tc>
          <w:tcPr>
            <w:tcW w:w="4466" w:type="dxa"/>
            <w:vAlign w:val="center"/>
          </w:tcPr>
          <w:p w14:paraId="4350DD43" w14:textId="77777777" w:rsidR="00C117B5" w:rsidRPr="001F25C6" w:rsidRDefault="00C117B5" w:rsidP="006F13B3">
            <w:pPr>
              <w:rPr>
                <w:rStyle w:val="-6"/>
                <w:kern w:val="2"/>
              </w:rPr>
            </w:pPr>
            <w:r w:rsidRPr="001F25C6">
              <w:rPr>
                <w:rStyle w:val="-6"/>
                <w:kern w:val="2"/>
              </w:rPr>
              <w:t>Candidate</w:t>
            </w:r>
            <w:r w:rsidRPr="001F25C6">
              <w:rPr>
                <w:rStyle w:val="-6"/>
                <w:kern w:val="2"/>
              </w:rPr>
              <w:t>：</w:t>
            </w:r>
          </w:p>
        </w:tc>
        <w:tc>
          <w:tcPr>
            <w:tcW w:w="4785" w:type="dxa"/>
            <w:vAlign w:val="center"/>
          </w:tcPr>
          <w:p w14:paraId="10452F48" w14:textId="77777777" w:rsidR="00C117B5" w:rsidRPr="002D1F6C" w:rsidRDefault="00AC5D3D" w:rsidP="002D1F6C">
            <w:pPr>
              <w:pStyle w:val="-c"/>
              <w:widowControl w:val="0"/>
              <w:spacing w:line="240" w:lineRule="auto"/>
              <w:ind w:firstLine="0"/>
              <w:rPr>
                <w:rFonts w:cs="Times New Roman"/>
                <w:kern w:val="2"/>
              </w:rPr>
            </w:pPr>
            <w:r w:rsidRPr="002D1F6C">
              <w:rPr>
                <w:rFonts w:cs="Times New Roman"/>
                <w:kern w:val="2"/>
              </w:rPr>
              <w:t>Piaopiao Huang</w:t>
            </w:r>
          </w:p>
        </w:tc>
      </w:tr>
      <w:tr w:rsidR="00671EB4" w:rsidRPr="00F73E58" w14:paraId="04534197" w14:textId="77777777" w:rsidTr="001F25C6">
        <w:trPr>
          <w:trHeight w:val="363"/>
          <w:jc w:val="center"/>
        </w:trPr>
        <w:tc>
          <w:tcPr>
            <w:tcW w:w="4466" w:type="dxa"/>
            <w:vAlign w:val="center"/>
          </w:tcPr>
          <w:p w14:paraId="598590EE" w14:textId="77777777" w:rsidR="000223D9" w:rsidRPr="001F25C6" w:rsidRDefault="000223D9" w:rsidP="006F13B3">
            <w:pPr>
              <w:rPr>
                <w:rStyle w:val="-6"/>
                <w:kern w:val="2"/>
              </w:rPr>
            </w:pPr>
            <w:r w:rsidRPr="001F25C6">
              <w:rPr>
                <w:rStyle w:val="-6"/>
                <w:kern w:val="2"/>
              </w:rPr>
              <w:t>Student ID:</w:t>
            </w:r>
          </w:p>
        </w:tc>
        <w:tc>
          <w:tcPr>
            <w:tcW w:w="4785" w:type="dxa"/>
            <w:vAlign w:val="center"/>
          </w:tcPr>
          <w:p w14:paraId="7415D32C" w14:textId="77777777" w:rsidR="000223D9" w:rsidRPr="002D1F6C" w:rsidRDefault="00AC5D3D" w:rsidP="002D1F6C">
            <w:pPr>
              <w:pStyle w:val="-c"/>
              <w:widowControl w:val="0"/>
              <w:spacing w:line="240" w:lineRule="auto"/>
              <w:ind w:firstLine="0"/>
              <w:rPr>
                <w:rFonts w:cs="Times New Roman"/>
                <w:kern w:val="2"/>
              </w:rPr>
            </w:pPr>
            <w:r w:rsidRPr="002D1F6C">
              <w:rPr>
                <w:rFonts w:cs="Times New Roman"/>
                <w:kern w:val="2"/>
              </w:rPr>
              <w:t>1140809051</w:t>
            </w:r>
          </w:p>
        </w:tc>
      </w:tr>
      <w:tr w:rsidR="00671EB4" w:rsidRPr="00F73E58" w14:paraId="218B67EB" w14:textId="77777777" w:rsidTr="001F25C6">
        <w:trPr>
          <w:trHeight w:val="740"/>
          <w:jc w:val="center"/>
        </w:trPr>
        <w:tc>
          <w:tcPr>
            <w:tcW w:w="4466" w:type="dxa"/>
            <w:vAlign w:val="center"/>
          </w:tcPr>
          <w:p w14:paraId="0907E20D" w14:textId="77777777" w:rsidR="00C117B5" w:rsidRPr="001F25C6" w:rsidRDefault="00C117B5" w:rsidP="006F13B3">
            <w:pPr>
              <w:rPr>
                <w:rStyle w:val="-6"/>
                <w:kern w:val="2"/>
              </w:rPr>
            </w:pPr>
            <w:r w:rsidRPr="001F25C6">
              <w:rPr>
                <w:rStyle w:val="-6"/>
                <w:kern w:val="2"/>
              </w:rPr>
              <w:t>Supervisor</w:t>
            </w:r>
            <w:r w:rsidRPr="001F25C6">
              <w:rPr>
                <w:rStyle w:val="-6"/>
                <w:kern w:val="2"/>
              </w:rPr>
              <w:t>：</w:t>
            </w:r>
          </w:p>
        </w:tc>
        <w:tc>
          <w:tcPr>
            <w:tcW w:w="4785" w:type="dxa"/>
            <w:vAlign w:val="center"/>
          </w:tcPr>
          <w:p w14:paraId="0E77B5F0" w14:textId="77777777" w:rsidR="00C117B5" w:rsidRPr="002D1F6C" w:rsidRDefault="00C117B5" w:rsidP="002D1F6C">
            <w:pPr>
              <w:pStyle w:val="-c"/>
              <w:widowControl w:val="0"/>
              <w:spacing w:line="240" w:lineRule="auto"/>
              <w:ind w:firstLine="0"/>
              <w:rPr>
                <w:rFonts w:cs="Times New Roman"/>
                <w:kern w:val="2"/>
              </w:rPr>
            </w:pPr>
            <w:r w:rsidRPr="002D1F6C">
              <w:rPr>
                <w:rFonts w:cs="Times New Roman"/>
                <w:kern w:val="2"/>
              </w:rPr>
              <w:t>Prof.</w:t>
            </w:r>
            <w:r w:rsidR="00AC5D3D" w:rsidRPr="002D1F6C">
              <w:rPr>
                <w:rFonts w:cs="Times New Roman"/>
                <w:kern w:val="2"/>
              </w:rPr>
              <w:t xml:space="preserve"> Dabing Zhang &amp; Dr. Junyan Li</w:t>
            </w:r>
          </w:p>
        </w:tc>
      </w:tr>
      <w:tr w:rsidR="00671EB4" w:rsidRPr="00F73E58" w14:paraId="7A397BDB" w14:textId="77777777" w:rsidTr="001F25C6">
        <w:trPr>
          <w:trHeight w:val="488"/>
          <w:jc w:val="center"/>
        </w:trPr>
        <w:tc>
          <w:tcPr>
            <w:tcW w:w="4466" w:type="dxa"/>
            <w:vAlign w:val="center"/>
          </w:tcPr>
          <w:p w14:paraId="7C1E70E5" w14:textId="77777777" w:rsidR="00C117B5" w:rsidRPr="001F25C6" w:rsidRDefault="00C117B5" w:rsidP="006F13B3">
            <w:pPr>
              <w:rPr>
                <w:rStyle w:val="-6"/>
                <w:kern w:val="2"/>
              </w:rPr>
            </w:pPr>
            <w:r w:rsidRPr="001F25C6">
              <w:rPr>
                <w:rStyle w:val="-6"/>
                <w:kern w:val="2"/>
              </w:rPr>
              <w:t>Academic Degree Applied for</w:t>
            </w:r>
            <w:r w:rsidRPr="001F25C6">
              <w:rPr>
                <w:rStyle w:val="-6"/>
                <w:kern w:val="2"/>
              </w:rPr>
              <w:t>：</w:t>
            </w:r>
          </w:p>
        </w:tc>
        <w:tc>
          <w:tcPr>
            <w:tcW w:w="4785" w:type="dxa"/>
            <w:vAlign w:val="center"/>
          </w:tcPr>
          <w:p w14:paraId="36DDE8D1" w14:textId="77777777" w:rsidR="00C117B5" w:rsidRPr="002D1F6C" w:rsidRDefault="00A100C4" w:rsidP="002D1F6C">
            <w:pPr>
              <w:pStyle w:val="-c"/>
              <w:widowControl w:val="0"/>
              <w:spacing w:line="240" w:lineRule="auto"/>
              <w:ind w:firstLine="0"/>
              <w:rPr>
                <w:rFonts w:cs="Times New Roman"/>
                <w:kern w:val="2"/>
              </w:rPr>
            </w:pPr>
            <w:r w:rsidRPr="002D1F6C">
              <w:rPr>
                <w:rFonts w:cs="Times New Roman"/>
                <w:kern w:val="2"/>
              </w:rPr>
              <w:t>Master</w:t>
            </w:r>
            <w:r w:rsidR="00AC5D3D" w:rsidRPr="002D1F6C">
              <w:rPr>
                <w:rFonts w:cs="Times New Roman"/>
                <w:kern w:val="2"/>
              </w:rPr>
              <w:t xml:space="preserve"> of Science</w:t>
            </w:r>
          </w:p>
        </w:tc>
      </w:tr>
      <w:tr w:rsidR="00671EB4" w:rsidRPr="00F73E58" w14:paraId="1A813412" w14:textId="77777777" w:rsidTr="001F25C6">
        <w:trPr>
          <w:trHeight w:val="516"/>
          <w:jc w:val="center"/>
        </w:trPr>
        <w:tc>
          <w:tcPr>
            <w:tcW w:w="4466" w:type="dxa"/>
            <w:vAlign w:val="center"/>
          </w:tcPr>
          <w:p w14:paraId="0A5169E9" w14:textId="77777777" w:rsidR="00C117B5" w:rsidRPr="001F25C6" w:rsidRDefault="00C117B5" w:rsidP="006F13B3">
            <w:pPr>
              <w:rPr>
                <w:rStyle w:val="-6"/>
                <w:kern w:val="2"/>
              </w:rPr>
            </w:pPr>
            <w:r w:rsidRPr="001F25C6">
              <w:rPr>
                <w:rStyle w:val="-6"/>
                <w:kern w:val="2"/>
              </w:rPr>
              <w:t>Speciality</w:t>
            </w:r>
            <w:r w:rsidRPr="001F25C6">
              <w:rPr>
                <w:rStyle w:val="-6"/>
                <w:kern w:val="2"/>
              </w:rPr>
              <w:t>：</w:t>
            </w:r>
          </w:p>
        </w:tc>
        <w:tc>
          <w:tcPr>
            <w:tcW w:w="4785" w:type="dxa"/>
            <w:vAlign w:val="center"/>
          </w:tcPr>
          <w:p w14:paraId="7058D21A" w14:textId="77777777" w:rsidR="00C117B5" w:rsidRPr="002D1F6C" w:rsidRDefault="000A644A" w:rsidP="002D1F6C">
            <w:pPr>
              <w:pStyle w:val="-c"/>
              <w:widowControl w:val="0"/>
              <w:spacing w:line="240" w:lineRule="auto"/>
              <w:ind w:firstLine="0"/>
              <w:rPr>
                <w:rFonts w:cs="Times New Roman"/>
                <w:kern w:val="2"/>
              </w:rPr>
            </w:pPr>
            <w:r w:rsidRPr="002D1F6C">
              <w:rPr>
                <w:rFonts w:cs="Times New Roman"/>
                <w:kern w:val="2"/>
              </w:rPr>
              <w:t>Biology</w:t>
            </w:r>
          </w:p>
        </w:tc>
      </w:tr>
      <w:tr w:rsidR="00671EB4" w:rsidRPr="00F73E58" w14:paraId="74E22995" w14:textId="77777777" w:rsidTr="001F25C6">
        <w:trPr>
          <w:trHeight w:val="432"/>
          <w:jc w:val="center"/>
        </w:trPr>
        <w:tc>
          <w:tcPr>
            <w:tcW w:w="4466" w:type="dxa"/>
            <w:vAlign w:val="center"/>
          </w:tcPr>
          <w:p w14:paraId="69B75D7E" w14:textId="77777777" w:rsidR="00C117B5" w:rsidRPr="001F25C6" w:rsidRDefault="00C117B5" w:rsidP="006F13B3">
            <w:pPr>
              <w:rPr>
                <w:rStyle w:val="-6"/>
                <w:kern w:val="2"/>
              </w:rPr>
            </w:pPr>
            <w:r w:rsidRPr="001F25C6">
              <w:rPr>
                <w:rStyle w:val="-6"/>
                <w:kern w:val="2"/>
              </w:rPr>
              <w:t>Affiliation</w:t>
            </w:r>
            <w:r w:rsidRPr="001F25C6">
              <w:rPr>
                <w:rStyle w:val="-6"/>
                <w:kern w:val="2"/>
              </w:rPr>
              <w:t>：</w:t>
            </w:r>
          </w:p>
        </w:tc>
        <w:tc>
          <w:tcPr>
            <w:tcW w:w="4785" w:type="dxa"/>
            <w:vAlign w:val="center"/>
          </w:tcPr>
          <w:p w14:paraId="3A8AAB80" w14:textId="77777777" w:rsidR="00C117B5" w:rsidRPr="002D1F6C" w:rsidRDefault="00C117B5" w:rsidP="002D1F6C">
            <w:pPr>
              <w:pStyle w:val="-c"/>
              <w:widowControl w:val="0"/>
              <w:spacing w:line="240" w:lineRule="auto"/>
              <w:ind w:firstLine="0"/>
              <w:rPr>
                <w:rFonts w:cs="Times New Roman"/>
                <w:kern w:val="2"/>
              </w:rPr>
            </w:pPr>
            <w:r w:rsidRPr="002D1F6C">
              <w:rPr>
                <w:rFonts w:cs="Times New Roman"/>
                <w:kern w:val="2"/>
              </w:rPr>
              <w:t xml:space="preserve">School of </w:t>
            </w:r>
            <w:r w:rsidR="000A644A" w:rsidRPr="002D1F6C">
              <w:rPr>
                <w:rFonts w:cs="Times New Roman"/>
                <w:kern w:val="2"/>
              </w:rPr>
              <w:t>Life Science and Biotechnology</w:t>
            </w:r>
          </w:p>
        </w:tc>
      </w:tr>
      <w:tr w:rsidR="00671EB4" w:rsidRPr="00F73E58" w14:paraId="30FA5E62" w14:textId="77777777" w:rsidTr="001F25C6">
        <w:trPr>
          <w:trHeight w:val="754"/>
          <w:jc w:val="center"/>
        </w:trPr>
        <w:tc>
          <w:tcPr>
            <w:tcW w:w="4466" w:type="dxa"/>
            <w:vAlign w:val="center"/>
          </w:tcPr>
          <w:p w14:paraId="23624266" w14:textId="77777777" w:rsidR="00C117B5" w:rsidRPr="001F25C6" w:rsidRDefault="00C117B5" w:rsidP="006F13B3">
            <w:pPr>
              <w:rPr>
                <w:rStyle w:val="-6"/>
                <w:kern w:val="2"/>
              </w:rPr>
            </w:pPr>
            <w:r w:rsidRPr="001F25C6">
              <w:rPr>
                <w:rStyle w:val="-6"/>
                <w:kern w:val="2"/>
              </w:rPr>
              <w:t>Date of Defence</w:t>
            </w:r>
            <w:r w:rsidRPr="001F25C6">
              <w:rPr>
                <w:rStyle w:val="-6"/>
                <w:kern w:val="2"/>
              </w:rPr>
              <w:t>：</w:t>
            </w:r>
          </w:p>
        </w:tc>
        <w:tc>
          <w:tcPr>
            <w:tcW w:w="4785" w:type="dxa"/>
            <w:vAlign w:val="center"/>
          </w:tcPr>
          <w:p w14:paraId="0B9A13E8" w14:textId="77777777" w:rsidR="00C117B5" w:rsidRPr="002D1F6C" w:rsidRDefault="00C117B5" w:rsidP="002D1F6C">
            <w:pPr>
              <w:pStyle w:val="-c"/>
              <w:widowControl w:val="0"/>
              <w:spacing w:line="240" w:lineRule="auto"/>
              <w:ind w:firstLine="0"/>
              <w:rPr>
                <w:rFonts w:cs="Times New Roman"/>
                <w:kern w:val="2"/>
              </w:rPr>
            </w:pPr>
          </w:p>
        </w:tc>
      </w:tr>
      <w:tr w:rsidR="00671EB4" w:rsidRPr="00F73E58" w14:paraId="06811461" w14:textId="77777777" w:rsidTr="001F25C6">
        <w:trPr>
          <w:trHeight w:val="605"/>
          <w:jc w:val="center"/>
        </w:trPr>
        <w:tc>
          <w:tcPr>
            <w:tcW w:w="4466" w:type="dxa"/>
            <w:vAlign w:val="center"/>
          </w:tcPr>
          <w:p w14:paraId="1003AACC" w14:textId="77777777" w:rsidR="00C117B5" w:rsidRPr="001F25C6" w:rsidRDefault="00C117B5" w:rsidP="006F13B3">
            <w:pPr>
              <w:rPr>
                <w:rStyle w:val="-6"/>
                <w:kern w:val="2"/>
              </w:rPr>
            </w:pPr>
            <w:r w:rsidRPr="001F25C6">
              <w:rPr>
                <w:rStyle w:val="-6"/>
                <w:kern w:val="2"/>
              </w:rPr>
              <w:t>Degree-Conferring-Institution</w:t>
            </w:r>
            <w:r w:rsidRPr="001F25C6">
              <w:rPr>
                <w:rStyle w:val="-6"/>
                <w:kern w:val="2"/>
              </w:rPr>
              <w:t>：</w:t>
            </w:r>
          </w:p>
        </w:tc>
        <w:tc>
          <w:tcPr>
            <w:tcW w:w="4785" w:type="dxa"/>
            <w:vAlign w:val="center"/>
          </w:tcPr>
          <w:p w14:paraId="77BC1BBD" w14:textId="77777777" w:rsidR="00C117B5" w:rsidRPr="002D1F6C" w:rsidRDefault="00096AE2" w:rsidP="002D1F6C">
            <w:pPr>
              <w:pStyle w:val="-c"/>
              <w:widowControl w:val="0"/>
              <w:spacing w:line="240" w:lineRule="auto"/>
              <w:ind w:firstLine="0"/>
              <w:rPr>
                <w:rFonts w:cs="Times New Roman"/>
                <w:kern w:val="2"/>
              </w:rPr>
            </w:pPr>
            <w:r w:rsidRPr="002D1F6C">
              <w:rPr>
                <w:rFonts w:cs="Times New Roman"/>
                <w:kern w:val="2"/>
              </w:rPr>
              <w:t>Shanghai Jiao T</w:t>
            </w:r>
            <w:r w:rsidR="00C117B5" w:rsidRPr="002D1F6C">
              <w:rPr>
                <w:rFonts w:cs="Times New Roman"/>
                <w:kern w:val="2"/>
              </w:rPr>
              <w:t>ong University</w:t>
            </w:r>
          </w:p>
        </w:tc>
      </w:tr>
    </w:tbl>
    <w:p w14:paraId="20F78450" w14:textId="77777777" w:rsidR="00E00A80" w:rsidRPr="00F73E58" w:rsidRDefault="00E00A80" w:rsidP="006F13B3"/>
    <w:p w14:paraId="529BB7F2" w14:textId="77777777" w:rsidR="007F5AF7" w:rsidRPr="00F73E58" w:rsidRDefault="007F5AF7" w:rsidP="006F13B3"/>
    <w:p w14:paraId="3AEC924F" w14:textId="77777777" w:rsidR="007F5AF7" w:rsidRPr="00F73E58" w:rsidRDefault="007F5AF7" w:rsidP="006F13B3"/>
    <w:p w14:paraId="20B5C0E9" w14:textId="77777777" w:rsidR="007F5AF7" w:rsidRPr="00F73E58" w:rsidRDefault="007F5AF7" w:rsidP="006F13B3"/>
    <w:p w14:paraId="77B666CF" w14:textId="77777777" w:rsidR="007F5AF7" w:rsidRPr="00F73E58" w:rsidRDefault="007F5AF7" w:rsidP="006F13B3"/>
    <w:p w14:paraId="2B930DEF"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lastRenderedPageBreak/>
        <w:t>上海交通大学</w:t>
      </w:r>
    </w:p>
    <w:p w14:paraId="438A51AE"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学位论文原创性声明</w:t>
      </w:r>
    </w:p>
    <w:p w14:paraId="2C6C6178" w14:textId="77777777" w:rsidR="007F5AF7" w:rsidRPr="00F73E58" w:rsidRDefault="007F5AF7" w:rsidP="006F13B3"/>
    <w:p w14:paraId="54E40997" w14:textId="058A83DC" w:rsidR="007F5AF7" w:rsidRPr="0051650E" w:rsidRDefault="007F5AF7" w:rsidP="0051650E">
      <w:pPr>
        <w:pStyle w:val="BodyTextIndent2"/>
        <w:widowControl w:val="0"/>
        <w:spacing w:line="480" w:lineRule="auto"/>
        <w:rPr>
          <w:rFonts w:cs="Times New Roman"/>
        </w:rPr>
      </w:pPr>
      <w:r w:rsidRPr="0051650E">
        <w:rPr>
          <w:rFonts w:cs="Times New Roman"/>
        </w:rPr>
        <w:t>本人郑重声明：所呈交的学位论文</w:t>
      </w:r>
      <w:r w:rsidR="000972C3" w:rsidRPr="0051650E">
        <w:rPr>
          <w:rFonts w:cs="Times New Roman"/>
        </w:rPr>
        <w:t>《</w:t>
      </w:r>
      <w:r w:rsidR="00C7111F" w:rsidRPr="00C7111F">
        <w:rPr>
          <w:rFonts w:cs="Times New Roman" w:hint="eastAsia"/>
        </w:rPr>
        <w:t>水稻中介导基因沉默相关</w:t>
      </w:r>
      <w:r w:rsidR="00C7111F" w:rsidRPr="00C7111F">
        <w:rPr>
          <w:rFonts w:cs="Times New Roman" w:hint="eastAsia"/>
        </w:rPr>
        <w:t>microRNA</w:t>
      </w:r>
      <w:r w:rsidR="00C7111F" w:rsidRPr="00C7111F">
        <w:rPr>
          <w:rFonts w:cs="Times New Roman" w:hint="eastAsia"/>
        </w:rPr>
        <w:t>的</w:t>
      </w:r>
      <w:r w:rsidR="00C7111F" w:rsidRPr="00C7111F">
        <w:rPr>
          <w:rFonts w:cs="Times New Roman" w:hint="eastAsia"/>
        </w:rPr>
        <w:t>SNP</w:t>
      </w:r>
      <w:r w:rsidR="00C7111F" w:rsidRPr="00C7111F">
        <w:rPr>
          <w:rFonts w:cs="Times New Roman" w:hint="eastAsia"/>
        </w:rPr>
        <w:t>分析</w:t>
      </w:r>
      <w:r w:rsidR="000972C3" w:rsidRPr="0051650E">
        <w:rPr>
          <w:rFonts w:cs="Times New Roman"/>
        </w:rPr>
        <w:t>》</w:t>
      </w:r>
      <w:r w:rsidRPr="0051650E">
        <w:rPr>
          <w:rFonts w:cs="Times New Roman"/>
        </w:rPr>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4B50CD42" w14:textId="77777777" w:rsidR="007F5AF7" w:rsidRPr="00F73E58" w:rsidRDefault="007F5AF7" w:rsidP="006F13B3"/>
    <w:p w14:paraId="75DF29ED" w14:textId="77777777" w:rsidR="007F5AF7" w:rsidRPr="00F73E58" w:rsidRDefault="007F5AF7" w:rsidP="006F13B3"/>
    <w:p w14:paraId="0D5857D8" w14:textId="77777777" w:rsidR="007F5AF7" w:rsidRPr="00F73E58" w:rsidRDefault="007F5AF7" w:rsidP="006F13B3"/>
    <w:p w14:paraId="112EBEEE"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学位论文作者签名：</w:t>
      </w:r>
    </w:p>
    <w:p w14:paraId="495F728C" w14:textId="77777777" w:rsidR="007F5AF7" w:rsidRPr="0051650E" w:rsidRDefault="007F5AF7" w:rsidP="0051650E">
      <w:pPr>
        <w:widowControl w:val="0"/>
        <w:spacing w:line="480" w:lineRule="auto"/>
        <w:ind w:firstLine="0"/>
        <w:rPr>
          <w:rFonts w:cs="Times New Roman"/>
          <w:kern w:val="2"/>
          <w:sz w:val="28"/>
        </w:rPr>
      </w:pPr>
    </w:p>
    <w:p w14:paraId="6DBA46A3"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日期：</w:t>
      </w:r>
      <w:r w:rsidRPr="0051650E">
        <w:rPr>
          <w:rFonts w:cs="Times New Roman"/>
          <w:kern w:val="2"/>
          <w:sz w:val="28"/>
        </w:rPr>
        <w:t xml:space="preserve">     </w:t>
      </w:r>
      <w:r w:rsidRPr="0051650E">
        <w:rPr>
          <w:rFonts w:cs="Times New Roman"/>
          <w:kern w:val="2"/>
          <w:sz w:val="28"/>
        </w:rPr>
        <w:t>年</w:t>
      </w:r>
      <w:r w:rsidRPr="0051650E">
        <w:rPr>
          <w:rFonts w:cs="Times New Roman"/>
          <w:kern w:val="2"/>
          <w:sz w:val="28"/>
        </w:rPr>
        <w:t xml:space="preserve">   </w:t>
      </w:r>
      <w:r w:rsidRPr="0051650E">
        <w:rPr>
          <w:rFonts w:cs="Times New Roman"/>
          <w:kern w:val="2"/>
          <w:sz w:val="28"/>
        </w:rPr>
        <w:t>月</w:t>
      </w:r>
      <w:r w:rsidRPr="0051650E">
        <w:rPr>
          <w:rFonts w:cs="Times New Roman"/>
          <w:kern w:val="2"/>
          <w:sz w:val="28"/>
        </w:rPr>
        <w:t xml:space="preserve">   </w:t>
      </w:r>
      <w:r w:rsidRPr="0051650E">
        <w:rPr>
          <w:rFonts w:cs="Times New Roman"/>
          <w:kern w:val="2"/>
          <w:sz w:val="28"/>
        </w:rPr>
        <w:t>日</w:t>
      </w:r>
    </w:p>
    <w:p w14:paraId="1E34DCFE" w14:textId="77777777" w:rsidR="007F5AF7" w:rsidRPr="00F73E58" w:rsidRDefault="007F5AF7" w:rsidP="0051650E">
      <w:pPr>
        <w:widowControl w:val="0"/>
        <w:spacing w:line="480" w:lineRule="auto"/>
        <w:ind w:firstLine="0"/>
      </w:pPr>
      <w:r w:rsidRPr="0051650E">
        <w:rPr>
          <w:rFonts w:cs="Times New Roman"/>
          <w:kern w:val="2"/>
          <w:sz w:val="28"/>
        </w:rPr>
        <w:br w:type="page"/>
      </w:r>
      <w:r w:rsidRPr="00F73E58">
        <w:lastRenderedPageBreak/>
        <w:t xml:space="preserve"> </w:t>
      </w:r>
    </w:p>
    <w:p w14:paraId="6D0EC6D3" w14:textId="77777777" w:rsidR="007F5AF7" w:rsidRPr="00F73E58" w:rsidRDefault="007F5AF7" w:rsidP="006F13B3"/>
    <w:p w14:paraId="6AEE8296"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上海交通大学</w:t>
      </w:r>
    </w:p>
    <w:p w14:paraId="5B14B119"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学位论文版权使用授权书</w:t>
      </w:r>
    </w:p>
    <w:p w14:paraId="43DAE89E" w14:textId="77777777" w:rsidR="007F5AF7" w:rsidRPr="00F73E58" w:rsidRDefault="007F5AF7" w:rsidP="006F13B3"/>
    <w:p w14:paraId="401ADBC0"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616D333C"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2B216E">
        <w:rPr>
          <w:rFonts w:cs="Times New Roman"/>
          <w:b/>
        </w:rPr>
        <w:t>保密</w:t>
      </w:r>
      <w:r w:rsidRPr="0051650E">
        <w:rPr>
          <w:rFonts w:cs="Times New Roman"/>
        </w:rPr>
        <w:t>□</w:t>
      </w:r>
      <w:r w:rsidRPr="0051650E">
        <w:rPr>
          <w:rFonts w:cs="Times New Roman"/>
        </w:rPr>
        <w:t>，在</w:t>
      </w:r>
      <w:r w:rsidRPr="0051650E">
        <w:rPr>
          <w:rFonts w:cs="Times New Roman"/>
        </w:rPr>
        <w:t xml:space="preserve">   </w:t>
      </w:r>
      <w:r w:rsidRPr="0051650E">
        <w:rPr>
          <w:rFonts w:cs="Times New Roman"/>
        </w:rPr>
        <w:t>年解密后适用本授权书。</w:t>
      </w:r>
    </w:p>
    <w:p w14:paraId="35536083"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本学位论文属于</w:t>
      </w:r>
    </w:p>
    <w:p w14:paraId="5AAA41A7"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2B216E">
        <w:rPr>
          <w:rFonts w:cs="Times New Roman"/>
          <w:b/>
        </w:rPr>
        <w:t>不保密</w:t>
      </w:r>
      <w:r w:rsidRPr="0051650E">
        <w:rPr>
          <w:rFonts w:cs="Times New Roman"/>
        </w:rPr>
        <w:t>□</w:t>
      </w:r>
      <w:r w:rsidRPr="0051650E">
        <w:rPr>
          <w:rFonts w:cs="Times New Roman"/>
        </w:rPr>
        <w:t>。</w:t>
      </w:r>
    </w:p>
    <w:p w14:paraId="50A5891F" w14:textId="77777777" w:rsidR="007F5AF7" w:rsidRPr="0051650E" w:rsidRDefault="007F5AF7" w:rsidP="0051650E">
      <w:pPr>
        <w:pStyle w:val="BodyTextIndent2"/>
        <w:widowControl w:val="0"/>
        <w:spacing w:line="360" w:lineRule="auto"/>
        <w:rPr>
          <w:rFonts w:cs="Times New Roman"/>
        </w:rPr>
      </w:pPr>
      <w:r w:rsidRPr="0051650E">
        <w:rPr>
          <w:rFonts w:cs="Times New Roman"/>
        </w:rPr>
        <w:t>（请在以上方框内打</w:t>
      </w:r>
      <w:r w:rsidRPr="0051650E">
        <w:rPr>
          <w:rFonts w:cs="Times New Roman"/>
        </w:rPr>
        <w:t>“√”</w:t>
      </w:r>
      <w:r w:rsidRPr="0051650E">
        <w:rPr>
          <w:rFonts w:cs="Times New Roman"/>
        </w:rPr>
        <w:t>）</w:t>
      </w:r>
    </w:p>
    <w:p w14:paraId="798A41DA" w14:textId="77777777" w:rsidR="007F5AF7" w:rsidRPr="00F73E58" w:rsidRDefault="007F5AF7" w:rsidP="006F13B3"/>
    <w:p w14:paraId="480D2EFF" w14:textId="77777777" w:rsidR="007F5AF7" w:rsidRPr="00F73E58" w:rsidRDefault="007F5AF7" w:rsidP="006F13B3"/>
    <w:p w14:paraId="3CD0CE92" w14:textId="77777777" w:rsidR="007F5AF7" w:rsidRPr="00F73E58" w:rsidRDefault="007F5AF7" w:rsidP="006F13B3"/>
    <w:p w14:paraId="31917A07" w14:textId="77777777" w:rsidR="007F5AF7" w:rsidRPr="00F73E58" w:rsidRDefault="007F5AF7" w:rsidP="006F13B3"/>
    <w:p w14:paraId="350320DB" w14:textId="77777777" w:rsidR="007F5AF7" w:rsidRPr="00F73E58" w:rsidRDefault="007F5AF7" w:rsidP="006F13B3"/>
    <w:p w14:paraId="541041E1" w14:textId="77777777" w:rsidR="007F5AF7" w:rsidRPr="00F73E58" w:rsidRDefault="007F5AF7" w:rsidP="006F13B3">
      <w:r w:rsidRPr="00F73E58">
        <w:t>学位论文作者签名：</w:t>
      </w:r>
      <w:r w:rsidRPr="00F73E58">
        <w:t xml:space="preserve">               </w:t>
      </w:r>
      <w:r w:rsidRPr="00F73E58">
        <w:t>指导教师签名：</w:t>
      </w:r>
    </w:p>
    <w:p w14:paraId="0EBC4A27" w14:textId="77777777" w:rsidR="007F5AF7" w:rsidRPr="00F73E58" w:rsidRDefault="007F5AF7" w:rsidP="006F13B3"/>
    <w:p w14:paraId="687585D8" w14:textId="77777777" w:rsidR="007F5AF7" w:rsidRPr="00F73E58" w:rsidRDefault="007F5AF7" w:rsidP="006F13B3">
      <w:r w:rsidRPr="00F73E58">
        <w:t>日期：</w:t>
      </w:r>
      <w:r w:rsidRPr="00F73E58">
        <w:t xml:space="preserve">    </w:t>
      </w:r>
      <w:r w:rsidRPr="00F73E58">
        <w:t>年</w:t>
      </w:r>
      <w:r w:rsidRPr="00F73E58">
        <w:t xml:space="preserve">   </w:t>
      </w:r>
      <w:r w:rsidRPr="00F73E58">
        <w:t>月</w:t>
      </w:r>
      <w:r w:rsidRPr="00F73E58">
        <w:t xml:space="preserve">   </w:t>
      </w:r>
      <w:r w:rsidRPr="00F73E58">
        <w:t>日</w:t>
      </w:r>
      <w:r w:rsidRPr="00F73E58">
        <w:t xml:space="preserve">            </w:t>
      </w:r>
      <w:r w:rsidRPr="00F73E58">
        <w:t>日期：</w:t>
      </w:r>
      <w:r w:rsidRPr="00F73E58">
        <w:t xml:space="preserve">    </w:t>
      </w:r>
      <w:r w:rsidRPr="00F73E58">
        <w:t>年</w:t>
      </w:r>
      <w:r w:rsidRPr="00F73E58">
        <w:t xml:space="preserve">   </w:t>
      </w:r>
      <w:r w:rsidRPr="00F73E58">
        <w:t>月</w:t>
      </w:r>
      <w:r w:rsidRPr="00F73E58">
        <w:t xml:space="preserve">   </w:t>
      </w:r>
      <w:r w:rsidRPr="00F73E58">
        <w:t>日</w:t>
      </w:r>
    </w:p>
    <w:p w14:paraId="7F9C9AD6" w14:textId="77777777" w:rsidR="007F5AF7" w:rsidRPr="00F73E58" w:rsidRDefault="007F5AF7" w:rsidP="006F13B3"/>
    <w:p w14:paraId="35ED0F1C" w14:textId="77777777" w:rsidR="00926F46" w:rsidRPr="00F73E58" w:rsidRDefault="00926F46" w:rsidP="006F13B3">
      <w:pPr>
        <w:pStyle w:val="-7"/>
        <w:rPr>
          <w:rFonts w:eastAsia="SimSun"/>
        </w:rPr>
        <w:sectPr w:rsidR="00926F46" w:rsidRPr="00F73E58" w:rsidSect="004F2961">
          <w:headerReference w:type="default" r:id="rId9"/>
          <w:footerReference w:type="default" r:id="rId10"/>
          <w:endnotePr>
            <w:numFmt w:val="decimal"/>
          </w:endnotePr>
          <w:pgSz w:w="11906" w:h="16838" w:code="9"/>
          <w:pgMar w:top="1985" w:right="1588" w:bottom="2268" w:left="1588" w:header="1418" w:footer="1701" w:gutter="284"/>
          <w:pgNumType w:fmt="upperRoman" w:start="1"/>
          <w:cols w:space="425"/>
          <w:noEndnote/>
          <w:docGrid w:linePitch="395"/>
        </w:sectPr>
      </w:pPr>
      <w:bookmarkStart w:id="1" w:name="_Toc85554914"/>
      <w:bookmarkStart w:id="2" w:name="_Toc85561533"/>
      <w:bookmarkStart w:id="3" w:name="_Toc85901080"/>
    </w:p>
    <w:p w14:paraId="62697951" w14:textId="77777777" w:rsidR="009E28A7" w:rsidRPr="004401AA" w:rsidRDefault="009E28A7" w:rsidP="006F13B3">
      <w:pPr>
        <w:pStyle w:val="a"/>
        <w:rPr>
          <w:rFonts w:ascii="Times New Roman" w:hAnsi="Times New Roman" w:cs="Times New Roman"/>
        </w:rPr>
      </w:pPr>
      <w:bookmarkStart w:id="4" w:name="_Toc251145350"/>
      <w:bookmarkStart w:id="5" w:name="_Toc251145514"/>
      <w:bookmarkStart w:id="6" w:name="_Toc251162499"/>
      <w:bookmarkStart w:id="7" w:name="_Toc251338634"/>
      <w:bookmarkStart w:id="8" w:name="_Toc251338721"/>
      <w:bookmarkStart w:id="9" w:name="_Toc251346980"/>
      <w:bookmarkStart w:id="10" w:name="_Toc251590706"/>
      <w:bookmarkStart w:id="11" w:name="_Toc479949690"/>
      <w:r w:rsidRPr="004401AA">
        <w:rPr>
          <w:rFonts w:ascii="Times New Roman" w:hAnsi="Times New Roman" w:cs="Times New Roman"/>
        </w:rPr>
        <w:lastRenderedPageBreak/>
        <w:t>水稻中</w:t>
      </w:r>
      <w:r w:rsidRPr="004401AA">
        <w:rPr>
          <w:rFonts w:ascii="Times New Roman" w:hAnsi="Times New Roman" w:cs="Times New Roman"/>
        </w:rPr>
        <w:t>microRNA</w:t>
      </w:r>
      <w:r w:rsidRPr="004401AA">
        <w:rPr>
          <w:rFonts w:ascii="Times New Roman" w:hAnsi="Times New Roman" w:cs="Times New Roman"/>
        </w:rPr>
        <w:t>介导的基因沉默相关</w:t>
      </w:r>
      <w:r w:rsidRPr="004401AA">
        <w:rPr>
          <w:rFonts w:ascii="Times New Roman" w:hAnsi="Times New Roman" w:cs="Times New Roman"/>
        </w:rPr>
        <w:t>SNP</w:t>
      </w:r>
      <w:r w:rsidRPr="004401AA">
        <w:rPr>
          <w:rFonts w:ascii="Times New Roman" w:hAnsi="Times New Roman" w:cs="Times New Roman"/>
        </w:rPr>
        <w:t>的研究</w:t>
      </w:r>
      <w:bookmarkEnd w:id="11"/>
    </w:p>
    <w:p w14:paraId="035FF198" w14:textId="77777777" w:rsidR="00AA27B3" w:rsidRPr="00F73E58" w:rsidRDefault="003C17D3" w:rsidP="006F13B3">
      <w:pPr>
        <w:pStyle w:val="a8"/>
      </w:pPr>
      <w:bookmarkStart w:id="12" w:name="_Toc479949691"/>
      <w:r w:rsidRPr="00F73E58">
        <w:t>摘</w:t>
      </w:r>
      <w:r w:rsidRPr="00F73E58">
        <w:t xml:space="preserve"> </w:t>
      </w:r>
      <w:r w:rsidRPr="00F73E58">
        <w:t>要</w:t>
      </w:r>
      <w:bookmarkEnd w:id="1"/>
      <w:bookmarkEnd w:id="2"/>
      <w:bookmarkEnd w:id="3"/>
      <w:bookmarkEnd w:id="4"/>
      <w:bookmarkEnd w:id="5"/>
      <w:bookmarkEnd w:id="6"/>
      <w:bookmarkEnd w:id="7"/>
      <w:bookmarkEnd w:id="8"/>
      <w:bookmarkEnd w:id="9"/>
      <w:bookmarkEnd w:id="10"/>
      <w:bookmarkEnd w:id="12"/>
    </w:p>
    <w:p w14:paraId="12C40D8B" w14:textId="77777777" w:rsidR="001316BB" w:rsidRPr="00F73E58" w:rsidRDefault="001316BB" w:rsidP="004E682E">
      <w:pPr>
        <w:pStyle w:val="a0"/>
      </w:pPr>
    </w:p>
    <w:p w14:paraId="5E326F3B" w14:textId="2084A369" w:rsidR="00F53B1A" w:rsidRPr="00A00E9E" w:rsidRDefault="009E28A7" w:rsidP="004E682E">
      <w:pPr>
        <w:pStyle w:val="a0"/>
      </w:pPr>
      <w:r w:rsidRPr="00515C56">
        <w:t>miRNA</w:t>
      </w:r>
      <w:r w:rsidRPr="00515C56">
        <w:t>是重要的调节因子，在植物的生长发育和抗逆性中扮演不可替代的角色。和</w:t>
      </w:r>
      <w:r w:rsidRPr="00515C56">
        <w:t>miRNA</w:t>
      </w:r>
      <w:r w:rsidRPr="00515C56">
        <w:t>介导的基因沉默相关的单核苷酸多态性</w:t>
      </w:r>
      <w:r w:rsidR="002B216E">
        <w:rPr>
          <w:rFonts w:hint="eastAsia"/>
        </w:rPr>
        <w:t xml:space="preserve"> </w:t>
      </w:r>
      <w:r w:rsidRPr="00515C56">
        <w:t>(SNP)</w:t>
      </w:r>
      <w:r w:rsidRPr="00515C56">
        <w:t>可能导致非常严重的植物农艺性状改变。</w:t>
      </w:r>
      <w:r w:rsidR="00F53B1A">
        <w:rPr>
          <w:rFonts w:hint="eastAsia"/>
        </w:rPr>
        <w:t>但是目前针对</w:t>
      </w:r>
      <w:r w:rsidR="00F53B1A">
        <w:rPr>
          <w:rFonts w:hint="eastAsia"/>
        </w:rPr>
        <w:t>miRNA</w:t>
      </w:r>
      <w:r w:rsidR="00F53B1A">
        <w:rPr>
          <w:rFonts w:hint="eastAsia"/>
        </w:rPr>
        <w:t>相关</w:t>
      </w:r>
      <w:r w:rsidR="00F53B1A">
        <w:rPr>
          <w:rFonts w:hint="eastAsia"/>
        </w:rPr>
        <w:t>SNP</w:t>
      </w:r>
      <w:r w:rsidR="00F53B1A">
        <w:rPr>
          <w:rFonts w:hint="eastAsia"/>
        </w:rPr>
        <w:t>的研究，主要集中在分析</w:t>
      </w:r>
      <w:r w:rsidR="00F53B1A">
        <w:rPr>
          <w:rFonts w:hint="eastAsia"/>
        </w:rPr>
        <w:t>SNP</w:t>
      </w:r>
      <w:r w:rsidR="00F53B1A">
        <w:rPr>
          <w:rFonts w:hint="eastAsia"/>
        </w:rPr>
        <w:t>在</w:t>
      </w:r>
      <w:r w:rsidR="00F53B1A">
        <w:rPr>
          <w:rFonts w:hint="eastAsia"/>
        </w:rPr>
        <w:t>miRNA</w:t>
      </w:r>
      <w:r w:rsidR="00F53B1A">
        <w:rPr>
          <w:rFonts w:hint="eastAsia"/>
        </w:rPr>
        <w:t>上的分布以及</w:t>
      </w:r>
      <w:r w:rsidR="00F53B1A">
        <w:rPr>
          <w:rFonts w:hint="eastAsia"/>
        </w:rPr>
        <w:t>SNP</w:t>
      </w:r>
      <w:r w:rsidR="00F53B1A">
        <w:rPr>
          <w:rFonts w:hint="eastAsia"/>
        </w:rPr>
        <w:t>对</w:t>
      </w:r>
      <w:r w:rsidR="00F53B1A">
        <w:rPr>
          <w:rFonts w:hint="eastAsia"/>
        </w:rPr>
        <w:t>pre-miRNA</w:t>
      </w:r>
      <w:r w:rsidR="00F53B1A">
        <w:rPr>
          <w:rFonts w:hint="eastAsia"/>
        </w:rPr>
        <w:t>二级结构的影响，</w:t>
      </w:r>
      <w:r w:rsidR="00A00E9E">
        <w:rPr>
          <w:rFonts w:hint="eastAsia"/>
        </w:rPr>
        <w:t>但是</w:t>
      </w:r>
      <w:r w:rsidR="00A00E9E">
        <w:rPr>
          <w:rFonts w:hint="eastAsia"/>
        </w:rPr>
        <w:t>SNP</w:t>
      </w:r>
      <w:r w:rsidR="00A00E9E">
        <w:rPr>
          <w:rFonts w:hint="eastAsia"/>
        </w:rPr>
        <w:t>对</w:t>
      </w:r>
      <w:r w:rsidR="00A00E9E">
        <w:rPr>
          <w:rFonts w:hint="eastAsia"/>
        </w:rPr>
        <w:t>miRNA</w:t>
      </w:r>
      <w:r w:rsidR="00A00E9E">
        <w:rPr>
          <w:rFonts w:hint="eastAsia"/>
        </w:rPr>
        <w:t>和靶基因相互作用的影响以及进一步对植物表型</w:t>
      </w:r>
      <w:r w:rsidR="00180B8C">
        <w:rPr>
          <w:rFonts w:hint="eastAsia"/>
        </w:rPr>
        <w:t>的</w:t>
      </w:r>
      <w:r w:rsidR="00A00E9E">
        <w:rPr>
          <w:rFonts w:hint="eastAsia"/>
        </w:rPr>
        <w:t>影响</w:t>
      </w:r>
      <w:r w:rsidR="00180B8C">
        <w:rPr>
          <w:rFonts w:hint="eastAsia"/>
        </w:rPr>
        <w:t>则缺乏相关的报道。</w:t>
      </w:r>
    </w:p>
    <w:p w14:paraId="050B3DCC" w14:textId="5632F579" w:rsidR="004E682E" w:rsidRDefault="004E682E" w:rsidP="004E682E">
      <w:pPr>
        <w:pStyle w:val="a0"/>
      </w:pPr>
      <w:r>
        <w:rPr>
          <w:rFonts w:hint="eastAsia"/>
        </w:rPr>
        <w:t>为了得到水稻</w:t>
      </w:r>
      <w:r>
        <w:rPr>
          <w:rFonts w:hint="eastAsia"/>
        </w:rPr>
        <w:t>miRNA</w:t>
      </w:r>
      <w:r>
        <w:rPr>
          <w:rFonts w:hint="eastAsia"/>
        </w:rPr>
        <w:t>靶基因，</w:t>
      </w:r>
      <w:ins w:id="13" w:author="Thomas Huang" w:date="2017-04-14T14:41:00Z">
        <w:r w:rsidR="009A7364">
          <w:rPr>
            <w:rFonts w:hint="eastAsia"/>
          </w:rPr>
          <w:t>本研究</w:t>
        </w:r>
      </w:ins>
      <w:del w:id="14" w:author="Thomas Huang" w:date="2017-04-14T14:41:00Z">
        <w:r w:rsidDel="009A7364">
          <w:rPr>
            <w:rFonts w:hint="eastAsia"/>
          </w:rPr>
          <w:delText>我们</w:delText>
        </w:r>
      </w:del>
      <w:r>
        <w:rPr>
          <w:rFonts w:hint="eastAsia"/>
        </w:rPr>
        <w:t>用生物信息方法进行预测并且从前人降解组实验中获得了大量</w:t>
      </w:r>
      <w:r>
        <w:rPr>
          <w:rFonts w:hint="eastAsia"/>
        </w:rPr>
        <w:t>miRNA</w:t>
      </w:r>
      <w:r>
        <w:rPr>
          <w:rFonts w:hint="eastAsia"/>
        </w:rPr>
        <w:t>的靶基因；之后为了筛选出其中具有生物相关性的靶基因，我们尝试使用公共数据库中水稻中</w:t>
      </w:r>
      <w:r>
        <w:rPr>
          <w:rFonts w:hint="eastAsia"/>
        </w:rPr>
        <w:t>miRNA</w:t>
      </w:r>
      <w:r>
        <w:rPr>
          <w:rFonts w:hint="eastAsia"/>
        </w:rPr>
        <w:t>和靶基因的表达水平数据，进行表达水平的相关性分析，结果发现降解组验证的靶基因和其</w:t>
      </w:r>
      <w:r>
        <w:rPr>
          <w:rFonts w:hint="eastAsia"/>
        </w:rPr>
        <w:t>miRNA</w:t>
      </w:r>
      <w:r>
        <w:rPr>
          <w:rFonts w:hint="eastAsia"/>
        </w:rPr>
        <w:t>之间并没有严格的负相关性，暗示了</w:t>
      </w:r>
      <w:r>
        <w:rPr>
          <w:rFonts w:hint="eastAsia"/>
        </w:rPr>
        <w:t>miRNA</w:t>
      </w:r>
      <w:r>
        <w:rPr>
          <w:rFonts w:hint="eastAsia"/>
        </w:rPr>
        <w:t>和</w:t>
      </w:r>
      <w:r w:rsidR="00DC7DEF">
        <w:rPr>
          <w:rFonts w:hint="eastAsia"/>
        </w:rPr>
        <w:t>靶基因有很复杂的作用机理，不是绝对的表达量负相关，也说明了</w:t>
      </w:r>
      <w:r w:rsidR="00DC7DEF">
        <w:rPr>
          <w:rFonts w:hint="eastAsia"/>
        </w:rPr>
        <w:t>miRNA</w:t>
      </w:r>
      <w:r>
        <w:rPr>
          <w:rFonts w:hint="eastAsia"/>
        </w:rPr>
        <w:t>靶基因不能通过这种方式进行筛选。</w:t>
      </w:r>
    </w:p>
    <w:p w14:paraId="7475E1A7" w14:textId="38920E14" w:rsidR="004E682E" w:rsidRDefault="00DC7DEF" w:rsidP="004E682E">
      <w:pPr>
        <w:pStyle w:val="a0"/>
      </w:pPr>
      <w:r>
        <w:rPr>
          <w:rFonts w:hint="eastAsia"/>
        </w:rPr>
        <w:t>为了</w:t>
      </w:r>
      <w:r w:rsidR="004E682E">
        <w:rPr>
          <w:rFonts w:hint="eastAsia"/>
        </w:rPr>
        <w:t>了解在</w:t>
      </w:r>
      <w:r w:rsidR="004E682E">
        <w:rPr>
          <w:rFonts w:hint="eastAsia"/>
        </w:rPr>
        <w:t>pre-miRNA</w:t>
      </w:r>
      <w:r w:rsidR="004E682E">
        <w:rPr>
          <w:rFonts w:hint="eastAsia"/>
        </w:rPr>
        <w:t>上的进化压力，</w:t>
      </w:r>
      <w:ins w:id="15" w:author="Thomas Huang" w:date="2017-04-14T14:41:00Z">
        <w:r w:rsidR="009A7364">
          <w:rPr>
            <w:rFonts w:hint="eastAsia"/>
          </w:rPr>
          <w:t>本研究</w:t>
        </w:r>
      </w:ins>
      <w:del w:id="16" w:author="Thomas Huang" w:date="2017-04-14T14:41:00Z">
        <w:r w:rsidR="004E682E" w:rsidDel="009A7364">
          <w:rPr>
            <w:rFonts w:hint="eastAsia"/>
          </w:rPr>
          <w:delText>我们</w:delText>
        </w:r>
      </w:del>
      <w:r w:rsidR="004E682E">
        <w:rPr>
          <w:rFonts w:hint="eastAsia"/>
        </w:rPr>
        <w:t>分析并且对比了</w:t>
      </w:r>
      <w:r w:rsidR="004E682E">
        <w:rPr>
          <w:rFonts w:hint="eastAsia"/>
        </w:rPr>
        <w:t>pre-miRNA</w:t>
      </w:r>
      <w:r w:rsidR="004E682E">
        <w:rPr>
          <w:rFonts w:hint="eastAsia"/>
        </w:rPr>
        <w:t>和外显子以及基因间隔区的</w:t>
      </w:r>
      <w:r w:rsidR="004E682E">
        <w:rPr>
          <w:rFonts w:hint="eastAsia"/>
        </w:rPr>
        <w:t>SNP</w:t>
      </w:r>
      <w:r w:rsidR="004E682E">
        <w:rPr>
          <w:rFonts w:hint="eastAsia"/>
        </w:rPr>
        <w:t>密度的分布，得到的结果是</w:t>
      </w:r>
      <w:r w:rsidR="004E682E">
        <w:rPr>
          <w:rFonts w:hint="eastAsia"/>
        </w:rPr>
        <w:t>pre-miRNA</w:t>
      </w:r>
      <w:r w:rsidR="004E682E">
        <w:rPr>
          <w:rFonts w:hint="eastAsia"/>
        </w:rPr>
        <w:t>上的</w:t>
      </w:r>
      <w:r w:rsidR="004E682E">
        <w:rPr>
          <w:rFonts w:hint="eastAsia"/>
        </w:rPr>
        <w:t>SNP</w:t>
      </w:r>
      <w:r w:rsidR="005A2D32">
        <w:rPr>
          <w:rFonts w:hint="eastAsia"/>
        </w:rPr>
        <w:t>密度比这两者都要低，表明</w:t>
      </w:r>
      <w:r w:rsidR="005A2D32">
        <w:rPr>
          <w:rFonts w:hint="eastAsia"/>
        </w:rPr>
        <w:t>pre-miRNA</w:t>
      </w:r>
      <w:r w:rsidR="005A2D32">
        <w:rPr>
          <w:rFonts w:hint="eastAsia"/>
        </w:rPr>
        <w:t>上有更大的进化压力；而为了</w:t>
      </w:r>
      <w:r w:rsidR="007164F4">
        <w:rPr>
          <w:rFonts w:hint="eastAsia"/>
        </w:rPr>
        <w:t>比较保守</w:t>
      </w:r>
      <w:r w:rsidR="007164F4">
        <w:rPr>
          <w:rFonts w:hint="eastAsia"/>
        </w:rPr>
        <w:t>miRNA</w:t>
      </w:r>
      <w:r w:rsidR="007164F4">
        <w:rPr>
          <w:rFonts w:hint="eastAsia"/>
        </w:rPr>
        <w:t>和非保守</w:t>
      </w:r>
      <w:r w:rsidR="007164F4">
        <w:rPr>
          <w:rFonts w:hint="eastAsia"/>
        </w:rPr>
        <w:t>miRNA</w:t>
      </w:r>
      <w:r w:rsidR="007164F4">
        <w:rPr>
          <w:rFonts w:hint="eastAsia"/>
        </w:rPr>
        <w:t>在进化上的差异，我们分别计算了两者</w:t>
      </w:r>
      <w:r w:rsidR="007164F4">
        <w:rPr>
          <w:rFonts w:hint="eastAsia"/>
        </w:rPr>
        <w:t>pre-miRNA</w:t>
      </w:r>
      <w:r w:rsidR="007164F4">
        <w:rPr>
          <w:rFonts w:hint="eastAsia"/>
        </w:rPr>
        <w:t>上</w:t>
      </w:r>
      <w:r w:rsidR="007164F4">
        <w:rPr>
          <w:rFonts w:hint="eastAsia"/>
        </w:rPr>
        <w:t>SNP</w:t>
      </w:r>
      <w:r w:rsidR="007164F4">
        <w:rPr>
          <w:rFonts w:hint="eastAsia"/>
        </w:rPr>
        <w:t>密度的分析以及两者成熟</w:t>
      </w:r>
      <w:r w:rsidR="007164F4">
        <w:rPr>
          <w:rFonts w:hint="eastAsia"/>
        </w:rPr>
        <w:t>miRNA</w:t>
      </w:r>
      <w:r w:rsidR="007164F4">
        <w:rPr>
          <w:rFonts w:hint="eastAsia"/>
        </w:rPr>
        <w:t>上各点的</w:t>
      </w:r>
      <w:r w:rsidR="007164F4">
        <w:rPr>
          <w:rFonts w:hint="eastAsia"/>
        </w:rPr>
        <w:t>SNP</w:t>
      </w:r>
      <w:r w:rsidR="007164F4">
        <w:rPr>
          <w:rFonts w:hint="eastAsia"/>
        </w:rPr>
        <w:t>频率，结果发现保守</w:t>
      </w:r>
      <w:r w:rsidR="007164F4">
        <w:rPr>
          <w:rFonts w:hint="eastAsia"/>
        </w:rPr>
        <w:t>miRNA</w:t>
      </w:r>
      <w:r w:rsidR="007164F4">
        <w:rPr>
          <w:rFonts w:hint="eastAsia"/>
        </w:rPr>
        <w:t>上</w:t>
      </w:r>
      <w:r w:rsidR="007164F4">
        <w:rPr>
          <w:rFonts w:hint="eastAsia"/>
        </w:rPr>
        <w:t>SNP</w:t>
      </w:r>
      <w:r w:rsidR="007164F4">
        <w:rPr>
          <w:rFonts w:hint="eastAsia"/>
        </w:rPr>
        <w:t>密度比非保守</w:t>
      </w:r>
      <w:r w:rsidR="007164F4">
        <w:rPr>
          <w:rFonts w:hint="eastAsia"/>
        </w:rPr>
        <w:t>miRNA</w:t>
      </w:r>
      <w:r w:rsidR="007164F4">
        <w:rPr>
          <w:rFonts w:hint="eastAsia"/>
        </w:rPr>
        <w:t>密度更低而且两者成熟</w:t>
      </w:r>
      <w:r w:rsidR="007164F4">
        <w:rPr>
          <w:rFonts w:hint="eastAsia"/>
        </w:rPr>
        <w:t>miRNA</w:t>
      </w:r>
      <w:r w:rsidR="007164F4">
        <w:rPr>
          <w:rFonts w:hint="eastAsia"/>
        </w:rPr>
        <w:t>各个位点上</w:t>
      </w:r>
      <w:r w:rsidR="007164F4">
        <w:rPr>
          <w:rFonts w:hint="eastAsia"/>
        </w:rPr>
        <w:t>SNP</w:t>
      </w:r>
      <w:r w:rsidR="007164F4">
        <w:rPr>
          <w:rFonts w:hint="eastAsia"/>
        </w:rPr>
        <w:t>频率的排序也各不相同，这表明保守</w:t>
      </w:r>
      <w:r w:rsidR="007164F4">
        <w:rPr>
          <w:rFonts w:hint="eastAsia"/>
        </w:rPr>
        <w:t>miRNA</w:t>
      </w:r>
      <w:r w:rsidR="007164F4">
        <w:rPr>
          <w:rFonts w:hint="eastAsia"/>
        </w:rPr>
        <w:t>承受了更大的进化压力并且两者之间的作用机理不同。</w:t>
      </w:r>
      <w:r>
        <w:rPr>
          <w:rFonts w:hint="eastAsia"/>
        </w:rPr>
        <w:t>此后，为了分析保守</w:t>
      </w:r>
      <w:r>
        <w:rPr>
          <w:rFonts w:hint="eastAsia"/>
        </w:rPr>
        <w:t>miRNA</w:t>
      </w:r>
      <w:r>
        <w:rPr>
          <w:rFonts w:hint="eastAsia"/>
        </w:rPr>
        <w:t>和其靶基因结合位点的进化相关性，我们计算了两者各位点上</w:t>
      </w:r>
      <w:r>
        <w:rPr>
          <w:rFonts w:hint="eastAsia"/>
        </w:rPr>
        <w:t>SNP</w:t>
      </w:r>
      <w:r>
        <w:rPr>
          <w:rFonts w:hint="eastAsia"/>
        </w:rPr>
        <w:t>频率并且计</w:t>
      </w:r>
      <w:r>
        <w:rPr>
          <w:rFonts w:hint="eastAsia"/>
        </w:rPr>
        <w:lastRenderedPageBreak/>
        <w:t>算了</w:t>
      </w:r>
      <w:r>
        <w:rPr>
          <w:rFonts w:hint="eastAsia"/>
        </w:rPr>
        <w:t>SNP</w:t>
      </w:r>
      <w:r>
        <w:rPr>
          <w:rFonts w:hint="eastAsia"/>
        </w:rPr>
        <w:t>频率的相关性，发现两者的</w:t>
      </w:r>
      <w:r>
        <w:rPr>
          <w:rFonts w:hint="eastAsia"/>
        </w:rPr>
        <w:t>SNP</w:t>
      </w:r>
      <w:r>
        <w:rPr>
          <w:rFonts w:hint="eastAsia"/>
        </w:rPr>
        <w:t>频率之间具有显著的相关性，也暗示了</w:t>
      </w:r>
      <w:r>
        <w:rPr>
          <w:rFonts w:hint="eastAsia"/>
        </w:rPr>
        <w:t>miRNA</w:t>
      </w:r>
      <w:r>
        <w:rPr>
          <w:rFonts w:hint="eastAsia"/>
        </w:rPr>
        <w:t>和靶基因之间存在的共同进化关系。</w:t>
      </w:r>
    </w:p>
    <w:p w14:paraId="7A742F11" w14:textId="14F93C7C" w:rsidR="007E0931" w:rsidRDefault="007E0931" w:rsidP="004E682E">
      <w:pPr>
        <w:pStyle w:val="a0"/>
      </w:pPr>
      <w:r>
        <w:rPr>
          <w:rFonts w:hint="eastAsia"/>
        </w:rPr>
        <w:t>为了分析</w:t>
      </w:r>
      <w:r>
        <w:rPr>
          <w:rFonts w:hint="eastAsia"/>
        </w:rPr>
        <w:t>SNP</w:t>
      </w:r>
      <w:r>
        <w:rPr>
          <w:rFonts w:hint="eastAsia"/>
        </w:rPr>
        <w:t>对于</w:t>
      </w:r>
      <w:r>
        <w:rPr>
          <w:rFonts w:hint="eastAsia"/>
        </w:rPr>
        <w:t>pre-miRNA</w:t>
      </w:r>
      <w:r>
        <w:rPr>
          <w:rFonts w:hint="eastAsia"/>
        </w:rPr>
        <w:t>二级结构及其稳定性的影响</w:t>
      </w:r>
      <w:r w:rsidR="00B11B39">
        <w:rPr>
          <w:rFonts w:hint="eastAsia"/>
        </w:rPr>
        <w:t>，</w:t>
      </w:r>
      <w:ins w:id="17" w:author="Thomas Huang" w:date="2017-04-14T14:41:00Z">
        <w:r w:rsidR="009A7364">
          <w:rPr>
            <w:rFonts w:hint="eastAsia"/>
          </w:rPr>
          <w:t>本研究</w:t>
        </w:r>
      </w:ins>
      <w:del w:id="18" w:author="Thomas Huang" w:date="2017-04-14T14:41:00Z">
        <w:r w:rsidR="00B11B39" w:rsidDel="009A7364">
          <w:rPr>
            <w:rFonts w:hint="eastAsia"/>
          </w:rPr>
          <w:delText>我们</w:delText>
        </w:r>
      </w:del>
      <w:r w:rsidR="000267E6">
        <w:rPr>
          <w:rFonts w:hint="eastAsia"/>
        </w:rPr>
        <w:t>对水稻中所有</w:t>
      </w:r>
      <w:r w:rsidR="000267E6">
        <w:rPr>
          <w:rFonts w:hint="eastAsia"/>
        </w:rPr>
        <w:t>pre-miRNA</w:t>
      </w:r>
      <w:r w:rsidR="000267E6">
        <w:rPr>
          <w:rFonts w:hint="eastAsia"/>
        </w:rPr>
        <w:t>二级结构进行了预测，并且计算相应的自由能，然后再对有</w:t>
      </w:r>
      <w:r w:rsidR="000267E6">
        <w:rPr>
          <w:rFonts w:hint="eastAsia"/>
        </w:rPr>
        <w:t>SNP</w:t>
      </w:r>
      <w:r w:rsidR="000267E6">
        <w:rPr>
          <w:rFonts w:hint="eastAsia"/>
        </w:rPr>
        <w:t>造成突变的</w:t>
      </w:r>
      <w:r w:rsidR="000267E6">
        <w:rPr>
          <w:rFonts w:hint="eastAsia"/>
        </w:rPr>
        <w:t>pre-miRNA</w:t>
      </w:r>
      <w:r w:rsidR="000267E6">
        <w:rPr>
          <w:rFonts w:hint="eastAsia"/>
        </w:rPr>
        <w:t>进行预测以及计算自由能，发现</w:t>
      </w:r>
      <w:r w:rsidR="00EC3FEB">
        <w:rPr>
          <w:rFonts w:hint="eastAsia"/>
        </w:rPr>
        <w:t>超过</w:t>
      </w:r>
      <w:r w:rsidR="00EC3FEB">
        <w:rPr>
          <w:rFonts w:hint="eastAsia"/>
        </w:rPr>
        <w:t>90%</w:t>
      </w:r>
      <w:r w:rsidR="00EC3FEB">
        <w:rPr>
          <w:rFonts w:hint="eastAsia"/>
        </w:rPr>
        <w:t>的</w:t>
      </w:r>
      <w:r w:rsidR="00EC3FEB">
        <w:rPr>
          <w:rFonts w:hint="eastAsia"/>
        </w:rPr>
        <w:t>pre-miRNA</w:t>
      </w:r>
      <w:r w:rsidR="00EC3FEB">
        <w:rPr>
          <w:rFonts w:hint="eastAsia"/>
        </w:rPr>
        <w:t>在不同的品系中的能量变化超过能够影响成熟</w:t>
      </w:r>
      <w:r w:rsidR="00EC3FEB">
        <w:rPr>
          <w:rFonts w:hint="eastAsia"/>
        </w:rPr>
        <w:t>miRNA</w:t>
      </w:r>
      <w:r w:rsidR="00EC3FEB">
        <w:rPr>
          <w:rFonts w:hint="eastAsia"/>
        </w:rPr>
        <w:t>生成的阈值，</w:t>
      </w:r>
      <w:r w:rsidR="00E81100">
        <w:rPr>
          <w:rFonts w:hint="eastAsia"/>
        </w:rPr>
        <w:t>并且超过</w:t>
      </w:r>
      <w:r w:rsidR="00E81100">
        <w:rPr>
          <w:rFonts w:hint="eastAsia"/>
        </w:rPr>
        <w:t>70%</w:t>
      </w:r>
      <w:r w:rsidR="00E81100">
        <w:rPr>
          <w:rFonts w:hint="eastAsia"/>
        </w:rPr>
        <w:t>的保守</w:t>
      </w:r>
      <w:r w:rsidR="00E81100">
        <w:rPr>
          <w:rFonts w:hint="eastAsia"/>
        </w:rPr>
        <w:t>pre-miRNA</w:t>
      </w:r>
      <w:r w:rsidR="00E81100">
        <w:rPr>
          <w:rFonts w:hint="eastAsia"/>
        </w:rPr>
        <w:t>在不同的品系中的能量变化超过阈值。</w:t>
      </w:r>
      <w:r w:rsidR="00EC3FEB">
        <w:rPr>
          <w:rFonts w:hint="eastAsia"/>
        </w:rPr>
        <w:t>这表明了在水稻品系中</w:t>
      </w:r>
      <w:r w:rsidR="00EC3FEB">
        <w:rPr>
          <w:rFonts w:hint="eastAsia"/>
        </w:rPr>
        <w:t>miRNA</w:t>
      </w:r>
      <w:r w:rsidR="00EC3FEB">
        <w:rPr>
          <w:rFonts w:hint="eastAsia"/>
        </w:rPr>
        <w:t>的调节有很大的差异性。</w:t>
      </w:r>
    </w:p>
    <w:p w14:paraId="28FDA685" w14:textId="474AA06C" w:rsidR="00EC3FEB" w:rsidRPr="00E81100" w:rsidRDefault="00642FA1" w:rsidP="004E682E">
      <w:pPr>
        <w:pStyle w:val="a0"/>
      </w:pPr>
      <w:r>
        <w:rPr>
          <w:rFonts w:hint="eastAsia"/>
        </w:rPr>
        <w:t>而为了研究</w:t>
      </w:r>
      <w:r>
        <w:rPr>
          <w:rFonts w:hint="eastAsia"/>
        </w:rPr>
        <w:t>SNP</w:t>
      </w:r>
      <w:r>
        <w:rPr>
          <w:rFonts w:hint="eastAsia"/>
        </w:rPr>
        <w:t>对</w:t>
      </w:r>
      <w:r>
        <w:rPr>
          <w:rFonts w:hint="eastAsia"/>
        </w:rPr>
        <w:t>miRNA</w:t>
      </w:r>
      <w:r>
        <w:rPr>
          <w:rFonts w:hint="eastAsia"/>
        </w:rPr>
        <w:t>和靶基因相互作用的影响，</w:t>
      </w:r>
      <w:ins w:id="19" w:author="Thomas Huang" w:date="2017-04-14T14:41:00Z">
        <w:r w:rsidR="009A7364">
          <w:rPr>
            <w:rFonts w:hint="eastAsia"/>
          </w:rPr>
          <w:t>本研究</w:t>
        </w:r>
      </w:ins>
      <w:commentRangeStart w:id="20"/>
      <w:del w:id="21" w:author="Thomas Huang" w:date="2017-04-14T14:41:00Z">
        <w:r w:rsidDel="009A7364">
          <w:rPr>
            <w:rFonts w:hint="eastAsia"/>
          </w:rPr>
          <w:delText>我们</w:delText>
        </w:r>
        <w:commentRangeEnd w:id="20"/>
        <w:r w:rsidR="00144407" w:rsidDel="009A7364">
          <w:rPr>
            <w:rStyle w:val="CommentReference"/>
          </w:rPr>
          <w:commentReference w:id="20"/>
        </w:r>
        <w:r w:rsidDel="009A7364">
          <w:rPr>
            <w:rFonts w:hint="eastAsia"/>
          </w:rPr>
          <w:delText>将</w:delText>
        </w:r>
      </w:del>
      <w:r>
        <w:rPr>
          <w:rFonts w:hint="eastAsia"/>
        </w:rPr>
        <w:t>单倍型分析方法拓展成联合互补模式分析，并且应用在所有的保守</w:t>
      </w:r>
      <w:r>
        <w:rPr>
          <w:rFonts w:hint="eastAsia"/>
        </w:rPr>
        <w:t>miRNA</w:t>
      </w:r>
      <w:r>
        <w:rPr>
          <w:rFonts w:hint="eastAsia"/>
        </w:rPr>
        <w:t>以及靶基因上。发现了在</w:t>
      </w:r>
      <w:r>
        <w:rPr>
          <w:rFonts w:hint="eastAsia"/>
        </w:rPr>
        <w:t>osa-miR818</w:t>
      </w:r>
      <w:r>
        <w:rPr>
          <w:rFonts w:hint="eastAsia"/>
        </w:rPr>
        <w:t>家族出现互补性恢复现象，暗示了</w:t>
      </w:r>
      <w:r>
        <w:rPr>
          <w:rFonts w:hint="eastAsia"/>
        </w:rPr>
        <w:t>miRNA</w:t>
      </w:r>
      <w:r>
        <w:rPr>
          <w:rFonts w:hint="eastAsia"/>
        </w:rPr>
        <w:t>和靶基因之间存在</w:t>
      </w:r>
      <w:r w:rsidR="00A34125">
        <w:rPr>
          <w:rFonts w:hint="eastAsia"/>
        </w:rPr>
        <w:t>共同进化的现象。最后为了研究这些影响和水稻表型差异之间的关联，我们重点研究了保守</w:t>
      </w:r>
      <w:r w:rsidR="00A34125">
        <w:rPr>
          <w:rFonts w:hint="eastAsia"/>
        </w:rPr>
        <w:t>miRNA</w:t>
      </w:r>
      <w:r w:rsidR="00A34125">
        <w:rPr>
          <w:rFonts w:hint="eastAsia"/>
        </w:rPr>
        <w:t>的携带</w:t>
      </w:r>
      <w:r w:rsidR="00A34125">
        <w:rPr>
          <w:rFonts w:hint="eastAsia"/>
        </w:rPr>
        <w:t>SNP</w:t>
      </w:r>
      <w:r w:rsidR="00A34125">
        <w:rPr>
          <w:rFonts w:hint="eastAsia"/>
        </w:rPr>
        <w:t>的靶基因结合位点，找到了</w:t>
      </w:r>
      <w:r w:rsidR="00E81100">
        <w:rPr>
          <w:rFonts w:hint="eastAsia"/>
        </w:rPr>
        <w:t>7</w:t>
      </w:r>
      <w:r w:rsidR="00E81100">
        <w:rPr>
          <w:rFonts w:hint="eastAsia"/>
        </w:rPr>
        <w:t>个靶基因上携带有总共</w:t>
      </w:r>
      <w:r w:rsidR="00E81100">
        <w:rPr>
          <w:rFonts w:hint="eastAsia"/>
        </w:rPr>
        <w:t>9</w:t>
      </w:r>
      <w:r w:rsidR="00E81100">
        <w:rPr>
          <w:rFonts w:hint="eastAsia"/>
        </w:rPr>
        <w:t>个</w:t>
      </w:r>
      <w:r w:rsidR="00E81100">
        <w:rPr>
          <w:rFonts w:hint="eastAsia"/>
        </w:rPr>
        <w:t>SNP</w:t>
      </w:r>
      <w:r w:rsidR="00E81100">
        <w:rPr>
          <w:rFonts w:hint="eastAsia"/>
        </w:rPr>
        <w:t>，而且其中有两个</w:t>
      </w:r>
      <w:r w:rsidR="00E81100">
        <w:rPr>
          <w:rFonts w:hint="eastAsia"/>
        </w:rPr>
        <w:t>SNP</w:t>
      </w:r>
      <w:r w:rsidR="00E81100">
        <w:rPr>
          <w:rFonts w:hint="eastAsia"/>
        </w:rPr>
        <w:t>可能会很大的影响到</w:t>
      </w:r>
      <w:r w:rsidR="00E81100">
        <w:rPr>
          <w:rFonts w:hint="eastAsia"/>
        </w:rPr>
        <w:t>miRNA</w:t>
      </w:r>
      <w:r w:rsidR="00E81100">
        <w:rPr>
          <w:rFonts w:hint="eastAsia"/>
        </w:rPr>
        <w:t>对靶基因的调控。</w:t>
      </w:r>
      <w:r w:rsidR="00DE1186">
        <w:rPr>
          <w:rFonts w:hint="eastAsia"/>
        </w:rPr>
        <w:t>同时，我们也比较了</w:t>
      </w:r>
      <w:r w:rsidR="00AD49E5">
        <w:rPr>
          <w:rFonts w:hint="eastAsia"/>
        </w:rPr>
        <w:t>在</w:t>
      </w:r>
      <w:r w:rsidR="00AD49E5">
        <w:rPr>
          <w:rFonts w:hint="eastAsia"/>
        </w:rPr>
        <w:t>3000</w:t>
      </w:r>
      <w:r w:rsidR="00AD49E5">
        <w:rPr>
          <w:rFonts w:hint="eastAsia"/>
        </w:rPr>
        <w:t>种水稻品系中，针对这两个</w:t>
      </w:r>
      <w:r w:rsidR="00AD49E5">
        <w:rPr>
          <w:rFonts w:hint="eastAsia"/>
        </w:rPr>
        <w:t>SNP</w:t>
      </w:r>
      <w:r w:rsidR="00AD49E5">
        <w:rPr>
          <w:rFonts w:hint="eastAsia"/>
        </w:rPr>
        <w:t>不同基因型的水稻之间相关表型之间的差异，但是并没有发现非常显著的表型差异，这有可能是表型的多基因控制所造成的。</w:t>
      </w:r>
    </w:p>
    <w:p w14:paraId="1CAF451B" w14:textId="561F0DF5" w:rsidR="009E28A7" w:rsidRPr="008F5A49" w:rsidRDefault="00E24FB3" w:rsidP="004E682E">
      <w:pPr>
        <w:pStyle w:val="a0"/>
      </w:pPr>
      <w:r>
        <w:rPr>
          <w:rFonts w:hint="eastAsia"/>
        </w:rPr>
        <w:t>综上研究</w:t>
      </w:r>
      <w:r w:rsidR="008F5A49">
        <w:rPr>
          <w:rFonts w:hint="eastAsia"/>
        </w:rPr>
        <w:t>结果，</w:t>
      </w:r>
      <w:r w:rsidR="008F5A49">
        <w:rPr>
          <w:rFonts w:hint="eastAsia"/>
        </w:rPr>
        <w:t>SNP</w:t>
      </w:r>
      <w:r w:rsidR="008F5A49">
        <w:rPr>
          <w:rFonts w:hint="eastAsia"/>
        </w:rPr>
        <w:t>是一个很好的研究</w:t>
      </w:r>
      <w:r w:rsidR="008F5A49">
        <w:rPr>
          <w:rFonts w:hint="eastAsia"/>
        </w:rPr>
        <w:t>miRNA</w:t>
      </w:r>
      <w:r w:rsidR="008F5A49">
        <w:rPr>
          <w:rFonts w:hint="eastAsia"/>
        </w:rPr>
        <w:t>进化压力的指标，并且在多阶段都对</w:t>
      </w:r>
      <w:r w:rsidR="008F5A49">
        <w:rPr>
          <w:rFonts w:hint="eastAsia"/>
        </w:rPr>
        <w:t>miRNA</w:t>
      </w:r>
      <w:r w:rsidR="008F5A49">
        <w:rPr>
          <w:rFonts w:hint="eastAsia"/>
        </w:rPr>
        <w:t>介导的基因沉默产生影响，包括</w:t>
      </w:r>
      <w:r w:rsidR="008F5A49">
        <w:rPr>
          <w:rFonts w:hint="eastAsia"/>
        </w:rPr>
        <w:t>pre-miRNA</w:t>
      </w:r>
      <w:r w:rsidR="008F5A49">
        <w:rPr>
          <w:rFonts w:hint="eastAsia"/>
        </w:rPr>
        <w:t>二级结构、成熟</w:t>
      </w:r>
      <w:r w:rsidR="008F5A49">
        <w:rPr>
          <w:rFonts w:hint="eastAsia"/>
        </w:rPr>
        <w:t>miRNA</w:t>
      </w:r>
      <w:r w:rsidR="008F5A49">
        <w:rPr>
          <w:rFonts w:hint="eastAsia"/>
        </w:rPr>
        <w:t>和靶基因结合位点碱基序列以及</w:t>
      </w:r>
      <w:r w:rsidR="008F5A49">
        <w:rPr>
          <w:rFonts w:hint="eastAsia"/>
        </w:rPr>
        <w:t>miRNA</w:t>
      </w:r>
      <w:r w:rsidR="008F5A49">
        <w:rPr>
          <w:rFonts w:hint="eastAsia"/>
        </w:rPr>
        <w:t>和靶基因的结合。</w:t>
      </w:r>
      <w:r w:rsidR="008F5A49" w:rsidRPr="008F5A49">
        <w:rPr>
          <w:rFonts w:hint="eastAsia"/>
        </w:rPr>
        <w:t>这些发现对于更好的理解和研究</w:t>
      </w:r>
      <w:r w:rsidR="008F5A49" w:rsidRPr="008F5A49">
        <w:rPr>
          <w:rFonts w:hint="eastAsia"/>
        </w:rPr>
        <w:t>SNP</w:t>
      </w:r>
      <w:r w:rsidR="008F5A49" w:rsidRPr="008F5A49">
        <w:rPr>
          <w:rFonts w:hint="eastAsia"/>
        </w:rPr>
        <w:t>如何影响到</w:t>
      </w:r>
      <w:r w:rsidR="008F5A49" w:rsidRPr="008F5A49">
        <w:rPr>
          <w:rFonts w:hint="eastAsia"/>
        </w:rPr>
        <w:t>miRNA</w:t>
      </w:r>
      <w:r w:rsidR="008F5A49" w:rsidRPr="008F5A49">
        <w:rPr>
          <w:rFonts w:hint="eastAsia"/>
        </w:rPr>
        <w:t>介导的调节以及这些变异如何进一步对</w:t>
      </w:r>
      <w:r w:rsidR="008F5A49" w:rsidRPr="008F5A49">
        <w:rPr>
          <w:rFonts w:hint="eastAsia"/>
        </w:rPr>
        <w:t>miRNA</w:t>
      </w:r>
      <w:r w:rsidR="008F5A49" w:rsidRPr="008F5A49">
        <w:rPr>
          <w:rFonts w:hint="eastAsia"/>
        </w:rPr>
        <w:t>调控的植物表型影响，具有很重要的意义。</w:t>
      </w:r>
    </w:p>
    <w:p w14:paraId="0AFAE1E5" w14:textId="77777777" w:rsidR="006C6FD9" w:rsidRPr="00F73E58" w:rsidRDefault="003C17D3" w:rsidP="006F13B3">
      <w:pPr>
        <w:sectPr w:rsidR="006C6FD9" w:rsidRPr="00F73E58" w:rsidSect="004F2961">
          <w:headerReference w:type="default" r:id="rId13"/>
          <w:footerReference w:type="default" r:id="rId14"/>
          <w:endnotePr>
            <w:numFmt w:val="decimal"/>
          </w:endnotePr>
          <w:pgSz w:w="11906" w:h="16838" w:code="9"/>
          <w:pgMar w:top="1985" w:right="1588" w:bottom="2268" w:left="1588" w:header="1418" w:footer="1701" w:gutter="284"/>
          <w:pgNumType w:fmt="upperRoman" w:start="1"/>
          <w:cols w:space="425"/>
          <w:noEndnote/>
          <w:docGrid w:linePitch="395"/>
        </w:sectPr>
      </w:pPr>
      <w:r w:rsidRPr="002A3B38">
        <w:rPr>
          <w:rStyle w:val="a1"/>
          <w:rFonts w:ascii="Times New Roman" w:eastAsia="SimSun" w:hAnsi="Times New Roman"/>
          <w:b/>
        </w:rPr>
        <w:t>关键词</w:t>
      </w:r>
      <w:r w:rsidRPr="00F73E58">
        <w:rPr>
          <w:rStyle w:val="a1"/>
          <w:rFonts w:ascii="Times New Roman" w:eastAsia="SimSun" w:hAnsi="Times New Roman"/>
        </w:rPr>
        <w:t>：</w:t>
      </w:r>
      <w:r w:rsidR="009E28A7" w:rsidRPr="00F73E58">
        <w:rPr>
          <w:rStyle w:val="Char"/>
          <w:rFonts w:eastAsia="SimSun"/>
        </w:rPr>
        <w:t>水稻，</w:t>
      </w:r>
      <w:r w:rsidR="009E28A7" w:rsidRPr="00F73E58">
        <w:rPr>
          <w:rStyle w:val="Char"/>
          <w:rFonts w:eastAsia="SimSun"/>
        </w:rPr>
        <w:t>microRNA</w:t>
      </w:r>
      <w:r w:rsidR="009E28A7" w:rsidRPr="00F73E58">
        <w:rPr>
          <w:rStyle w:val="Char"/>
          <w:rFonts w:eastAsia="SimSun"/>
        </w:rPr>
        <w:t>，单核苷酸多态性，互补性，性状改变</w:t>
      </w:r>
    </w:p>
    <w:p w14:paraId="55B8D3CC" w14:textId="77777777" w:rsidR="002975A7" w:rsidRPr="00F73E58" w:rsidRDefault="00EE0978" w:rsidP="002B306D">
      <w:pPr>
        <w:pStyle w:val="ABSTRACT0"/>
        <w:widowControl w:val="0"/>
        <w:spacing w:line="240" w:lineRule="auto"/>
        <w:ind w:firstLine="0"/>
        <w:rPr>
          <w:rStyle w:val="-6"/>
          <w:rFonts w:eastAsia="SimSun"/>
          <w:b/>
          <w:bCs w:val="0"/>
          <w:sz w:val="44"/>
        </w:rPr>
      </w:pPr>
      <w:bookmarkStart w:id="22" w:name="_Toc251145351"/>
      <w:bookmarkStart w:id="23" w:name="_Toc251145515"/>
      <w:bookmarkStart w:id="24" w:name="_Toc251162500"/>
      <w:r w:rsidRPr="00F73E58">
        <w:rPr>
          <w:rFonts w:eastAsia="SimSun"/>
        </w:rPr>
        <w:lastRenderedPageBreak/>
        <w:t xml:space="preserve">     </w:t>
      </w:r>
      <w:r w:rsidR="003F6AFE" w:rsidRPr="002B306D">
        <w:rPr>
          <w:rFonts w:cs="Times New Roman"/>
          <w:kern w:val="2"/>
        </w:rPr>
        <w:t>INVESTIGATION OF SNPS INVOLVED IN RICE MIRNA-MEDIATED GENE SILENCING</w:t>
      </w:r>
    </w:p>
    <w:p w14:paraId="2EA22F7F" w14:textId="77777777" w:rsidR="00637A50" w:rsidRPr="00F73E58" w:rsidRDefault="006C6FD9" w:rsidP="006F13B3">
      <w:pPr>
        <w:pStyle w:val="ABSTRACT"/>
        <w:rPr>
          <w:rFonts w:eastAsia="SimSun"/>
        </w:rPr>
      </w:pPr>
      <w:bookmarkStart w:id="25" w:name="_Toc251338722"/>
      <w:bookmarkStart w:id="26" w:name="_Toc251346981"/>
      <w:bookmarkStart w:id="27" w:name="_Toc251590707"/>
      <w:bookmarkStart w:id="28" w:name="_Toc479949692"/>
      <w:r w:rsidRPr="00F73E58">
        <w:rPr>
          <w:rFonts w:eastAsia="SimSun"/>
        </w:rPr>
        <w:t>ABSTRACT</w:t>
      </w:r>
      <w:bookmarkEnd w:id="22"/>
      <w:bookmarkEnd w:id="23"/>
      <w:bookmarkEnd w:id="24"/>
      <w:bookmarkEnd w:id="25"/>
      <w:bookmarkEnd w:id="26"/>
      <w:bookmarkEnd w:id="27"/>
      <w:bookmarkEnd w:id="28"/>
    </w:p>
    <w:p w14:paraId="1F04F4AE" w14:textId="77777777" w:rsidR="00A96141" w:rsidRPr="00F73E58" w:rsidRDefault="00A96141" w:rsidP="00FC0B5E">
      <w:pPr>
        <w:pStyle w:val="ABTSTRACT"/>
        <w:rPr>
          <w:rFonts w:eastAsia="SimSun"/>
        </w:rPr>
      </w:pPr>
    </w:p>
    <w:p w14:paraId="03DE665F" w14:textId="0860C0D3" w:rsidR="008F5A49" w:rsidRDefault="003F6AFE" w:rsidP="00FC0B5E">
      <w:pPr>
        <w:pStyle w:val="ABTSTRACT"/>
        <w:rPr>
          <w:rFonts w:eastAsia="SimSun"/>
        </w:rPr>
      </w:pPr>
      <w:r w:rsidRPr="00F73E58">
        <w:rPr>
          <w:rFonts w:eastAsia="SimSun"/>
        </w:rPr>
        <w:t>MiRNAs are key regulators and play inevitable role in plant growth, development and stress tolerance. Single nucleotide polymorphisms (SNPs) that are involved in miRNA-mediated gene silencing might cause serious changes to plant agronomic traits.</w:t>
      </w:r>
      <w:r w:rsidR="008F5A49">
        <w:rPr>
          <w:rFonts w:eastAsia="SimSun"/>
        </w:rPr>
        <w:t xml:space="preserve"> But current studies of miRNA-related SNP mainly focus on the distribution of SNPs among miRNA regions as well as the influence on secondary structures of pre-miRNAs induced by SNPs, while the studies of how SNPs could influence the interaction between miRNA and target genes are still lacking.</w:t>
      </w:r>
    </w:p>
    <w:p w14:paraId="0CE6A5DC" w14:textId="5D941F3A" w:rsidR="008F5A49" w:rsidRDefault="008F5A49" w:rsidP="00FC0B5E">
      <w:pPr>
        <w:pStyle w:val="ABTSTRACT"/>
        <w:rPr>
          <w:rFonts w:eastAsia="SimSun"/>
        </w:rPr>
      </w:pPr>
      <w:r>
        <w:rPr>
          <w:rFonts w:eastAsia="SimSun"/>
        </w:rPr>
        <w:t xml:space="preserve">To gain the target genes of rice miRNAs, we adopted both bioinformatic methods and </w:t>
      </w:r>
      <w:r w:rsidR="002F685C">
        <w:rPr>
          <w:rFonts w:eastAsia="SimSun"/>
        </w:rPr>
        <w:t xml:space="preserve">degradome experiments conducted in previous studies, and as for filtering the biological relevant target genes, afterward, we tried to employ the public expression data of both miRNAs and target genes to perform the expression correlation analysis. But the result showed that there was no strict negative expression correlation between miRNAs and degradome validated target genes, and this suggests of the complex functioning mechanism between miRNAs and their regulating genes and </w:t>
      </w:r>
      <w:r w:rsidR="002F685C">
        <w:rPr>
          <w:rFonts w:eastAsia="SimSun" w:hint="eastAsia"/>
        </w:rPr>
        <w:t>that</w:t>
      </w:r>
      <w:r w:rsidR="002F685C">
        <w:rPr>
          <w:rFonts w:eastAsia="SimSun"/>
        </w:rPr>
        <w:t xml:space="preserve"> the negative correlation cannot be applied in biological </w:t>
      </w:r>
      <w:r w:rsidR="00B8486C">
        <w:rPr>
          <w:rFonts w:eastAsia="SimSun"/>
        </w:rPr>
        <w:t>relevancy</w:t>
      </w:r>
      <w:r w:rsidR="002F685C">
        <w:rPr>
          <w:rFonts w:eastAsia="SimSun"/>
        </w:rPr>
        <w:t xml:space="preserve"> filtering.</w:t>
      </w:r>
    </w:p>
    <w:p w14:paraId="1C2B6D03" w14:textId="7B86329F" w:rsidR="00B237CD" w:rsidRDefault="002F685C" w:rsidP="006B2176">
      <w:pPr>
        <w:pStyle w:val="ABTSTRACT"/>
        <w:rPr>
          <w:rFonts w:eastAsia="SimSun"/>
        </w:rPr>
      </w:pPr>
      <w:r>
        <w:rPr>
          <w:rFonts w:eastAsia="SimSun"/>
        </w:rPr>
        <w:t xml:space="preserve">To have a glimpse into the evolutionary pressure on pre-miRNAs, we </w:t>
      </w:r>
      <w:r w:rsidR="00B8486C">
        <w:rPr>
          <w:rFonts w:eastAsia="SimSun"/>
        </w:rPr>
        <w:t>calculated</w:t>
      </w:r>
      <w:r>
        <w:rPr>
          <w:rFonts w:eastAsia="SimSun"/>
        </w:rPr>
        <w:t xml:space="preserve"> and compared the distribution of SNP densities on pre-miRNAs, exons and intergenic regions, and the result showed that pre-miRNA </w:t>
      </w:r>
      <w:r w:rsidR="00B8486C">
        <w:rPr>
          <w:rFonts w:eastAsia="SimSun"/>
        </w:rPr>
        <w:t>has</w:t>
      </w:r>
      <w:r>
        <w:rPr>
          <w:rFonts w:eastAsia="SimSun"/>
        </w:rPr>
        <w:t xml:space="preserve"> relatively smaller SNP density than exons and intergenic regions and further, suggests that pre-miRNAs are under stricter evolutionary selection. And to further compare the evolutionary difference between conserved and non-conserved miRNAs, we calculated and compared the SNP density of pre-</w:t>
      </w:r>
      <w:r>
        <w:rPr>
          <w:rFonts w:eastAsia="SimSun"/>
        </w:rPr>
        <w:lastRenderedPageBreak/>
        <w:t xml:space="preserve">miRNAs of both kinds and the positional SNP frequencies of the mature miRNAs of both kinds, and the results showed that </w:t>
      </w:r>
      <w:r w:rsidR="006B2176">
        <w:rPr>
          <w:rFonts w:eastAsia="SimSun"/>
        </w:rPr>
        <w:t>SNP density in conserved pre-miRNAs was much smaller than that of non-conserved miRNAs and the order of SNP frequencies of positions in mature miRNAs were different between them, and these results indicates the selection pressure on conserved miRNAs are much stricter than on non-conserved ones and the function mechanisms are different among conserved and non-conserved miRNAs. After that, we wanted to examine the relationship of evolution between conserved miRNAs and their target binding sites, and we calculated the SNP frequency on each position of mature miRNA and cognate binding site, and we found the significant correlation of SNP frequencies between mature miRNAs and their binding sites of cognate target genes, and this suggests of the co-evolution between them.</w:t>
      </w:r>
    </w:p>
    <w:p w14:paraId="0935E191" w14:textId="4D39F252" w:rsidR="006B2176" w:rsidRDefault="006B2176" w:rsidP="006B2176">
      <w:pPr>
        <w:pStyle w:val="ABTSTRACT"/>
        <w:rPr>
          <w:rFonts w:eastAsia="SimSun"/>
        </w:rPr>
      </w:pPr>
      <w:r>
        <w:rPr>
          <w:rFonts w:eastAsia="SimSun"/>
        </w:rPr>
        <w:t xml:space="preserve">To analyze the influence of SNPs to the secondary structure and stability of pre-miRNAs, we performed prediction of secondary structure of all rice miRNA precursors, and calculated the free energy in the meantime. And then, we predicted and did calculation for the SNP-mutated pre-miRNAs and compared the results with non-mutated ones. The results showed that over 90% of all pre-miRNAs had their free energy changes exceeding the threshold of minimum energy that would influence the production of mature miRNAs, and also more than 70% of all conserved miRNAs experienced the </w:t>
      </w:r>
      <w:r w:rsidR="00B8486C">
        <w:rPr>
          <w:rFonts w:eastAsia="SimSun"/>
        </w:rPr>
        <w:t>energy</w:t>
      </w:r>
      <w:r w:rsidR="00650F59">
        <w:rPr>
          <w:rFonts w:eastAsia="SimSun"/>
        </w:rPr>
        <w:t xml:space="preserve"> change</w:t>
      </w:r>
      <w:r w:rsidR="0059114C">
        <w:rPr>
          <w:rFonts w:eastAsia="SimSun"/>
        </w:rPr>
        <w:t>s exceeding the threshold among all cultivated rice varieties. This reveals the great difference of miRNA regulation among rice cultivars.</w:t>
      </w:r>
    </w:p>
    <w:p w14:paraId="5E57DEF8" w14:textId="64A9E663" w:rsidR="0059114C" w:rsidRDefault="0059114C" w:rsidP="006B2176">
      <w:pPr>
        <w:pStyle w:val="ABTSTRACT"/>
        <w:rPr>
          <w:rFonts w:eastAsia="SimSun"/>
        </w:rPr>
      </w:pPr>
      <w:r>
        <w:rPr>
          <w:rFonts w:eastAsia="SimSun"/>
        </w:rPr>
        <w:t xml:space="preserve">To study the influence of SNPs to the interaction between miRNAs and target genes, we extended the haplotype analysis into combined complementarity pattern analysis, and applied the method to all conserved miRNAs and their target genes. And we discovered the complementarity recovery phenomenon in osa-miR818 family, and this suggests of the reciprocal influence between miRNAs and their target genes during their evolutions. Finally, to analyze the relationship between influence caused to </w:t>
      </w:r>
      <w:r>
        <w:rPr>
          <w:rFonts w:eastAsia="SimSun"/>
        </w:rPr>
        <w:lastRenderedPageBreak/>
        <w:t xml:space="preserve">their interaction and rice phenotypes, we mainly focused on miRNA binding sites </w:t>
      </w:r>
      <w:r w:rsidR="00B8486C">
        <w:rPr>
          <w:rFonts w:eastAsia="SimSun"/>
        </w:rPr>
        <w:t>carrying</w:t>
      </w:r>
      <w:r>
        <w:rPr>
          <w:rFonts w:eastAsia="SimSun"/>
        </w:rPr>
        <w:t xml:space="preserve"> SNPs targeted by conserved miRNAs, and we found 7 target genes </w:t>
      </w:r>
      <w:r w:rsidR="00B8486C">
        <w:rPr>
          <w:rFonts w:eastAsia="SimSun"/>
        </w:rPr>
        <w:t>carrying</w:t>
      </w:r>
      <w:r>
        <w:rPr>
          <w:rFonts w:eastAsia="SimSun"/>
        </w:rPr>
        <w:t xml:space="preserve"> 9 SNPs, among which 2 of them were predicted potential to bring about great changes to the regulation of cognate miRNAs. In the meantime, we compared the related phenotypes of </w:t>
      </w:r>
      <w:r w:rsidR="00DE04D0">
        <w:rPr>
          <w:rFonts w:eastAsia="SimSun"/>
        </w:rPr>
        <w:t>different rice cultivars concerning these miRNAs, but we didn’t find any apparent differences among them, and this might be explained by the multigene control of plant phenotypes.</w:t>
      </w:r>
    </w:p>
    <w:p w14:paraId="2C873359" w14:textId="2EEBEB07" w:rsidR="00DE04D0" w:rsidRPr="00F73E58" w:rsidRDefault="00DE04D0" w:rsidP="006B2176">
      <w:pPr>
        <w:pStyle w:val="ABTSTRACT"/>
        <w:rPr>
          <w:rFonts w:eastAsia="SimSun"/>
        </w:rPr>
      </w:pPr>
      <w:r>
        <w:rPr>
          <w:rFonts w:eastAsia="SimSun"/>
        </w:rPr>
        <w:t xml:space="preserve">To summarize, SNP is a good indicator of evolutionary pressure of miRNAs, and can induce influences to miRNA-mediated gene silencing at various stages, including pre-miRNA secondary structure, </w:t>
      </w:r>
      <w:r w:rsidR="00E22238">
        <w:rPr>
          <w:rFonts w:eastAsia="SimSun"/>
        </w:rPr>
        <w:t>the sequences of mature miRNAs and binding sites as well as the interaction of miRNA and target genes. These findings would help better understand how SNP could affect the miRNA-mediated gene silencing and how these influences could further induce the miRNA-related plant phenotypes.</w:t>
      </w:r>
    </w:p>
    <w:p w14:paraId="4901CF9A" w14:textId="77777777" w:rsidR="00B237CD" w:rsidRPr="00F73E58" w:rsidRDefault="00B237CD" w:rsidP="00FC0B5E">
      <w:pPr>
        <w:pStyle w:val="ABTSTRACT"/>
        <w:rPr>
          <w:rFonts w:eastAsia="SimSun"/>
        </w:rPr>
      </w:pPr>
    </w:p>
    <w:p w14:paraId="658613AB" w14:textId="77777777" w:rsidR="006E03DE" w:rsidRPr="00F73E58" w:rsidRDefault="00B237CD" w:rsidP="006F13B3">
      <w:pPr>
        <w:rPr>
          <w:rStyle w:val="Keywords"/>
          <w:rFonts w:eastAsia="SimSun"/>
          <w:b w:val="0"/>
        </w:rPr>
      </w:pPr>
      <w:r w:rsidRPr="00F73E58">
        <w:rPr>
          <w:rStyle w:val="Keywords"/>
          <w:rFonts w:eastAsia="SimSun"/>
        </w:rPr>
        <w:t>KEY WORDS</w:t>
      </w:r>
      <w:r w:rsidR="006C6FD9" w:rsidRPr="00F73E58">
        <w:rPr>
          <w:rStyle w:val="Keywords"/>
          <w:rFonts w:eastAsia="SimSun"/>
        </w:rPr>
        <w:t>:</w:t>
      </w:r>
      <w:r w:rsidR="006C6FD9" w:rsidRPr="00F73E58">
        <w:rPr>
          <w:rStyle w:val="Keywords"/>
          <w:rFonts w:eastAsia="SimSun"/>
          <w:b w:val="0"/>
        </w:rPr>
        <w:t xml:space="preserve"> </w:t>
      </w:r>
      <w:r w:rsidR="003F6AFE" w:rsidRPr="00F73E58">
        <w:rPr>
          <w:rStyle w:val="Char"/>
          <w:rFonts w:eastAsia="SimSun"/>
        </w:rPr>
        <w:t>Rice, microRNA, SNP, complementarity, phenotypical change</w:t>
      </w:r>
    </w:p>
    <w:p w14:paraId="63AD8752" w14:textId="77777777" w:rsidR="00B870F9" w:rsidRPr="00F73E58" w:rsidRDefault="00B870F9" w:rsidP="00FC0B5E">
      <w:pPr>
        <w:pStyle w:val="ABTSTRACT"/>
        <w:rPr>
          <w:rFonts w:eastAsia="SimSun"/>
        </w:rPr>
      </w:pPr>
    </w:p>
    <w:p w14:paraId="132D4CD4" w14:textId="77777777" w:rsidR="00B870F9" w:rsidRPr="00F73E58" w:rsidRDefault="00B870F9" w:rsidP="00FC0B5E">
      <w:pPr>
        <w:pStyle w:val="ABTSTRACT"/>
        <w:rPr>
          <w:rFonts w:eastAsia="SimSun"/>
        </w:rPr>
        <w:sectPr w:rsidR="00B870F9"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BE9140B" w14:textId="77777777" w:rsidR="00F302E0" w:rsidRPr="00F73E58" w:rsidRDefault="00B870F9" w:rsidP="006F13B3">
      <w:pPr>
        <w:pStyle w:val="a6"/>
      </w:pPr>
      <w:r w:rsidRPr="00F73E58">
        <w:lastRenderedPageBreak/>
        <w:t>目</w:t>
      </w:r>
      <w:r w:rsidRPr="00F73E58">
        <w:t xml:space="preserve"> </w:t>
      </w:r>
      <w:r w:rsidRPr="00F73E58">
        <w:t>录</w:t>
      </w:r>
    </w:p>
    <w:p w14:paraId="2D9528D9" w14:textId="77777777" w:rsidR="005A027A" w:rsidRDefault="00601D70">
      <w:pPr>
        <w:pStyle w:val="TOC1"/>
        <w:rPr>
          <w:rFonts w:asciiTheme="minorHAnsi" w:eastAsia="宋体" w:hAnsiTheme="minorHAnsi" w:cstheme="minorBidi"/>
          <w:bCs w:val="0"/>
          <w:caps w:val="0"/>
          <w:noProof/>
        </w:rPr>
      </w:pPr>
      <w:r>
        <w:fldChar w:fldCharType="begin"/>
      </w:r>
      <w:r>
        <w:instrText xml:space="preserve"> TOC \o "1-3" </w:instrText>
      </w:r>
      <w:r>
        <w:fldChar w:fldCharType="separate"/>
      </w:r>
      <w:r w:rsidR="005A027A" w:rsidRPr="00D33AF2">
        <w:rPr>
          <w:rFonts w:cs="Times New Roman" w:hint="eastAsia"/>
          <w:noProof/>
        </w:rPr>
        <w:t>水稻中</w:t>
      </w:r>
      <w:r w:rsidR="005A027A" w:rsidRPr="00D33AF2">
        <w:rPr>
          <w:rFonts w:cs="Times New Roman"/>
          <w:noProof/>
        </w:rPr>
        <w:t>microRNA</w:t>
      </w:r>
      <w:r w:rsidR="005A027A" w:rsidRPr="00D33AF2">
        <w:rPr>
          <w:rFonts w:cs="Times New Roman" w:hint="eastAsia"/>
          <w:noProof/>
        </w:rPr>
        <w:t>介导的基因沉默相关</w:t>
      </w:r>
      <w:r w:rsidR="005A027A" w:rsidRPr="00D33AF2">
        <w:rPr>
          <w:rFonts w:cs="Times New Roman"/>
          <w:noProof/>
        </w:rPr>
        <w:t>SNP</w:t>
      </w:r>
      <w:r w:rsidR="005A027A" w:rsidRPr="00D33AF2">
        <w:rPr>
          <w:rFonts w:cs="Times New Roman" w:hint="eastAsia"/>
          <w:noProof/>
        </w:rPr>
        <w:t>的研究</w:t>
      </w:r>
      <w:r w:rsidR="005A027A">
        <w:rPr>
          <w:noProof/>
        </w:rPr>
        <w:tab/>
      </w:r>
      <w:r w:rsidR="005A027A">
        <w:rPr>
          <w:noProof/>
        </w:rPr>
        <w:fldChar w:fldCharType="begin"/>
      </w:r>
      <w:r w:rsidR="005A027A">
        <w:rPr>
          <w:noProof/>
        </w:rPr>
        <w:instrText xml:space="preserve"> PAGEREF _Toc479949690 \h </w:instrText>
      </w:r>
      <w:r w:rsidR="005A027A">
        <w:rPr>
          <w:noProof/>
        </w:rPr>
      </w:r>
      <w:r w:rsidR="005A027A">
        <w:rPr>
          <w:noProof/>
        </w:rPr>
        <w:fldChar w:fldCharType="separate"/>
      </w:r>
      <w:r w:rsidR="005A027A">
        <w:rPr>
          <w:noProof/>
        </w:rPr>
        <w:t>I</w:t>
      </w:r>
      <w:r w:rsidR="005A027A">
        <w:rPr>
          <w:noProof/>
        </w:rPr>
        <w:fldChar w:fldCharType="end"/>
      </w:r>
    </w:p>
    <w:p w14:paraId="4E4CDE5A" w14:textId="77777777" w:rsidR="005A027A" w:rsidRDefault="005A027A">
      <w:pPr>
        <w:pStyle w:val="TOC1"/>
        <w:rPr>
          <w:rFonts w:asciiTheme="minorHAnsi" w:eastAsia="宋体" w:hAnsiTheme="minorHAnsi" w:cstheme="minorBidi"/>
          <w:bCs w:val="0"/>
          <w:caps w:val="0"/>
          <w:noProof/>
        </w:rPr>
      </w:pPr>
      <w:r>
        <w:rPr>
          <w:rFonts w:hint="eastAsia"/>
          <w:noProof/>
        </w:rPr>
        <w:t>摘</w:t>
      </w:r>
      <w:r>
        <w:rPr>
          <w:noProof/>
        </w:rPr>
        <w:t xml:space="preserve"> </w:t>
      </w:r>
      <w:r>
        <w:rPr>
          <w:rFonts w:hint="eastAsia"/>
          <w:noProof/>
        </w:rPr>
        <w:t>要</w:t>
      </w:r>
      <w:r>
        <w:rPr>
          <w:noProof/>
        </w:rPr>
        <w:tab/>
      </w:r>
      <w:r>
        <w:rPr>
          <w:noProof/>
        </w:rPr>
        <w:fldChar w:fldCharType="begin"/>
      </w:r>
      <w:r>
        <w:rPr>
          <w:noProof/>
        </w:rPr>
        <w:instrText xml:space="preserve"> PAGEREF _Toc479949691 \h </w:instrText>
      </w:r>
      <w:r>
        <w:rPr>
          <w:noProof/>
        </w:rPr>
      </w:r>
      <w:r>
        <w:rPr>
          <w:noProof/>
        </w:rPr>
        <w:fldChar w:fldCharType="separate"/>
      </w:r>
      <w:r>
        <w:rPr>
          <w:noProof/>
        </w:rPr>
        <w:t>I</w:t>
      </w:r>
      <w:r>
        <w:rPr>
          <w:noProof/>
        </w:rPr>
        <w:fldChar w:fldCharType="end"/>
      </w:r>
    </w:p>
    <w:p w14:paraId="75FB1482" w14:textId="77777777" w:rsidR="005A027A" w:rsidRDefault="005A027A">
      <w:pPr>
        <w:pStyle w:val="TOC1"/>
        <w:rPr>
          <w:rFonts w:asciiTheme="minorHAnsi" w:eastAsia="宋体" w:hAnsiTheme="minorHAnsi" w:cstheme="minorBidi"/>
          <w:bCs w:val="0"/>
          <w:caps w:val="0"/>
          <w:noProof/>
        </w:rPr>
      </w:pPr>
      <w:r w:rsidRPr="00D33AF2">
        <w:rPr>
          <w:rFonts w:eastAsia="SimSun"/>
          <w:noProof/>
        </w:rPr>
        <w:t>ABSTRACT</w:t>
      </w:r>
      <w:r>
        <w:rPr>
          <w:noProof/>
        </w:rPr>
        <w:tab/>
      </w:r>
      <w:r>
        <w:rPr>
          <w:noProof/>
        </w:rPr>
        <w:fldChar w:fldCharType="begin"/>
      </w:r>
      <w:r>
        <w:rPr>
          <w:noProof/>
        </w:rPr>
        <w:instrText xml:space="preserve"> PAGEREF _Toc479949692 \h </w:instrText>
      </w:r>
      <w:r>
        <w:rPr>
          <w:noProof/>
        </w:rPr>
      </w:r>
      <w:r>
        <w:rPr>
          <w:noProof/>
        </w:rPr>
        <w:fldChar w:fldCharType="separate"/>
      </w:r>
      <w:r>
        <w:rPr>
          <w:noProof/>
        </w:rPr>
        <w:t>III</w:t>
      </w:r>
      <w:r>
        <w:rPr>
          <w:noProof/>
        </w:rPr>
        <w:fldChar w:fldCharType="end"/>
      </w:r>
    </w:p>
    <w:p w14:paraId="3C4EBC0F" w14:textId="77777777" w:rsidR="005A027A" w:rsidRDefault="005A027A">
      <w:pPr>
        <w:pStyle w:val="TOC1"/>
        <w:rPr>
          <w:rFonts w:asciiTheme="minorHAnsi" w:eastAsia="宋体" w:hAnsiTheme="minorHAnsi" w:cstheme="minorBidi"/>
          <w:bCs w:val="0"/>
          <w:caps w:val="0"/>
          <w:noProof/>
        </w:rPr>
      </w:pPr>
      <w:r>
        <w:rPr>
          <w:rFonts w:hint="eastAsia"/>
          <w:noProof/>
        </w:rPr>
        <w:t>第一章</w:t>
      </w:r>
      <w:r>
        <w:rPr>
          <w:rFonts w:hint="eastAsia"/>
          <w:noProof/>
        </w:rPr>
        <w:t xml:space="preserve"> </w:t>
      </w:r>
      <w:r>
        <w:rPr>
          <w:rFonts w:hint="eastAsia"/>
          <w:noProof/>
        </w:rPr>
        <w:t>综述</w:t>
      </w:r>
      <w:r>
        <w:rPr>
          <w:noProof/>
        </w:rPr>
        <w:tab/>
      </w:r>
      <w:r>
        <w:rPr>
          <w:noProof/>
        </w:rPr>
        <w:fldChar w:fldCharType="begin"/>
      </w:r>
      <w:r>
        <w:rPr>
          <w:noProof/>
        </w:rPr>
        <w:instrText xml:space="preserve"> PAGEREF _Toc479949693 \h </w:instrText>
      </w:r>
      <w:r>
        <w:rPr>
          <w:noProof/>
        </w:rPr>
      </w:r>
      <w:r>
        <w:rPr>
          <w:noProof/>
        </w:rPr>
        <w:fldChar w:fldCharType="separate"/>
      </w:r>
      <w:r>
        <w:rPr>
          <w:noProof/>
        </w:rPr>
        <w:t>1</w:t>
      </w:r>
      <w:r>
        <w:rPr>
          <w:noProof/>
        </w:rPr>
        <w:fldChar w:fldCharType="end"/>
      </w:r>
    </w:p>
    <w:p w14:paraId="3391569A" w14:textId="77777777" w:rsidR="005A027A" w:rsidRDefault="005A027A">
      <w:pPr>
        <w:pStyle w:val="TOC2"/>
        <w:tabs>
          <w:tab w:val="right" w:leader="middleDot" w:pos="8436"/>
        </w:tabs>
        <w:ind w:firstLine="240"/>
        <w:rPr>
          <w:rFonts w:asciiTheme="minorHAnsi" w:hAnsiTheme="minorHAnsi"/>
          <w:bCs w:val="0"/>
          <w:noProof/>
          <w:szCs w:val="24"/>
        </w:rPr>
      </w:pPr>
      <w:r>
        <w:rPr>
          <w:noProof/>
        </w:rPr>
        <w:t>1.1</w:t>
      </w:r>
      <w:r>
        <w:rPr>
          <w:rFonts w:hint="eastAsia"/>
          <w:noProof/>
        </w:rPr>
        <w:t xml:space="preserve"> </w:t>
      </w:r>
      <w:r>
        <w:rPr>
          <w:rFonts w:hint="eastAsia"/>
          <w:noProof/>
        </w:rPr>
        <w:t>单核苷酸多态性</w:t>
      </w:r>
      <w:r>
        <w:rPr>
          <w:noProof/>
        </w:rPr>
        <w:tab/>
      </w:r>
      <w:r>
        <w:rPr>
          <w:noProof/>
        </w:rPr>
        <w:fldChar w:fldCharType="begin"/>
      </w:r>
      <w:r>
        <w:rPr>
          <w:noProof/>
        </w:rPr>
        <w:instrText xml:space="preserve"> PAGEREF _Toc479949694 \h </w:instrText>
      </w:r>
      <w:r>
        <w:rPr>
          <w:noProof/>
        </w:rPr>
      </w:r>
      <w:r>
        <w:rPr>
          <w:noProof/>
        </w:rPr>
        <w:fldChar w:fldCharType="separate"/>
      </w:r>
      <w:r>
        <w:rPr>
          <w:noProof/>
        </w:rPr>
        <w:t>1</w:t>
      </w:r>
      <w:r>
        <w:rPr>
          <w:noProof/>
        </w:rPr>
        <w:fldChar w:fldCharType="end"/>
      </w:r>
    </w:p>
    <w:p w14:paraId="69B432E6" w14:textId="77777777" w:rsidR="005A027A" w:rsidRDefault="005A027A">
      <w:pPr>
        <w:pStyle w:val="TOC2"/>
        <w:tabs>
          <w:tab w:val="right" w:leader="middleDot" w:pos="8436"/>
        </w:tabs>
        <w:ind w:firstLine="240"/>
        <w:rPr>
          <w:rFonts w:asciiTheme="minorHAnsi" w:hAnsiTheme="minorHAnsi"/>
          <w:bCs w:val="0"/>
          <w:noProof/>
          <w:szCs w:val="24"/>
        </w:rPr>
      </w:pPr>
      <w:r>
        <w:rPr>
          <w:noProof/>
        </w:rPr>
        <w:t>1.2</w:t>
      </w:r>
      <w:r>
        <w:rPr>
          <w:rFonts w:hint="eastAsia"/>
          <w:noProof/>
        </w:rPr>
        <w:t xml:space="preserve"> </w:t>
      </w:r>
      <w:r>
        <w:rPr>
          <w:rFonts w:hint="eastAsia"/>
          <w:noProof/>
        </w:rPr>
        <w:t>植物微小</w:t>
      </w:r>
      <w:r>
        <w:rPr>
          <w:noProof/>
        </w:rPr>
        <w:t>RNA (microRNA, miRNA)</w:t>
      </w:r>
      <w:r>
        <w:rPr>
          <w:noProof/>
        </w:rPr>
        <w:tab/>
      </w:r>
      <w:r>
        <w:rPr>
          <w:noProof/>
        </w:rPr>
        <w:fldChar w:fldCharType="begin"/>
      </w:r>
      <w:r>
        <w:rPr>
          <w:noProof/>
        </w:rPr>
        <w:instrText xml:space="preserve"> PAGEREF _Toc479949695 \h </w:instrText>
      </w:r>
      <w:r>
        <w:rPr>
          <w:noProof/>
        </w:rPr>
      </w:r>
      <w:r>
        <w:rPr>
          <w:noProof/>
        </w:rPr>
        <w:fldChar w:fldCharType="separate"/>
      </w:r>
      <w:r>
        <w:rPr>
          <w:noProof/>
        </w:rPr>
        <w:t>2</w:t>
      </w:r>
      <w:r>
        <w:rPr>
          <w:noProof/>
        </w:rPr>
        <w:fldChar w:fldCharType="end"/>
      </w:r>
    </w:p>
    <w:p w14:paraId="4111A368" w14:textId="77777777" w:rsidR="005A027A" w:rsidRDefault="005A027A">
      <w:pPr>
        <w:pStyle w:val="TOC3"/>
        <w:ind w:firstLine="480"/>
        <w:rPr>
          <w:rFonts w:asciiTheme="minorHAnsi" w:hAnsiTheme="minorHAnsi"/>
          <w:noProof/>
          <w:szCs w:val="24"/>
        </w:rPr>
      </w:pPr>
      <w:r w:rsidRPr="00D33AF2">
        <w:rPr>
          <w:b/>
          <w:noProof/>
        </w:rPr>
        <w:t>1.2.1</w:t>
      </w:r>
      <w:r>
        <w:rPr>
          <w:noProof/>
        </w:rPr>
        <w:t xml:space="preserve"> miRNA</w:t>
      </w:r>
      <w:r>
        <w:rPr>
          <w:rFonts w:hint="eastAsia"/>
          <w:noProof/>
        </w:rPr>
        <w:t>的生成和成熟过程</w:t>
      </w:r>
      <w:r>
        <w:rPr>
          <w:noProof/>
        </w:rPr>
        <w:tab/>
      </w:r>
      <w:r>
        <w:rPr>
          <w:noProof/>
        </w:rPr>
        <w:fldChar w:fldCharType="begin"/>
      </w:r>
      <w:r>
        <w:rPr>
          <w:noProof/>
        </w:rPr>
        <w:instrText xml:space="preserve"> PAGEREF _Toc479949696 \h </w:instrText>
      </w:r>
      <w:r>
        <w:rPr>
          <w:noProof/>
        </w:rPr>
      </w:r>
      <w:r>
        <w:rPr>
          <w:noProof/>
        </w:rPr>
        <w:fldChar w:fldCharType="separate"/>
      </w:r>
      <w:r>
        <w:rPr>
          <w:noProof/>
        </w:rPr>
        <w:t>2</w:t>
      </w:r>
      <w:r>
        <w:rPr>
          <w:noProof/>
        </w:rPr>
        <w:fldChar w:fldCharType="end"/>
      </w:r>
    </w:p>
    <w:p w14:paraId="5CB69E4D" w14:textId="77777777" w:rsidR="005A027A" w:rsidRDefault="005A027A">
      <w:pPr>
        <w:pStyle w:val="TOC3"/>
        <w:ind w:firstLine="480"/>
        <w:rPr>
          <w:rFonts w:asciiTheme="minorHAnsi" w:hAnsiTheme="minorHAnsi"/>
          <w:noProof/>
          <w:szCs w:val="24"/>
        </w:rPr>
      </w:pPr>
      <w:r w:rsidRPr="00D33AF2">
        <w:rPr>
          <w:b/>
          <w:noProof/>
        </w:rPr>
        <w:t>1.2.2</w:t>
      </w:r>
      <w:r>
        <w:rPr>
          <w:noProof/>
        </w:rPr>
        <w:t xml:space="preserve"> miRNA</w:t>
      </w:r>
      <w:r>
        <w:rPr>
          <w:rFonts w:hint="eastAsia"/>
          <w:noProof/>
        </w:rPr>
        <w:t>靶基因和鉴定方法</w:t>
      </w:r>
      <w:r>
        <w:rPr>
          <w:noProof/>
        </w:rPr>
        <w:tab/>
      </w:r>
      <w:r>
        <w:rPr>
          <w:noProof/>
        </w:rPr>
        <w:fldChar w:fldCharType="begin"/>
      </w:r>
      <w:r>
        <w:rPr>
          <w:noProof/>
        </w:rPr>
        <w:instrText xml:space="preserve"> PAGEREF _Toc479949697 \h </w:instrText>
      </w:r>
      <w:r>
        <w:rPr>
          <w:noProof/>
        </w:rPr>
      </w:r>
      <w:r>
        <w:rPr>
          <w:noProof/>
        </w:rPr>
        <w:fldChar w:fldCharType="separate"/>
      </w:r>
      <w:r>
        <w:rPr>
          <w:noProof/>
        </w:rPr>
        <w:t>3</w:t>
      </w:r>
      <w:r>
        <w:rPr>
          <w:noProof/>
        </w:rPr>
        <w:fldChar w:fldCharType="end"/>
      </w:r>
    </w:p>
    <w:p w14:paraId="64E3E1C9" w14:textId="77777777" w:rsidR="005A027A" w:rsidRDefault="005A027A">
      <w:pPr>
        <w:pStyle w:val="TOC3"/>
        <w:ind w:firstLine="480"/>
        <w:rPr>
          <w:rFonts w:asciiTheme="minorHAnsi" w:hAnsiTheme="minorHAnsi"/>
          <w:noProof/>
          <w:szCs w:val="24"/>
        </w:rPr>
      </w:pPr>
      <w:r w:rsidRPr="00D33AF2">
        <w:rPr>
          <w:b/>
          <w:noProof/>
        </w:rPr>
        <w:t>1.2.3</w:t>
      </w:r>
      <w:r>
        <w:rPr>
          <w:noProof/>
        </w:rPr>
        <w:t xml:space="preserve"> miRNA</w:t>
      </w:r>
      <w:r>
        <w:rPr>
          <w:rFonts w:hint="eastAsia"/>
          <w:noProof/>
        </w:rPr>
        <w:t>的保守性</w:t>
      </w:r>
      <w:r>
        <w:rPr>
          <w:noProof/>
        </w:rPr>
        <w:tab/>
      </w:r>
      <w:r>
        <w:rPr>
          <w:noProof/>
        </w:rPr>
        <w:fldChar w:fldCharType="begin"/>
      </w:r>
      <w:r>
        <w:rPr>
          <w:noProof/>
        </w:rPr>
        <w:instrText xml:space="preserve"> PAGEREF _Toc479949698 \h </w:instrText>
      </w:r>
      <w:r>
        <w:rPr>
          <w:noProof/>
        </w:rPr>
      </w:r>
      <w:r>
        <w:rPr>
          <w:noProof/>
        </w:rPr>
        <w:fldChar w:fldCharType="separate"/>
      </w:r>
      <w:r>
        <w:rPr>
          <w:noProof/>
        </w:rPr>
        <w:t>4</w:t>
      </w:r>
      <w:r>
        <w:rPr>
          <w:noProof/>
        </w:rPr>
        <w:fldChar w:fldCharType="end"/>
      </w:r>
    </w:p>
    <w:p w14:paraId="1559D8DA" w14:textId="77777777" w:rsidR="005A027A" w:rsidRDefault="005A027A">
      <w:pPr>
        <w:pStyle w:val="TOC2"/>
        <w:tabs>
          <w:tab w:val="right" w:leader="middleDot" w:pos="8436"/>
        </w:tabs>
        <w:ind w:firstLine="240"/>
        <w:rPr>
          <w:rFonts w:asciiTheme="minorHAnsi" w:hAnsiTheme="minorHAnsi"/>
          <w:bCs w:val="0"/>
          <w:noProof/>
          <w:szCs w:val="24"/>
        </w:rPr>
      </w:pPr>
      <w:r>
        <w:rPr>
          <w:noProof/>
        </w:rPr>
        <w:t>1.3 miRNA</w:t>
      </w:r>
      <w:r>
        <w:rPr>
          <w:rFonts w:hint="eastAsia"/>
          <w:noProof/>
        </w:rPr>
        <w:t>介导的基因沉默中相关的</w:t>
      </w:r>
      <w:r>
        <w:rPr>
          <w:noProof/>
        </w:rPr>
        <w:t>SNP</w:t>
      </w:r>
      <w:r>
        <w:rPr>
          <w:noProof/>
        </w:rPr>
        <w:tab/>
      </w:r>
      <w:r>
        <w:rPr>
          <w:noProof/>
        </w:rPr>
        <w:fldChar w:fldCharType="begin"/>
      </w:r>
      <w:r>
        <w:rPr>
          <w:noProof/>
        </w:rPr>
        <w:instrText xml:space="preserve"> PAGEREF _Toc479949699 \h </w:instrText>
      </w:r>
      <w:r>
        <w:rPr>
          <w:noProof/>
        </w:rPr>
      </w:r>
      <w:r>
        <w:rPr>
          <w:noProof/>
        </w:rPr>
        <w:fldChar w:fldCharType="separate"/>
      </w:r>
      <w:r>
        <w:rPr>
          <w:noProof/>
        </w:rPr>
        <w:t>5</w:t>
      </w:r>
      <w:r>
        <w:rPr>
          <w:noProof/>
        </w:rPr>
        <w:fldChar w:fldCharType="end"/>
      </w:r>
    </w:p>
    <w:p w14:paraId="32E0EE33" w14:textId="77777777" w:rsidR="005A027A" w:rsidRDefault="005A027A">
      <w:pPr>
        <w:pStyle w:val="TOC2"/>
        <w:tabs>
          <w:tab w:val="right" w:leader="middleDot" w:pos="8436"/>
        </w:tabs>
        <w:ind w:firstLine="240"/>
        <w:rPr>
          <w:rFonts w:asciiTheme="minorHAnsi" w:hAnsiTheme="minorHAnsi"/>
          <w:bCs w:val="0"/>
          <w:noProof/>
          <w:szCs w:val="24"/>
        </w:rPr>
      </w:pPr>
      <w:r>
        <w:rPr>
          <w:noProof/>
        </w:rPr>
        <w:t>1.4</w:t>
      </w:r>
      <w:r>
        <w:rPr>
          <w:rFonts w:hint="eastAsia"/>
          <w:noProof/>
        </w:rPr>
        <w:t xml:space="preserve"> </w:t>
      </w:r>
      <w:r>
        <w:rPr>
          <w:rFonts w:hint="eastAsia"/>
          <w:noProof/>
        </w:rPr>
        <w:t>研究内容及意义</w:t>
      </w:r>
      <w:r>
        <w:rPr>
          <w:noProof/>
        </w:rPr>
        <w:tab/>
      </w:r>
      <w:r>
        <w:rPr>
          <w:noProof/>
        </w:rPr>
        <w:fldChar w:fldCharType="begin"/>
      </w:r>
      <w:r>
        <w:rPr>
          <w:noProof/>
        </w:rPr>
        <w:instrText xml:space="preserve"> PAGEREF _Toc479949700 \h </w:instrText>
      </w:r>
      <w:r>
        <w:rPr>
          <w:noProof/>
        </w:rPr>
      </w:r>
      <w:r>
        <w:rPr>
          <w:noProof/>
        </w:rPr>
        <w:fldChar w:fldCharType="separate"/>
      </w:r>
      <w:r>
        <w:rPr>
          <w:noProof/>
        </w:rPr>
        <w:t>5</w:t>
      </w:r>
      <w:r>
        <w:rPr>
          <w:noProof/>
        </w:rPr>
        <w:fldChar w:fldCharType="end"/>
      </w:r>
    </w:p>
    <w:p w14:paraId="7A1EED8B" w14:textId="77777777" w:rsidR="005A027A" w:rsidRDefault="005A027A">
      <w:pPr>
        <w:pStyle w:val="TOC1"/>
        <w:rPr>
          <w:rFonts w:asciiTheme="minorHAnsi" w:eastAsia="宋体" w:hAnsiTheme="minorHAnsi" w:cstheme="minorBidi"/>
          <w:bCs w:val="0"/>
          <w:caps w:val="0"/>
          <w:noProof/>
        </w:rPr>
      </w:pPr>
      <w:r>
        <w:rPr>
          <w:rFonts w:hint="eastAsia"/>
          <w:noProof/>
        </w:rPr>
        <w:t>第二章</w:t>
      </w:r>
      <w:r>
        <w:rPr>
          <w:rFonts w:hint="eastAsia"/>
          <w:noProof/>
        </w:rPr>
        <w:t xml:space="preserve"> </w:t>
      </w:r>
      <w:r>
        <w:rPr>
          <w:rFonts w:hint="eastAsia"/>
          <w:noProof/>
        </w:rPr>
        <w:t>材料和方法</w:t>
      </w:r>
      <w:r>
        <w:rPr>
          <w:noProof/>
        </w:rPr>
        <w:tab/>
      </w:r>
      <w:r>
        <w:rPr>
          <w:noProof/>
        </w:rPr>
        <w:fldChar w:fldCharType="begin"/>
      </w:r>
      <w:r>
        <w:rPr>
          <w:noProof/>
        </w:rPr>
        <w:instrText xml:space="preserve"> PAGEREF _Toc479949701 \h </w:instrText>
      </w:r>
      <w:r>
        <w:rPr>
          <w:noProof/>
        </w:rPr>
      </w:r>
      <w:r>
        <w:rPr>
          <w:noProof/>
        </w:rPr>
        <w:fldChar w:fldCharType="separate"/>
      </w:r>
      <w:r>
        <w:rPr>
          <w:noProof/>
        </w:rPr>
        <w:t>7</w:t>
      </w:r>
      <w:r>
        <w:rPr>
          <w:noProof/>
        </w:rPr>
        <w:fldChar w:fldCharType="end"/>
      </w:r>
    </w:p>
    <w:p w14:paraId="0F8BF798" w14:textId="77777777" w:rsidR="005A027A" w:rsidRDefault="005A027A">
      <w:pPr>
        <w:pStyle w:val="TOC2"/>
        <w:tabs>
          <w:tab w:val="right" w:leader="middleDot" w:pos="8436"/>
        </w:tabs>
        <w:ind w:firstLine="240"/>
        <w:rPr>
          <w:rFonts w:asciiTheme="minorHAnsi" w:hAnsiTheme="minorHAnsi"/>
          <w:bCs w:val="0"/>
          <w:noProof/>
          <w:szCs w:val="24"/>
        </w:rPr>
      </w:pPr>
      <w:r>
        <w:rPr>
          <w:noProof/>
        </w:rPr>
        <w:t>2.1</w:t>
      </w:r>
      <w:r>
        <w:rPr>
          <w:rFonts w:hint="eastAsia"/>
          <w:noProof/>
        </w:rPr>
        <w:t xml:space="preserve"> </w:t>
      </w:r>
      <w:r>
        <w:rPr>
          <w:rFonts w:hint="eastAsia"/>
          <w:noProof/>
        </w:rPr>
        <w:t>测序数据</w:t>
      </w:r>
      <w:r>
        <w:rPr>
          <w:noProof/>
        </w:rPr>
        <w:tab/>
      </w:r>
      <w:r>
        <w:rPr>
          <w:noProof/>
        </w:rPr>
        <w:fldChar w:fldCharType="begin"/>
      </w:r>
      <w:r>
        <w:rPr>
          <w:noProof/>
        </w:rPr>
        <w:instrText xml:space="preserve"> PAGEREF _Toc479949702 \h </w:instrText>
      </w:r>
      <w:r>
        <w:rPr>
          <w:noProof/>
        </w:rPr>
      </w:r>
      <w:r>
        <w:rPr>
          <w:noProof/>
        </w:rPr>
        <w:fldChar w:fldCharType="separate"/>
      </w:r>
      <w:r>
        <w:rPr>
          <w:noProof/>
        </w:rPr>
        <w:t>7</w:t>
      </w:r>
      <w:r>
        <w:rPr>
          <w:noProof/>
        </w:rPr>
        <w:fldChar w:fldCharType="end"/>
      </w:r>
    </w:p>
    <w:p w14:paraId="07A62CB5" w14:textId="77777777" w:rsidR="005A027A" w:rsidRDefault="005A027A">
      <w:pPr>
        <w:pStyle w:val="TOC2"/>
        <w:tabs>
          <w:tab w:val="right" w:leader="middleDot" w:pos="8436"/>
        </w:tabs>
        <w:ind w:firstLine="240"/>
        <w:rPr>
          <w:rFonts w:asciiTheme="minorHAnsi" w:hAnsiTheme="minorHAnsi"/>
          <w:bCs w:val="0"/>
          <w:noProof/>
          <w:szCs w:val="24"/>
        </w:rPr>
      </w:pPr>
      <w:r>
        <w:rPr>
          <w:noProof/>
        </w:rPr>
        <w:t>2.2 miRNA</w:t>
      </w:r>
      <w:r>
        <w:rPr>
          <w:rFonts w:hint="eastAsia"/>
          <w:noProof/>
        </w:rPr>
        <w:t>靶基因鉴定</w:t>
      </w:r>
      <w:r>
        <w:rPr>
          <w:noProof/>
        </w:rPr>
        <w:tab/>
      </w:r>
      <w:r>
        <w:rPr>
          <w:noProof/>
        </w:rPr>
        <w:fldChar w:fldCharType="begin"/>
      </w:r>
      <w:r>
        <w:rPr>
          <w:noProof/>
        </w:rPr>
        <w:instrText xml:space="preserve"> PAGEREF _Toc479949703 \h </w:instrText>
      </w:r>
      <w:r>
        <w:rPr>
          <w:noProof/>
        </w:rPr>
      </w:r>
      <w:r>
        <w:rPr>
          <w:noProof/>
        </w:rPr>
        <w:fldChar w:fldCharType="separate"/>
      </w:r>
      <w:r>
        <w:rPr>
          <w:noProof/>
        </w:rPr>
        <w:t>7</w:t>
      </w:r>
      <w:r>
        <w:rPr>
          <w:noProof/>
        </w:rPr>
        <w:fldChar w:fldCharType="end"/>
      </w:r>
    </w:p>
    <w:p w14:paraId="0D0DCEDC" w14:textId="77777777" w:rsidR="005A027A" w:rsidRDefault="005A027A">
      <w:pPr>
        <w:pStyle w:val="TOC2"/>
        <w:tabs>
          <w:tab w:val="right" w:leader="middleDot" w:pos="8436"/>
        </w:tabs>
        <w:ind w:firstLine="240"/>
        <w:rPr>
          <w:rFonts w:asciiTheme="minorHAnsi" w:hAnsiTheme="minorHAnsi"/>
          <w:bCs w:val="0"/>
          <w:noProof/>
          <w:szCs w:val="24"/>
        </w:rPr>
      </w:pPr>
      <w:r>
        <w:rPr>
          <w:noProof/>
        </w:rPr>
        <w:t>2.3</w:t>
      </w:r>
      <w:r>
        <w:rPr>
          <w:rFonts w:hint="eastAsia"/>
          <w:noProof/>
        </w:rPr>
        <w:t xml:space="preserve"> </w:t>
      </w:r>
      <w:r>
        <w:rPr>
          <w:rFonts w:hint="eastAsia"/>
          <w:noProof/>
        </w:rPr>
        <w:t>鉴定和分析</w:t>
      </w:r>
      <w:r>
        <w:rPr>
          <w:noProof/>
        </w:rPr>
        <w:t>miRNA</w:t>
      </w:r>
      <w:r>
        <w:rPr>
          <w:rFonts w:hint="eastAsia"/>
          <w:noProof/>
        </w:rPr>
        <w:t>介导的调节相关</w:t>
      </w:r>
      <w:r>
        <w:rPr>
          <w:noProof/>
        </w:rPr>
        <w:t>SNP</w:t>
      </w:r>
      <w:r>
        <w:rPr>
          <w:noProof/>
        </w:rPr>
        <w:tab/>
      </w:r>
      <w:r>
        <w:rPr>
          <w:noProof/>
        </w:rPr>
        <w:fldChar w:fldCharType="begin"/>
      </w:r>
      <w:r>
        <w:rPr>
          <w:noProof/>
        </w:rPr>
        <w:instrText xml:space="preserve"> PAGEREF _Toc479949704 \h </w:instrText>
      </w:r>
      <w:r>
        <w:rPr>
          <w:noProof/>
        </w:rPr>
      </w:r>
      <w:r>
        <w:rPr>
          <w:noProof/>
        </w:rPr>
        <w:fldChar w:fldCharType="separate"/>
      </w:r>
      <w:r>
        <w:rPr>
          <w:noProof/>
        </w:rPr>
        <w:t>7</w:t>
      </w:r>
      <w:r>
        <w:rPr>
          <w:noProof/>
        </w:rPr>
        <w:fldChar w:fldCharType="end"/>
      </w:r>
    </w:p>
    <w:p w14:paraId="65C57CC0" w14:textId="77777777" w:rsidR="005A027A" w:rsidRDefault="005A027A">
      <w:pPr>
        <w:pStyle w:val="TOC2"/>
        <w:tabs>
          <w:tab w:val="right" w:leader="middleDot" w:pos="8436"/>
        </w:tabs>
        <w:ind w:firstLine="240"/>
        <w:rPr>
          <w:rFonts w:asciiTheme="minorHAnsi" w:hAnsiTheme="minorHAnsi"/>
          <w:bCs w:val="0"/>
          <w:noProof/>
          <w:szCs w:val="24"/>
        </w:rPr>
      </w:pPr>
      <w:r>
        <w:rPr>
          <w:noProof/>
        </w:rPr>
        <w:t>2.4</w:t>
      </w:r>
      <w:r>
        <w:rPr>
          <w:rFonts w:hint="eastAsia"/>
          <w:noProof/>
        </w:rPr>
        <w:t xml:space="preserve"> </w:t>
      </w:r>
      <w:r>
        <w:rPr>
          <w:rFonts w:hint="eastAsia"/>
          <w:noProof/>
        </w:rPr>
        <w:t>表达相关性分析</w:t>
      </w:r>
      <w:r>
        <w:rPr>
          <w:noProof/>
        </w:rPr>
        <w:tab/>
      </w:r>
      <w:r>
        <w:rPr>
          <w:noProof/>
        </w:rPr>
        <w:fldChar w:fldCharType="begin"/>
      </w:r>
      <w:r>
        <w:rPr>
          <w:noProof/>
        </w:rPr>
        <w:instrText xml:space="preserve"> PAGEREF _Toc479949705 \h </w:instrText>
      </w:r>
      <w:r>
        <w:rPr>
          <w:noProof/>
        </w:rPr>
      </w:r>
      <w:r>
        <w:rPr>
          <w:noProof/>
        </w:rPr>
        <w:fldChar w:fldCharType="separate"/>
      </w:r>
      <w:r>
        <w:rPr>
          <w:noProof/>
        </w:rPr>
        <w:t>8</w:t>
      </w:r>
      <w:r>
        <w:rPr>
          <w:noProof/>
        </w:rPr>
        <w:fldChar w:fldCharType="end"/>
      </w:r>
    </w:p>
    <w:p w14:paraId="644FBFBE" w14:textId="77777777" w:rsidR="005A027A" w:rsidRDefault="005A027A">
      <w:pPr>
        <w:pStyle w:val="TOC2"/>
        <w:tabs>
          <w:tab w:val="right" w:leader="middleDot" w:pos="8436"/>
        </w:tabs>
        <w:ind w:firstLine="240"/>
        <w:rPr>
          <w:rFonts w:asciiTheme="minorHAnsi" w:hAnsiTheme="minorHAnsi"/>
          <w:bCs w:val="0"/>
          <w:noProof/>
          <w:szCs w:val="24"/>
        </w:rPr>
      </w:pPr>
      <w:r>
        <w:rPr>
          <w:noProof/>
        </w:rPr>
        <w:t>2.5</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_Toc479949706 \h </w:instrText>
      </w:r>
      <w:r>
        <w:rPr>
          <w:noProof/>
        </w:rPr>
      </w:r>
      <w:r>
        <w:rPr>
          <w:noProof/>
        </w:rPr>
        <w:fldChar w:fldCharType="separate"/>
      </w:r>
      <w:r>
        <w:rPr>
          <w:noProof/>
        </w:rPr>
        <w:t>8</w:t>
      </w:r>
      <w:r>
        <w:rPr>
          <w:noProof/>
        </w:rPr>
        <w:fldChar w:fldCharType="end"/>
      </w:r>
    </w:p>
    <w:p w14:paraId="627BCEBD" w14:textId="77777777" w:rsidR="005A027A" w:rsidRDefault="005A027A">
      <w:pPr>
        <w:pStyle w:val="TOC1"/>
        <w:rPr>
          <w:rFonts w:asciiTheme="minorHAnsi" w:eastAsia="宋体" w:hAnsiTheme="minorHAnsi" w:cstheme="minorBidi"/>
          <w:bCs w:val="0"/>
          <w:caps w:val="0"/>
          <w:noProof/>
        </w:rPr>
      </w:pPr>
      <w:r>
        <w:rPr>
          <w:rFonts w:hint="eastAsia"/>
          <w:noProof/>
        </w:rPr>
        <w:t>第三章</w:t>
      </w:r>
      <w:r>
        <w:rPr>
          <w:rFonts w:hint="eastAsia"/>
          <w:noProof/>
        </w:rPr>
        <w:t xml:space="preserve"> </w:t>
      </w:r>
      <w:r>
        <w:rPr>
          <w:rFonts w:hint="eastAsia"/>
          <w:noProof/>
        </w:rPr>
        <w:t>水稻</w:t>
      </w:r>
      <w:r>
        <w:rPr>
          <w:noProof/>
        </w:rPr>
        <w:t>miRNA</w:t>
      </w:r>
      <w:r>
        <w:rPr>
          <w:rFonts w:hint="eastAsia"/>
          <w:noProof/>
        </w:rPr>
        <w:t>信息整理和相应靶基因的预测和整理</w:t>
      </w:r>
      <w:r>
        <w:rPr>
          <w:noProof/>
        </w:rPr>
        <w:tab/>
      </w:r>
      <w:r>
        <w:rPr>
          <w:noProof/>
        </w:rPr>
        <w:fldChar w:fldCharType="begin"/>
      </w:r>
      <w:r>
        <w:rPr>
          <w:noProof/>
        </w:rPr>
        <w:instrText xml:space="preserve"> PAGEREF _Toc479949707 \h </w:instrText>
      </w:r>
      <w:r>
        <w:rPr>
          <w:noProof/>
        </w:rPr>
      </w:r>
      <w:r>
        <w:rPr>
          <w:noProof/>
        </w:rPr>
        <w:fldChar w:fldCharType="separate"/>
      </w:r>
      <w:r>
        <w:rPr>
          <w:noProof/>
        </w:rPr>
        <w:t>9</w:t>
      </w:r>
      <w:r>
        <w:rPr>
          <w:noProof/>
        </w:rPr>
        <w:fldChar w:fldCharType="end"/>
      </w:r>
    </w:p>
    <w:p w14:paraId="42B70605" w14:textId="77777777" w:rsidR="005A027A" w:rsidRDefault="005A027A">
      <w:pPr>
        <w:pStyle w:val="TOC2"/>
        <w:tabs>
          <w:tab w:val="right" w:leader="middleDot" w:pos="8436"/>
        </w:tabs>
        <w:ind w:firstLine="240"/>
        <w:rPr>
          <w:rFonts w:asciiTheme="minorHAnsi" w:hAnsiTheme="minorHAnsi"/>
          <w:bCs w:val="0"/>
          <w:noProof/>
          <w:szCs w:val="24"/>
        </w:rPr>
      </w:pPr>
      <w:r>
        <w:rPr>
          <w:noProof/>
        </w:rPr>
        <w:t>3.1</w:t>
      </w:r>
      <w:r>
        <w:rPr>
          <w:rFonts w:hint="eastAsia"/>
          <w:noProof/>
        </w:rPr>
        <w:t xml:space="preserve"> </w:t>
      </w:r>
      <w:r>
        <w:rPr>
          <w:rFonts w:hint="eastAsia"/>
          <w:noProof/>
        </w:rPr>
        <w:t>水稻</w:t>
      </w:r>
      <w:r>
        <w:rPr>
          <w:noProof/>
        </w:rPr>
        <w:t>miRNA</w:t>
      </w:r>
      <w:r>
        <w:rPr>
          <w:rFonts w:hint="eastAsia"/>
          <w:noProof/>
        </w:rPr>
        <w:t>整理和相应信息收集</w:t>
      </w:r>
      <w:r>
        <w:rPr>
          <w:noProof/>
        </w:rPr>
        <w:tab/>
      </w:r>
      <w:r>
        <w:rPr>
          <w:noProof/>
        </w:rPr>
        <w:fldChar w:fldCharType="begin"/>
      </w:r>
      <w:r>
        <w:rPr>
          <w:noProof/>
        </w:rPr>
        <w:instrText xml:space="preserve"> PAGEREF _Toc479949708 \h </w:instrText>
      </w:r>
      <w:r>
        <w:rPr>
          <w:noProof/>
        </w:rPr>
      </w:r>
      <w:r>
        <w:rPr>
          <w:noProof/>
        </w:rPr>
        <w:fldChar w:fldCharType="separate"/>
      </w:r>
      <w:r>
        <w:rPr>
          <w:noProof/>
        </w:rPr>
        <w:t>9</w:t>
      </w:r>
      <w:r>
        <w:rPr>
          <w:noProof/>
        </w:rPr>
        <w:fldChar w:fldCharType="end"/>
      </w:r>
    </w:p>
    <w:p w14:paraId="026ED419" w14:textId="77777777" w:rsidR="005A027A" w:rsidRDefault="005A027A">
      <w:pPr>
        <w:pStyle w:val="TOC3"/>
        <w:ind w:firstLine="480"/>
        <w:rPr>
          <w:rFonts w:asciiTheme="minorHAnsi" w:hAnsiTheme="minorHAnsi"/>
          <w:noProof/>
          <w:szCs w:val="24"/>
        </w:rPr>
      </w:pPr>
      <w:r w:rsidRPr="00D33AF2">
        <w:rPr>
          <w:b/>
          <w:noProof/>
        </w:rPr>
        <w:t>3.1.1</w:t>
      </w:r>
      <w:r>
        <w:rPr>
          <w:noProof/>
        </w:rPr>
        <w:t xml:space="preserve"> miRNA</w:t>
      </w:r>
      <w:r>
        <w:rPr>
          <w:rFonts w:hint="eastAsia"/>
          <w:noProof/>
        </w:rPr>
        <w:t>根据保守性分类</w:t>
      </w:r>
      <w:r>
        <w:rPr>
          <w:noProof/>
        </w:rPr>
        <w:tab/>
      </w:r>
      <w:r>
        <w:rPr>
          <w:noProof/>
        </w:rPr>
        <w:fldChar w:fldCharType="begin"/>
      </w:r>
      <w:r>
        <w:rPr>
          <w:noProof/>
        </w:rPr>
        <w:instrText xml:space="preserve"> PAGEREF _Toc479949709 \h </w:instrText>
      </w:r>
      <w:r>
        <w:rPr>
          <w:noProof/>
        </w:rPr>
      </w:r>
      <w:r>
        <w:rPr>
          <w:noProof/>
        </w:rPr>
        <w:fldChar w:fldCharType="separate"/>
      </w:r>
      <w:r>
        <w:rPr>
          <w:noProof/>
        </w:rPr>
        <w:t>9</w:t>
      </w:r>
      <w:r>
        <w:rPr>
          <w:noProof/>
        </w:rPr>
        <w:fldChar w:fldCharType="end"/>
      </w:r>
    </w:p>
    <w:p w14:paraId="70CB743B" w14:textId="77777777" w:rsidR="005A027A" w:rsidRDefault="005A027A">
      <w:pPr>
        <w:pStyle w:val="TOC2"/>
        <w:tabs>
          <w:tab w:val="right" w:leader="middleDot" w:pos="8436"/>
        </w:tabs>
        <w:ind w:firstLine="240"/>
        <w:rPr>
          <w:rFonts w:asciiTheme="minorHAnsi" w:hAnsiTheme="minorHAnsi"/>
          <w:bCs w:val="0"/>
          <w:noProof/>
          <w:szCs w:val="24"/>
        </w:rPr>
      </w:pPr>
      <w:r>
        <w:rPr>
          <w:noProof/>
        </w:rPr>
        <w:t>3.2 miRNA</w:t>
      </w:r>
      <w:r>
        <w:rPr>
          <w:rFonts w:hint="eastAsia"/>
          <w:noProof/>
        </w:rPr>
        <w:t>靶基因预测和整理</w:t>
      </w:r>
      <w:r>
        <w:rPr>
          <w:noProof/>
        </w:rPr>
        <w:tab/>
      </w:r>
      <w:r>
        <w:rPr>
          <w:noProof/>
        </w:rPr>
        <w:fldChar w:fldCharType="begin"/>
      </w:r>
      <w:r>
        <w:rPr>
          <w:noProof/>
        </w:rPr>
        <w:instrText xml:space="preserve"> PAGEREF _Toc479949710 \h </w:instrText>
      </w:r>
      <w:r>
        <w:rPr>
          <w:noProof/>
        </w:rPr>
      </w:r>
      <w:r>
        <w:rPr>
          <w:noProof/>
        </w:rPr>
        <w:fldChar w:fldCharType="separate"/>
      </w:r>
      <w:r>
        <w:rPr>
          <w:noProof/>
        </w:rPr>
        <w:t>10</w:t>
      </w:r>
      <w:r>
        <w:rPr>
          <w:noProof/>
        </w:rPr>
        <w:fldChar w:fldCharType="end"/>
      </w:r>
    </w:p>
    <w:p w14:paraId="483701A2" w14:textId="77777777" w:rsidR="005A027A" w:rsidRDefault="005A027A">
      <w:pPr>
        <w:pStyle w:val="TOC2"/>
        <w:tabs>
          <w:tab w:val="right" w:leader="middleDot" w:pos="8436"/>
        </w:tabs>
        <w:ind w:firstLine="240"/>
        <w:rPr>
          <w:rFonts w:asciiTheme="minorHAnsi" w:hAnsiTheme="minorHAnsi"/>
          <w:bCs w:val="0"/>
          <w:noProof/>
          <w:szCs w:val="24"/>
        </w:rPr>
      </w:pPr>
      <w:r>
        <w:rPr>
          <w:noProof/>
        </w:rPr>
        <w:t>3.3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_Toc479949711 \h </w:instrText>
      </w:r>
      <w:r>
        <w:rPr>
          <w:noProof/>
        </w:rPr>
      </w:r>
      <w:r>
        <w:rPr>
          <w:noProof/>
        </w:rPr>
        <w:fldChar w:fldCharType="separate"/>
      </w:r>
      <w:r>
        <w:rPr>
          <w:noProof/>
        </w:rPr>
        <w:t>11</w:t>
      </w:r>
      <w:r>
        <w:rPr>
          <w:noProof/>
        </w:rPr>
        <w:fldChar w:fldCharType="end"/>
      </w:r>
    </w:p>
    <w:p w14:paraId="01467A8C" w14:textId="77777777" w:rsidR="005A027A" w:rsidRDefault="005A027A">
      <w:pPr>
        <w:pStyle w:val="TOC1"/>
        <w:rPr>
          <w:rFonts w:asciiTheme="minorHAnsi" w:eastAsia="宋体" w:hAnsiTheme="minorHAnsi" w:cstheme="minorBidi"/>
          <w:bCs w:val="0"/>
          <w:caps w:val="0"/>
          <w:noProof/>
        </w:rPr>
      </w:pPr>
      <w:r>
        <w:rPr>
          <w:rFonts w:hint="eastAsia"/>
          <w:noProof/>
        </w:rPr>
        <w:t>第四章</w:t>
      </w:r>
      <w:r>
        <w:rPr>
          <w:rFonts w:hint="eastAsia"/>
          <w:noProof/>
        </w:rPr>
        <w:t xml:space="preserve"> </w:t>
      </w:r>
      <w:r>
        <w:rPr>
          <w:rFonts w:hint="eastAsia"/>
          <w:noProof/>
        </w:rPr>
        <w:t>水稻</w:t>
      </w:r>
      <w:r>
        <w:rPr>
          <w:noProof/>
        </w:rPr>
        <w:t>miRNA</w:t>
      </w:r>
      <w:r>
        <w:rPr>
          <w:rFonts w:hint="eastAsia"/>
          <w:noProof/>
        </w:rPr>
        <w:t>靶基因的生物相关性筛选</w:t>
      </w:r>
      <w:r>
        <w:rPr>
          <w:noProof/>
        </w:rPr>
        <w:tab/>
      </w:r>
      <w:r>
        <w:rPr>
          <w:noProof/>
        </w:rPr>
        <w:fldChar w:fldCharType="begin"/>
      </w:r>
      <w:r>
        <w:rPr>
          <w:noProof/>
        </w:rPr>
        <w:instrText xml:space="preserve"> PAGEREF _Toc479949712 \h </w:instrText>
      </w:r>
      <w:r>
        <w:rPr>
          <w:noProof/>
        </w:rPr>
      </w:r>
      <w:r>
        <w:rPr>
          <w:noProof/>
        </w:rPr>
        <w:fldChar w:fldCharType="separate"/>
      </w:r>
      <w:r>
        <w:rPr>
          <w:noProof/>
        </w:rPr>
        <w:t>12</w:t>
      </w:r>
      <w:r>
        <w:rPr>
          <w:noProof/>
        </w:rPr>
        <w:fldChar w:fldCharType="end"/>
      </w:r>
    </w:p>
    <w:p w14:paraId="07D80668" w14:textId="77777777" w:rsidR="005A027A" w:rsidRDefault="005A027A">
      <w:pPr>
        <w:pStyle w:val="TOC2"/>
        <w:tabs>
          <w:tab w:val="right" w:leader="middleDot" w:pos="8436"/>
        </w:tabs>
        <w:ind w:firstLine="240"/>
        <w:rPr>
          <w:rFonts w:asciiTheme="minorHAnsi" w:hAnsiTheme="minorHAnsi"/>
          <w:bCs w:val="0"/>
          <w:noProof/>
          <w:szCs w:val="24"/>
        </w:rPr>
      </w:pPr>
      <w:r>
        <w:rPr>
          <w:noProof/>
        </w:rPr>
        <w:t>4.1 miRNA</w:t>
      </w:r>
      <w:r>
        <w:rPr>
          <w:rFonts w:hint="eastAsia"/>
          <w:noProof/>
        </w:rPr>
        <w:t>的表达热图</w:t>
      </w:r>
      <w:r>
        <w:rPr>
          <w:noProof/>
        </w:rPr>
        <w:t>(heatmap)</w:t>
      </w:r>
      <w:r>
        <w:rPr>
          <w:noProof/>
        </w:rPr>
        <w:tab/>
      </w:r>
      <w:r>
        <w:rPr>
          <w:noProof/>
        </w:rPr>
        <w:fldChar w:fldCharType="begin"/>
      </w:r>
      <w:r>
        <w:rPr>
          <w:noProof/>
        </w:rPr>
        <w:instrText xml:space="preserve"> PAGEREF _Toc479949713 \h </w:instrText>
      </w:r>
      <w:r>
        <w:rPr>
          <w:noProof/>
        </w:rPr>
      </w:r>
      <w:r>
        <w:rPr>
          <w:noProof/>
        </w:rPr>
        <w:fldChar w:fldCharType="separate"/>
      </w:r>
      <w:r>
        <w:rPr>
          <w:noProof/>
        </w:rPr>
        <w:t>13</w:t>
      </w:r>
      <w:r>
        <w:rPr>
          <w:noProof/>
        </w:rPr>
        <w:fldChar w:fldCharType="end"/>
      </w:r>
    </w:p>
    <w:p w14:paraId="057A8A72" w14:textId="77777777" w:rsidR="005A027A" w:rsidRDefault="005A027A">
      <w:pPr>
        <w:pStyle w:val="TOC2"/>
        <w:tabs>
          <w:tab w:val="right" w:leader="middleDot" w:pos="8436"/>
        </w:tabs>
        <w:ind w:firstLine="240"/>
        <w:rPr>
          <w:rFonts w:asciiTheme="minorHAnsi" w:hAnsiTheme="minorHAnsi"/>
          <w:bCs w:val="0"/>
          <w:noProof/>
          <w:szCs w:val="24"/>
        </w:rPr>
      </w:pPr>
      <w:r>
        <w:rPr>
          <w:noProof/>
        </w:rPr>
        <w:t>4.2</w:t>
      </w:r>
      <w:r>
        <w:rPr>
          <w:rFonts w:hint="eastAsia"/>
          <w:noProof/>
        </w:rPr>
        <w:t xml:space="preserve"> </w:t>
      </w:r>
      <w:r>
        <w:rPr>
          <w:rFonts w:hint="eastAsia"/>
          <w:noProof/>
        </w:rPr>
        <w:t>降解组验证</w:t>
      </w:r>
      <w:r>
        <w:rPr>
          <w:noProof/>
        </w:rPr>
        <w:t>miRNA</w:t>
      </w:r>
      <w:r>
        <w:rPr>
          <w:rFonts w:hint="eastAsia"/>
          <w:noProof/>
        </w:rPr>
        <w:t>和靶基因作用对的表达量相关性检验</w:t>
      </w:r>
      <w:r>
        <w:rPr>
          <w:noProof/>
        </w:rPr>
        <w:tab/>
      </w:r>
      <w:r>
        <w:rPr>
          <w:noProof/>
        </w:rPr>
        <w:fldChar w:fldCharType="begin"/>
      </w:r>
      <w:r>
        <w:rPr>
          <w:noProof/>
        </w:rPr>
        <w:instrText xml:space="preserve"> PAGEREF _Toc479949714 \h </w:instrText>
      </w:r>
      <w:r>
        <w:rPr>
          <w:noProof/>
        </w:rPr>
      </w:r>
      <w:r>
        <w:rPr>
          <w:noProof/>
        </w:rPr>
        <w:fldChar w:fldCharType="separate"/>
      </w:r>
      <w:r>
        <w:rPr>
          <w:noProof/>
        </w:rPr>
        <w:t>16</w:t>
      </w:r>
      <w:r>
        <w:rPr>
          <w:noProof/>
        </w:rPr>
        <w:fldChar w:fldCharType="end"/>
      </w:r>
    </w:p>
    <w:p w14:paraId="491DDB0B" w14:textId="77777777" w:rsidR="005A027A" w:rsidRDefault="005A027A">
      <w:pPr>
        <w:pStyle w:val="TOC2"/>
        <w:tabs>
          <w:tab w:val="right" w:leader="middleDot" w:pos="8436"/>
        </w:tabs>
        <w:ind w:firstLine="240"/>
        <w:rPr>
          <w:rFonts w:asciiTheme="minorHAnsi" w:hAnsiTheme="minorHAnsi"/>
          <w:bCs w:val="0"/>
          <w:noProof/>
          <w:szCs w:val="24"/>
        </w:rPr>
      </w:pPr>
      <w:r>
        <w:rPr>
          <w:noProof/>
        </w:rPr>
        <w:t>4.3 miRNA</w:t>
      </w:r>
      <w:r>
        <w:rPr>
          <w:rFonts w:hint="eastAsia"/>
          <w:noProof/>
        </w:rPr>
        <w:t>家族内不同</w:t>
      </w:r>
      <w:r>
        <w:rPr>
          <w:noProof/>
        </w:rPr>
        <w:t>miRNA</w:t>
      </w:r>
      <w:r>
        <w:rPr>
          <w:rFonts w:hint="eastAsia"/>
          <w:noProof/>
        </w:rPr>
        <w:t>和靶基因表达量相关性比较</w:t>
      </w:r>
      <w:r>
        <w:rPr>
          <w:noProof/>
        </w:rPr>
        <w:tab/>
      </w:r>
      <w:r>
        <w:rPr>
          <w:noProof/>
        </w:rPr>
        <w:fldChar w:fldCharType="begin"/>
      </w:r>
      <w:r>
        <w:rPr>
          <w:noProof/>
        </w:rPr>
        <w:instrText xml:space="preserve"> PAGEREF _Toc479949715 \h </w:instrText>
      </w:r>
      <w:r>
        <w:rPr>
          <w:noProof/>
        </w:rPr>
      </w:r>
      <w:r>
        <w:rPr>
          <w:noProof/>
        </w:rPr>
        <w:fldChar w:fldCharType="separate"/>
      </w:r>
      <w:r>
        <w:rPr>
          <w:noProof/>
        </w:rPr>
        <w:t>17</w:t>
      </w:r>
      <w:r>
        <w:rPr>
          <w:noProof/>
        </w:rPr>
        <w:fldChar w:fldCharType="end"/>
      </w:r>
    </w:p>
    <w:p w14:paraId="196909DB" w14:textId="77777777" w:rsidR="005A027A" w:rsidRDefault="005A027A">
      <w:pPr>
        <w:pStyle w:val="TOC2"/>
        <w:tabs>
          <w:tab w:val="right" w:leader="middleDot" w:pos="8436"/>
        </w:tabs>
        <w:ind w:firstLine="240"/>
        <w:rPr>
          <w:rFonts w:asciiTheme="minorHAnsi" w:hAnsiTheme="minorHAnsi"/>
          <w:bCs w:val="0"/>
          <w:noProof/>
          <w:szCs w:val="24"/>
        </w:rPr>
      </w:pPr>
      <w:r>
        <w:rPr>
          <w:noProof/>
        </w:rPr>
        <w:t>4.4</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_Toc479949716 \h </w:instrText>
      </w:r>
      <w:r>
        <w:rPr>
          <w:noProof/>
        </w:rPr>
      </w:r>
      <w:r>
        <w:rPr>
          <w:noProof/>
        </w:rPr>
        <w:fldChar w:fldCharType="separate"/>
      </w:r>
      <w:r>
        <w:rPr>
          <w:noProof/>
        </w:rPr>
        <w:t>18</w:t>
      </w:r>
      <w:r>
        <w:rPr>
          <w:noProof/>
        </w:rPr>
        <w:fldChar w:fldCharType="end"/>
      </w:r>
    </w:p>
    <w:p w14:paraId="6DABD20D" w14:textId="77777777" w:rsidR="005A027A" w:rsidRDefault="005A027A">
      <w:pPr>
        <w:pStyle w:val="TOC1"/>
        <w:rPr>
          <w:rFonts w:asciiTheme="minorHAnsi" w:eastAsia="宋体" w:hAnsiTheme="minorHAnsi" w:cstheme="minorBidi"/>
          <w:bCs w:val="0"/>
          <w:caps w:val="0"/>
          <w:noProof/>
        </w:rPr>
      </w:pPr>
      <w:r>
        <w:rPr>
          <w:rFonts w:hint="eastAsia"/>
          <w:noProof/>
        </w:rPr>
        <w:t>第五章</w:t>
      </w:r>
      <w:r>
        <w:rPr>
          <w:noProof/>
        </w:rPr>
        <w:t xml:space="preserve"> miRNA</w:t>
      </w:r>
      <w:r>
        <w:rPr>
          <w:rFonts w:hint="eastAsia"/>
          <w:noProof/>
        </w:rPr>
        <w:t>及其靶基因上结合位点的</w:t>
      </w:r>
      <w:r>
        <w:rPr>
          <w:noProof/>
        </w:rPr>
        <w:t>SNP</w:t>
      </w:r>
      <w:r>
        <w:rPr>
          <w:rFonts w:hint="eastAsia"/>
          <w:noProof/>
        </w:rPr>
        <w:t>获得和分析</w:t>
      </w:r>
      <w:r>
        <w:rPr>
          <w:noProof/>
        </w:rPr>
        <w:tab/>
      </w:r>
      <w:r>
        <w:rPr>
          <w:noProof/>
        </w:rPr>
        <w:fldChar w:fldCharType="begin"/>
      </w:r>
      <w:r>
        <w:rPr>
          <w:noProof/>
        </w:rPr>
        <w:instrText xml:space="preserve"> PAGEREF _Toc479949717 \h </w:instrText>
      </w:r>
      <w:r>
        <w:rPr>
          <w:noProof/>
        </w:rPr>
      </w:r>
      <w:r>
        <w:rPr>
          <w:noProof/>
        </w:rPr>
        <w:fldChar w:fldCharType="separate"/>
      </w:r>
      <w:r>
        <w:rPr>
          <w:noProof/>
        </w:rPr>
        <w:t>19</w:t>
      </w:r>
      <w:r>
        <w:rPr>
          <w:noProof/>
        </w:rPr>
        <w:fldChar w:fldCharType="end"/>
      </w:r>
    </w:p>
    <w:p w14:paraId="73A61F1A" w14:textId="77777777" w:rsidR="005A027A" w:rsidRDefault="005A027A">
      <w:pPr>
        <w:pStyle w:val="TOC2"/>
        <w:tabs>
          <w:tab w:val="right" w:leader="middleDot" w:pos="8436"/>
        </w:tabs>
        <w:ind w:firstLine="240"/>
        <w:rPr>
          <w:rFonts w:asciiTheme="minorHAnsi" w:hAnsiTheme="minorHAnsi"/>
          <w:bCs w:val="0"/>
          <w:noProof/>
          <w:szCs w:val="24"/>
        </w:rPr>
      </w:pPr>
      <w:r>
        <w:rPr>
          <w:noProof/>
        </w:rPr>
        <w:t>5.1</w:t>
      </w:r>
      <w:r>
        <w:rPr>
          <w:rFonts w:hint="eastAsia"/>
          <w:noProof/>
        </w:rPr>
        <w:t xml:space="preserve"> </w:t>
      </w:r>
      <w:r>
        <w:rPr>
          <w:rFonts w:hint="eastAsia"/>
          <w:noProof/>
        </w:rPr>
        <w:t>本地</w:t>
      </w:r>
      <w:r>
        <w:rPr>
          <w:noProof/>
        </w:rPr>
        <w:t>SNP</w:t>
      </w:r>
      <w:r>
        <w:rPr>
          <w:rFonts w:hint="eastAsia"/>
          <w:noProof/>
        </w:rPr>
        <w:t>数据库的建立</w:t>
      </w:r>
      <w:r>
        <w:rPr>
          <w:noProof/>
        </w:rPr>
        <w:tab/>
      </w:r>
      <w:r>
        <w:rPr>
          <w:noProof/>
        </w:rPr>
        <w:fldChar w:fldCharType="begin"/>
      </w:r>
      <w:r>
        <w:rPr>
          <w:noProof/>
        </w:rPr>
        <w:instrText xml:space="preserve"> PAGEREF _Toc479949718 \h </w:instrText>
      </w:r>
      <w:r>
        <w:rPr>
          <w:noProof/>
        </w:rPr>
      </w:r>
      <w:r>
        <w:rPr>
          <w:noProof/>
        </w:rPr>
        <w:fldChar w:fldCharType="separate"/>
      </w:r>
      <w:r>
        <w:rPr>
          <w:noProof/>
        </w:rPr>
        <w:t>19</w:t>
      </w:r>
      <w:r>
        <w:rPr>
          <w:noProof/>
        </w:rPr>
        <w:fldChar w:fldCharType="end"/>
      </w:r>
    </w:p>
    <w:p w14:paraId="47041551" w14:textId="77777777" w:rsidR="005A027A" w:rsidRDefault="005A027A">
      <w:pPr>
        <w:pStyle w:val="TOC3"/>
        <w:ind w:firstLine="480"/>
        <w:rPr>
          <w:rFonts w:asciiTheme="minorHAnsi" w:hAnsiTheme="minorHAnsi"/>
          <w:noProof/>
          <w:szCs w:val="24"/>
        </w:rPr>
      </w:pPr>
      <w:r w:rsidRPr="00D33AF2">
        <w:rPr>
          <w:b/>
          <w:noProof/>
        </w:rPr>
        <w:t>5.1.1</w:t>
      </w:r>
      <w:r>
        <w:rPr>
          <w:noProof/>
        </w:rPr>
        <w:t xml:space="preserve"> SNP</w:t>
      </w:r>
      <w:r>
        <w:rPr>
          <w:rFonts w:hint="eastAsia"/>
          <w:noProof/>
        </w:rPr>
        <w:t>数据库之间的比较</w:t>
      </w:r>
      <w:r>
        <w:rPr>
          <w:noProof/>
        </w:rPr>
        <w:tab/>
      </w:r>
      <w:r>
        <w:rPr>
          <w:noProof/>
        </w:rPr>
        <w:fldChar w:fldCharType="begin"/>
      </w:r>
      <w:r>
        <w:rPr>
          <w:noProof/>
        </w:rPr>
        <w:instrText xml:space="preserve"> PAGEREF _Toc479949719 \h </w:instrText>
      </w:r>
      <w:r>
        <w:rPr>
          <w:noProof/>
        </w:rPr>
      </w:r>
      <w:r>
        <w:rPr>
          <w:noProof/>
        </w:rPr>
        <w:fldChar w:fldCharType="separate"/>
      </w:r>
      <w:r>
        <w:rPr>
          <w:noProof/>
        </w:rPr>
        <w:t>20</w:t>
      </w:r>
      <w:r>
        <w:rPr>
          <w:noProof/>
        </w:rPr>
        <w:fldChar w:fldCharType="end"/>
      </w:r>
    </w:p>
    <w:p w14:paraId="02B29B6C" w14:textId="77777777" w:rsidR="005A027A" w:rsidRDefault="005A027A">
      <w:pPr>
        <w:pStyle w:val="TOC2"/>
        <w:tabs>
          <w:tab w:val="right" w:leader="middleDot" w:pos="8436"/>
        </w:tabs>
        <w:ind w:firstLine="240"/>
        <w:rPr>
          <w:rFonts w:asciiTheme="minorHAnsi" w:hAnsiTheme="minorHAnsi"/>
          <w:bCs w:val="0"/>
          <w:noProof/>
          <w:szCs w:val="24"/>
        </w:rPr>
      </w:pPr>
      <w:r>
        <w:rPr>
          <w:noProof/>
        </w:rPr>
        <w:lastRenderedPageBreak/>
        <w:t>5.2</w:t>
      </w:r>
      <w:r>
        <w:rPr>
          <w:rFonts w:hint="eastAsia"/>
          <w:noProof/>
        </w:rPr>
        <w:t xml:space="preserve"> </w:t>
      </w:r>
      <w:r>
        <w:rPr>
          <w:rFonts w:hint="eastAsia"/>
          <w:noProof/>
        </w:rPr>
        <w:t>水稻全部</w:t>
      </w:r>
      <w:r>
        <w:rPr>
          <w:noProof/>
        </w:rPr>
        <w:t>miRNA</w:t>
      </w:r>
      <w:r>
        <w:rPr>
          <w:rFonts w:hint="eastAsia"/>
          <w:noProof/>
        </w:rPr>
        <w:t>的</w:t>
      </w:r>
      <w:r>
        <w:rPr>
          <w:noProof/>
        </w:rPr>
        <w:t>SNP</w:t>
      </w:r>
      <w:r>
        <w:rPr>
          <w:rFonts w:hint="eastAsia"/>
          <w:noProof/>
        </w:rPr>
        <w:t>密度分析</w:t>
      </w:r>
      <w:r>
        <w:rPr>
          <w:noProof/>
        </w:rPr>
        <w:tab/>
      </w:r>
      <w:r>
        <w:rPr>
          <w:noProof/>
        </w:rPr>
        <w:fldChar w:fldCharType="begin"/>
      </w:r>
      <w:r>
        <w:rPr>
          <w:noProof/>
        </w:rPr>
        <w:instrText xml:space="preserve"> PAGEREF _Toc479949720 \h </w:instrText>
      </w:r>
      <w:r>
        <w:rPr>
          <w:noProof/>
        </w:rPr>
      </w:r>
      <w:r>
        <w:rPr>
          <w:noProof/>
        </w:rPr>
        <w:fldChar w:fldCharType="separate"/>
      </w:r>
      <w:r>
        <w:rPr>
          <w:noProof/>
        </w:rPr>
        <w:t>21</w:t>
      </w:r>
      <w:r>
        <w:rPr>
          <w:noProof/>
        </w:rPr>
        <w:fldChar w:fldCharType="end"/>
      </w:r>
    </w:p>
    <w:p w14:paraId="19012D4B" w14:textId="77777777" w:rsidR="005A027A" w:rsidRDefault="005A027A">
      <w:pPr>
        <w:pStyle w:val="TOC2"/>
        <w:tabs>
          <w:tab w:val="right" w:leader="middleDot" w:pos="8436"/>
        </w:tabs>
        <w:ind w:firstLine="240"/>
        <w:rPr>
          <w:rFonts w:asciiTheme="minorHAnsi" w:hAnsiTheme="minorHAnsi"/>
          <w:bCs w:val="0"/>
          <w:noProof/>
          <w:szCs w:val="24"/>
        </w:rPr>
      </w:pPr>
      <w:r>
        <w:rPr>
          <w:noProof/>
        </w:rPr>
        <w:t>5.3</w:t>
      </w:r>
      <w:r>
        <w:rPr>
          <w:rFonts w:hint="eastAsia"/>
          <w:noProof/>
        </w:rPr>
        <w:t xml:space="preserve"> </w:t>
      </w:r>
      <w:r>
        <w:rPr>
          <w:rFonts w:hint="eastAsia"/>
          <w:noProof/>
        </w:rPr>
        <w:t>成熟的保守和非保守</w:t>
      </w:r>
      <w:r>
        <w:rPr>
          <w:noProof/>
        </w:rPr>
        <w:t>miRNA</w:t>
      </w:r>
      <w:r>
        <w:rPr>
          <w:rFonts w:hint="eastAsia"/>
          <w:noProof/>
        </w:rPr>
        <w:t>上各位点</w:t>
      </w:r>
      <w:r>
        <w:rPr>
          <w:noProof/>
        </w:rPr>
        <w:t>SNP</w:t>
      </w:r>
      <w:r>
        <w:rPr>
          <w:rFonts w:hint="eastAsia"/>
          <w:noProof/>
        </w:rPr>
        <w:t>频率有差异性</w:t>
      </w:r>
      <w:r>
        <w:rPr>
          <w:noProof/>
        </w:rPr>
        <w:tab/>
      </w:r>
      <w:r>
        <w:rPr>
          <w:noProof/>
        </w:rPr>
        <w:fldChar w:fldCharType="begin"/>
      </w:r>
      <w:r>
        <w:rPr>
          <w:noProof/>
        </w:rPr>
        <w:instrText xml:space="preserve"> PAGEREF _Toc479949721 \h </w:instrText>
      </w:r>
      <w:r>
        <w:rPr>
          <w:noProof/>
        </w:rPr>
      </w:r>
      <w:r>
        <w:rPr>
          <w:noProof/>
        </w:rPr>
        <w:fldChar w:fldCharType="separate"/>
      </w:r>
      <w:r>
        <w:rPr>
          <w:noProof/>
        </w:rPr>
        <w:t>24</w:t>
      </w:r>
      <w:r>
        <w:rPr>
          <w:noProof/>
        </w:rPr>
        <w:fldChar w:fldCharType="end"/>
      </w:r>
    </w:p>
    <w:p w14:paraId="5D334C6C" w14:textId="77777777" w:rsidR="005A027A" w:rsidRDefault="005A027A">
      <w:pPr>
        <w:pStyle w:val="TOC2"/>
        <w:tabs>
          <w:tab w:val="right" w:leader="middleDot" w:pos="8436"/>
        </w:tabs>
        <w:ind w:firstLine="240"/>
        <w:rPr>
          <w:rFonts w:asciiTheme="minorHAnsi" w:hAnsiTheme="minorHAnsi"/>
          <w:bCs w:val="0"/>
          <w:noProof/>
          <w:szCs w:val="24"/>
        </w:rPr>
      </w:pPr>
      <w:r>
        <w:rPr>
          <w:noProof/>
        </w:rPr>
        <w:t>5.4</w:t>
      </w:r>
      <w:r>
        <w:rPr>
          <w:rFonts w:hint="eastAsia"/>
          <w:noProof/>
        </w:rPr>
        <w:t xml:space="preserve"> </w:t>
      </w:r>
      <w:r>
        <w:rPr>
          <w:rFonts w:hint="eastAsia"/>
          <w:noProof/>
        </w:rPr>
        <w:t>保守</w:t>
      </w:r>
      <w:r>
        <w:rPr>
          <w:noProof/>
        </w:rPr>
        <w:t>miRNA</w:t>
      </w:r>
      <w:r>
        <w:rPr>
          <w:rFonts w:hint="eastAsia"/>
          <w:noProof/>
        </w:rPr>
        <w:t>和其靶基因保守位点上</w:t>
      </w:r>
      <w:r>
        <w:rPr>
          <w:noProof/>
        </w:rPr>
        <w:t>SNP</w:t>
      </w:r>
      <w:r>
        <w:rPr>
          <w:rFonts w:hint="eastAsia"/>
          <w:noProof/>
        </w:rPr>
        <w:t>频率</w:t>
      </w:r>
      <w:r>
        <w:rPr>
          <w:noProof/>
        </w:rPr>
        <w:tab/>
      </w:r>
      <w:r>
        <w:rPr>
          <w:noProof/>
        </w:rPr>
        <w:fldChar w:fldCharType="begin"/>
      </w:r>
      <w:r>
        <w:rPr>
          <w:noProof/>
        </w:rPr>
        <w:instrText xml:space="preserve"> PAGEREF _Toc479949722 \h </w:instrText>
      </w:r>
      <w:r>
        <w:rPr>
          <w:noProof/>
        </w:rPr>
      </w:r>
      <w:r>
        <w:rPr>
          <w:noProof/>
        </w:rPr>
        <w:fldChar w:fldCharType="separate"/>
      </w:r>
      <w:r>
        <w:rPr>
          <w:noProof/>
        </w:rPr>
        <w:t>26</w:t>
      </w:r>
      <w:r>
        <w:rPr>
          <w:noProof/>
        </w:rPr>
        <w:fldChar w:fldCharType="end"/>
      </w:r>
    </w:p>
    <w:p w14:paraId="1407A23B" w14:textId="77777777" w:rsidR="005A027A" w:rsidRDefault="005A027A">
      <w:pPr>
        <w:pStyle w:val="TOC2"/>
        <w:tabs>
          <w:tab w:val="right" w:leader="middleDot" w:pos="8436"/>
        </w:tabs>
        <w:ind w:firstLine="240"/>
        <w:rPr>
          <w:rFonts w:asciiTheme="minorHAnsi" w:hAnsiTheme="minorHAnsi"/>
          <w:bCs w:val="0"/>
          <w:noProof/>
          <w:szCs w:val="24"/>
        </w:rPr>
      </w:pPr>
      <w:r>
        <w:rPr>
          <w:noProof/>
        </w:rPr>
        <w:t>5.5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_Toc479949723 \h </w:instrText>
      </w:r>
      <w:r>
        <w:rPr>
          <w:noProof/>
        </w:rPr>
      </w:r>
      <w:r>
        <w:rPr>
          <w:noProof/>
        </w:rPr>
        <w:fldChar w:fldCharType="separate"/>
      </w:r>
      <w:r>
        <w:rPr>
          <w:noProof/>
        </w:rPr>
        <w:t>28</w:t>
      </w:r>
      <w:r>
        <w:rPr>
          <w:noProof/>
        </w:rPr>
        <w:fldChar w:fldCharType="end"/>
      </w:r>
    </w:p>
    <w:p w14:paraId="03E7607E" w14:textId="77777777" w:rsidR="005A027A" w:rsidRDefault="005A027A">
      <w:pPr>
        <w:pStyle w:val="TOC1"/>
        <w:rPr>
          <w:rFonts w:asciiTheme="minorHAnsi" w:eastAsia="宋体" w:hAnsiTheme="minorHAnsi" w:cstheme="minorBidi"/>
          <w:bCs w:val="0"/>
          <w:caps w:val="0"/>
          <w:noProof/>
        </w:rPr>
      </w:pPr>
      <w:r>
        <w:rPr>
          <w:rFonts w:hint="eastAsia"/>
          <w:noProof/>
        </w:rPr>
        <w:t>第六章</w:t>
      </w:r>
      <w:r>
        <w:rPr>
          <w:rFonts w:hint="eastAsia"/>
          <w:noProof/>
        </w:rPr>
        <w:t xml:space="preserve"> </w:t>
      </w:r>
      <w:r>
        <w:rPr>
          <w:rFonts w:hint="eastAsia"/>
          <w:noProof/>
        </w:rPr>
        <w:t>联合互补模式分析的应用</w:t>
      </w:r>
      <w:r>
        <w:rPr>
          <w:noProof/>
        </w:rPr>
        <w:tab/>
      </w:r>
      <w:r>
        <w:rPr>
          <w:noProof/>
        </w:rPr>
        <w:fldChar w:fldCharType="begin"/>
      </w:r>
      <w:r>
        <w:rPr>
          <w:noProof/>
        </w:rPr>
        <w:instrText xml:space="preserve"> PAGEREF _Toc479949724 \h </w:instrText>
      </w:r>
      <w:r>
        <w:rPr>
          <w:noProof/>
        </w:rPr>
      </w:r>
      <w:r>
        <w:rPr>
          <w:noProof/>
        </w:rPr>
        <w:fldChar w:fldCharType="separate"/>
      </w:r>
      <w:r>
        <w:rPr>
          <w:noProof/>
        </w:rPr>
        <w:t>29</w:t>
      </w:r>
      <w:r>
        <w:rPr>
          <w:noProof/>
        </w:rPr>
        <w:fldChar w:fldCharType="end"/>
      </w:r>
    </w:p>
    <w:p w14:paraId="5E6D77F2" w14:textId="77777777" w:rsidR="005A027A" w:rsidRDefault="005A027A">
      <w:pPr>
        <w:pStyle w:val="TOC2"/>
        <w:tabs>
          <w:tab w:val="right" w:leader="middleDot" w:pos="8436"/>
        </w:tabs>
        <w:ind w:firstLine="240"/>
        <w:rPr>
          <w:rFonts w:asciiTheme="minorHAnsi" w:hAnsiTheme="minorHAnsi"/>
          <w:bCs w:val="0"/>
          <w:noProof/>
          <w:szCs w:val="24"/>
        </w:rPr>
      </w:pPr>
      <w:r>
        <w:rPr>
          <w:noProof/>
        </w:rPr>
        <w:t>6.1</w:t>
      </w:r>
      <w:r>
        <w:rPr>
          <w:rFonts w:hint="eastAsia"/>
          <w:noProof/>
        </w:rPr>
        <w:t xml:space="preserve"> </w:t>
      </w:r>
      <w:r>
        <w:rPr>
          <w:rFonts w:hint="eastAsia"/>
          <w:noProof/>
        </w:rPr>
        <w:t>水稻</w:t>
      </w:r>
      <w:r>
        <w:rPr>
          <w:noProof/>
        </w:rPr>
        <w:t>miRNA</w:t>
      </w:r>
      <w:r>
        <w:rPr>
          <w:rFonts w:hint="eastAsia"/>
          <w:noProof/>
        </w:rPr>
        <w:t>单倍型分析</w:t>
      </w:r>
      <w:r>
        <w:rPr>
          <w:noProof/>
        </w:rPr>
        <w:tab/>
      </w:r>
      <w:r>
        <w:rPr>
          <w:noProof/>
        </w:rPr>
        <w:fldChar w:fldCharType="begin"/>
      </w:r>
      <w:r>
        <w:rPr>
          <w:noProof/>
        </w:rPr>
        <w:instrText xml:space="preserve"> PAGEREF _Toc479949725 \h </w:instrText>
      </w:r>
      <w:r>
        <w:rPr>
          <w:noProof/>
        </w:rPr>
      </w:r>
      <w:r>
        <w:rPr>
          <w:noProof/>
        </w:rPr>
        <w:fldChar w:fldCharType="separate"/>
      </w:r>
      <w:r>
        <w:rPr>
          <w:noProof/>
        </w:rPr>
        <w:t>29</w:t>
      </w:r>
      <w:r>
        <w:rPr>
          <w:noProof/>
        </w:rPr>
        <w:fldChar w:fldCharType="end"/>
      </w:r>
    </w:p>
    <w:p w14:paraId="289F6545" w14:textId="77777777" w:rsidR="005A027A" w:rsidRDefault="005A027A">
      <w:pPr>
        <w:pStyle w:val="TOC2"/>
        <w:tabs>
          <w:tab w:val="right" w:leader="middleDot" w:pos="8436"/>
        </w:tabs>
        <w:ind w:firstLine="240"/>
        <w:rPr>
          <w:rFonts w:asciiTheme="minorHAnsi" w:hAnsiTheme="minorHAnsi"/>
          <w:bCs w:val="0"/>
          <w:noProof/>
          <w:szCs w:val="24"/>
        </w:rPr>
      </w:pPr>
      <w:r>
        <w:rPr>
          <w:noProof/>
        </w:rPr>
        <w:t>6.2 pre-miRNA</w:t>
      </w:r>
      <w:r>
        <w:rPr>
          <w:rFonts w:hint="eastAsia"/>
          <w:noProof/>
        </w:rPr>
        <w:t>二级结构稳定性分析</w:t>
      </w:r>
      <w:r>
        <w:rPr>
          <w:noProof/>
        </w:rPr>
        <w:tab/>
      </w:r>
      <w:r>
        <w:rPr>
          <w:noProof/>
        </w:rPr>
        <w:fldChar w:fldCharType="begin"/>
      </w:r>
      <w:r>
        <w:rPr>
          <w:noProof/>
        </w:rPr>
        <w:instrText xml:space="preserve"> PAGEREF _Toc479949726 \h </w:instrText>
      </w:r>
      <w:r>
        <w:rPr>
          <w:noProof/>
        </w:rPr>
      </w:r>
      <w:r>
        <w:rPr>
          <w:noProof/>
        </w:rPr>
        <w:fldChar w:fldCharType="separate"/>
      </w:r>
      <w:r>
        <w:rPr>
          <w:noProof/>
        </w:rPr>
        <w:t>31</w:t>
      </w:r>
      <w:r>
        <w:rPr>
          <w:noProof/>
        </w:rPr>
        <w:fldChar w:fldCharType="end"/>
      </w:r>
    </w:p>
    <w:p w14:paraId="05FCC031" w14:textId="77777777" w:rsidR="005A027A" w:rsidRDefault="005A027A">
      <w:pPr>
        <w:pStyle w:val="TOC2"/>
        <w:tabs>
          <w:tab w:val="right" w:leader="middleDot" w:pos="8436"/>
        </w:tabs>
        <w:ind w:firstLine="240"/>
        <w:rPr>
          <w:rFonts w:asciiTheme="minorHAnsi" w:hAnsiTheme="minorHAnsi"/>
          <w:bCs w:val="0"/>
          <w:noProof/>
          <w:szCs w:val="24"/>
        </w:rPr>
      </w:pPr>
      <w:r>
        <w:rPr>
          <w:noProof/>
        </w:rPr>
        <w:t>6.3 miRNA</w:t>
      </w:r>
      <w:r>
        <w:rPr>
          <w:rFonts w:hint="eastAsia"/>
          <w:noProof/>
        </w:rPr>
        <w:t>和靶基因结合位点互补模式的分析</w:t>
      </w:r>
      <w:r>
        <w:rPr>
          <w:noProof/>
        </w:rPr>
        <w:tab/>
      </w:r>
      <w:r>
        <w:rPr>
          <w:noProof/>
        </w:rPr>
        <w:fldChar w:fldCharType="begin"/>
      </w:r>
      <w:r>
        <w:rPr>
          <w:noProof/>
        </w:rPr>
        <w:instrText xml:space="preserve"> PAGEREF _Toc479949727 \h </w:instrText>
      </w:r>
      <w:r>
        <w:rPr>
          <w:noProof/>
        </w:rPr>
      </w:r>
      <w:r>
        <w:rPr>
          <w:noProof/>
        </w:rPr>
        <w:fldChar w:fldCharType="separate"/>
      </w:r>
      <w:r>
        <w:rPr>
          <w:noProof/>
        </w:rPr>
        <w:t>34</w:t>
      </w:r>
      <w:r>
        <w:rPr>
          <w:noProof/>
        </w:rPr>
        <w:fldChar w:fldCharType="end"/>
      </w:r>
    </w:p>
    <w:p w14:paraId="4C65CD26" w14:textId="77777777" w:rsidR="005A027A" w:rsidRDefault="005A027A">
      <w:pPr>
        <w:pStyle w:val="TOC2"/>
        <w:tabs>
          <w:tab w:val="right" w:leader="middleDot" w:pos="8436"/>
        </w:tabs>
        <w:ind w:firstLine="240"/>
        <w:rPr>
          <w:rFonts w:asciiTheme="minorHAnsi" w:hAnsiTheme="minorHAnsi"/>
          <w:bCs w:val="0"/>
          <w:noProof/>
          <w:szCs w:val="24"/>
        </w:rPr>
      </w:pPr>
      <w:r>
        <w:rPr>
          <w:noProof/>
        </w:rPr>
        <w:t>6.4</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_Toc479949728 \h </w:instrText>
      </w:r>
      <w:r>
        <w:rPr>
          <w:noProof/>
        </w:rPr>
      </w:r>
      <w:r>
        <w:rPr>
          <w:noProof/>
        </w:rPr>
        <w:fldChar w:fldCharType="separate"/>
      </w:r>
      <w:r>
        <w:rPr>
          <w:noProof/>
        </w:rPr>
        <w:t>37</w:t>
      </w:r>
      <w:r>
        <w:rPr>
          <w:noProof/>
        </w:rPr>
        <w:fldChar w:fldCharType="end"/>
      </w:r>
    </w:p>
    <w:p w14:paraId="787C113B" w14:textId="77777777" w:rsidR="005A027A" w:rsidRDefault="005A027A">
      <w:pPr>
        <w:pStyle w:val="TOC3"/>
        <w:ind w:firstLine="480"/>
        <w:rPr>
          <w:rFonts w:asciiTheme="minorHAnsi" w:hAnsiTheme="minorHAnsi"/>
          <w:noProof/>
          <w:szCs w:val="24"/>
        </w:rPr>
      </w:pPr>
      <w:r w:rsidRPr="00D33AF2">
        <w:rPr>
          <w:b/>
          <w:noProof/>
        </w:rPr>
        <w:t>6.4.1</w:t>
      </w:r>
      <w:r>
        <w:rPr>
          <w:rFonts w:hint="eastAsia"/>
          <w:noProof/>
        </w:rPr>
        <w:t xml:space="preserve"> </w:t>
      </w:r>
      <w:r>
        <w:rPr>
          <w:rFonts w:hint="eastAsia"/>
          <w:noProof/>
        </w:rPr>
        <w:t>联合互补模式分析方法的拓展</w:t>
      </w:r>
      <w:r>
        <w:rPr>
          <w:noProof/>
        </w:rPr>
        <w:tab/>
      </w:r>
      <w:r>
        <w:rPr>
          <w:noProof/>
        </w:rPr>
        <w:fldChar w:fldCharType="begin"/>
      </w:r>
      <w:r>
        <w:rPr>
          <w:noProof/>
        </w:rPr>
        <w:instrText xml:space="preserve"> PAGEREF _Toc479949729 \h </w:instrText>
      </w:r>
      <w:r>
        <w:rPr>
          <w:noProof/>
        </w:rPr>
      </w:r>
      <w:r>
        <w:rPr>
          <w:noProof/>
        </w:rPr>
        <w:fldChar w:fldCharType="separate"/>
      </w:r>
      <w:r>
        <w:rPr>
          <w:noProof/>
        </w:rPr>
        <w:t>37</w:t>
      </w:r>
      <w:r>
        <w:rPr>
          <w:noProof/>
        </w:rPr>
        <w:fldChar w:fldCharType="end"/>
      </w:r>
    </w:p>
    <w:p w14:paraId="4AADE9E3" w14:textId="77777777" w:rsidR="005A027A" w:rsidRDefault="005A027A">
      <w:pPr>
        <w:pStyle w:val="TOC3"/>
        <w:ind w:firstLine="480"/>
        <w:rPr>
          <w:rFonts w:asciiTheme="minorHAnsi" w:hAnsiTheme="minorHAnsi"/>
          <w:noProof/>
          <w:szCs w:val="24"/>
        </w:rPr>
      </w:pPr>
      <w:r w:rsidRPr="00D33AF2">
        <w:rPr>
          <w:b/>
          <w:noProof/>
        </w:rPr>
        <w:t>6.4.2</w:t>
      </w:r>
      <w:r>
        <w:rPr>
          <w:rFonts w:hint="eastAsia"/>
          <w:noProof/>
        </w:rPr>
        <w:t xml:space="preserve"> </w:t>
      </w:r>
      <w:r>
        <w:rPr>
          <w:rFonts w:hint="eastAsia"/>
          <w:noProof/>
        </w:rPr>
        <w:t>互补性恢复现象和</w:t>
      </w:r>
      <w:r>
        <w:rPr>
          <w:noProof/>
        </w:rPr>
        <w:t>osa-miR818</w:t>
      </w:r>
      <w:r>
        <w:rPr>
          <w:rFonts w:hint="eastAsia"/>
          <w:noProof/>
        </w:rPr>
        <w:t>家族</w:t>
      </w:r>
      <w:r>
        <w:rPr>
          <w:noProof/>
        </w:rPr>
        <w:tab/>
      </w:r>
      <w:r>
        <w:rPr>
          <w:noProof/>
        </w:rPr>
        <w:fldChar w:fldCharType="begin"/>
      </w:r>
      <w:r>
        <w:rPr>
          <w:noProof/>
        </w:rPr>
        <w:instrText xml:space="preserve"> PAGEREF _Toc479949730 \h </w:instrText>
      </w:r>
      <w:r>
        <w:rPr>
          <w:noProof/>
        </w:rPr>
      </w:r>
      <w:r>
        <w:rPr>
          <w:noProof/>
        </w:rPr>
        <w:fldChar w:fldCharType="separate"/>
      </w:r>
      <w:r>
        <w:rPr>
          <w:noProof/>
        </w:rPr>
        <w:t>39</w:t>
      </w:r>
      <w:r>
        <w:rPr>
          <w:noProof/>
        </w:rPr>
        <w:fldChar w:fldCharType="end"/>
      </w:r>
    </w:p>
    <w:p w14:paraId="0CF28136" w14:textId="77777777" w:rsidR="005A027A" w:rsidRDefault="005A027A">
      <w:pPr>
        <w:pStyle w:val="TOC2"/>
        <w:tabs>
          <w:tab w:val="right" w:leader="middleDot" w:pos="8436"/>
        </w:tabs>
        <w:ind w:firstLine="240"/>
        <w:rPr>
          <w:rFonts w:asciiTheme="minorHAnsi" w:hAnsiTheme="minorHAnsi"/>
          <w:bCs w:val="0"/>
          <w:noProof/>
          <w:szCs w:val="24"/>
        </w:rPr>
      </w:pPr>
      <w:r>
        <w:rPr>
          <w:noProof/>
        </w:rPr>
        <w:t>6.5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_Toc479949731 \h </w:instrText>
      </w:r>
      <w:r>
        <w:rPr>
          <w:noProof/>
        </w:rPr>
      </w:r>
      <w:r>
        <w:rPr>
          <w:noProof/>
        </w:rPr>
        <w:fldChar w:fldCharType="separate"/>
      </w:r>
      <w:r>
        <w:rPr>
          <w:noProof/>
        </w:rPr>
        <w:t>44</w:t>
      </w:r>
      <w:r>
        <w:rPr>
          <w:noProof/>
        </w:rPr>
        <w:fldChar w:fldCharType="end"/>
      </w:r>
    </w:p>
    <w:p w14:paraId="4E539CA1" w14:textId="77777777" w:rsidR="005A027A" w:rsidRDefault="005A027A">
      <w:pPr>
        <w:pStyle w:val="TOC1"/>
        <w:rPr>
          <w:rFonts w:asciiTheme="minorHAnsi" w:eastAsia="宋体" w:hAnsiTheme="minorHAnsi" w:cstheme="minorBidi"/>
          <w:bCs w:val="0"/>
          <w:caps w:val="0"/>
          <w:noProof/>
        </w:rPr>
      </w:pPr>
      <w:r>
        <w:rPr>
          <w:rFonts w:hint="eastAsia"/>
          <w:noProof/>
        </w:rPr>
        <w:t>第七章</w:t>
      </w:r>
      <w:r>
        <w:rPr>
          <w:rFonts w:hint="eastAsia"/>
          <w:noProof/>
        </w:rPr>
        <w:t xml:space="preserve"> </w:t>
      </w:r>
      <w:r>
        <w:rPr>
          <w:rFonts w:hint="eastAsia"/>
          <w:noProof/>
        </w:rPr>
        <w:t>单倍体表型分析和对比</w:t>
      </w:r>
      <w:r>
        <w:rPr>
          <w:noProof/>
        </w:rPr>
        <w:tab/>
      </w:r>
      <w:r>
        <w:rPr>
          <w:noProof/>
        </w:rPr>
        <w:fldChar w:fldCharType="begin"/>
      </w:r>
      <w:r>
        <w:rPr>
          <w:noProof/>
        </w:rPr>
        <w:instrText xml:space="preserve"> PAGEREF _Toc479949732 \h </w:instrText>
      </w:r>
      <w:r>
        <w:rPr>
          <w:noProof/>
        </w:rPr>
      </w:r>
      <w:r>
        <w:rPr>
          <w:noProof/>
        </w:rPr>
        <w:fldChar w:fldCharType="separate"/>
      </w:r>
      <w:r>
        <w:rPr>
          <w:noProof/>
        </w:rPr>
        <w:t>46</w:t>
      </w:r>
      <w:r>
        <w:rPr>
          <w:noProof/>
        </w:rPr>
        <w:fldChar w:fldCharType="end"/>
      </w:r>
    </w:p>
    <w:p w14:paraId="78ACA62D" w14:textId="77777777" w:rsidR="005A027A" w:rsidRDefault="005A027A">
      <w:pPr>
        <w:pStyle w:val="TOC2"/>
        <w:tabs>
          <w:tab w:val="right" w:leader="middleDot" w:pos="8436"/>
        </w:tabs>
        <w:ind w:firstLine="240"/>
        <w:rPr>
          <w:rFonts w:asciiTheme="minorHAnsi" w:hAnsiTheme="minorHAnsi"/>
          <w:bCs w:val="0"/>
          <w:noProof/>
          <w:szCs w:val="24"/>
        </w:rPr>
      </w:pPr>
      <w:r>
        <w:rPr>
          <w:noProof/>
        </w:rPr>
        <w:t>7.1</w:t>
      </w:r>
      <w:r>
        <w:rPr>
          <w:rFonts w:hint="eastAsia"/>
          <w:noProof/>
        </w:rPr>
        <w:t xml:space="preserve"> </w:t>
      </w:r>
      <w:r>
        <w:rPr>
          <w:rFonts w:hint="eastAsia"/>
          <w:noProof/>
        </w:rPr>
        <w:t>寻找结合位点上带有</w:t>
      </w:r>
      <w:r>
        <w:rPr>
          <w:noProof/>
        </w:rPr>
        <w:t>SNP</w:t>
      </w:r>
      <w:r>
        <w:rPr>
          <w:rFonts w:hint="eastAsia"/>
          <w:noProof/>
        </w:rPr>
        <w:t>的靶基因</w:t>
      </w:r>
      <w:r>
        <w:rPr>
          <w:noProof/>
        </w:rPr>
        <w:tab/>
      </w:r>
      <w:r>
        <w:rPr>
          <w:noProof/>
        </w:rPr>
        <w:fldChar w:fldCharType="begin"/>
      </w:r>
      <w:r>
        <w:rPr>
          <w:noProof/>
        </w:rPr>
        <w:instrText xml:space="preserve"> PAGEREF _Toc479949733 \h </w:instrText>
      </w:r>
      <w:r>
        <w:rPr>
          <w:noProof/>
        </w:rPr>
      </w:r>
      <w:r>
        <w:rPr>
          <w:noProof/>
        </w:rPr>
        <w:fldChar w:fldCharType="separate"/>
      </w:r>
      <w:r>
        <w:rPr>
          <w:noProof/>
        </w:rPr>
        <w:t>46</w:t>
      </w:r>
      <w:r>
        <w:rPr>
          <w:noProof/>
        </w:rPr>
        <w:fldChar w:fldCharType="end"/>
      </w:r>
    </w:p>
    <w:p w14:paraId="126FF673" w14:textId="77777777" w:rsidR="005A027A" w:rsidRDefault="005A027A">
      <w:pPr>
        <w:pStyle w:val="TOC2"/>
        <w:tabs>
          <w:tab w:val="right" w:leader="middleDot" w:pos="8436"/>
        </w:tabs>
        <w:ind w:firstLine="240"/>
        <w:rPr>
          <w:rFonts w:asciiTheme="minorHAnsi" w:hAnsiTheme="minorHAnsi"/>
          <w:bCs w:val="0"/>
          <w:noProof/>
          <w:szCs w:val="24"/>
        </w:rPr>
      </w:pPr>
      <w:r>
        <w:rPr>
          <w:noProof/>
        </w:rPr>
        <w:t>7.2</w:t>
      </w:r>
      <w:r>
        <w:rPr>
          <w:rFonts w:hint="eastAsia"/>
          <w:noProof/>
        </w:rPr>
        <w:t xml:space="preserve"> </w:t>
      </w:r>
      <w:r>
        <w:rPr>
          <w:rFonts w:hint="eastAsia"/>
          <w:noProof/>
        </w:rPr>
        <w:t>单倍型之间水稻品系表型比较</w:t>
      </w:r>
      <w:r>
        <w:rPr>
          <w:noProof/>
        </w:rPr>
        <w:tab/>
      </w:r>
      <w:r>
        <w:rPr>
          <w:noProof/>
        </w:rPr>
        <w:fldChar w:fldCharType="begin"/>
      </w:r>
      <w:r>
        <w:rPr>
          <w:noProof/>
        </w:rPr>
        <w:instrText xml:space="preserve"> PAGEREF _Toc479949734 \h </w:instrText>
      </w:r>
      <w:r>
        <w:rPr>
          <w:noProof/>
        </w:rPr>
      </w:r>
      <w:r>
        <w:rPr>
          <w:noProof/>
        </w:rPr>
        <w:fldChar w:fldCharType="separate"/>
      </w:r>
      <w:r>
        <w:rPr>
          <w:noProof/>
        </w:rPr>
        <w:t>50</w:t>
      </w:r>
      <w:r>
        <w:rPr>
          <w:noProof/>
        </w:rPr>
        <w:fldChar w:fldCharType="end"/>
      </w:r>
    </w:p>
    <w:p w14:paraId="6C4E550B" w14:textId="77777777" w:rsidR="005A027A" w:rsidRDefault="005A027A">
      <w:pPr>
        <w:pStyle w:val="TOC2"/>
        <w:tabs>
          <w:tab w:val="right" w:leader="middleDot" w:pos="8436"/>
        </w:tabs>
        <w:ind w:firstLine="240"/>
        <w:rPr>
          <w:rFonts w:asciiTheme="minorHAnsi" w:hAnsiTheme="minorHAnsi"/>
          <w:bCs w:val="0"/>
          <w:noProof/>
          <w:szCs w:val="24"/>
        </w:rPr>
      </w:pPr>
      <w:r>
        <w:rPr>
          <w:noProof/>
        </w:rPr>
        <w:t>7.3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_Toc479949735 \h </w:instrText>
      </w:r>
      <w:r>
        <w:rPr>
          <w:noProof/>
        </w:rPr>
      </w:r>
      <w:r>
        <w:rPr>
          <w:noProof/>
        </w:rPr>
        <w:fldChar w:fldCharType="separate"/>
      </w:r>
      <w:r>
        <w:rPr>
          <w:noProof/>
        </w:rPr>
        <w:t>51</w:t>
      </w:r>
      <w:r>
        <w:rPr>
          <w:noProof/>
        </w:rPr>
        <w:fldChar w:fldCharType="end"/>
      </w:r>
    </w:p>
    <w:p w14:paraId="14217AD7" w14:textId="77777777" w:rsidR="005A027A" w:rsidRDefault="005A027A">
      <w:pPr>
        <w:pStyle w:val="TOC1"/>
        <w:rPr>
          <w:rFonts w:asciiTheme="minorHAnsi" w:eastAsia="宋体" w:hAnsiTheme="minorHAnsi" w:cstheme="minorBidi"/>
          <w:bCs w:val="0"/>
          <w:caps w:val="0"/>
          <w:noProof/>
        </w:rPr>
      </w:pPr>
      <w:r>
        <w:rPr>
          <w:rFonts w:hint="eastAsia"/>
          <w:noProof/>
        </w:rPr>
        <w:t>第八章</w:t>
      </w:r>
      <w:r>
        <w:rPr>
          <w:rFonts w:hint="eastAsia"/>
          <w:noProof/>
        </w:rPr>
        <w:t xml:space="preserve"> </w:t>
      </w:r>
      <w:r>
        <w:rPr>
          <w:rFonts w:hint="eastAsia"/>
          <w:noProof/>
        </w:rPr>
        <w:t>总结和展望</w:t>
      </w:r>
      <w:r>
        <w:rPr>
          <w:noProof/>
        </w:rPr>
        <w:tab/>
      </w:r>
      <w:r>
        <w:rPr>
          <w:noProof/>
        </w:rPr>
        <w:fldChar w:fldCharType="begin"/>
      </w:r>
      <w:r>
        <w:rPr>
          <w:noProof/>
        </w:rPr>
        <w:instrText xml:space="preserve"> PAGEREF _Toc479949736 \h </w:instrText>
      </w:r>
      <w:r>
        <w:rPr>
          <w:noProof/>
        </w:rPr>
      </w:r>
      <w:r>
        <w:rPr>
          <w:noProof/>
        </w:rPr>
        <w:fldChar w:fldCharType="separate"/>
      </w:r>
      <w:r>
        <w:rPr>
          <w:noProof/>
        </w:rPr>
        <w:t>52</w:t>
      </w:r>
      <w:r>
        <w:rPr>
          <w:noProof/>
        </w:rPr>
        <w:fldChar w:fldCharType="end"/>
      </w:r>
    </w:p>
    <w:p w14:paraId="637236B0" w14:textId="77777777" w:rsidR="005A027A" w:rsidRDefault="005A027A">
      <w:pPr>
        <w:pStyle w:val="TOC2"/>
        <w:tabs>
          <w:tab w:val="right" w:leader="middleDot" w:pos="8436"/>
        </w:tabs>
        <w:ind w:firstLine="240"/>
        <w:rPr>
          <w:rFonts w:asciiTheme="minorHAnsi" w:hAnsiTheme="minorHAnsi"/>
          <w:bCs w:val="0"/>
          <w:noProof/>
          <w:szCs w:val="24"/>
        </w:rPr>
      </w:pPr>
      <w:r>
        <w:rPr>
          <w:noProof/>
        </w:rPr>
        <w:t>8.1</w:t>
      </w:r>
      <w:r>
        <w:rPr>
          <w:rFonts w:hint="eastAsia"/>
          <w:noProof/>
        </w:rPr>
        <w:t xml:space="preserve"> </w:t>
      </w:r>
      <w:r>
        <w:rPr>
          <w:rFonts w:hint="eastAsia"/>
          <w:noProof/>
        </w:rPr>
        <w:t>总结</w:t>
      </w:r>
      <w:r>
        <w:rPr>
          <w:noProof/>
        </w:rPr>
        <w:tab/>
      </w:r>
      <w:r>
        <w:rPr>
          <w:noProof/>
        </w:rPr>
        <w:fldChar w:fldCharType="begin"/>
      </w:r>
      <w:r>
        <w:rPr>
          <w:noProof/>
        </w:rPr>
        <w:instrText xml:space="preserve"> PAGEREF _Toc479949737 \h </w:instrText>
      </w:r>
      <w:r>
        <w:rPr>
          <w:noProof/>
        </w:rPr>
      </w:r>
      <w:r>
        <w:rPr>
          <w:noProof/>
        </w:rPr>
        <w:fldChar w:fldCharType="separate"/>
      </w:r>
      <w:r>
        <w:rPr>
          <w:noProof/>
        </w:rPr>
        <w:t>52</w:t>
      </w:r>
      <w:r>
        <w:rPr>
          <w:noProof/>
        </w:rPr>
        <w:fldChar w:fldCharType="end"/>
      </w:r>
    </w:p>
    <w:p w14:paraId="2FA8DAB3" w14:textId="77777777" w:rsidR="005A027A" w:rsidRDefault="005A027A">
      <w:pPr>
        <w:pStyle w:val="TOC2"/>
        <w:tabs>
          <w:tab w:val="right" w:leader="middleDot" w:pos="8436"/>
        </w:tabs>
        <w:ind w:firstLine="240"/>
        <w:rPr>
          <w:rFonts w:asciiTheme="minorHAnsi" w:hAnsiTheme="minorHAnsi"/>
          <w:bCs w:val="0"/>
          <w:noProof/>
          <w:szCs w:val="24"/>
        </w:rPr>
      </w:pPr>
      <w:r>
        <w:rPr>
          <w:noProof/>
        </w:rPr>
        <w:t>8.2</w:t>
      </w:r>
      <w:r>
        <w:rPr>
          <w:rFonts w:hint="eastAsia"/>
          <w:noProof/>
        </w:rPr>
        <w:t xml:space="preserve"> </w:t>
      </w:r>
      <w:r>
        <w:rPr>
          <w:rFonts w:hint="eastAsia"/>
          <w:noProof/>
        </w:rPr>
        <w:t>展望</w:t>
      </w:r>
      <w:r>
        <w:rPr>
          <w:noProof/>
        </w:rPr>
        <w:tab/>
      </w:r>
      <w:r>
        <w:rPr>
          <w:noProof/>
        </w:rPr>
        <w:fldChar w:fldCharType="begin"/>
      </w:r>
      <w:r>
        <w:rPr>
          <w:noProof/>
        </w:rPr>
        <w:instrText xml:space="preserve"> PAGEREF _Toc479949738 \h </w:instrText>
      </w:r>
      <w:r>
        <w:rPr>
          <w:noProof/>
        </w:rPr>
      </w:r>
      <w:r>
        <w:rPr>
          <w:noProof/>
        </w:rPr>
        <w:fldChar w:fldCharType="separate"/>
      </w:r>
      <w:r>
        <w:rPr>
          <w:noProof/>
        </w:rPr>
        <w:t>53</w:t>
      </w:r>
      <w:r>
        <w:rPr>
          <w:noProof/>
        </w:rPr>
        <w:fldChar w:fldCharType="end"/>
      </w:r>
    </w:p>
    <w:p w14:paraId="7BDAD9EB" w14:textId="77777777" w:rsidR="005A027A" w:rsidRDefault="005A027A">
      <w:pPr>
        <w:pStyle w:val="TOC1"/>
        <w:rPr>
          <w:rFonts w:asciiTheme="minorHAnsi" w:eastAsia="宋体" w:hAnsiTheme="minorHAnsi" w:cstheme="minorBidi"/>
          <w:bCs w:val="0"/>
          <w:caps w:val="0"/>
          <w:noProof/>
        </w:rPr>
      </w:pPr>
      <w:r>
        <w:rPr>
          <w:rFonts w:hint="eastAsia"/>
          <w:noProof/>
        </w:rPr>
        <w:t>参</w:t>
      </w:r>
      <w:r>
        <w:rPr>
          <w:noProof/>
        </w:rPr>
        <w:t xml:space="preserve"> </w:t>
      </w:r>
      <w:r>
        <w:rPr>
          <w:rFonts w:hint="eastAsia"/>
          <w:noProof/>
        </w:rPr>
        <w:t>考</w:t>
      </w:r>
      <w:r>
        <w:rPr>
          <w:noProof/>
        </w:rPr>
        <w:t xml:space="preserve"> </w:t>
      </w:r>
      <w:r>
        <w:rPr>
          <w:rFonts w:hint="eastAsia"/>
          <w:noProof/>
        </w:rPr>
        <w:t>文</w:t>
      </w:r>
      <w:r>
        <w:rPr>
          <w:noProof/>
        </w:rPr>
        <w:t xml:space="preserve"> </w:t>
      </w:r>
      <w:r>
        <w:rPr>
          <w:rFonts w:hint="eastAsia"/>
          <w:noProof/>
        </w:rPr>
        <w:t>献</w:t>
      </w:r>
      <w:r>
        <w:rPr>
          <w:noProof/>
        </w:rPr>
        <w:tab/>
      </w:r>
      <w:r>
        <w:rPr>
          <w:noProof/>
        </w:rPr>
        <w:fldChar w:fldCharType="begin"/>
      </w:r>
      <w:r>
        <w:rPr>
          <w:noProof/>
        </w:rPr>
        <w:instrText xml:space="preserve"> PAGEREF _Toc479949739 \h </w:instrText>
      </w:r>
      <w:r>
        <w:rPr>
          <w:noProof/>
        </w:rPr>
      </w:r>
      <w:r>
        <w:rPr>
          <w:noProof/>
        </w:rPr>
        <w:fldChar w:fldCharType="separate"/>
      </w:r>
      <w:r>
        <w:rPr>
          <w:noProof/>
        </w:rPr>
        <w:t>55</w:t>
      </w:r>
      <w:r>
        <w:rPr>
          <w:noProof/>
        </w:rPr>
        <w:fldChar w:fldCharType="end"/>
      </w:r>
    </w:p>
    <w:p w14:paraId="15E704DC" w14:textId="77777777" w:rsidR="005A027A" w:rsidRDefault="005A027A">
      <w:pPr>
        <w:pStyle w:val="TOC1"/>
        <w:rPr>
          <w:rFonts w:asciiTheme="minorHAnsi" w:eastAsia="宋体" w:hAnsiTheme="minorHAnsi" w:cstheme="minorBidi"/>
          <w:bCs w:val="0"/>
          <w:caps w:val="0"/>
          <w:noProof/>
        </w:rPr>
      </w:pPr>
      <w:r w:rsidRPr="00D33AF2">
        <w:rPr>
          <w:rFonts w:cs="Times New Roman" w:hint="eastAsia"/>
          <w:noProof/>
        </w:rPr>
        <w:t>附录</w:t>
      </w:r>
      <w:r w:rsidRPr="00D33AF2">
        <w:rPr>
          <w:rFonts w:cs="Times New Roman"/>
          <w:noProof/>
        </w:rPr>
        <w:t>1 miRNA</w:t>
      </w:r>
      <w:r w:rsidRPr="00D33AF2">
        <w:rPr>
          <w:rFonts w:cs="Times New Roman" w:hint="eastAsia"/>
          <w:noProof/>
        </w:rPr>
        <w:t>单倍型分析</w:t>
      </w:r>
      <w:r>
        <w:rPr>
          <w:noProof/>
        </w:rPr>
        <w:tab/>
      </w:r>
      <w:r>
        <w:rPr>
          <w:noProof/>
        </w:rPr>
        <w:fldChar w:fldCharType="begin"/>
      </w:r>
      <w:r>
        <w:rPr>
          <w:noProof/>
        </w:rPr>
        <w:instrText xml:space="preserve"> PAGEREF _Toc479949740 \h </w:instrText>
      </w:r>
      <w:r>
        <w:rPr>
          <w:noProof/>
        </w:rPr>
      </w:r>
      <w:r>
        <w:rPr>
          <w:noProof/>
        </w:rPr>
        <w:fldChar w:fldCharType="separate"/>
      </w:r>
      <w:r>
        <w:rPr>
          <w:noProof/>
        </w:rPr>
        <w:t>60</w:t>
      </w:r>
      <w:r>
        <w:rPr>
          <w:noProof/>
        </w:rPr>
        <w:fldChar w:fldCharType="end"/>
      </w:r>
    </w:p>
    <w:p w14:paraId="5AB22265" w14:textId="77777777" w:rsidR="005A027A" w:rsidRDefault="005A027A">
      <w:pPr>
        <w:pStyle w:val="TOC1"/>
        <w:rPr>
          <w:rFonts w:asciiTheme="minorHAnsi" w:eastAsia="宋体" w:hAnsiTheme="minorHAnsi" w:cstheme="minorBidi"/>
          <w:bCs w:val="0"/>
          <w:caps w:val="0"/>
          <w:noProof/>
        </w:rPr>
      </w:pPr>
      <w:r w:rsidRPr="00D33AF2">
        <w:rPr>
          <w:rFonts w:cs="Times New Roman" w:hint="eastAsia"/>
          <w:noProof/>
        </w:rPr>
        <w:t>附表</w:t>
      </w:r>
      <w:r w:rsidRPr="00D33AF2">
        <w:rPr>
          <w:rFonts w:cs="Times New Roman"/>
          <w:noProof/>
        </w:rPr>
        <w:t xml:space="preserve">1 </w:t>
      </w:r>
      <w:r w:rsidRPr="00D33AF2">
        <w:rPr>
          <w:rFonts w:cs="Times New Roman" w:hint="eastAsia"/>
          <w:noProof/>
        </w:rPr>
        <w:t>保守成熟</w:t>
      </w:r>
      <w:r w:rsidRPr="00D33AF2">
        <w:rPr>
          <w:rFonts w:cs="Times New Roman"/>
          <w:noProof/>
        </w:rPr>
        <w:t>miRNA</w:t>
      </w:r>
      <w:r w:rsidRPr="00D33AF2">
        <w:rPr>
          <w:rFonts w:cs="Times New Roman" w:hint="eastAsia"/>
          <w:noProof/>
        </w:rPr>
        <w:t>上</w:t>
      </w:r>
      <w:r w:rsidRPr="00D33AF2">
        <w:rPr>
          <w:rFonts w:cs="Times New Roman"/>
          <w:noProof/>
        </w:rPr>
        <w:t>SNP</w:t>
      </w:r>
      <w:r w:rsidRPr="00D33AF2">
        <w:rPr>
          <w:rFonts w:cs="Times New Roman" w:hint="eastAsia"/>
          <w:noProof/>
        </w:rPr>
        <w:t>信息</w:t>
      </w:r>
      <w:r>
        <w:rPr>
          <w:noProof/>
        </w:rPr>
        <w:tab/>
      </w:r>
      <w:r>
        <w:rPr>
          <w:noProof/>
        </w:rPr>
        <w:fldChar w:fldCharType="begin"/>
      </w:r>
      <w:r>
        <w:rPr>
          <w:noProof/>
        </w:rPr>
        <w:instrText xml:space="preserve"> PAGEREF _Toc479949741 \h </w:instrText>
      </w:r>
      <w:r>
        <w:rPr>
          <w:noProof/>
        </w:rPr>
      </w:r>
      <w:r>
        <w:rPr>
          <w:noProof/>
        </w:rPr>
        <w:fldChar w:fldCharType="separate"/>
      </w:r>
      <w:r>
        <w:rPr>
          <w:noProof/>
        </w:rPr>
        <w:t>61</w:t>
      </w:r>
      <w:r>
        <w:rPr>
          <w:noProof/>
        </w:rPr>
        <w:fldChar w:fldCharType="end"/>
      </w:r>
    </w:p>
    <w:p w14:paraId="7EDE588D" w14:textId="77777777" w:rsidR="005A027A" w:rsidRDefault="005A027A">
      <w:pPr>
        <w:pStyle w:val="TOC1"/>
        <w:rPr>
          <w:rFonts w:asciiTheme="minorHAnsi" w:eastAsia="宋体" w:hAnsiTheme="minorHAnsi" w:cstheme="minorBidi"/>
          <w:bCs w:val="0"/>
          <w:caps w:val="0"/>
          <w:noProof/>
        </w:rPr>
      </w:pPr>
      <w:r w:rsidRPr="00D33AF2">
        <w:rPr>
          <w:rFonts w:cs="Times New Roman" w:hint="eastAsia"/>
          <w:noProof/>
        </w:rPr>
        <w:t>附表</w:t>
      </w:r>
      <w:r w:rsidRPr="00D33AF2">
        <w:rPr>
          <w:rFonts w:cs="Times New Roman"/>
          <w:noProof/>
        </w:rPr>
        <w:t xml:space="preserve">2 </w:t>
      </w:r>
      <w:r w:rsidRPr="00D33AF2">
        <w:rPr>
          <w:rFonts w:cs="Times New Roman" w:hint="eastAsia"/>
          <w:noProof/>
        </w:rPr>
        <w:t>保守</w:t>
      </w:r>
      <w:r w:rsidRPr="00D33AF2">
        <w:rPr>
          <w:rFonts w:cs="Times New Roman"/>
          <w:noProof/>
        </w:rPr>
        <w:t>miRNA</w:t>
      </w:r>
      <w:r w:rsidRPr="00D33AF2">
        <w:rPr>
          <w:rFonts w:cs="Times New Roman" w:hint="eastAsia"/>
          <w:noProof/>
        </w:rPr>
        <w:t>的预测靶基因</w:t>
      </w:r>
      <w:r>
        <w:rPr>
          <w:noProof/>
        </w:rPr>
        <w:tab/>
      </w:r>
      <w:r>
        <w:rPr>
          <w:noProof/>
        </w:rPr>
        <w:fldChar w:fldCharType="begin"/>
      </w:r>
      <w:r>
        <w:rPr>
          <w:noProof/>
        </w:rPr>
        <w:instrText xml:space="preserve"> PAGEREF _Toc479949742 \h </w:instrText>
      </w:r>
      <w:r>
        <w:rPr>
          <w:noProof/>
        </w:rPr>
      </w:r>
      <w:r>
        <w:rPr>
          <w:noProof/>
        </w:rPr>
        <w:fldChar w:fldCharType="separate"/>
      </w:r>
      <w:r>
        <w:rPr>
          <w:noProof/>
        </w:rPr>
        <w:t>65</w:t>
      </w:r>
      <w:r>
        <w:rPr>
          <w:noProof/>
        </w:rPr>
        <w:fldChar w:fldCharType="end"/>
      </w:r>
    </w:p>
    <w:p w14:paraId="32F80D96" w14:textId="77777777" w:rsidR="005A027A" w:rsidRDefault="005A027A">
      <w:pPr>
        <w:pStyle w:val="TOC1"/>
        <w:rPr>
          <w:rFonts w:asciiTheme="minorHAnsi" w:eastAsia="宋体" w:hAnsiTheme="minorHAnsi" w:cstheme="minorBidi"/>
          <w:bCs w:val="0"/>
          <w:caps w:val="0"/>
          <w:noProof/>
        </w:rPr>
      </w:pPr>
      <w:r w:rsidRPr="00D33AF2">
        <w:rPr>
          <w:rFonts w:cs="Times New Roman" w:hint="eastAsia"/>
          <w:noProof/>
        </w:rPr>
        <w:t>附表</w:t>
      </w:r>
      <w:r w:rsidRPr="00D33AF2">
        <w:rPr>
          <w:rFonts w:cs="Times New Roman"/>
          <w:noProof/>
        </w:rPr>
        <w:t xml:space="preserve">3 </w:t>
      </w:r>
      <w:r w:rsidRPr="00D33AF2">
        <w:rPr>
          <w:rFonts w:cs="Times New Roman" w:hint="eastAsia"/>
          <w:noProof/>
        </w:rPr>
        <w:t>保守</w:t>
      </w:r>
      <w:r w:rsidRPr="00D33AF2">
        <w:rPr>
          <w:rFonts w:cs="Times New Roman"/>
          <w:noProof/>
        </w:rPr>
        <w:t>miRNA</w:t>
      </w:r>
      <w:r w:rsidRPr="00D33AF2">
        <w:rPr>
          <w:rFonts w:cs="Times New Roman" w:hint="eastAsia"/>
          <w:noProof/>
        </w:rPr>
        <w:t>靶基因结合位点上的</w:t>
      </w:r>
      <w:r w:rsidRPr="00D33AF2">
        <w:rPr>
          <w:rFonts w:cs="Times New Roman"/>
          <w:noProof/>
        </w:rPr>
        <w:t>SNP</w:t>
      </w:r>
      <w:r w:rsidRPr="00D33AF2">
        <w:rPr>
          <w:rFonts w:cs="Times New Roman" w:hint="eastAsia"/>
          <w:noProof/>
        </w:rPr>
        <w:t>信息</w:t>
      </w:r>
      <w:r>
        <w:rPr>
          <w:noProof/>
        </w:rPr>
        <w:tab/>
      </w:r>
      <w:r>
        <w:rPr>
          <w:noProof/>
        </w:rPr>
        <w:fldChar w:fldCharType="begin"/>
      </w:r>
      <w:r>
        <w:rPr>
          <w:noProof/>
        </w:rPr>
        <w:instrText xml:space="preserve"> PAGEREF _Toc479949743 \h </w:instrText>
      </w:r>
      <w:r>
        <w:rPr>
          <w:noProof/>
        </w:rPr>
      </w:r>
      <w:r>
        <w:rPr>
          <w:noProof/>
        </w:rPr>
        <w:fldChar w:fldCharType="separate"/>
      </w:r>
      <w:r>
        <w:rPr>
          <w:noProof/>
        </w:rPr>
        <w:t>68</w:t>
      </w:r>
      <w:r>
        <w:rPr>
          <w:noProof/>
        </w:rPr>
        <w:fldChar w:fldCharType="end"/>
      </w:r>
    </w:p>
    <w:p w14:paraId="712E10C6" w14:textId="77777777" w:rsidR="005A027A" w:rsidRDefault="005A027A">
      <w:pPr>
        <w:pStyle w:val="TOC1"/>
        <w:rPr>
          <w:rFonts w:asciiTheme="minorHAnsi" w:eastAsia="宋体" w:hAnsiTheme="minorHAnsi" w:cstheme="minorBidi"/>
          <w:bCs w:val="0"/>
          <w:caps w:val="0"/>
          <w:noProof/>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_Toc479949744 \h </w:instrText>
      </w:r>
      <w:r>
        <w:rPr>
          <w:noProof/>
        </w:rPr>
      </w:r>
      <w:r>
        <w:rPr>
          <w:noProof/>
        </w:rPr>
        <w:fldChar w:fldCharType="separate"/>
      </w:r>
      <w:r>
        <w:rPr>
          <w:noProof/>
        </w:rPr>
        <w:t>74</w:t>
      </w:r>
      <w:r>
        <w:rPr>
          <w:noProof/>
        </w:rPr>
        <w:fldChar w:fldCharType="end"/>
      </w:r>
    </w:p>
    <w:p w14:paraId="0F46819B" w14:textId="77777777" w:rsidR="005A027A" w:rsidRDefault="005A027A">
      <w:pPr>
        <w:pStyle w:val="TOC1"/>
        <w:rPr>
          <w:rFonts w:asciiTheme="minorHAnsi" w:eastAsia="宋体" w:hAnsiTheme="minorHAnsi" w:cstheme="minorBidi"/>
          <w:bCs w:val="0"/>
          <w:caps w:val="0"/>
          <w:noProof/>
        </w:rPr>
      </w:pPr>
      <w:r>
        <w:rPr>
          <w:rFonts w:hint="eastAsia"/>
          <w:noProof/>
        </w:rPr>
        <w:t>攻读硕士学位期间已发表或录用的论文</w:t>
      </w:r>
      <w:r>
        <w:rPr>
          <w:noProof/>
        </w:rPr>
        <w:tab/>
      </w:r>
      <w:r>
        <w:rPr>
          <w:noProof/>
        </w:rPr>
        <w:fldChar w:fldCharType="begin"/>
      </w:r>
      <w:r>
        <w:rPr>
          <w:noProof/>
        </w:rPr>
        <w:instrText xml:space="preserve"> PAGEREF _Toc479949745 \h </w:instrText>
      </w:r>
      <w:r>
        <w:rPr>
          <w:noProof/>
        </w:rPr>
      </w:r>
      <w:r>
        <w:rPr>
          <w:noProof/>
        </w:rPr>
        <w:fldChar w:fldCharType="separate"/>
      </w:r>
      <w:r>
        <w:rPr>
          <w:noProof/>
        </w:rPr>
        <w:t>76</w:t>
      </w:r>
      <w:r>
        <w:rPr>
          <w:noProof/>
        </w:rPr>
        <w:fldChar w:fldCharType="end"/>
      </w:r>
    </w:p>
    <w:p w14:paraId="6D33C337" w14:textId="72E5AAAB" w:rsidR="00FC0B5E" w:rsidRPr="00F73E58" w:rsidRDefault="00601D70" w:rsidP="00FC0B5E">
      <w:pPr>
        <w:sectPr w:rsidR="00FC0B5E"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r>
        <w:fldChar w:fldCharType="end"/>
      </w:r>
    </w:p>
    <w:p w14:paraId="0C8AB91E" w14:textId="77777777" w:rsidR="001F7B1A" w:rsidRPr="00A06D3E" w:rsidRDefault="001F7B1A" w:rsidP="00FC0B5E">
      <w:pPr>
        <w:ind w:firstLine="0"/>
      </w:pPr>
    </w:p>
    <w:p w14:paraId="71D39370" w14:textId="77777777" w:rsidR="00C83F46" w:rsidRDefault="00460EFC" w:rsidP="006F13B3">
      <w:pPr>
        <w:pStyle w:val="a6"/>
      </w:pPr>
      <w:r w:rsidRPr="00F73E58">
        <w:t>图</w:t>
      </w:r>
      <w:r w:rsidRPr="00F73E58">
        <w:t xml:space="preserve"> </w:t>
      </w:r>
      <w:r w:rsidRPr="00F73E58">
        <w:t>录</w:t>
      </w:r>
    </w:p>
    <w:p w14:paraId="245FED3B" w14:textId="77777777" w:rsidR="0050425A" w:rsidRPr="0050425A" w:rsidRDefault="0050425A" w:rsidP="0050425A"/>
    <w:p w14:paraId="66960097" w14:textId="77777777" w:rsidR="005A027A" w:rsidRDefault="0050425A">
      <w:pPr>
        <w:pStyle w:val="TableofFigures"/>
        <w:rPr>
          <w:rFonts w:asciiTheme="minorHAnsi" w:hAnsiTheme="minorHAnsi"/>
          <w:noProof/>
        </w:rPr>
      </w:pPr>
      <w:r>
        <w:fldChar w:fldCharType="begin"/>
      </w:r>
      <w:r>
        <w:instrText xml:space="preserve"> TOC \f F \t "</w:instrText>
      </w:r>
      <w:r>
        <w:instrText>图</w:instrText>
      </w:r>
      <w:r>
        <w:instrText>-</w:instrText>
      </w:r>
      <w:r>
        <w:instrText>中文题注</w:instrText>
      </w:r>
      <w:r>
        <w:instrText xml:space="preserve">" \c </w:instrText>
      </w:r>
      <w:r>
        <w:fldChar w:fldCharType="separate"/>
      </w:r>
      <w:r w:rsidR="005A027A">
        <w:rPr>
          <w:rFonts w:hint="eastAsia"/>
          <w:noProof/>
        </w:rPr>
        <w:t>图</w:t>
      </w:r>
      <w:r w:rsidR="005A027A">
        <w:rPr>
          <w:noProof/>
        </w:rPr>
        <w:t xml:space="preserve">1-1 </w:t>
      </w:r>
      <w:r w:rsidR="005A027A">
        <w:rPr>
          <w:rFonts w:hint="eastAsia"/>
          <w:noProof/>
        </w:rPr>
        <w:t>植物中</w:t>
      </w:r>
      <w:r w:rsidR="005A027A">
        <w:rPr>
          <w:noProof/>
        </w:rPr>
        <w:t>miRNA</w:t>
      </w:r>
      <w:r w:rsidR="005A027A">
        <w:rPr>
          <w:rFonts w:hint="eastAsia"/>
          <w:noProof/>
        </w:rPr>
        <w:t>的生成、成熟以及作用过程</w:t>
      </w:r>
      <w:r w:rsidR="005A027A" w:rsidRPr="00501DEE">
        <w:rPr>
          <w:noProof/>
          <w:vertAlign w:val="superscript"/>
        </w:rPr>
        <w:t>[]</w:t>
      </w:r>
      <w:r w:rsidR="005A027A">
        <w:rPr>
          <w:noProof/>
        </w:rPr>
        <w:tab/>
      </w:r>
      <w:r w:rsidR="005A027A">
        <w:rPr>
          <w:noProof/>
        </w:rPr>
        <w:fldChar w:fldCharType="begin"/>
      </w:r>
      <w:r w:rsidR="005A027A">
        <w:rPr>
          <w:noProof/>
        </w:rPr>
        <w:instrText xml:space="preserve"> PAGEREF _Toc479949746 \h </w:instrText>
      </w:r>
      <w:r w:rsidR="005A027A">
        <w:rPr>
          <w:noProof/>
        </w:rPr>
      </w:r>
      <w:r w:rsidR="005A027A">
        <w:rPr>
          <w:noProof/>
        </w:rPr>
        <w:fldChar w:fldCharType="separate"/>
      </w:r>
      <w:r w:rsidR="005A027A">
        <w:rPr>
          <w:noProof/>
        </w:rPr>
        <w:t>3</w:t>
      </w:r>
      <w:r w:rsidR="005A027A">
        <w:rPr>
          <w:noProof/>
        </w:rPr>
        <w:fldChar w:fldCharType="end"/>
      </w:r>
    </w:p>
    <w:p w14:paraId="23A18E1A" w14:textId="77777777" w:rsidR="005A027A" w:rsidRDefault="005A027A">
      <w:pPr>
        <w:pStyle w:val="TableofFigures"/>
        <w:rPr>
          <w:rFonts w:asciiTheme="minorHAnsi" w:hAnsiTheme="minorHAnsi"/>
          <w:noProof/>
        </w:rPr>
      </w:pPr>
      <w:r>
        <w:rPr>
          <w:rFonts w:hint="eastAsia"/>
          <w:noProof/>
        </w:rPr>
        <w:t>图</w:t>
      </w:r>
      <w:r>
        <w:rPr>
          <w:noProof/>
        </w:rPr>
        <w:t xml:space="preserve">1-2 </w:t>
      </w:r>
      <w:r>
        <w:rPr>
          <w:rFonts w:hint="eastAsia"/>
          <w:noProof/>
        </w:rPr>
        <w:t>植物中中保守</w:t>
      </w:r>
      <w:r>
        <w:rPr>
          <w:noProof/>
        </w:rPr>
        <w:t>miRNA</w:t>
      </w:r>
      <w:r>
        <w:rPr>
          <w:rFonts w:hint="eastAsia"/>
          <w:noProof/>
        </w:rPr>
        <w:t>家族</w:t>
      </w:r>
      <w:r>
        <w:rPr>
          <w:noProof/>
        </w:rPr>
        <w:tab/>
      </w:r>
      <w:r>
        <w:rPr>
          <w:noProof/>
        </w:rPr>
        <w:fldChar w:fldCharType="begin"/>
      </w:r>
      <w:r>
        <w:rPr>
          <w:noProof/>
        </w:rPr>
        <w:instrText xml:space="preserve"> PAGEREF _Toc479949747 \h </w:instrText>
      </w:r>
      <w:r>
        <w:rPr>
          <w:noProof/>
        </w:rPr>
      </w:r>
      <w:r>
        <w:rPr>
          <w:noProof/>
        </w:rPr>
        <w:fldChar w:fldCharType="separate"/>
      </w:r>
      <w:r>
        <w:rPr>
          <w:noProof/>
        </w:rPr>
        <w:t>4</w:t>
      </w:r>
      <w:r>
        <w:rPr>
          <w:noProof/>
        </w:rPr>
        <w:fldChar w:fldCharType="end"/>
      </w:r>
    </w:p>
    <w:p w14:paraId="07D54ED8" w14:textId="77777777" w:rsidR="005A027A" w:rsidRDefault="005A027A">
      <w:pPr>
        <w:pStyle w:val="TableofFigures"/>
        <w:rPr>
          <w:rFonts w:asciiTheme="minorHAnsi" w:hAnsiTheme="minorHAnsi"/>
          <w:noProof/>
        </w:rPr>
      </w:pPr>
      <w:r>
        <w:rPr>
          <w:rFonts w:hint="eastAsia"/>
          <w:noProof/>
        </w:rPr>
        <w:t>图</w:t>
      </w:r>
      <w:r>
        <w:rPr>
          <w:noProof/>
        </w:rPr>
        <w:t>4-1 pre-miRNA</w:t>
      </w:r>
      <w:r>
        <w:rPr>
          <w:rFonts w:hint="eastAsia"/>
          <w:noProof/>
        </w:rPr>
        <w:t>在水稻不同阶段组织／器官中表达热图</w:t>
      </w:r>
      <w:r>
        <w:rPr>
          <w:noProof/>
        </w:rPr>
        <w:tab/>
      </w:r>
      <w:r>
        <w:rPr>
          <w:noProof/>
        </w:rPr>
        <w:fldChar w:fldCharType="begin"/>
      </w:r>
      <w:r>
        <w:rPr>
          <w:noProof/>
        </w:rPr>
        <w:instrText xml:space="preserve"> PAGEREF _Toc479949748 \h </w:instrText>
      </w:r>
      <w:r>
        <w:rPr>
          <w:noProof/>
        </w:rPr>
      </w:r>
      <w:r>
        <w:rPr>
          <w:noProof/>
        </w:rPr>
        <w:fldChar w:fldCharType="separate"/>
      </w:r>
      <w:r>
        <w:rPr>
          <w:noProof/>
        </w:rPr>
        <w:t>14</w:t>
      </w:r>
      <w:r>
        <w:rPr>
          <w:noProof/>
        </w:rPr>
        <w:fldChar w:fldCharType="end"/>
      </w:r>
    </w:p>
    <w:p w14:paraId="1D3E6E51" w14:textId="77777777" w:rsidR="005A027A" w:rsidRDefault="005A027A">
      <w:pPr>
        <w:pStyle w:val="TableofFigures"/>
        <w:rPr>
          <w:rFonts w:asciiTheme="minorHAnsi" w:hAnsiTheme="minorHAnsi"/>
          <w:noProof/>
        </w:rPr>
      </w:pPr>
      <w:r>
        <w:rPr>
          <w:rFonts w:hint="eastAsia"/>
          <w:noProof/>
        </w:rPr>
        <w:t>图</w:t>
      </w:r>
      <w:r>
        <w:rPr>
          <w:noProof/>
        </w:rPr>
        <w:t xml:space="preserve">4-2 </w:t>
      </w:r>
      <w:r>
        <w:rPr>
          <w:rFonts w:hint="eastAsia"/>
          <w:noProof/>
        </w:rPr>
        <w:t>成熟</w:t>
      </w:r>
      <w:r>
        <w:rPr>
          <w:noProof/>
        </w:rPr>
        <w:t>miRNA</w:t>
      </w:r>
      <w:r>
        <w:rPr>
          <w:rFonts w:hint="eastAsia"/>
          <w:noProof/>
        </w:rPr>
        <w:t>在水稻不同阶段组织／器官中表达热图</w:t>
      </w:r>
      <w:r>
        <w:rPr>
          <w:noProof/>
        </w:rPr>
        <w:tab/>
      </w:r>
      <w:r>
        <w:rPr>
          <w:noProof/>
        </w:rPr>
        <w:fldChar w:fldCharType="begin"/>
      </w:r>
      <w:r>
        <w:rPr>
          <w:noProof/>
        </w:rPr>
        <w:instrText xml:space="preserve"> PAGEREF _Toc479949749 \h </w:instrText>
      </w:r>
      <w:r>
        <w:rPr>
          <w:noProof/>
        </w:rPr>
      </w:r>
      <w:r>
        <w:rPr>
          <w:noProof/>
        </w:rPr>
        <w:fldChar w:fldCharType="separate"/>
      </w:r>
      <w:r>
        <w:rPr>
          <w:noProof/>
        </w:rPr>
        <w:t>15</w:t>
      </w:r>
      <w:r>
        <w:rPr>
          <w:noProof/>
        </w:rPr>
        <w:fldChar w:fldCharType="end"/>
      </w:r>
    </w:p>
    <w:p w14:paraId="7F1AD597" w14:textId="77777777" w:rsidR="005A027A" w:rsidRDefault="005A027A">
      <w:pPr>
        <w:pStyle w:val="TableofFigures"/>
        <w:rPr>
          <w:rFonts w:asciiTheme="minorHAnsi" w:hAnsiTheme="minorHAnsi"/>
          <w:noProof/>
        </w:rPr>
      </w:pPr>
      <w:r>
        <w:rPr>
          <w:rFonts w:hint="eastAsia"/>
          <w:noProof/>
        </w:rPr>
        <w:t>图</w:t>
      </w:r>
      <w:r>
        <w:rPr>
          <w:noProof/>
        </w:rPr>
        <w:t>4-3</w:t>
      </w:r>
      <w:r>
        <w:rPr>
          <w:rFonts w:hint="eastAsia"/>
          <w:noProof/>
        </w:rPr>
        <w:t>已验证</w:t>
      </w:r>
      <w:r>
        <w:rPr>
          <w:noProof/>
        </w:rPr>
        <w:t>miRNA:</w:t>
      </w:r>
      <w:r>
        <w:rPr>
          <w:rFonts w:hint="eastAsia"/>
          <w:noProof/>
        </w:rPr>
        <w:t>靶基因表达量</w:t>
      </w:r>
      <w:r>
        <w:rPr>
          <w:noProof/>
        </w:rPr>
        <w:t>Spearman</w:t>
      </w:r>
      <w:r>
        <w:rPr>
          <w:rFonts w:hint="eastAsia"/>
          <w:noProof/>
        </w:rPr>
        <w:t>相关性系数图</w:t>
      </w:r>
      <w:r>
        <w:rPr>
          <w:noProof/>
        </w:rPr>
        <w:tab/>
      </w:r>
      <w:r>
        <w:rPr>
          <w:noProof/>
        </w:rPr>
        <w:fldChar w:fldCharType="begin"/>
      </w:r>
      <w:r>
        <w:rPr>
          <w:noProof/>
        </w:rPr>
        <w:instrText xml:space="preserve"> PAGEREF _Toc479949750 \h </w:instrText>
      </w:r>
      <w:r>
        <w:rPr>
          <w:noProof/>
        </w:rPr>
      </w:r>
      <w:r>
        <w:rPr>
          <w:noProof/>
        </w:rPr>
        <w:fldChar w:fldCharType="separate"/>
      </w:r>
      <w:r>
        <w:rPr>
          <w:noProof/>
        </w:rPr>
        <w:t>17</w:t>
      </w:r>
      <w:r>
        <w:rPr>
          <w:noProof/>
        </w:rPr>
        <w:fldChar w:fldCharType="end"/>
      </w:r>
    </w:p>
    <w:p w14:paraId="4380FC97" w14:textId="77777777" w:rsidR="005A027A" w:rsidRDefault="005A027A">
      <w:pPr>
        <w:pStyle w:val="TableofFigures"/>
        <w:rPr>
          <w:rFonts w:asciiTheme="minorHAnsi" w:hAnsiTheme="minorHAnsi"/>
          <w:noProof/>
        </w:rPr>
      </w:pPr>
      <w:r>
        <w:rPr>
          <w:rFonts w:hint="eastAsia"/>
          <w:noProof/>
        </w:rPr>
        <w:t>图</w:t>
      </w:r>
      <w:r>
        <w:rPr>
          <w:noProof/>
        </w:rPr>
        <w:t>4-4 osa-miR156</w:t>
      </w:r>
      <w:r>
        <w:rPr>
          <w:rFonts w:hint="eastAsia"/>
          <w:noProof/>
        </w:rPr>
        <w:t>家族和</w:t>
      </w:r>
      <w:r>
        <w:rPr>
          <w:noProof/>
        </w:rPr>
        <w:t>SBP</w:t>
      </w:r>
      <w:r>
        <w:rPr>
          <w:rFonts w:hint="eastAsia"/>
          <w:noProof/>
        </w:rPr>
        <w:t>家族表达量的皮尔森相关性系数</w:t>
      </w:r>
      <w:r>
        <w:rPr>
          <w:noProof/>
        </w:rPr>
        <w:tab/>
      </w:r>
      <w:r>
        <w:rPr>
          <w:noProof/>
        </w:rPr>
        <w:fldChar w:fldCharType="begin"/>
      </w:r>
      <w:r>
        <w:rPr>
          <w:noProof/>
        </w:rPr>
        <w:instrText xml:space="preserve"> PAGEREF _Toc479949751 \h </w:instrText>
      </w:r>
      <w:r>
        <w:rPr>
          <w:noProof/>
        </w:rPr>
      </w:r>
      <w:r>
        <w:rPr>
          <w:noProof/>
        </w:rPr>
        <w:fldChar w:fldCharType="separate"/>
      </w:r>
      <w:r>
        <w:rPr>
          <w:noProof/>
        </w:rPr>
        <w:t>18</w:t>
      </w:r>
      <w:r>
        <w:rPr>
          <w:noProof/>
        </w:rPr>
        <w:fldChar w:fldCharType="end"/>
      </w:r>
    </w:p>
    <w:p w14:paraId="4666F4B6" w14:textId="77777777" w:rsidR="005A027A" w:rsidRDefault="005A027A">
      <w:pPr>
        <w:pStyle w:val="TableofFigures"/>
        <w:rPr>
          <w:rFonts w:asciiTheme="minorHAnsi" w:hAnsiTheme="minorHAnsi"/>
          <w:noProof/>
        </w:rPr>
      </w:pPr>
      <w:r>
        <w:rPr>
          <w:rFonts w:hint="eastAsia"/>
          <w:noProof/>
        </w:rPr>
        <w:t>图</w:t>
      </w:r>
      <w:r>
        <w:rPr>
          <w:noProof/>
        </w:rPr>
        <w:t>5-1</w:t>
      </w:r>
      <w:r>
        <w:rPr>
          <w:rFonts w:hint="eastAsia"/>
          <w:noProof/>
        </w:rPr>
        <w:t>本地</w:t>
      </w:r>
      <w:r>
        <w:rPr>
          <w:noProof/>
        </w:rPr>
        <w:t>SNP</w:t>
      </w:r>
      <w:r>
        <w:rPr>
          <w:rFonts w:hint="eastAsia"/>
          <w:noProof/>
        </w:rPr>
        <w:t>数据库模式图</w:t>
      </w:r>
      <w:r>
        <w:rPr>
          <w:noProof/>
        </w:rPr>
        <w:tab/>
      </w:r>
      <w:r>
        <w:rPr>
          <w:noProof/>
        </w:rPr>
        <w:fldChar w:fldCharType="begin"/>
      </w:r>
      <w:r>
        <w:rPr>
          <w:noProof/>
        </w:rPr>
        <w:instrText xml:space="preserve"> PAGEREF _Toc479949752 \h </w:instrText>
      </w:r>
      <w:r>
        <w:rPr>
          <w:noProof/>
        </w:rPr>
      </w:r>
      <w:r>
        <w:rPr>
          <w:noProof/>
        </w:rPr>
        <w:fldChar w:fldCharType="separate"/>
      </w:r>
      <w:r>
        <w:rPr>
          <w:noProof/>
        </w:rPr>
        <w:t>19</w:t>
      </w:r>
      <w:r>
        <w:rPr>
          <w:noProof/>
        </w:rPr>
        <w:fldChar w:fldCharType="end"/>
      </w:r>
    </w:p>
    <w:p w14:paraId="76C6CB5F" w14:textId="77777777" w:rsidR="005A027A" w:rsidRDefault="005A027A">
      <w:pPr>
        <w:pStyle w:val="TableofFigures"/>
        <w:rPr>
          <w:rFonts w:asciiTheme="minorHAnsi" w:hAnsiTheme="minorHAnsi"/>
          <w:noProof/>
        </w:rPr>
      </w:pPr>
      <w:r>
        <w:rPr>
          <w:rFonts w:hint="eastAsia"/>
          <w:noProof/>
        </w:rPr>
        <w:t>图</w:t>
      </w:r>
      <w:r>
        <w:rPr>
          <w:noProof/>
        </w:rPr>
        <w:t>5-2 RiceVarMap</w:t>
      </w:r>
      <w:r>
        <w:rPr>
          <w:rFonts w:hint="eastAsia"/>
          <w:noProof/>
        </w:rPr>
        <w:t>和</w:t>
      </w:r>
      <w:r>
        <w:rPr>
          <w:noProof/>
        </w:rPr>
        <w:t>SNP-seek database</w:t>
      </w:r>
      <w:r>
        <w:rPr>
          <w:rFonts w:hint="eastAsia"/>
          <w:noProof/>
        </w:rPr>
        <w:t>中</w:t>
      </w:r>
      <w:r>
        <w:rPr>
          <w:noProof/>
        </w:rPr>
        <w:t>pre-miRNA</w:t>
      </w:r>
      <w:r>
        <w:rPr>
          <w:rFonts w:hint="eastAsia"/>
          <w:noProof/>
        </w:rPr>
        <w:t>的</w:t>
      </w:r>
      <w:r>
        <w:rPr>
          <w:noProof/>
        </w:rPr>
        <w:t>SNP</w:t>
      </w:r>
      <w:r>
        <w:rPr>
          <w:rFonts w:hint="eastAsia"/>
          <w:noProof/>
        </w:rPr>
        <w:t>数量</w:t>
      </w:r>
      <w:r>
        <w:rPr>
          <w:noProof/>
        </w:rPr>
        <w:tab/>
      </w:r>
      <w:r>
        <w:rPr>
          <w:noProof/>
        </w:rPr>
        <w:fldChar w:fldCharType="begin"/>
      </w:r>
      <w:r>
        <w:rPr>
          <w:noProof/>
        </w:rPr>
        <w:instrText xml:space="preserve"> PAGEREF _Toc479949753 \h </w:instrText>
      </w:r>
      <w:r>
        <w:rPr>
          <w:noProof/>
        </w:rPr>
      </w:r>
      <w:r>
        <w:rPr>
          <w:noProof/>
        </w:rPr>
        <w:fldChar w:fldCharType="separate"/>
      </w:r>
      <w:r>
        <w:rPr>
          <w:noProof/>
        </w:rPr>
        <w:t>21</w:t>
      </w:r>
      <w:r>
        <w:rPr>
          <w:noProof/>
        </w:rPr>
        <w:fldChar w:fldCharType="end"/>
      </w:r>
    </w:p>
    <w:p w14:paraId="4374F2DF" w14:textId="77777777" w:rsidR="005A027A" w:rsidRDefault="005A027A">
      <w:pPr>
        <w:pStyle w:val="TableofFigures"/>
        <w:rPr>
          <w:rFonts w:asciiTheme="minorHAnsi" w:hAnsiTheme="minorHAnsi"/>
          <w:noProof/>
        </w:rPr>
      </w:pPr>
      <w:r>
        <w:rPr>
          <w:rFonts w:hint="eastAsia"/>
          <w:noProof/>
        </w:rPr>
        <w:t>图</w:t>
      </w:r>
      <w:r>
        <w:rPr>
          <w:noProof/>
        </w:rPr>
        <w:t>5-3</w:t>
      </w:r>
      <w:r>
        <w:rPr>
          <w:rFonts w:hint="eastAsia"/>
          <w:noProof/>
        </w:rPr>
        <w:t>水稻</w:t>
      </w:r>
      <w:r>
        <w:rPr>
          <w:noProof/>
        </w:rPr>
        <w:t>pre-miRNA</w:t>
      </w:r>
      <w:r>
        <w:rPr>
          <w:rFonts w:hint="eastAsia"/>
          <w:noProof/>
        </w:rPr>
        <w:t>、外显子和基因间隔区的</w:t>
      </w:r>
      <w:r>
        <w:rPr>
          <w:noProof/>
        </w:rPr>
        <w:t>SNP</w:t>
      </w:r>
      <w:r>
        <w:rPr>
          <w:rFonts w:hint="eastAsia"/>
          <w:noProof/>
        </w:rPr>
        <w:t>密度</w:t>
      </w:r>
      <w:r>
        <w:rPr>
          <w:noProof/>
        </w:rPr>
        <w:tab/>
      </w:r>
      <w:r>
        <w:rPr>
          <w:noProof/>
        </w:rPr>
        <w:fldChar w:fldCharType="begin"/>
      </w:r>
      <w:r>
        <w:rPr>
          <w:noProof/>
        </w:rPr>
        <w:instrText xml:space="preserve"> PAGEREF _Toc479949754 \h </w:instrText>
      </w:r>
      <w:r>
        <w:rPr>
          <w:noProof/>
        </w:rPr>
      </w:r>
      <w:r>
        <w:rPr>
          <w:noProof/>
        </w:rPr>
        <w:fldChar w:fldCharType="separate"/>
      </w:r>
      <w:r>
        <w:rPr>
          <w:noProof/>
        </w:rPr>
        <w:t>23</w:t>
      </w:r>
      <w:r>
        <w:rPr>
          <w:noProof/>
        </w:rPr>
        <w:fldChar w:fldCharType="end"/>
      </w:r>
    </w:p>
    <w:p w14:paraId="78963C7C" w14:textId="77777777" w:rsidR="005A027A" w:rsidRDefault="005A027A">
      <w:pPr>
        <w:pStyle w:val="TableofFigures"/>
        <w:rPr>
          <w:rFonts w:asciiTheme="minorHAnsi" w:hAnsiTheme="minorHAnsi"/>
          <w:noProof/>
        </w:rPr>
      </w:pPr>
      <w:r>
        <w:rPr>
          <w:rFonts w:hint="eastAsia"/>
          <w:noProof/>
        </w:rPr>
        <w:t>图</w:t>
      </w:r>
      <w:r>
        <w:rPr>
          <w:noProof/>
        </w:rPr>
        <w:t>5-4 pre-miRNA</w:t>
      </w:r>
      <w:r>
        <w:rPr>
          <w:rFonts w:hint="eastAsia"/>
          <w:noProof/>
        </w:rPr>
        <w:t>的</w:t>
      </w:r>
      <w:r>
        <w:rPr>
          <w:noProof/>
        </w:rPr>
        <w:t>SNP</w:t>
      </w:r>
      <w:r>
        <w:rPr>
          <w:rFonts w:hint="eastAsia"/>
          <w:noProof/>
        </w:rPr>
        <w:t>密度分布图</w:t>
      </w:r>
      <w:r>
        <w:rPr>
          <w:noProof/>
        </w:rPr>
        <w:tab/>
      </w:r>
      <w:r>
        <w:rPr>
          <w:noProof/>
        </w:rPr>
        <w:fldChar w:fldCharType="begin"/>
      </w:r>
      <w:r>
        <w:rPr>
          <w:noProof/>
        </w:rPr>
        <w:instrText xml:space="preserve"> PAGEREF _Toc479949755 \h </w:instrText>
      </w:r>
      <w:r>
        <w:rPr>
          <w:noProof/>
        </w:rPr>
      </w:r>
      <w:r>
        <w:rPr>
          <w:noProof/>
        </w:rPr>
        <w:fldChar w:fldCharType="separate"/>
      </w:r>
      <w:r>
        <w:rPr>
          <w:noProof/>
        </w:rPr>
        <w:t>24</w:t>
      </w:r>
      <w:r>
        <w:rPr>
          <w:noProof/>
        </w:rPr>
        <w:fldChar w:fldCharType="end"/>
      </w:r>
    </w:p>
    <w:p w14:paraId="369B5B55" w14:textId="77777777" w:rsidR="005A027A" w:rsidRDefault="005A027A">
      <w:pPr>
        <w:pStyle w:val="TableofFigures"/>
        <w:rPr>
          <w:rFonts w:asciiTheme="minorHAnsi" w:hAnsiTheme="minorHAnsi"/>
          <w:noProof/>
        </w:rPr>
      </w:pPr>
      <w:r>
        <w:rPr>
          <w:rFonts w:hint="eastAsia"/>
          <w:noProof/>
        </w:rPr>
        <w:t>图</w:t>
      </w:r>
      <w:r>
        <w:rPr>
          <w:noProof/>
        </w:rPr>
        <w:t>5-5</w:t>
      </w:r>
      <w:r>
        <w:rPr>
          <w:rFonts w:hint="eastAsia"/>
          <w:noProof/>
        </w:rPr>
        <w:t>成熟</w:t>
      </w:r>
      <w:r>
        <w:rPr>
          <w:noProof/>
        </w:rPr>
        <w:t>miRNA</w:t>
      </w:r>
      <w:r>
        <w:rPr>
          <w:rFonts w:hint="eastAsia"/>
          <w:noProof/>
        </w:rPr>
        <w:t>每个位点的</w:t>
      </w:r>
      <w:r>
        <w:rPr>
          <w:noProof/>
        </w:rPr>
        <w:t>SNP</w:t>
      </w:r>
      <w:r>
        <w:rPr>
          <w:rFonts w:hint="eastAsia"/>
          <w:noProof/>
        </w:rPr>
        <w:t>频率</w:t>
      </w:r>
      <w:r>
        <w:rPr>
          <w:noProof/>
        </w:rPr>
        <w:tab/>
      </w:r>
      <w:r>
        <w:rPr>
          <w:noProof/>
        </w:rPr>
        <w:fldChar w:fldCharType="begin"/>
      </w:r>
      <w:r>
        <w:rPr>
          <w:noProof/>
        </w:rPr>
        <w:instrText xml:space="preserve"> PAGEREF _Toc479949756 \h </w:instrText>
      </w:r>
      <w:r>
        <w:rPr>
          <w:noProof/>
        </w:rPr>
      </w:r>
      <w:r>
        <w:rPr>
          <w:noProof/>
        </w:rPr>
        <w:fldChar w:fldCharType="separate"/>
      </w:r>
      <w:r>
        <w:rPr>
          <w:noProof/>
        </w:rPr>
        <w:t>26</w:t>
      </w:r>
      <w:r>
        <w:rPr>
          <w:noProof/>
        </w:rPr>
        <w:fldChar w:fldCharType="end"/>
      </w:r>
    </w:p>
    <w:p w14:paraId="010B9025" w14:textId="77777777" w:rsidR="005A027A" w:rsidRDefault="005A027A">
      <w:pPr>
        <w:pStyle w:val="TableofFigures"/>
        <w:rPr>
          <w:rFonts w:asciiTheme="minorHAnsi" w:hAnsiTheme="minorHAnsi"/>
          <w:noProof/>
        </w:rPr>
      </w:pPr>
      <w:r>
        <w:rPr>
          <w:rFonts w:hint="eastAsia"/>
          <w:noProof/>
        </w:rPr>
        <w:t>图</w:t>
      </w:r>
      <w:r>
        <w:rPr>
          <w:noProof/>
        </w:rPr>
        <w:t>5-6</w:t>
      </w:r>
      <w:r>
        <w:rPr>
          <w:rFonts w:hint="eastAsia"/>
          <w:noProof/>
        </w:rPr>
        <w:t>成熟</w:t>
      </w:r>
      <w:r>
        <w:rPr>
          <w:noProof/>
        </w:rPr>
        <w:t>miRNA</w:t>
      </w:r>
      <w:r>
        <w:rPr>
          <w:rFonts w:hint="eastAsia"/>
          <w:noProof/>
        </w:rPr>
        <w:t>和其结合位点的</w:t>
      </w:r>
      <w:r>
        <w:rPr>
          <w:noProof/>
        </w:rPr>
        <w:t>SNP</w:t>
      </w:r>
      <w:r>
        <w:rPr>
          <w:rFonts w:hint="eastAsia"/>
          <w:noProof/>
        </w:rPr>
        <w:t>频率分布</w:t>
      </w:r>
      <w:r>
        <w:rPr>
          <w:noProof/>
        </w:rPr>
        <w:tab/>
      </w:r>
      <w:r>
        <w:rPr>
          <w:noProof/>
        </w:rPr>
        <w:fldChar w:fldCharType="begin"/>
      </w:r>
      <w:r>
        <w:rPr>
          <w:noProof/>
        </w:rPr>
        <w:instrText xml:space="preserve"> PAGEREF _Toc479949757 \h </w:instrText>
      </w:r>
      <w:r>
        <w:rPr>
          <w:noProof/>
        </w:rPr>
      </w:r>
      <w:r>
        <w:rPr>
          <w:noProof/>
        </w:rPr>
        <w:fldChar w:fldCharType="separate"/>
      </w:r>
      <w:r>
        <w:rPr>
          <w:noProof/>
        </w:rPr>
        <w:t>27</w:t>
      </w:r>
      <w:r>
        <w:rPr>
          <w:noProof/>
        </w:rPr>
        <w:fldChar w:fldCharType="end"/>
      </w:r>
    </w:p>
    <w:p w14:paraId="33A57AC3" w14:textId="77777777" w:rsidR="005A027A" w:rsidRDefault="005A027A">
      <w:pPr>
        <w:pStyle w:val="TableofFigures"/>
        <w:rPr>
          <w:rFonts w:asciiTheme="minorHAnsi" w:hAnsiTheme="minorHAnsi"/>
          <w:noProof/>
        </w:rPr>
      </w:pPr>
      <w:r>
        <w:rPr>
          <w:rFonts w:hint="eastAsia"/>
          <w:noProof/>
        </w:rPr>
        <w:t>图</w:t>
      </w:r>
      <w:r>
        <w:rPr>
          <w:noProof/>
        </w:rPr>
        <w:t xml:space="preserve">6-1 </w:t>
      </w:r>
      <w:r>
        <w:rPr>
          <w:rFonts w:hint="eastAsia"/>
          <w:noProof/>
        </w:rPr>
        <w:t>单倍型分析流程图解</w:t>
      </w:r>
      <w:r>
        <w:rPr>
          <w:noProof/>
        </w:rPr>
        <w:tab/>
      </w:r>
      <w:r>
        <w:rPr>
          <w:noProof/>
        </w:rPr>
        <w:fldChar w:fldCharType="begin"/>
      </w:r>
      <w:r>
        <w:rPr>
          <w:noProof/>
        </w:rPr>
        <w:instrText xml:space="preserve"> PAGEREF _Toc479949758 \h </w:instrText>
      </w:r>
      <w:r>
        <w:rPr>
          <w:noProof/>
        </w:rPr>
      </w:r>
      <w:r>
        <w:rPr>
          <w:noProof/>
        </w:rPr>
        <w:fldChar w:fldCharType="separate"/>
      </w:r>
      <w:r>
        <w:rPr>
          <w:noProof/>
        </w:rPr>
        <w:t>30</w:t>
      </w:r>
      <w:r>
        <w:rPr>
          <w:noProof/>
        </w:rPr>
        <w:fldChar w:fldCharType="end"/>
      </w:r>
    </w:p>
    <w:p w14:paraId="6E6361D5" w14:textId="77777777" w:rsidR="005A027A" w:rsidRDefault="005A027A">
      <w:pPr>
        <w:pStyle w:val="TableofFigures"/>
        <w:rPr>
          <w:rFonts w:asciiTheme="minorHAnsi" w:hAnsiTheme="minorHAnsi"/>
          <w:noProof/>
        </w:rPr>
      </w:pPr>
      <w:r>
        <w:rPr>
          <w:rFonts w:hint="eastAsia"/>
          <w:noProof/>
        </w:rPr>
        <w:t>图</w:t>
      </w:r>
      <w:r>
        <w:rPr>
          <w:noProof/>
        </w:rPr>
        <w:t>6-2 pre-miRNA</w:t>
      </w:r>
      <w:r>
        <w:rPr>
          <w:rFonts w:hint="eastAsia"/>
          <w:noProof/>
        </w:rPr>
        <w:t>上</w:t>
      </w:r>
      <w:r>
        <w:rPr>
          <w:noProof/>
        </w:rPr>
        <w:t>SNP</w:t>
      </w:r>
      <w:r>
        <w:rPr>
          <w:rFonts w:hint="eastAsia"/>
          <w:noProof/>
        </w:rPr>
        <w:t>数量分布图</w:t>
      </w:r>
      <w:r>
        <w:rPr>
          <w:noProof/>
        </w:rPr>
        <w:tab/>
      </w:r>
      <w:r>
        <w:rPr>
          <w:noProof/>
        </w:rPr>
        <w:fldChar w:fldCharType="begin"/>
      </w:r>
      <w:r>
        <w:rPr>
          <w:noProof/>
        </w:rPr>
        <w:instrText xml:space="preserve"> PAGEREF _Toc479949759 \h </w:instrText>
      </w:r>
      <w:r>
        <w:rPr>
          <w:noProof/>
        </w:rPr>
      </w:r>
      <w:r>
        <w:rPr>
          <w:noProof/>
        </w:rPr>
        <w:fldChar w:fldCharType="separate"/>
      </w:r>
      <w:r>
        <w:rPr>
          <w:noProof/>
        </w:rPr>
        <w:t>31</w:t>
      </w:r>
      <w:r>
        <w:rPr>
          <w:noProof/>
        </w:rPr>
        <w:fldChar w:fldCharType="end"/>
      </w:r>
    </w:p>
    <w:p w14:paraId="75AD094C" w14:textId="77777777" w:rsidR="005A027A" w:rsidRDefault="005A027A">
      <w:pPr>
        <w:pStyle w:val="TableofFigures"/>
        <w:rPr>
          <w:rFonts w:asciiTheme="minorHAnsi" w:hAnsiTheme="minorHAnsi"/>
          <w:noProof/>
        </w:rPr>
      </w:pPr>
      <w:r>
        <w:rPr>
          <w:rFonts w:hint="eastAsia"/>
          <w:noProof/>
        </w:rPr>
        <w:t>图</w:t>
      </w:r>
      <w:r>
        <w:rPr>
          <w:noProof/>
        </w:rPr>
        <w:t xml:space="preserve">6-3 </w:t>
      </w:r>
      <w:r>
        <w:rPr>
          <w:rFonts w:hint="eastAsia"/>
          <w:noProof/>
        </w:rPr>
        <w:t>三个</w:t>
      </w:r>
      <w:r>
        <w:rPr>
          <w:noProof/>
        </w:rPr>
        <w:t>pre-miRNA</w:t>
      </w:r>
      <w:r>
        <w:rPr>
          <w:rFonts w:hint="eastAsia"/>
          <w:noProof/>
        </w:rPr>
        <w:t>的二级结构预测图</w:t>
      </w:r>
      <w:r>
        <w:rPr>
          <w:noProof/>
        </w:rPr>
        <w:tab/>
      </w:r>
      <w:r>
        <w:rPr>
          <w:noProof/>
        </w:rPr>
        <w:fldChar w:fldCharType="begin"/>
      </w:r>
      <w:r>
        <w:rPr>
          <w:noProof/>
        </w:rPr>
        <w:instrText xml:space="preserve"> PAGEREF _Toc479949760 \h </w:instrText>
      </w:r>
      <w:r>
        <w:rPr>
          <w:noProof/>
        </w:rPr>
      </w:r>
      <w:r>
        <w:rPr>
          <w:noProof/>
        </w:rPr>
        <w:fldChar w:fldCharType="separate"/>
      </w:r>
      <w:r>
        <w:rPr>
          <w:noProof/>
        </w:rPr>
        <w:t>33</w:t>
      </w:r>
      <w:r>
        <w:rPr>
          <w:noProof/>
        </w:rPr>
        <w:fldChar w:fldCharType="end"/>
      </w:r>
    </w:p>
    <w:p w14:paraId="0A4A93D6" w14:textId="77777777" w:rsidR="005A027A" w:rsidRDefault="005A027A">
      <w:pPr>
        <w:pStyle w:val="TableofFigures"/>
        <w:rPr>
          <w:rFonts w:asciiTheme="minorHAnsi" w:hAnsiTheme="minorHAnsi"/>
          <w:noProof/>
        </w:rPr>
      </w:pPr>
      <w:r>
        <w:rPr>
          <w:rFonts w:hint="eastAsia"/>
          <w:noProof/>
        </w:rPr>
        <w:t>图</w:t>
      </w:r>
      <w:r>
        <w:rPr>
          <w:noProof/>
        </w:rPr>
        <w:t xml:space="preserve">6-4 </w:t>
      </w:r>
      <w:r>
        <w:rPr>
          <w:rFonts w:hint="eastAsia"/>
          <w:noProof/>
        </w:rPr>
        <w:t>两个保守</w:t>
      </w:r>
      <w:r>
        <w:rPr>
          <w:noProof/>
        </w:rPr>
        <w:t>pre-miRNA</w:t>
      </w:r>
      <w:r>
        <w:rPr>
          <w:rFonts w:hint="eastAsia"/>
          <w:noProof/>
        </w:rPr>
        <w:t>的二级结构预测图</w:t>
      </w:r>
      <w:r>
        <w:rPr>
          <w:noProof/>
        </w:rPr>
        <w:tab/>
      </w:r>
      <w:r>
        <w:rPr>
          <w:noProof/>
        </w:rPr>
        <w:fldChar w:fldCharType="begin"/>
      </w:r>
      <w:r>
        <w:rPr>
          <w:noProof/>
        </w:rPr>
        <w:instrText xml:space="preserve"> PAGEREF _Toc479949761 \h </w:instrText>
      </w:r>
      <w:r>
        <w:rPr>
          <w:noProof/>
        </w:rPr>
      </w:r>
      <w:r>
        <w:rPr>
          <w:noProof/>
        </w:rPr>
        <w:fldChar w:fldCharType="separate"/>
      </w:r>
      <w:r>
        <w:rPr>
          <w:noProof/>
        </w:rPr>
        <w:t>34</w:t>
      </w:r>
      <w:r>
        <w:rPr>
          <w:noProof/>
        </w:rPr>
        <w:fldChar w:fldCharType="end"/>
      </w:r>
    </w:p>
    <w:p w14:paraId="6A162985" w14:textId="77777777" w:rsidR="005A027A" w:rsidRDefault="005A027A">
      <w:pPr>
        <w:pStyle w:val="TableofFigures"/>
        <w:rPr>
          <w:rFonts w:asciiTheme="minorHAnsi" w:hAnsiTheme="minorHAnsi"/>
          <w:noProof/>
        </w:rPr>
      </w:pPr>
      <w:r>
        <w:rPr>
          <w:rFonts w:hint="eastAsia"/>
          <w:noProof/>
        </w:rPr>
        <w:t>图</w:t>
      </w:r>
      <w:r>
        <w:rPr>
          <w:noProof/>
        </w:rPr>
        <w:t xml:space="preserve">6-5 </w:t>
      </w:r>
      <w:r>
        <w:rPr>
          <w:rFonts w:hint="eastAsia"/>
          <w:noProof/>
        </w:rPr>
        <w:t>联合互补模式分析的流程图解</w:t>
      </w:r>
      <w:r>
        <w:rPr>
          <w:noProof/>
        </w:rPr>
        <w:tab/>
      </w:r>
      <w:r>
        <w:rPr>
          <w:noProof/>
        </w:rPr>
        <w:fldChar w:fldCharType="begin"/>
      </w:r>
      <w:r>
        <w:rPr>
          <w:noProof/>
        </w:rPr>
        <w:instrText xml:space="preserve"> PAGEREF _Toc479949762 \h </w:instrText>
      </w:r>
      <w:r>
        <w:rPr>
          <w:noProof/>
        </w:rPr>
      </w:r>
      <w:r>
        <w:rPr>
          <w:noProof/>
        </w:rPr>
        <w:fldChar w:fldCharType="separate"/>
      </w:r>
      <w:r>
        <w:rPr>
          <w:noProof/>
        </w:rPr>
        <w:t>38</w:t>
      </w:r>
      <w:r>
        <w:rPr>
          <w:noProof/>
        </w:rPr>
        <w:fldChar w:fldCharType="end"/>
      </w:r>
    </w:p>
    <w:p w14:paraId="6F43B6AB" w14:textId="77777777" w:rsidR="005A027A" w:rsidRDefault="005A027A">
      <w:pPr>
        <w:pStyle w:val="TableofFigures"/>
        <w:rPr>
          <w:rFonts w:asciiTheme="minorHAnsi" w:hAnsiTheme="minorHAnsi"/>
          <w:noProof/>
        </w:rPr>
      </w:pPr>
      <w:r>
        <w:rPr>
          <w:rFonts w:hint="eastAsia"/>
          <w:noProof/>
        </w:rPr>
        <w:t>图</w:t>
      </w:r>
      <w:r>
        <w:rPr>
          <w:noProof/>
        </w:rPr>
        <w:t>6-6 SNP</w:t>
      </w:r>
      <w:r>
        <w:rPr>
          <w:rFonts w:hint="eastAsia"/>
          <w:noProof/>
        </w:rPr>
        <w:t>带来的四种互补性变化图例</w:t>
      </w:r>
      <w:r>
        <w:rPr>
          <w:noProof/>
        </w:rPr>
        <w:tab/>
      </w:r>
      <w:r>
        <w:rPr>
          <w:noProof/>
        </w:rPr>
        <w:fldChar w:fldCharType="begin"/>
      </w:r>
      <w:r>
        <w:rPr>
          <w:noProof/>
        </w:rPr>
        <w:instrText xml:space="preserve"> PAGEREF _Toc479949763 \h </w:instrText>
      </w:r>
      <w:r>
        <w:rPr>
          <w:noProof/>
        </w:rPr>
      </w:r>
      <w:r>
        <w:rPr>
          <w:noProof/>
        </w:rPr>
        <w:fldChar w:fldCharType="separate"/>
      </w:r>
      <w:r>
        <w:rPr>
          <w:noProof/>
        </w:rPr>
        <w:t>39</w:t>
      </w:r>
      <w:r>
        <w:rPr>
          <w:noProof/>
        </w:rPr>
        <w:fldChar w:fldCharType="end"/>
      </w:r>
    </w:p>
    <w:p w14:paraId="13C3B8C8" w14:textId="77777777" w:rsidR="005A027A" w:rsidRDefault="005A027A">
      <w:pPr>
        <w:pStyle w:val="TableofFigures"/>
        <w:rPr>
          <w:rFonts w:asciiTheme="minorHAnsi" w:hAnsiTheme="minorHAnsi"/>
          <w:noProof/>
        </w:rPr>
      </w:pPr>
      <w:r>
        <w:rPr>
          <w:rFonts w:hint="eastAsia"/>
          <w:noProof/>
        </w:rPr>
        <w:t>图</w:t>
      </w:r>
      <w:r>
        <w:rPr>
          <w:noProof/>
        </w:rPr>
        <w:t xml:space="preserve">6-7 </w:t>
      </w:r>
      <w:r>
        <w:rPr>
          <w:rFonts w:hint="eastAsia"/>
          <w:noProof/>
        </w:rPr>
        <w:t>互补性恢复模式图</w:t>
      </w:r>
      <w:r>
        <w:rPr>
          <w:noProof/>
        </w:rPr>
        <w:tab/>
      </w:r>
      <w:r>
        <w:rPr>
          <w:noProof/>
        </w:rPr>
        <w:fldChar w:fldCharType="begin"/>
      </w:r>
      <w:r>
        <w:rPr>
          <w:noProof/>
        </w:rPr>
        <w:instrText xml:space="preserve"> PAGEREF _Toc479949764 \h </w:instrText>
      </w:r>
      <w:r>
        <w:rPr>
          <w:noProof/>
        </w:rPr>
      </w:r>
      <w:r>
        <w:rPr>
          <w:noProof/>
        </w:rPr>
        <w:fldChar w:fldCharType="separate"/>
      </w:r>
      <w:r>
        <w:rPr>
          <w:noProof/>
        </w:rPr>
        <w:t>41</w:t>
      </w:r>
      <w:r>
        <w:rPr>
          <w:noProof/>
        </w:rPr>
        <w:fldChar w:fldCharType="end"/>
      </w:r>
    </w:p>
    <w:p w14:paraId="56949178" w14:textId="77777777" w:rsidR="005A027A" w:rsidRDefault="005A027A">
      <w:pPr>
        <w:pStyle w:val="TableofFigures"/>
        <w:rPr>
          <w:rFonts w:asciiTheme="minorHAnsi" w:hAnsiTheme="minorHAnsi"/>
          <w:noProof/>
        </w:rPr>
      </w:pPr>
      <w:r>
        <w:rPr>
          <w:rFonts w:hint="eastAsia"/>
          <w:noProof/>
        </w:rPr>
        <w:t>图</w:t>
      </w:r>
      <w:r>
        <w:rPr>
          <w:noProof/>
        </w:rPr>
        <w:t>6-8 osa-miR818</w:t>
      </w:r>
      <w:r>
        <w:rPr>
          <w:rFonts w:hint="eastAsia"/>
          <w:noProof/>
        </w:rPr>
        <w:t>家族的二级结构预测图</w:t>
      </w:r>
      <w:r>
        <w:rPr>
          <w:noProof/>
        </w:rPr>
        <w:tab/>
      </w:r>
      <w:r>
        <w:rPr>
          <w:noProof/>
        </w:rPr>
        <w:fldChar w:fldCharType="begin"/>
      </w:r>
      <w:r>
        <w:rPr>
          <w:noProof/>
        </w:rPr>
        <w:instrText xml:space="preserve"> PAGEREF _Toc479949765 \h </w:instrText>
      </w:r>
      <w:r>
        <w:rPr>
          <w:noProof/>
        </w:rPr>
      </w:r>
      <w:r>
        <w:rPr>
          <w:noProof/>
        </w:rPr>
        <w:fldChar w:fldCharType="separate"/>
      </w:r>
      <w:r>
        <w:rPr>
          <w:noProof/>
        </w:rPr>
        <w:t>42</w:t>
      </w:r>
      <w:r>
        <w:rPr>
          <w:noProof/>
        </w:rPr>
        <w:fldChar w:fldCharType="end"/>
      </w:r>
    </w:p>
    <w:p w14:paraId="1C9D8702" w14:textId="77777777" w:rsidR="005A027A" w:rsidRDefault="005A027A">
      <w:pPr>
        <w:pStyle w:val="TableofFigures"/>
        <w:rPr>
          <w:rFonts w:asciiTheme="minorHAnsi" w:hAnsiTheme="minorHAnsi"/>
          <w:noProof/>
        </w:rPr>
      </w:pPr>
      <w:r>
        <w:rPr>
          <w:rFonts w:hint="eastAsia"/>
          <w:noProof/>
        </w:rPr>
        <w:t>图</w:t>
      </w:r>
      <w:r>
        <w:rPr>
          <w:noProof/>
        </w:rPr>
        <w:t xml:space="preserve">6-9 </w:t>
      </w:r>
      <w:r>
        <w:rPr>
          <w:rFonts w:hint="eastAsia"/>
          <w:noProof/>
        </w:rPr>
        <w:t>在位点十一发生互补性恢复的模式图</w:t>
      </w:r>
      <w:r>
        <w:rPr>
          <w:noProof/>
        </w:rPr>
        <w:tab/>
      </w:r>
      <w:r>
        <w:rPr>
          <w:noProof/>
        </w:rPr>
        <w:fldChar w:fldCharType="begin"/>
      </w:r>
      <w:r>
        <w:rPr>
          <w:noProof/>
        </w:rPr>
        <w:instrText xml:space="preserve"> PAGEREF _Toc479949766 \h </w:instrText>
      </w:r>
      <w:r>
        <w:rPr>
          <w:noProof/>
        </w:rPr>
      </w:r>
      <w:r>
        <w:rPr>
          <w:noProof/>
        </w:rPr>
        <w:fldChar w:fldCharType="separate"/>
      </w:r>
      <w:r>
        <w:rPr>
          <w:noProof/>
        </w:rPr>
        <w:t>44</w:t>
      </w:r>
      <w:r>
        <w:rPr>
          <w:noProof/>
        </w:rPr>
        <w:fldChar w:fldCharType="end"/>
      </w:r>
    </w:p>
    <w:p w14:paraId="6251061B" w14:textId="77777777" w:rsidR="005A027A" w:rsidRDefault="005A027A">
      <w:pPr>
        <w:pStyle w:val="TableofFigures"/>
        <w:rPr>
          <w:rFonts w:asciiTheme="minorHAnsi" w:hAnsiTheme="minorHAnsi"/>
          <w:noProof/>
        </w:rPr>
      </w:pPr>
      <w:r>
        <w:rPr>
          <w:rFonts w:hint="eastAsia"/>
          <w:noProof/>
        </w:rPr>
        <w:t>图</w:t>
      </w:r>
      <w:r>
        <w:rPr>
          <w:noProof/>
        </w:rPr>
        <w:t xml:space="preserve">7-1 </w:t>
      </w:r>
      <w:r>
        <w:rPr>
          <w:rFonts w:hint="eastAsia"/>
          <w:noProof/>
        </w:rPr>
        <w:t>带有</w:t>
      </w:r>
      <w:r>
        <w:rPr>
          <w:noProof/>
        </w:rPr>
        <w:t>SNP</w:t>
      </w:r>
      <w:r>
        <w:rPr>
          <w:rFonts w:hint="eastAsia"/>
          <w:noProof/>
        </w:rPr>
        <w:t>靶基因结合位点与</w:t>
      </w:r>
      <w:r>
        <w:rPr>
          <w:noProof/>
        </w:rPr>
        <w:t>miRNA</w:t>
      </w:r>
      <w:r>
        <w:rPr>
          <w:rFonts w:hint="eastAsia"/>
          <w:noProof/>
        </w:rPr>
        <w:t>家族互补模式图</w:t>
      </w:r>
      <w:r>
        <w:rPr>
          <w:noProof/>
        </w:rPr>
        <w:tab/>
      </w:r>
      <w:r>
        <w:rPr>
          <w:noProof/>
        </w:rPr>
        <w:fldChar w:fldCharType="begin"/>
      </w:r>
      <w:r>
        <w:rPr>
          <w:noProof/>
        </w:rPr>
        <w:instrText xml:space="preserve"> PAGEREF _Toc479949767 \h </w:instrText>
      </w:r>
      <w:r>
        <w:rPr>
          <w:noProof/>
        </w:rPr>
      </w:r>
      <w:r>
        <w:rPr>
          <w:noProof/>
        </w:rPr>
        <w:fldChar w:fldCharType="separate"/>
      </w:r>
      <w:r>
        <w:rPr>
          <w:noProof/>
        </w:rPr>
        <w:t>47</w:t>
      </w:r>
      <w:r>
        <w:rPr>
          <w:noProof/>
        </w:rPr>
        <w:fldChar w:fldCharType="end"/>
      </w:r>
    </w:p>
    <w:p w14:paraId="5964245B" w14:textId="77777777" w:rsidR="005A027A" w:rsidRDefault="005A027A">
      <w:pPr>
        <w:pStyle w:val="TableofFigures"/>
        <w:rPr>
          <w:rFonts w:asciiTheme="minorHAnsi" w:hAnsiTheme="minorHAnsi"/>
          <w:noProof/>
        </w:rPr>
      </w:pPr>
      <w:r>
        <w:rPr>
          <w:rFonts w:hint="eastAsia"/>
          <w:noProof/>
        </w:rPr>
        <w:t>图</w:t>
      </w:r>
      <w:r>
        <w:rPr>
          <w:noProof/>
        </w:rPr>
        <w:t>7-2</w:t>
      </w:r>
      <w:r>
        <w:rPr>
          <w:rFonts w:hint="eastAsia"/>
          <w:noProof/>
        </w:rPr>
        <w:t>两个靶基因和</w:t>
      </w:r>
      <w:r>
        <w:rPr>
          <w:noProof/>
        </w:rPr>
        <w:t>miRNA</w:t>
      </w:r>
      <w:r>
        <w:rPr>
          <w:rFonts w:hint="eastAsia"/>
          <w:noProof/>
        </w:rPr>
        <w:t>家族的互补模式图</w:t>
      </w:r>
      <w:r>
        <w:rPr>
          <w:noProof/>
        </w:rPr>
        <w:tab/>
      </w:r>
      <w:r>
        <w:rPr>
          <w:noProof/>
        </w:rPr>
        <w:fldChar w:fldCharType="begin"/>
      </w:r>
      <w:r>
        <w:rPr>
          <w:noProof/>
        </w:rPr>
        <w:instrText xml:space="preserve"> PAGEREF _Toc479949768 \h </w:instrText>
      </w:r>
      <w:r>
        <w:rPr>
          <w:noProof/>
        </w:rPr>
      </w:r>
      <w:r>
        <w:rPr>
          <w:noProof/>
        </w:rPr>
        <w:fldChar w:fldCharType="separate"/>
      </w:r>
      <w:r>
        <w:rPr>
          <w:noProof/>
        </w:rPr>
        <w:t>47</w:t>
      </w:r>
      <w:r>
        <w:rPr>
          <w:noProof/>
        </w:rPr>
        <w:fldChar w:fldCharType="end"/>
      </w:r>
    </w:p>
    <w:p w14:paraId="71D39C22" w14:textId="77777777" w:rsidR="005A027A" w:rsidRDefault="005A027A">
      <w:pPr>
        <w:pStyle w:val="TableofFigures"/>
        <w:rPr>
          <w:rFonts w:asciiTheme="minorHAnsi" w:hAnsiTheme="minorHAnsi"/>
          <w:noProof/>
        </w:rPr>
      </w:pPr>
      <w:r>
        <w:rPr>
          <w:rFonts w:hint="eastAsia"/>
          <w:noProof/>
        </w:rPr>
        <w:t>图</w:t>
      </w:r>
      <w:r>
        <w:rPr>
          <w:noProof/>
        </w:rPr>
        <w:t>7-3</w:t>
      </w:r>
      <w:r>
        <w:rPr>
          <w:rFonts w:hint="eastAsia"/>
          <w:noProof/>
        </w:rPr>
        <w:t>单倍型水稻品系表型比较图</w:t>
      </w:r>
      <w:r>
        <w:rPr>
          <w:noProof/>
        </w:rPr>
        <w:tab/>
      </w:r>
      <w:r>
        <w:rPr>
          <w:noProof/>
        </w:rPr>
        <w:fldChar w:fldCharType="begin"/>
      </w:r>
      <w:r>
        <w:rPr>
          <w:noProof/>
        </w:rPr>
        <w:instrText xml:space="preserve"> PAGEREF _Toc479949769 \h </w:instrText>
      </w:r>
      <w:r>
        <w:rPr>
          <w:noProof/>
        </w:rPr>
      </w:r>
      <w:r>
        <w:rPr>
          <w:noProof/>
        </w:rPr>
        <w:fldChar w:fldCharType="separate"/>
      </w:r>
      <w:r>
        <w:rPr>
          <w:noProof/>
        </w:rPr>
        <w:t>50</w:t>
      </w:r>
      <w:r>
        <w:rPr>
          <w:noProof/>
        </w:rPr>
        <w:fldChar w:fldCharType="end"/>
      </w:r>
    </w:p>
    <w:p w14:paraId="48F38FB8" w14:textId="1C64E232" w:rsidR="00460EFC" w:rsidRPr="00F73E58" w:rsidRDefault="0050425A" w:rsidP="006F13B3">
      <w:pPr>
        <w:pStyle w:val="a9"/>
      </w:pPr>
      <w:r>
        <w:fldChar w:fldCharType="end"/>
      </w:r>
    </w:p>
    <w:p w14:paraId="42DD58CA" w14:textId="77777777" w:rsidR="008519C8" w:rsidRPr="00F73E58" w:rsidRDefault="008519C8" w:rsidP="00FC0B5E">
      <w:pPr>
        <w:pStyle w:val="ABTSTRACT"/>
        <w:rPr>
          <w:rFonts w:eastAsia="SimSun"/>
        </w:rPr>
        <w:sectPr w:rsidR="008519C8"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0A41A25" w14:textId="77777777" w:rsidR="008519C8" w:rsidRPr="00F73E58" w:rsidRDefault="008519C8" w:rsidP="006F13B3">
      <w:pPr>
        <w:pStyle w:val="a6"/>
      </w:pPr>
      <w:r w:rsidRPr="00F73E58">
        <w:lastRenderedPageBreak/>
        <w:t>表</w:t>
      </w:r>
      <w:r w:rsidRPr="00F73E58">
        <w:t xml:space="preserve"> </w:t>
      </w:r>
      <w:r w:rsidRPr="00F73E58">
        <w:t>录</w:t>
      </w:r>
    </w:p>
    <w:p w14:paraId="7910FF5C" w14:textId="4FC8A9C2" w:rsidR="00F95103" w:rsidRPr="00F73E58" w:rsidRDefault="00F95103" w:rsidP="006F13B3">
      <w:pPr>
        <w:rPr>
          <w:sz w:val="44"/>
        </w:rPr>
      </w:pPr>
    </w:p>
    <w:p w14:paraId="0EEB1134" w14:textId="77777777" w:rsidR="005A027A" w:rsidRDefault="001C07D4">
      <w:pPr>
        <w:pStyle w:val="TableofFigures"/>
        <w:rPr>
          <w:rFonts w:asciiTheme="minorHAnsi" w:hAnsiTheme="minorHAnsi"/>
          <w:noProof/>
        </w:rPr>
      </w:pPr>
      <w:r>
        <w:fldChar w:fldCharType="begin"/>
      </w:r>
      <w:r>
        <w:instrText xml:space="preserve"> TOC \f F \t "</w:instrText>
      </w:r>
      <w:r>
        <w:instrText>表</w:instrText>
      </w:r>
      <w:r>
        <w:instrText>-</w:instrText>
      </w:r>
      <w:r>
        <w:instrText>中文题注</w:instrText>
      </w:r>
      <w:r>
        <w:instrText xml:space="preserve">" \c "Table" </w:instrText>
      </w:r>
      <w:r>
        <w:fldChar w:fldCharType="separate"/>
      </w:r>
      <w:bookmarkStart w:id="29" w:name="_GoBack"/>
      <w:bookmarkEnd w:id="29"/>
      <w:r w:rsidR="005A027A">
        <w:rPr>
          <w:rFonts w:hint="eastAsia"/>
          <w:noProof/>
        </w:rPr>
        <w:t>表</w:t>
      </w:r>
      <w:r w:rsidR="005A027A">
        <w:rPr>
          <w:noProof/>
        </w:rPr>
        <w:t>5-1 miRNA</w:t>
      </w:r>
      <w:r w:rsidR="005A027A">
        <w:rPr>
          <w:rFonts w:hint="eastAsia"/>
          <w:noProof/>
        </w:rPr>
        <w:t>和靶基因的</w:t>
      </w:r>
      <w:r w:rsidR="005A027A">
        <w:rPr>
          <w:noProof/>
        </w:rPr>
        <w:t>SNP</w:t>
      </w:r>
      <w:r w:rsidR="005A027A">
        <w:rPr>
          <w:rFonts w:hint="eastAsia"/>
          <w:noProof/>
        </w:rPr>
        <w:t>数量统计</w:t>
      </w:r>
      <w:r w:rsidR="005A027A">
        <w:rPr>
          <w:noProof/>
        </w:rPr>
        <w:tab/>
      </w:r>
      <w:r w:rsidR="005A027A">
        <w:rPr>
          <w:noProof/>
        </w:rPr>
        <w:fldChar w:fldCharType="begin"/>
      </w:r>
      <w:r w:rsidR="005A027A">
        <w:rPr>
          <w:noProof/>
        </w:rPr>
        <w:instrText xml:space="preserve"> PAGEREF _Toc479949770 \h </w:instrText>
      </w:r>
      <w:r w:rsidR="005A027A">
        <w:rPr>
          <w:noProof/>
        </w:rPr>
      </w:r>
      <w:r w:rsidR="005A027A">
        <w:rPr>
          <w:noProof/>
        </w:rPr>
        <w:fldChar w:fldCharType="separate"/>
      </w:r>
      <w:r w:rsidR="005A027A">
        <w:rPr>
          <w:noProof/>
        </w:rPr>
        <w:t>20</w:t>
      </w:r>
      <w:r w:rsidR="005A027A">
        <w:rPr>
          <w:noProof/>
        </w:rPr>
        <w:fldChar w:fldCharType="end"/>
      </w:r>
    </w:p>
    <w:p w14:paraId="6AFFBEC5" w14:textId="77777777" w:rsidR="005A027A" w:rsidRDefault="005A027A">
      <w:pPr>
        <w:pStyle w:val="TableofFigures"/>
        <w:rPr>
          <w:rFonts w:asciiTheme="minorHAnsi" w:hAnsiTheme="minorHAnsi"/>
          <w:noProof/>
        </w:rPr>
      </w:pPr>
      <w:r>
        <w:rPr>
          <w:rFonts w:hint="eastAsia"/>
          <w:noProof/>
        </w:rPr>
        <w:t>表</w:t>
      </w:r>
      <w:r>
        <w:rPr>
          <w:noProof/>
        </w:rPr>
        <w:t>6-1 DV</w:t>
      </w:r>
      <w:r>
        <w:rPr>
          <w:rFonts w:hint="eastAsia"/>
          <w:noProof/>
        </w:rPr>
        <w:t>组和</w:t>
      </w:r>
      <w:r>
        <w:rPr>
          <w:noProof/>
        </w:rPr>
        <w:t>PNDV</w:t>
      </w:r>
      <w:r>
        <w:rPr>
          <w:rFonts w:hint="eastAsia"/>
          <w:noProof/>
        </w:rPr>
        <w:t>组所有成员在</w:t>
      </w:r>
      <w:r>
        <w:rPr>
          <w:noProof/>
        </w:rPr>
        <w:t>1 ~ 21</w:t>
      </w:r>
      <w:r>
        <w:rPr>
          <w:rFonts w:hint="eastAsia"/>
          <w:noProof/>
        </w:rPr>
        <w:t>位错配率</w:t>
      </w:r>
      <w:r>
        <w:rPr>
          <w:noProof/>
        </w:rPr>
        <w:tab/>
      </w:r>
      <w:r>
        <w:rPr>
          <w:noProof/>
        </w:rPr>
        <w:fldChar w:fldCharType="begin"/>
      </w:r>
      <w:r>
        <w:rPr>
          <w:noProof/>
        </w:rPr>
        <w:instrText xml:space="preserve"> PAGEREF _Toc479949771 \h </w:instrText>
      </w:r>
      <w:r>
        <w:rPr>
          <w:noProof/>
        </w:rPr>
      </w:r>
      <w:r>
        <w:rPr>
          <w:noProof/>
        </w:rPr>
        <w:fldChar w:fldCharType="separate"/>
      </w:r>
      <w:r>
        <w:rPr>
          <w:noProof/>
        </w:rPr>
        <w:t>36</w:t>
      </w:r>
      <w:r>
        <w:rPr>
          <w:noProof/>
        </w:rPr>
        <w:fldChar w:fldCharType="end"/>
      </w:r>
    </w:p>
    <w:p w14:paraId="70468552" w14:textId="77777777" w:rsidR="005A027A" w:rsidRDefault="005A027A">
      <w:pPr>
        <w:pStyle w:val="TableofFigures"/>
        <w:rPr>
          <w:rFonts w:asciiTheme="minorHAnsi" w:hAnsiTheme="minorHAnsi"/>
          <w:noProof/>
        </w:rPr>
      </w:pPr>
      <w:r>
        <w:rPr>
          <w:rFonts w:hint="eastAsia"/>
          <w:noProof/>
        </w:rPr>
        <w:t>表</w:t>
      </w:r>
      <w:r>
        <w:rPr>
          <w:noProof/>
        </w:rPr>
        <w:t>6-2 DV</w:t>
      </w:r>
      <w:r>
        <w:rPr>
          <w:rFonts w:hint="eastAsia"/>
          <w:noProof/>
        </w:rPr>
        <w:t>组和</w:t>
      </w:r>
      <w:r>
        <w:rPr>
          <w:noProof/>
        </w:rPr>
        <w:t>PNDV</w:t>
      </w:r>
      <w:r>
        <w:rPr>
          <w:rFonts w:hint="eastAsia"/>
          <w:noProof/>
        </w:rPr>
        <w:t>组正规</w:t>
      </w:r>
      <w:r>
        <w:rPr>
          <w:noProof/>
        </w:rPr>
        <w:t>miRNA</w:t>
      </w:r>
      <w:r>
        <w:rPr>
          <w:rFonts w:hint="eastAsia"/>
          <w:noProof/>
        </w:rPr>
        <w:t>在</w:t>
      </w:r>
      <w:r>
        <w:rPr>
          <w:noProof/>
        </w:rPr>
        <w:t>1 ~ 21</w:t>
      </w:r>
      <w:r>
        <w:rPr>
          <w:rFonts w:hint="eastAsia"/>
          <w:noProof/>
        </w:rPr>
        <w:t>位错配率</w:t>
      </w:r>
      <w:r>
        <w:rPr>
          <w:noProof/>
        </w:rPr>
        <w:tab/>
      </w:r>
      <w:r>
        <w:rPr>
          <w:noProof/>
        </w:rPr>
        <w:fldChar w:fldCharType="begin"/>
      </w:r>
      <w:r>
        <w:rPr>
          <w:noProof/>
        </w:rPr>
        <w:instrText xml:space="preserve"> PAGEREF _Toc479949772 \h </w:instrText>
      </w:r>
      <w:r>
        <w:rPr>
          <w:noProof/>
        </w:rPr>
      </w:r>
      <w:r>
        <w:rPr>
          <w:noProof/>
        </w:rPr>
        <w:fldChar w:fldCharType="separate"/>
      </w:r>
      <w:r>
        <w:rPr>
          <w:noProof/>
        </w:rPr>
        <w:t>36</w:t>
      </w:r>
      <w:r>
        <w:rPr>
          <w:noProof/>
        </w:rPr>
        <w:fldChar w:fldCharType="end"/>
      </w:r>
    </w:p>
    <w:p w14:paraId="5C75A16F" w14:textId="77777777" w:rsidR="005A027A" w:rsidRDefault="005A027A">
      <w:pPr>
        <w:pStyle w:val="TableofFigures"/>
        <w:rPr>
          <w:rFonts w:asciiTheme="minorHAnsi" w:hAnsiTheme="minorHAnsi"/>
          <w:noProof/>
        </w:rPr>
      </w:pPr>
      <w:r>
        <w:rPr>
          <w:rFonts w:hint="eastAsia"/>
          <w:noProof/>
        </w:rPr>
        <w:t>表</w:t>
      </w:r>
      <w:r>
        <w:rPr>
          <w:noProof/>
        </w:rPr>
        <w:t>7-1</w:t>
      </w:r>
      <w:r>
        <w:rPr>
          <w:rFonts w:hint="eastAsia"/>
          <w:noProof/>
        </w:rPr>
        <w:t>靶基因结合位点上</w:t>
      </w:r>
      <w:r>
        <w:rPr>
          <w:noProof/>
        </w:rPr>
        <w:t>SNP</w:t>
      </w:r>
      <w:r>
        <w:rPr>
          <w:rFonts w:hint="eastAsia"/>
          <w:noProof/>
        </w:rPr>
        <w:t>的总结</w:t>
      </w:r>
      <w:r>
        <w:rPr>
          <w:noProof/>
        </w:rPr>
        <w:tab/>
      </w:r>
      <w:r>
        <w:rPr>
          <w:noProof/>
        </w:rPr>
        <w:fldChar w:fldCharType="begin"/>
      </w:r>
      <w:r>
        <w:rPr>
          <w:noProof/>
        </w:rPr>
        <w:instrText xml:space="preserve"> PAGEREF _Toc479949773 \h </w:instrText>
      </w:r>
      <w:r>
        <w:rPr>
          <w:noProof/>
        </w:rPr>
      </w:r>
      <w:r>
        <w:rPr>
          <w:noProof/>
        </w:rPr>
        <w:fldChar w:fldCharType="separate"/>
      </w:r>
      <w:r>
        <w:rPr>
          <w:noProof/>
        </w:rPr>
        <w:t>48</w:t>
      </w:r>
      <w:r>
        <w:rPr>
          <w:noProof/>
        </w:rPr>
        <w:fldChar w:fldCharType="end"/>
      </w:r>
    </w:p>
    <w:p w14:paraId="7FA861FE" w14:textId="074C3DD2" w:rsidR="008519C8" w:rsidRPr="00F73E58" w:rsidRDefault="001C07D4" w:rsidP="006F13B3">
      <w:pPr>
        <w:pStyle w:val="a9"/>
        <w:sectPr w:rsidR="008519C8" w:rsidRPr="00F73E58" w:rsidSect="004F2961">
          <w:footerReference w:type="default" r:id="rId15"/>
          <w:endnotePr>
            <w:numFmt w:val="decimal"/>
          </w:endnotePr>
          <w:pgSz w:w="11906" w:h="16838" w:code="9"/>
          <w:pgMar w:top="1985" w:right="1588" w:bottom="2268" w:left="1588" w:header="1418" w:footer="1701" w:gutter="284"/>
          <w:pgNumType w:fmt="upperRoman"/>
          <w:cols w:space="425"/>
          <w:noEndnote/>
          <w:docGrid w:linePitch="395"/>
        </w:sectPr>
      </w:pPr>
      <w:r>
        <w:fldChar w:fldCharType="end"/>
      </w:r>
    </w:p>
    <w:p w14:paraId="54BA5BCD" w14:textId="0DB4452B" w:rsidR="00386646" w:rsidRPr="00386646" w:rsidRDefault="00F15F84" w:rsidP="00386646">
      <w:pPr>
        <w:pStyle w:val="Heading1"/>
      </w:pPr>
      <w:bookmarkStart w:id="30" w:name="_Toc479949693"/>
      <w:r>
        <w:rPr>
          <w:rFonts w:hint="eastAsia"/>
        </w:rPr>
        <w:lastRenderedPageBreak/>
        <w:t>综述</w:t>
      </w:r>
      <w:bookmarkEnd w:id="30"/>
    </w:p>
    <w:p w14:paraId="1AD559E1" w14:textId="7D2F7C04" w:rsidR="00C5257D" w:rsidRDefault="00B42E36" w:rsidP="003B6167">
      <w:pPr>
        <w:pStyle w:val="Heading2"/>
      </w:pPr>
      <w:bookmarkStart w:id="31" w:name="_Toc479949694"/>
      <w:r>
        <w:rPr>
          <w:rFonts w:hint="eastAsia"/>
        </w:rPr>
        <w:t>单核苷酸多态性</w:t>
      </w:r>
      <w:bookmarkEnd w:id="31"/>
    </w:p>
    <w:p w14:paraId="64CC94F0" w14:textId="05B403B3" w:rsidR="00B42E36" w:rsidRDefault="00386646" w:rsidP="00B42E36">
      <w:r>
        <w:rPr>
          <w:rFonts w:hint="eastAsia"/>
        </w:rPr>
        <w:t>随着当年人类基因组计划的完成，</w:t>
      </w:r>
      <w:r w:rsidR="00CC0BD0">
        <w:rPr>
          <w:rFonts w:hint="eastAsia"/>
        </w:rPr>
        <w:t>一些</w:t>
      </w:r>
      <w:r>
        <w:rPr>
          <w:rFonts w:hint="eastAsia"/>
        </w:rPr>
        <w:t>在群体中数量巨大的细微突变也被发现</w:t>
      </w:r>
      <w:r w:rsidR="00A27289">
        <w:rPr>
          <w:rStyle w:val="EndnoteReference"/>
        </w:rPr>
        <w:t>[</w:t>
      </w:r>
      <w:r w:rsidR="00A27289">
        <w:rPr>
          <w:rStyle w:val="EndnoteReference"/>
        </w:rPr>
        <w:endnoteReference w:id="2"/>
      </w:r>
      <w:r w:rsidR="00A27289">
        <w:rPr>
          <w:rStyle w:val="EndnoteReference"/>
        </w:rPr>
        <w:t xml:space="preserve">, </w:t>
      </w:r>
      <w:r w:rsidR="00A27289">
        <w:rPr>
          <w:rStyle w:val="EndnoteReference"/>
        </w:rPr>
        <w:endnoteReference w:id="3"/>
      </w:r>
      <w:r w:rsidR="00A27289">
        <w:rPr>
          <w:rStyle w:val="EndnoteReference"/>
        </w:rPr>
        <w:t>]</w:t>
      </w:r>
      <w:r w:rsidR="00CC0BD0">
        <w:t>，</w:t>
      </w:r>
      <w:r w:rsidR="00CC0BD0">
        <w:rPr>
          <w:rFonts w:hint="eastAsia"/>
        </w:rPr>
        <w:t>而其中数量最充足的突变是单核苷酸多态性。单核苷酸多态性</w:t>
      </w:r>
      <w:r w:rsidR="00CC0BD0">
        <w:t>(single nucleotide polymorphism, SNP)</w:t>
      </w:r>
      <w:r w:rsidR="00CC0BD0">
        <w:rPr>
          <w:rFonts w:hint="eastAsia"/>
        </w:rPr>
        <w:t>的定义是，基因组</w:t>
      </w:r>
      <w:r w:rsidR="00CC0BD0">
        <w:rPr>
          <w:rFonts w:hint="eastAsia"/>
        </w:rPr>
        <w:t>DNA</w:t>
      </w:r>
      <w:r w:rsidR="00CC0BD0">
        <w:rPr>
          <w:rFonts w:hint="eastAsia"/>
        </w:rPr>
        <w:t>的单个碱基对位置在一些群体的正常个体中有不同的替代碱基</w:t>
      </w:r>
      <w:r w:rsidR="00CC0BD0">
        <w:t xml:space="preserve"> (allele)</w:t>
      </w:r>
      <w:r w:rsidR="00CC0BD0">
        <w:rPr>
          <w:rFonts w:hint="eastAsia"/>
        </w:rPr>
        <w:t>，而且不同的碱基在群体中的频率在</w:t>
      </w:r>
      <w:r w:rsidR="00CC0BD0">
        <w:rPr>
          <w:rFonts w:hint="eastAsia"/>
        </w:rPr>
        <w:t>1%</w:t>
      </w:r>
      <w:r w:rsidR="00CC0BD0">
        <w:rPr>
          <w:rFonts w:hint="eastAsia"/>
        </w:rPr>
        <w:t>及以上</w:t>
      </w:r>
      <w:r w:rsidR="00A27289">
        <w:rPr>
          <w:rStyle w:val="EndnoteReference"/>
        </w:rPr>
        <w:t>[</w:t>
      </w:r>
      <w:r w:rsidR="00A27289">
        <w:rPr>
          <w:rStyle w:val="EndnoteReference"/>
        </w:rPr>
        <w:endnoteReference w:id="4"/>
      </w:r>
      <w:r w:rsidR="00A27289">
        <w:rPr>
          <w:rStyle w:val="EndnoteReference"/>
        </w:rPr>
        <w:t>]</w:t>
      </w:r>
      <w:r w:rsidR="00CC0BD0">
        <w:rPr>
          <w:rFonts w:hint="eastAsia"/>
        </w:rPr>
        <w:t>。理论上，</w:t>
      </w:r>
      <w:r w:rsidR="00CC0BD0">
        <w:rPr>
          <w:rFonts w:hint="eastAsia"/>
        </w:rPr>
        <w:t>SNP</w:t>
      </w:r>
      <w:r w:rsidR="00CC0BD0">
        <w:rPr>
          <w:rFonts w:hint="eastAsia"/>
        </w:rPr>
        <w:t>可能有两个，三个甚至四个替代碱基，但是在</w:t>
      </w:r>
      <w:r w:rsidR="006C201F">
        <w:rPr>
          <w:rFonts w:hint="eastAsia"/>
        </w:rPr>
        <w:t>人体</w:t>
      </w:r>
      <w:r w:rsidR="00CC0BD0">
        <w:rPr>
          <w:rFonts w:hint="eastAsia"/>
        </w:rPr>
        <w:t>中，三个和四个替代碱基的现象极其罕见，因此</w:t>
      </w:r>
      <w:r w:rsidR="00CC0BD0">
        <w:rPr>
          <w:rFonts w:hint="eastAsia"/>
        </w:rPr>
        <w:t>SNP</w:t>
      </w:r>
      <w:r w:rsidR="00CC0BD0">
        <w:rPr>
          <w:rFonts w:hint="eastAsia"/>
        </w:rPr>
        <w:t>一般都是指</w:t>
      </w:r>
      <w:r w:rsidR="006C201F">
        <w:rPr>
          <w:rFonts w:hint="eastAsia"/>
        </w:rPr>
        <w:t>有两个替代碱基的分子标记。</w:t>
      </w:r>
    </w:p>
    <w:p w14:paraId="51533C62" w14:textId="75AD9B5B" w:rsidR="00C45CD9" w:rsidRPr="00D20A46" w:rsidRDefault="006C201F" w:rsidP="00B42E36">
      <w:r>
        <w:rPr>
          <w:rFonts w:hint="eastAsia"/>
        </w:rPr>
        <w:t>SNP</w:t>
      </w:r>
      <w:r>
        <w:rPr>
          <w:rFonts w:hint="eastAsia"/>
        </w:rPr>
        <w:t>通常有四种不同的类型，包括一种转换</w:t>
      </w:r>
      <w:r>
        <w:t xml:space="preserve"> (transition) C</w:t>
      </w:r>
      <w:r>
        <w:sym w:font="Wingdings" w:char="F0F3"/>
      </w:r>
      <w:r>
        <w:t>T (G</w:t>
      </w:r>
      <w:r>
        <w:sym w:font="Wingdings" w:char="F0F3"/>
      </w:r>
      <w:r>
        <w:t xml:space="preserve">A) </w:t>
      </w:r>
      <w:r>
        <w:rPr>
          <w:rFonts w:hint="eastAsia"/>
        </w:rPr>
        <w:t>和三种颠换</w:t>
      </w:r>
      <w:r>
        <w:t>(transversion) C</w:t>
      </w:r>
      <w:r>
        <w:sym w:font="Wingdings" w:char="F0F3"/>
      </w:r>
      <w:r w:rsidRPr="006C201F">
        <w:t>A (G</w:t>
      </w:r>
      <w:r>
        <w:sym w:font="Wingdings" w:char="F0F3"/>
      </w:r>
      <w:r>
        <w:t>T ), C</w:t>
      </w:r>
      <w:r>
        <w:sym w:font="Wingdings" w:char="F0F3"/>
      </w:r>
      <w:r>
        <w:t>G (G</w:t>
      </w:r>
      <w:r>
        <w:sym w:font="Wingdings" w:char="F0F3"/>
      </w:r>
      <w:r>
        <w:t>C ), and T</w:t>
      </w:r>
      <w:r>
        <w:sym w:font="Wingdings" w:char="F0F3"/>
      </w:r>
      <w:r>
        <w:t>A (A</w:t>
      </w:r>
      <w:r>
        <w:sym w:font="Wingdings" w:char="F0F3"/>
      </w:r>
      <w:r>
        <w:t>T)</w:t>
      </w:r>
      <w:r>
        <w:t>。</w:t>
      </w:r>
      <w:r>
        <w:rPr>
          <w:rFonts w:hint="eastAsia"/>
        </w:rPr>
        <w:t>在人体中，</w:t>
      </w:r>
      <w:r>
        <w:t>C</w:t>
      </w:r>
      <w:r>
        <w:sym w:font="Wingdings" w:char="F0F3"/>
      </w:r>
      <w:r>
        <w:t>T (G</w:t>
      </w:r>
      <w:r>
        <w:sym w:font="Wingdings" w:char="F0F3"/>
      </w:r>
      <w:r>
        <w:t>A)</w:t>
      </w:r>
      <w:r>
        <w:rPr>
          <w:rFonts w:hint="eastAsia"/>
        </w:rPr>
        <w:t>的变换类型占了绝大部分。</w:t>
      </w:r>
      <w:r w:rsidR="00AD3C80">
        <w:rPr>
          <w:rFonts w:hint="eastAsia"/>
        </w:rPr>
        <w:t>SNP</w:t>
      </w:r>
      <w:r w:rsidR="00AD3C80">
        <w:rPr>
          <w:rFonts w:hint="eastAsia"/>
        </w:rPr>
        <w:t>在基因组不同的地方分布相差很大，甚至可能达到</w:t>
      </w:r>
      <w:r w:rsidR="00AD3C80">
        <w:rPr>
          <w:rFonts w:hint="eastAsia"/>
        </w:rPr>
        <w:t>100</w:t>
      </w:r>
      <w:r w:rsidR="00AD3C80">
        <w:rPr>
          <w:rFonts w:hint="eastAsia"/>
        </w:rPr>
        <w:t>倍。</w:t>
      </w:r>
      <w:r w:rsidR="00C45CD9" w:rsidRPr="00C45CD9">
        <w:rPr>
          <w:rFonts w:hint="eastAsia"/>
        </w:rPr>
        <w:t>全基因组分析发现</w:t>
      </w:r>
      <w:r w:rsidR="00C45CD9" w:rsidRPr="00C45CD9">
        <w:rPr>
          <w:rFonts w:hint="eastAsia"/>
        </w:rPr>
        <w:t>SNP</w:t>
      </w:r>
      <w:r w:rsidR="00C45CD9" w:rsidRPr="00C45CD9">
        <w:rPr>
          <w:rFonts w:hint="eastAsia"/>
        </w:rPr>
        <w:t>在不同的基因组区间的分布并不均匀，</w:t>
      </w:r>
      <w:r w:rsidR="00C45CD9" w:rsidRPr="00C45CD9">
        <w:rPr>
          <w:rFonts w:hint="eastAsia"/>
        </w:rPr>
        <w:t xml:space="preserve"> </w:t>
      </w:r>
      <w:r w:rsidR="00C45CD9" w:rsidRPr="00C45CD9">
        <w:rPr>
          <w:rFonts w:hint="eastAsia"/>
        </w:rPr>
        <w:t>在保守性比较高的区段比如编码区和调控因子等功能区段则会有较少的</w:t>
      </w:r>
      <w:r w:rsidR="00C45CD9" w:rsidRPr="00C45CD9">
        <w:rPr>
          <w:rFonts w:hint="eastAsia"/>
        </w:rPr>
        <w:t>SNP</w:t>
      </w:r>
      <w:r w:rsidR="00A148CE">
        <w:rPr>
          <w:rFonts w:hint="eastAsia"/>
        </w:rPr>
        <w:t>，然而在保守性比较低的区段比如</w:t>
      </w:r>
      <w:r w:rsidR="00C45CD9" w:rsidRPr="00C45CD9">
        <w:rPr>
          <w:rFonts w:hint="eastAsia"/>
        </w:rPr>
        <w:t xml:space="preserve"> </w:t>
      </w:r>
      <w:r w:rsidR="00A27289">
        <w:rPr>
          <w:rStyle w:val="EndnoteReference"/>
        </w:rPr>
        <w:t>[</w:t>
      </w:r>
      <w:r w:rsidR="00A27289">
        <w:rPr>
          <w:rStyle w:val="EndnoteReference"/>
        </w:rPr>
        <w:endnoteReference w:id="5"/>
      </w:r>
      <w:r w:rsidR="00A27289">
        <w:rPr>
          <w:rStyle w:val="EndnoteReference"/>
        </w:rPr>
        <w:t xml:space="preserve">, </w:t>
      </w:r>
      <w:r w:rsidR="00A27289">
        <w:rPr>
          <w:rStyle w:val="EndnoteReference"/>
        </w:rPr>
        <w:endnoteReference w:id="6"/>
      </w:r>
      <w:r w:rsidR="00A27289">
        <w:rPr>
          <w:rStyle w:val="EndnoteReference"/>
        </w:rPr>
        <w:t>]</w:t>
      </w:r>
      <w:r w:rsidR="00A148CE">
        <w:rPr>
          <w:rFonts w:hint="eastAsia"/>
        </w:rPr>
        <w:t>。</w:t>
      </w:r>
      <w:r w:rsidR="00A148CE">
        <w:rPr>
          <w:rFonts w:hint="eastAsia"/>
        </w:rPr>
        <w:t>SNP</w:t>
      </w:r>
      <w:r w:rsidR="00A148CE">
        <w:rPr>
          <w:rFonts w:hint="eastAsia"/>
        </w:rPr>
        <w:t>可能落在基因的编码序列、非编码序列和基因间隔区，其中落在基因编码序列的</w:t>
      </w:r>
      <w:r w:rsidR="00A148CE">
        <w:rPr>
          <w:rFonts w:hint="eastAsia"/>
        </w:rPr>
        <w:t>SNP</w:t>
      </w:r>
      <w:r w:rsidR="00A148CE">
        <w:rPr>
          <w:rFonts w:hint="eastAsia"/>
        </w:rPr>
        <w:t>可以分为两种：同义</w:t>
      </w:r>
      <w:r w:rsidR="00A148CE">
        <w:rPr>
          <w:rFonts w:hint="eastAsia"/>
        </w:rPr>
        <w:t>SNP</w:t>
      </w:r>
      <w:r w:rsidR="00A148CE">
        <w:t xml:space="preserve"> (</w:t>
      </w:r>
      <w:r w:rsidR="00A148CE" w:rsidRPr="00A148CE">
        <w:t>synonymous</w:t>
      </w:r>
      <w:r w:rsidR="00A148CE">
        <w:t xml:space="preserve"> SNP)</w:t>
      </w:r>
      <w:r w:rsidR="00A148CE">
        <w:rPr>
          <w:rFonts w:hint="eastAsia"/>
        </w:rPr>
        <w:t>和非同义</w:t>
      </w:r>
      <w:r w:rsidR="00A148CE">
        <w:rPr>
          <w:rFonts w:hint="eastAsia"/>
        </w:rPr>
        <w:t>SNP</w:t>
      </w:r>
      <w:r w:rsidR="00A148CE">
        <w:t xml:space="preserve"> (non</w:t>
      </w:r>
      <w:r w:rsidR="00A148CE" w:rsidRPr="00A148CE">
        <w:t>synonymous</w:t>
      </w:r>
      <w:r w:rsidR="00A148CE">
        <w:t xml:space="preserve"> SNP)</w:t>
      </w:r>
      <w:r w:rsidR="00A148CE">
        <w:rPr>
          <w:rFonts w:hint="eastAsia"/>
        </w:rPr>
        <w:t>。非同义</w:t>
      </w:r>
      <w:r w:rsidR="00A148CE">
        <w:rPr>
          <w:rFonts w:hint="eastAsia"/>
        </w:rPr>
        <w:t>SNP</w:t>
      </w:r>
      <w:r w:rsidR="00A148CE">
        <w:rPr>
          <w:rFonts w:hint="eastAsia"/>
        </w:rPr>
        <w:t>会改变蛋白质的氨基酸序列，但是其中的错义突变</w:t>
      </w:r>
      <w:r w:rsidR="00A148CE">
        <w:t>(missense mutation)</w:t>
      </w:r>
      <w:r w:rsidR="00A148CE">
        <w:rPr>
          <w:rFonts w:hint="eastAsia"/>
        </w:rPr>
        <w:t>只是改变氨基酸的类型，而无义突变</w:t>
      </w:r>
      <w:r w:rsidR="00A148CE">
        <w:t>(nonsense mutation)</w:t>
      </w:r>
      <w:r w:rsidR="009B5F75">
        <w:rPr>
          <w:rFonts w:hint="eastAsia"/>
        </w:rPr>
        <w:t>则会引入终止子</w:t>
      </w:r>
      <w:r w:rsidR="009B5F75">
        <w:t>(stop codon)</w:t>
      </w:r>
      <w:r w:rsidR="009B5F75">
        <w:rPr>
          <w:rFonts w:hint="eastAsia"/>
        </w:rPr>
        <w:t>，从而提前终止蛋白质的翻译。然而</w:t>
      </w:r>
      <w:r w:rsidR="00FF0D0E">
        <w:rPr>
          <w:rFonts w:hint="eastAsia"/>
        </w:rPr>
        <w:t>非同义</w:t>
      </w:r>
      <w:r w:rsidR="00FF0D0E">
        <w:rPr>
          <w:rFonts w:hint="eastAsia"/>
        </w:rPr>
        <w:t>SNP</w:t>
      </w:r>
      <w:r w:rsidR="00FF0D0E">
        <w:rPr>
          <w:rFonts w:hint="eastAsia"/>
        </w:rPr>
        <w:t>则不会对蛋白质序列带来改变，不过仍然可能影响</w:t>
      </w:r>
      <w:r w:rsidR="00FF0D0E">
        <w:rPr>
          <w:rFonts w:hint="eastAsia"/>
        </w:rPr>
        <w:t>mRNA</w:t>
      </w:r>
      <w:r w:rsidR="00FF0D0E">
        <w:rPr>
          <w:rFonts w:hint="eastAsia"/>
        </w:rPr>
        <w:t>剪切、稳定性和结构以及蛋白质折叠，从而影响到蛋白质功能</w:t>
      </w:r>
      <w:r w:rsidR="00A27289">
        <w:rPr>
          <w:rStyle w:val="EndnoteReference"/>
        </w:rPr>
        <w:t>[</w:t>
      </w:r>
      <w:r w:rsidR="00A27289">
        <w:rPr>
          <w:rStyle w:val="EndnoteReference"/>
        </w:rPr>
        <w:endnoteReference w:id="7"/>
      </w:r>
      <w:r w:rsidR="00A27289">
        <w:rPr>
          <w:rStyle w:val="EndnoteReference"/>
        </w:rPr>
        <w:t>]</w:t>
      </w:r>
      <w:r w:rsidR="00FF0D0E">
        <w:rPr>
          <w:rFonts w:hint="eastAsia"/>
        </w:rPr>
        <w:t>。</w:t>
      </w:r>
      <w:r w:rsidR="0019777E">
        <w:rPr>
          <w:rFonts w:hint="eastAsia"/>
        </w:rPr>
        <w:t>这些在功能区段的</w:t>
      </w:r>
      <w:r w:rsidR="0019777E">
        <w:rPr>
          <w:rFonts w:hint="eastAsia"/>
        </w:rPr>
        <w:t>SNP</w:t>
      </w:r>
      <w:r w:rsidR="0019777E">
        <w:rPr>
          <w:rFonts w:hint="eastAsia"/>
        </w:rPr>
        <w:t>往往会带来明显的表型变化，比如在普通小麦中，</w:t>
      </w:r>
      <w:r w:rsidR="0019777E" w:rsidRPr="00065423">
        <w:rPr>
          <w:i/>
        </w:rPr>
        <w:t>TaMYB2</w:t>
      </w:r>
      <w:r w:rsidR="0019777E">
        <w:rPr>
          <w:rFonts w:hint="eastAsia"/>
        </w:rPr>
        <w:t>基因的编码序列上第</w:t>
      </w:r>
      <w:r w:rsidR="0019777E">
        <w:rPr>
          <w:rFonts w:hint="eastAsia"/>
        </w:rPr>
        <w:t>458</w:t>
      </w:r>
      <w:r w:rsidR="0019777E">
        <w:rPr>
          <w:rFonts w:hint="eastAsia"/>
        </w:rPr>
        <w:t>位的</w:t>
      </w:r>
      <w:r w:rsidR="00692284">
        <w:rPr>
          <w:rFonts w:hint="eastAsia"/>
        </w:rPr>
        <w:t>一个</w:t>
      </w:r>
      <w:r w:rsidR="0019777E">
        <w:rPr>
          <w:rFonts w:hint="eastAsia"/>
        </w:rPr>
        <w:t>SNP</w:t>
      </w:r>
      <w:r w:rsidR="0019777E">
        <w:t xml:space="preserve"> G</w:t>
      </w:r>
      <w:r w:rsidR="0019777E">
        <w:sym w:font="Wingdings" w:char="F0F3"/>
      </w:r>
      <w:r w:rsidR="0019777E">
        <w:t>A</w:t>
      </w:r>
      <w:r w:rsidR="0019777E">
        <w:rPr>
          <w:rFonts w:hint="eastAsia"/>
        </w:rPr>
        <w:t>和小麦不同品系的耐干性有关</w:t>
      </w:r>
      <w:r w:rsidR="00A27289">
        <w:rPr>
          <w:rStyle w:val="EndnoteReference"/>
        </w:rPr>
        <w:t>[</w:t>
      </w:r>
      <w:r w:rsidR="00A27289">
        <w:rPr>
          <w:rStyle w:val="EndnoteReference"/>
        </w:rPr>
        <w:endnoteReference w:id="8"/>
      </w:r>
      <w:r w:rsidR="00A27289">
        <w:rPr>
          <w:rStyle w:val="EndnoteReference"/>
        </w:rPr>
        <w:t>]</w:t>
      </w:r>
      <w:r w:rsidR="00DD07D7">
        <w:rPr>
          <w:rFonts w:hint="eastAsia"/>
        </w:rPr>
        <w:t>，而</w:t>
      </w:r>
      <w:r w:rsidR="00DD07D7" w:rsidRPr="00DD07D7">
        <w:rPr>
          <w:rFonts w:hint="eastAsia"/>
        </w:rPr>
        <w:t>在研究水稻驯化过程中，发现水稻落粒性的丢失是由</w:t>
      </w:r>
      <w:r w:rsidR="00DD07D7" w:rsidRPr="00DD07D7">
        <w:rPr>
          <w:rFonts w:hint="eastAsia"/>
          <w:i/>
        </w:rPr>
        <w:t>qSH1</w:t>
      </w:r>
      <w:r w:rsidR="00DD07D7" w:rsidRPr="00DD07D7">
        <w:rPr>
          <w:rFonts w:hint="eastAsia"/>
        </w:rPr>
        <w:t>(</w:t>
      </w:r>
      <w:r w:rsidR="00DD07D7" w:rsidRPr="00DD07D7">
        <w:rPr>
          <w:rFonts w:hint="eastAsia"/>
        </w:rPr>
        <w:t>第一号染色体上的落粒性数量性状</w:t>
      </w:r>
      <w:r w:rsidR="00DD07D7" w:rsidRPr="00DD07D7">
        <w:rPr>
          <w:rFonts w:hint="eastAsia"/>
        </w:rPr>
        <w:t>)</w:t>
      </w:r>
      <w:r w:rsidR="00DD07D7" w:rsidRPr="00DD07D7">
        <w:rPr>
          <w:rFonts w:hint="eastAsia"/>
        </w:rPr>
        <w:t>上的一个</w:t>
      </w:r>
      <w:r w:rsidR="00DD07D7" w:rsidRPr="00DD07D7">
        <w:rPr>
          <w:rFonts w:hint="eastAsia"/>
        </w:rPr>
        <w:t>SNP</w:t>
      </w:r>
      <w:r w:rsidR="00DD07D7" w:rsidRPr="00DD07D7">
        <w:rPr>
          <w:rFonts w:hint="eastAsia"/>
        </w:rPr>
        <w:t>导致的</w:t>
      </w:r>
      <w:r w:rsidR="00A27289">
        <w:rPr>
          <w:rStyle w:val="EndnoteReference"/>
        </w:rPr>
        <w:t>[</w:t>
      </w:r>
      <w:r w:rsidR="00A27289">
        <w:rPr>
          <w:rStyle w:val="EndnoteReference"/>
        </w:rPr>
        <w:endnoteReference w:id="9"/>
      </w:r>
      <w:r w:rsidR="00A27289">
        <w:rPr>
          <w:rStyle w:val="EndnoteReference"/>
        </w:rPr>
        <w:t>]</w:t>
      </w:r>
      <w:r w:rsidR="00DD07D7">
        <w:rPr>
          <w:rFonts w:hint="eastAsia"/>
        </w:rPr>
        <w:t>。</w:t>
      </w:r>
      <w:r w:rsidR="00D20A46">
        <w:rPr>
          <w:rFonts w:hint="eastAsia"/>
        </w:rPr>
        <w:t>不过在非编码序列和基因间隔区的</w:t>
      </w:r>
      <w:r w:rsidR="00D20A46">
        <w:rPr>
          <w:rFonts w:hint="eastAsia"/>
        </w:rPr>
        <w:t>SNP</w:t>
      </w:r>
      <w:r w:rsidR="00D20A46">
        <w:rPr>
          <w:rFonts w:hint="eastAsia"/>
        </w:rPr>
        <w:t>依然可能对生理过程产生影响，比如基因剪切、转录因子结合、</w:t>
      </w:r>
      <w:r w:rsidR="00D20A46">
        <w:rPr>
          <w:rFonts w:hint="eastAsia"/>
        </w:rPr>
        <w:t>mRNA</w:t>
      </w:r>
      <w:r w:rsidR="00D20A46">
        <w:rPr>
          <w:rFonts w:hint="eastAsia"/>
        </w:rPr>
        <w:t>降解或非编码</w:t>
      </w:r>
      <w:r w:rsidR="00D20A46">
        <w:rPr>
          <w:rFonts w:hint="eastAsia"/>
        </w:rPr>
        <w:t>RNA</w:t>
      </w:r>
      <w:r w:rsidR="00D20A46">
        <w:t xml:space="preserve"> (non-coding RNA)</w:t>
      </w:r>
      <w:r w:rsidR="00D20A46">
        <w:rPr>
          <w:rFonts w:hint="eastAsia"/>
        </w:rPr>
        <w:t>的序列。</w:t>
      </w:r>
    </w:p>
    <w:p w14:paraId="399C9CD1" w14:textId="01404FE6" w:rsidR="006C201F" w:rsidRDefault="00394AED" w:rsidP="00B42E36">
      <w:r>
        <w:rPr>
          <w:rFonts w:hint="eastAsia"/>
        </w:rPr>
        <w:t>SNP</w:t>
      </w:r>
      <w:r w:rsidRPr="00394AED">
        <w:rPr>
          <w:rFonts w:hint="eastAsia"/>
        </w:rPr>
        <w:t>因为拥有在大多数物种中数量多、分布广泛并且能够被用于高通量和超高通量自动测序等特点而迅速成为植物分子遗传学最普及的分子标记</w:t>
      </w:r>
      <w:r>
        <w:rPr>
          <w:rFonts w:hint="eastAsia"/>
        </w:rPr>
        <w:t>。另外和其</w:t>
      </w:r>
      <w:r>
        <w:rPr>
          <w:rFonts w:hint="eastAsia"/>
        </w:rPr>
        <w:lastRenderedPageBreak/>
        <w:t>它的分子标记相比，</w:t>
      </w:r>
      <w:r>
        <w:rPr>
          <w:rFonts w:hint="eastAsia"/>
        </w:rPr>
        <w:t>SNP</w:t>
      </w:r>
      <w:r>
        <w:rPr>
          <w:rFonts w:hint="eastAsia"/>
        </w:rPr>
        <w:t>的变化更小，这种低频率的突变使得它们在进化上能够保持更加稳定，因为也是研究复杂的遗传学特性和基因组进化的适宜标记。</w:t>
      </w:r>
    </w:p>
    <w:p w14:paraId="6347DBF6" w14:textId="228485A4" w:rsidR="00C5257D" w:rsidRDefault="00997D75" w:rsidP="00C5257D">
      <w:r w:rsidRPr="00997D75">
        <w:rPr>
          <w:rFonts w:hint="eastAsia"/>
        </w:rPr>
        <w:t>近些年，二代测序技术的应用</w:t>
      </w:r>
      <w:r w:rsidRPr="00997D75">
        <w:rPr>
          <w:rFonts w:hint="eastAsia"/>
        </w:rPr>
        <w:t xml:space="preserve">(next-generation sequencing, NGS) </w:t>
      </w:r>
      <w:r w:rsidR="00D037D8">
        <w:rPr>
          <w:rFonts w:hint="eastAsia"/>
        </w:rPr>
        <w:t>能够在测定生物体基因组时一次产生上亿条</w:t>
      </w:r>
      <w:r w:rsidR="004D78A0">
        <w:rPr>
          <w:rFonts w:hint="eastAsia"/>
        </w:rPr>
        <w:t>序列</w:t>
      </w:r>
      <w:r w:rsidR="00ED3DB1">
        <w:rPr>
          <w:rFonts w:hint="eastAsia"/>
        </w:rPr>
        <w:t>，</w:t>
      </w:r>
      <w:r w:rsidR="004401AA">
        <w:rPr>
          <w:rFonts w:hint="eastAsia"/>
        </w:rPr>
        <w:t>通过重测序能够发现很多的</w:t>
      </w:r>
      <w:r w:rsidR="004401AA">
        <w:rPr>
          <w:rFonts w:hint="eastAsia"/>
        </w:rPr>
        <w:t>SNP</w:t>
      </w:r>
      <w:r w:rsidR="004401AA">
        <w:rPr>
          <w:rFonts w:hint="eastAsia"/>
        </w:rPr>
        <w:t>，目前</w:t>
      </w:r>
      <w:r w:rsidR="004401AA">
        <w:t>NGS</w:t>
      </w:r>
      <w:r w:rsidRPr="00997D75">
        <w:rPr>
          <w:rFonts w:hint="eastAsia"/>
        </w:rPr>
        <w:t>被用在很多物种中并且鉴定出大量</w:t>
      </w:r>
      <w:r w:rsidRPr="00997D75">
        <w:rPr>
          <w:rFonts w:hint="eastAsia"/>
        </w:rPr>
        <w:t>SNP</w:t>
      </w:r>
      <w:r w:rsidRPr="00997D75">
        <w:rPr>
          <w:rFonts w:hint="eastAsia"/>
        </w:rPr>
        <w:t>，包括人</w:t>
      </w:r>
      <w:r w:rsidR="00A27289">
        <w:rPr>
          <w:rStyle w:val="EndnoteReference"/>
        </w:rPr>
        <w:t>[</w:t>
      </w:r>
      <w:r w:rsidR="00A27289">
        <w:rPr>
          <w:rStyle w:val="EndnoteReference"/>
        </w:rPr>
        <w:endnoteReference w:id="10"/>
      </w:r>
      <w:r w:rsidR="00A27289">
        <w:rPr>
          <w:rStyle w:val="EndnoteReference"/>
        </w:rPr>
        <w:t>]</w:t>
      </w:r>
      <w:r w:rsidRPr="00997D75">
        <w:rPr>
          <w:rFonts w:hint="eastAsia"/>
        </w:rPr>
        <w:t>，水稻</w:t>
      </w:r>
      <w:r w:rsidR="00A27289">
        <w:rPr>
          <w:rStyle w:val="EndnoteReference"/>
        </w:rPr>
        <w:t>[</w:t>
      </w:r>
      <w:bookmarkStart w:id="32" w:name="_Ref475559768"/>
      <w:r w:rsidR="00A27289">
        <w:rPr>
          <w:rStyle w:val="EndnoteReference"/>
        </w:rPr>
        <w:endnoteReference w:id="11"/>
      </w:r>
      <w:bookmarkEnd w:id="32"/>
      <w:r w:rsidR="00A27289">
        <w:rPr>
          <w:rStyle w:val="EndnoteReference"/>
        </w:rPr>
        <w:t xml:space="preserve">, </w:t>
      </w:r>
      <w:bookmarkStart w:id="33" w:name="_Ref475559810"/>
      <w:r w:rsidR="00A27289">
        <w:rPr>
          <w:rStyle w:val="EndnoteReference"/>
        </w:rPr>
        <w:endnoteReference w:id="12"/>
      </w:r>
      <w:bookmarkEnd w:id="33"/>
      <w:r w:rsidR="00A27289">
        <w:rPr>
          <w:rStyle w:val="EndnoteReference"/>
        </w:rPr>
        <w:t xml:space="preserve">, </w:t>
      </w:r>
      <w:r w:rsidR="00A27289">
        <w:rPr>
          <w:rStyle w:val="EndnoteReference"/>
        </w:rPr>
        <w:endnoteReference w:id="13"/>
      </w:r>
      <w:r w:rsidR="00A27289">
        <w:rPr>
          <w:rStyle w:val="EndnoteReference"/>
        </w:rPr>
        <w:t>]</w:t>
      </w:r>
      <w:r w:rsidRPr="00997D75">
        <w:rPr>
          <w:rFonts w:hint="eastAsia"/>
        </w:rPr>
        <w:t>，玉米</w:t>
      </w:r>
      <w:r w:rsidR="00A27289">
        <w:rPr>
          <w:rStyle w:val="EndnoteReference"/>
        </w:rPr>
        <w:t>[</w:t>
      </w:r>
      <w:r w:rsidR="00A27289">
        <w:rPr>
          <w:rStyle w:val="EndnoteReference"/>
        </w:rPr>
        <w:endnoteReference w:id="14"/>
      </w:r>
      <w:r w:rsidR="00A27289">
        <w:rPr>
          <w:rStyle w:val="EndnoteReference"/>
        </w:rPr>
        <w:t xml:space="preserve">, </w:t>
      </w:r>
      <w:r w:rsidR="00A27289">
        <w:rPr>
          <w:rStyle w:val="EndnoteReference"/>
        </w:rPr>
        <w:endnoteReference w:id="15"/>
      </w:r>
      <w:r w:rsidR="00A27289">
        <w:rPr>
          <w:rStyle w:val="EndnoteReference"/>
        </w:rPr>
        <w:t>]</w:t>
      </w:r>
      <w:r w:rsidRPr="00997D75">
        <w:rPr>
          <w:rFonts w:hint="eastAsia"/>
        </w:rPr>
        <w:t>，大豆</w:t>
      </w:r>
      <w:r w:rsidR="00A27289">
        <w:rPr>
          <w:rStyle w:val="EndnoteReference"/>
        </w:rPr>
        <w:t>[</w:t>
      </w:r>
      <w:r w:rsidR="00A27289">
        <w:rPr>
          <w:rStyle w:val="EndnoteReference"/>
        </w:rPr>
        <w:endnoteReference w:id="16"/>
      </w:r>
      <w:r w:rsidR="00A27289">
        <w:rPr>
          <w:rStyle w:val="EndnoteReference"/>
        </w:rPr>
        <w:t>]</w:t>
      </w:r>
      <w:r w:rsidRPr="00997D75">
        <w:rPr>
          <w:rFonts w:hint="eastAsia"/>
        </w:rPr>
        <w:t>，拟南芥</w:t>
      </w:r>
      <w:r w:rsidR="00A27289">
        <w:rPr>
          <w:rStyle w:val="EndnoteReference"/>
        </w:rPr>
        <w:t>[</w:t>
      </w:r>
      <w:r w:rsidR="00A27289">
        <w:rPr>
          <w:rStyle w:val="EndnoteReference"/>
        </w:rPr>
        <w:endnoteReference w:id="17"/>
      </w:r>
      <w:r w:rsidR="00A27289">
        <w:rPr>
          <w:rStyle w:val="EndnoteReference"/>
        </w:rPr>
        <w:t>]</w:t>
      </w:r>
      <w:r w:rsidRPr="00997D75">
        <w:rPr>
          <w:rFonts w:hint="eastAsia"/>
        </w:rPr>
        <w:t>等。</w:t>
      </w:r>
      <w:r w:rsidR="004401AA">
        <w:rPr>
          <w:rFonts w:hint="eastAsia"/>
        </w:rPr>
        <w:t>这些研究中所得到的</w:t>
      </w:r>
      <w:r w:rsidR="004401AA">
        <w:rPr>
          <w:rFonts w:hint="eastAsia"/>
        </w:rPr>
        <w:t>SNP</w:t>
      </w:r>
      <w:r w:rsidR="004401AA">
        <w:rPr>
          <w:rFonts w:hint="eastAsia"/>
        </w:rPr>
        <w:t>，给对相应物种的研究带来很多的便利。</w:t>
      </w:r>
    </w:p>
    <w:p w14:paraId="7D2278CD" w14:textId="6275FDF4" w:rsidR="004401AA" w:rsidRDefault="00771D08" w:rsidP="004401AA">
      <w:pPr>
        <w:pStyle w:val="Heading2"/>
      </w:pPr>
      <w:bookmarkStart w:id="34" w:name="_Toc479949695"/>
      <w:r>
        <w:rPr>
          <w:rFonts w:hint="eastAsia"/>
        </w:rPr>
        <w:t>植物</w:t>
      </w:r>
      <w:r w:rsidR="004401AA">
        <w:rPr>
          <w:rFonts w:hint="eastAsia"/>
        </w:rPr>
        <w:t>微小</w:t>
      </w:r>
      <w:r w:rsidR="004401AA">
        <w:rPr>
          <w:rFonts w:hint="eastAsia"/>
        </w:rPr>
        <w:t>RNA</w:t>
      </w:r>
      <w:r w:rsidR="004401AA">
        <w:t xml:space="preserve"> (microRNA, miRNA)</w:t>
      </w:r>
      <w:bookmarkEnd w:id="34"/>
    </w:p>
    <w:p w14:paraId="32D2C038" w14:textId="7032F5E0" w:rsidR="00C2737C" w:rsidRDefault="00C2737C" w:rsidP="00C2737C">
      <w:r>
        <w:t>miRNA</w:t>
      </w:r>
      <w:r>
        <w:rPr>
          <w:rFonts w:hint="eastAsia"/>
        </w:rPr>
        <w:t>是一类很小、内源表达并且不翻译的</w:t>
      </w:r>
      <w:r>
        <w:rPr>
          <w:rFonts w:hint="eastAsia"/>
        </w:rPr>
        <w:t>RNA</w:t>
      </w:r>
      <w:r>
        <w:rPr>
          <w:rFonts w:hint="eastAsia"/>
        </w:rPr>
        <w:t>，由</w:t>
      </w:r>
      <w:r>
        <w:t>DCL</w:t>
      </w:r>
      <w:r w:rsidR="00B06C85">
        <w:rPr>
          <w:rFonts w:hint="eastAsia"/>
        </w:rPr>
        <w:t>1</w:t>
      </w:r>
      <w:r>
        <w:rPr>
          <w:rFonts w:hint="eastAsia"/>
        </w:rPr>
        <w:t>从更长的</w:t>
      </w:r>
      <w:r>
        <w:rPr>
          <w:rFonts w:hint="eastAsia"/>
        </w:rPr>
        <w:t>RNA</w:t>
      </w:r>
      <w:r>
        <w:rPr>
          <w:rFonts w:hint="eastAsia"/>
        </w:rPr>
        <w:t>前体</w:t>
      </w:r>
      <w:r>
        <w:t>(miRNA precursor, pre-miRNA)</w:t>
      </w:r>
      <w:r>
        <w:rPr>
          <w:rFonts w:hint="eastAsia"/>
        </w:rPr>
        <w:t>剪切而得。</w:t>
      </w:r>
      <w:r w:rsidR="00FB3713">
        <w:rPr>
          <w:rFonts w:hint="eastAsia"/>
        </w:rPr>
        <w:t>miRNA</w:t>
      </w:r>
      <w:r w:rsidR="00FB3713">
        <w:rPr>
          <w:rFonts w:hint="eastAsia"/>
        </w:rPr>
        <w:t>在化学上和功能上都和小干扰</w:t>
      </w:r>
      <w:r w:rsidR="00FB3713">
        <w:rPr>
          <w:rFonts w:hint="eastAsia"/>
        </w:rPr>
        <w:t>RNA</w:t>
      </w:r>
      <w:r w:rsidR="00FB3713">
        <w:t xml:space="preserve"> (siRNA, small interfering RNA)</w:t>
      </w:r>
      <w:r w:rsidR="00FB3713">
        <w:rPr>
          <w:rFonts w:hint="eastAsia"/>
        </w:rPr>
        <w:t>类似，其中</w:t>
      </w:r>
      <w:r w:rsidR="00FB3713">
        <w:rPr>
          <w:rFonts w:hint="eastAsia"/>
        </w:rPr>
        <w:t>siRNA</w:t>
      </w:r>
      <w:r w:rsidR="00FB3713">
        <w:rPr>
          <w:rFonts w:hint="eastAsia"/>
        </w:rPr>
        <w:t>可以调节例如</w:t>
      </w:r>
      <w:r w:rsidR="00FB3713">
        <w:rPr>
          <w:rFonts w:hint="eastAsia"/>
        </w:rPr>
        <w:t>RNA</w:t>
      </w:r>
      <w:r w:rsidR="00FB3713">
        <w:rPr>
          <w:rFonts w:hint="eastAsia"/>
        </w:rPr>
        <w:t>干扰</w:t>
      </w:r>
      <w:r w:rsidR="00FB3713">
        <w:t xml:space="preserve"> (RNAi)</w:t>
      </w:r>
      <w:r w:rsidR="00FB3713">
        <w:rPr>
          <w:rFonts w:hint="eastAsia"/>
        </w:rPr>
        <w:t>，转录后基因沉默</w:t>
      </w:r>
      <w:r w:rsidR="00FB3713">
        <w:t>(post-transcriptional gene silencing, PTGS)</w:t>
      </w:r>
      <w:r w:rsidR="00FB3713">
        <w:rPr>
          <w:rFonts w:hint="eastAsia"/>
        </w:rPr>
        <w:t>，</w:t>
      </w:r>
      <w:r w:rsidR="009863BF">
        <w:rPr>
          <w:rFonts w:hint="eastAsia"/>
        </w:rPr>
        <w:t>转录基因调控</w:t>
      </w:r>
      <w:r w:rsidR="009863BF">
        <w:t xml:space="preserve"> (transcriptional gene silencing, TGS)</w:t>
      </w:r>
      <w:r w:rsidR="009863BF">
        <w:rPr>
          <w:rFonts w:hint="eastAsia"/>
        </w:rPr>
        <w:t>，而植物中</w:t>
      </w:r>
      <w:r w:rsidR="009863BF">
        <w:rPr>
          <w:rFonts w:hint="eastAsia"/>
        </w:rPr>
        <w:t>miRNA</w:t>
      </w:r>
      <w:r w:rsidR="009863BF">
        <w:rPr>
          <w:rFonts w:hint="eastAsia"/>
        </w:rPr>
        <w:t>主要参与调控</w:t>
      </w:r>
      <w:r w:rsidR="009863BF">
        <w:t>PTGS</w:t>
      </w:r>
      <w:r w:rsidR="009863BF">
        <w:rPr>
          <w:rFonts w:hint="eastAsia"/>
        </w:rPr>
        <w:t>。</w:t>
      </w:r>
    </w:p>
    <w:p w14:paraId="2A0E7119" w14:textId="1B491029" w:rsidR="009863BF" w:rsidRDefault="009863BF" w:rsidP="009863BF">
      <w:pPr>
        <w:pStyle w:val="Heading3"/>
      </w:pPr>
      <w:bookmarkStart w:id="35" w:name="_Toc479949696"/>
      <w:r>
        <w:rPr>
          <w:rFonts w:hint="eastAsia"/>
        </w:rPr>
        <w:t>miRNA</w:t>
      </w:r>
      <w:r>
        <w:rPr>
          <w:rFonts w:hint="eastAsia"/>
        </w:rPr>
        <w:t>的生成和成熟过程</w:t>
      </w:r>
      <w:bookmarkEnd w:id="35"/>
    </w:p>
    <w:p w14:paraId="5CFDBAF3" w14:textId="2D41943B" w:rsidR="009863BF" w:rsidRDefault="00771D08" w:rsidP="009863BF">
      <w:r>
        <w:rPr>
          <w:rFonts w:hint="eastAsia"/>
        </w:rPr>
        <w:t>植物</w:t>
      </w:r>
      <w:r>
        <w:rPr>
          <w:rFonts w:hint="eastAsia"/>
        </w:rPr>
        <w:t>miRNA</w:t>
      </w:r>
      <w:r>
        <w:rPr>
          <w:rFonts w:hint="eastAsia"/>
        </w:rPr>
        <w:t>，不同于动物</w:t>
      </w:r>
      <w:r>
        <w:rPr>
          <w:rFonts w:hint="eastAsia"/>
        </w:rPr>
        <w:t>miRNA</w:t>
      </w:r>
      <w:r>
        <w:rPr>
          <w:rFonts w:hint="eastAsia"/>
        </w:rPr>
        <w:t>，大部分在基因组中和蛋白编码序列没有关联，而是有自己的转录单位</w:t>
      </w:r>
      <w:r w:rsidR="003A3338">
        <w:rPr>
          <w:rFonts w:hint="eastAsia"/>
        </w:rPr>
        <w:t>，也就是</w:t>
      </w:r>
      <w:r w:rsidR="003A3338">
        <w:rPr>
          <w:rFonts w:hint="eastAsia"/>
        </w:rPr>
        <w:t>miRNA</w:t>
      </w:r>
      <w:r w:rsidR="003A3338">
        <w:rPr>
          <w:rFonts w:hint="eastAsia"/>
        </w:rPr>
        <w:t>基因。</w:t>
      </w:r>
      <w:r w:rsidR="000E550C">
        <w:rPr>
          <w:rFonts w:hint="eastAsia"/>
        </w:rPr>
        <w:t>如图</w:t>
      </w:r>
      <w:r w:rsidR="000E550C">
        <w:rPr>
          <w:rFonts w:hint="eastAsia"/>
        </w:rPr>
        <w:t>1-1</w:t>
      </w:r>
      <w:r w:rsidR="000E550C">
        <w:rPr>
          <w:rFonts w:hint="eastAsia"/>
        </w:rPr>
        <w:t>所示的植物</w:t>
      </w:r>
      <w:r w:rsidR="000E550C">
        <w:rPr>
          <w:rFonts w:hint="eastAsia"/>
        </w:rPr>
        <w:t>miRNA</w:t>
      </w:r>
      <w:r w:rsidR="000E550C">
        <w:rPr>
          <w:rFonts w:hint="eastAsia"/>
        </w:rPr>
        <w:t>生成和成熟过程，</w:t>
      </w:r>
      <w:r w:rsidR="003A3338">
        <w:rPr>
          <w:rFonts w:hint="eastAsia"/>
        </w:rPr>
        <w:t>这些</w:t>
      </w:r>
      <w:r w:rsidR="003A3338">
        <w:rPr>
          <w:rFonts w:hint="eastAsia"/>
        </w:rPr>
        <w:t>miRNA</w:t>
      </w:r>
      <w:r w:rsidR="003A3338">
        <w:rPr>
          <w:rFonts w:hint="eastAsia"/>
        </w:rPr>
        <w:t>基因</w:t>
      </w:r>
      <w:r w:rsidR="00024DE4">
        <w:rPr>
          <w:rFonts w:hint="eastAsia"/>
        </w:rPr>
        <w:t>通过</w:t>
      </w:r>
      <w:r w:rsidR="00024DE4">
        <w:t>RNA</w:t>
      </w:r>
      <w:r w:rsidR="00024DE4">
        <w:rPr>
          <w:rFonts w:hint="eastAsia"/>
        </w:rPr>
        <w:t>聚合酶</w:t>
      </w:r>
      <w:r w:rsidR="00024DE4">
        <w:t>II (</w:t>
      </w:r>
      <w:r w:rsidR="00024DE4" w:rsidRPr="008A6332">
        <w:rPr>
          <w:i/>
        </w:rPr>
        <w:t>RNA polymerase II</w:t>
      </w:r>
      <w:r w:rsidR="00024DE4">
        <w:t>)</w:t>
      </w:r>
      <w:r w:rsidR="00F969B4">
        <w:rPr>
          <w:rFonts w:hint="eastAsia"/>
        </w:rPr>
        <w:t>转录成</w:t>
      </w:r>
      <w:r w:rsidR="00024DE4">
        <w:rPr>
          <w:rFonts w:hint="eastAsia"/>
        </w:rPr>
        <w:t>初级</w:t>
      </w:r>
      <w:r w:rsidR="00024DE4">
        <w:rPr>
          <w:rFonts w:hint="eastAsia"/>
        </w:rPr>
        <w:t>miRNA</w:t>
      </w:r>
      <w:r w:rsidR="00024DE4">
        <w:t xml:space="preserve"> (pri-miRNA, primary miRNA)</w:t>
      </w:r>
      <w:r w:rsidR="00024DE4">
        <w:rPr>
          <w:rFonts w:hint="eastAsia"/>
        </w:rPr>
        <w:t>。</w:t>
      </w:r>
      <w:r w:rsidR="000E550C">
        <w:rPr>
          <w:rFonts w:hint="eastAsia"/>
        </w:rPr>
        <w:t xml:space="preserve"> </w:t>
      </w:r>
      <w:r w:rsidR="00427DF5">
        <w:rPr>
          <w:rFonts w:hint="eastAsia"/>
        </w:rPr>
        <w:t>之后</w:t>
      </w:r>
      <w:r w:rsidR="00427DF5">
        <w:t>pri-miRNA</w:t>
      </w:r>
      <w:r w:rsidR="00427DF5">
        <w:rPr>
          <w:rFonts w:hint="eastAsia"/>
        </w:rPr>
        <w:t>经过</w:t>
      </w:r>
      <w:r w:rsidR="00427DF5">
        <w:rPr>
          <w:rFonts w:hint="eastAsia"/>
        </w:rPr>
        <w:t>DCL1</w:t>
      </w:r>
      <w:r w:rsidR="008A6332">
        <w:t xml:space="preserve"> (</w:t>
      </w:r>
      <w:r w:rsidR="008A6332" w:rsidRPr="008A6332">
        <w:rPr>
          <w:i/>
        </w:rPr>
        <w:t>DICER-LIKE1</w:t>
      </w:r>
      <w:r w:rsidR="008A6332">
        <w:t>)</w:t>
      </w:r>
      <w:r w:rsidR="00427DF5">
        <w:rPr>
          <w:rFonts w:hint="eastAsia"/>
        </w:rPr>
        <w:t>多次剪切，首先变成可以形成茎环结构</w:t>
      </w:r>
      <w:r w:rsidR="00427DF5">
        <w:t xml:space="preserve"> (stem-loop structure)</w:t>
      </w:r>
      <w:r w:rsidR="00427DF5">
        <w:rPr>
          <w:rFonts w:hint="eastAsia"/>
        </w:rPr>
        <w:t>的</w:t>
      </w:r>
      <w:r w:rsidR="00427DF5">
        <w:t>pre-miRNA</w:t>
      </w:r>
      <w:r w:rsidR="00427DF5">
        <w:rPr>
          <w:rFonts w:hint="eastAsia"/>
        </w:rPr>
        <w:t>，然后</w:t>
      </w:r>
      <w:r w:rsidR="008A6332">
        <w:rPr>
          <w:rFonts w:hint="eastAsia"/>
        </w:rPr>
        <w:t>被</w:t>
      </w:r>
      <w:r w:rsidR="008A6332">
        <w:t>DCL1</w:t>
      </w:r>
      <w:r w:rsidR="008A6332">
        <w:rPr>
          <w:rFonts w:hint="eastAsia"/>
        </w:rPr>
        <w:t>和</w:t>
      </w:r>
      <w:r w:rsidR="008A6332">
        <w:rPr>
          <w:rFonts w:hint="eastAsia"/>
        </w:rPr>
        <w:t>HYL1</w:t>
      </w:r>
      <w:r w:rsidR="008A6332">
        <w:t xml:space="preserve"> (</w:t>
      </w:r>
      <w:r w:rsidR="008A6332" w:rsidRPr="008A6332">
        <w:t>HYPONASTIC LEAVES1</w:t>
      </w:r>
      <w:r w:rsidR="008A6332">
        <w:t>)</w:t>
      </w:r>
      <w:r w:rsidR="008A6332">
        <w:rPr>
          <w:rFonts w:hint="eastAsia"/>
        </w:rPr>
        <w:t>一起</w:t>
      </w:r>
      <w:r w:rsidR="00427DF5">
        <w:rPr>
          <w:rFonts w:hint="eastAsia"/>
        </w:rPr>
        <w:t>剪切成</w:t>
      </w:r>
      <w:r w:rsidR="00C620F0">
        <w:rPr>
          <w:rFonts w:hint="eastAsia"/>
        </w:rPr>
        <w:t>带有两个碱基长度的</w:t>
      </w:r>
      <w:r w:rsidR="00C620F0">
        <w:t>3’</w:t>
      </w:r>
      <w:r w:rsidR="00C620F0">
        <w:rPr>
          <w:rFonts w:hint="eastAsia"/>
        </w:rPr>
        <w:t>悬挂</w:t>
      </w:r>
      <w:r w:rsidR="00C620F0">
        <w:t xml:space="preserve"> (3’ overhangs) </w:t>
      </w:r>
      <w:r w:rsidR="00427DF5">
        <w:t>miRNA:miRNA*</w:t>
      </w:r>
      <w:r w:rsidR="00427DF5">
        <w:rPr>
          <w:rFonts w:hint="eastAsia"/>
        </w:rPr>
        <w:t>二聚体</w:t>
      </w:r>
      <w:r w:rsidR="00C620F0">
        <w:rPr>
          <w:rFonts w:hint="eastAsia"/>
        </w:rPr>
        <w:t>。其中</w:t>
      </w:r>
      <w:r w:rsidR="00C620F0">
        <w:t>DCL1</w:t>
      </w:r>
      <w:r w:rsidR="00C620F0">
        <w:rPr>
          <w:rFonts w:hint="eastAsia"/>
        </w:rPr>
        <w:t>对</w:t>
      </w:r>
      <w:r w:rsidR="00C620F0">
        <w:rPr>
          <w:rFonts w:hint="eastAsia"/>
        </w:rPr>
        <w:t>pri-miRNA</w:t>
      </w:r>
      <w:r w:rsidR="00C620F0">
        <w:rPr>
          <w:rFonts w:hint="eastAsia"/>
        </w:rPr>
        <w:t>和</w:t>
      </w:r>
      <w:r w:rsidR="00C620F0">
        <w:rPr>
          <w:rFonts w:hint="eastAsia"/>
        </w:rPr>
        <w:t>pre-miRNA</w:t>
      </w:r>
      <w:r w:rsidR="00C620F0">
        <w:rPr>
          <w:rFonts w:hint="eastAsia"/>
        </w:rPr>
        <w:t>的剪切和它们的二级结构有非常紧密的关系，这些剪切过程会影响到之后成熟</w:t>
      </w:r>
      <w:r w:rsidR="00C620F0">
        <w:rPr>
          <w:rFonts w:hint="eastAsia"/>
        </w:rPr>
        <w:t>miRNA</w:t>
      </w:r>
      <w:r w:rsidR="00C620F0">
        <w:rPr>
          <w:rFonts w:hint="eastAsia"/>
        </w:rPr>
        <w:t>的生成量和序列。</w:t>
      </w:r>
      <w:r w:rsidR="008A6332">
        <w:t>miRNA:miRNA*</w:t>
      </w:r>
      <w:r w:rsidR="008A6332">
        <w:rPr>
          <w:rFonts w:hint="eastAsia"/>
        </w:rPr>
        <w:t>二聚体则被</w:t>
      </w:r>
      <w:r w:rsidR="008A6332">
        <w:rPr>
          <w:rFonts w:hint="eastAsia"/>
        </w:rPr>
        <w:t>HEN1</w:t>
      </w:r>
      <w:r w:rsidR="008A6332">
        <w:t xml:space="preserve"> (</w:t>
      </w:r>
      <w:r w:rsidR="008A6332" w:rsidRPr="008A6332">
        <w:rPr>
          <w:i/>
        </w:rPr>
        <w:t>HUA ENHANCER1</w:t>
      </w:r>
      <w:r w:rsidR="008A6332" w:rsidRPr="008A6332">
        <w:t>)</w:t>
      </w:r>
      <w:r w:rsidR="000D2BC6" w:rsidRPr="000D2BC6">
        <w:rPr>
          <w:rFonts w:hint="eastAsia"/>
        </w:rPr>
        <w:t xml:space="preserve"> </w:t>
      </w:r>
      <w:r w:rsidR="000D2BC6">
        <w:rPr>
          <w:rFonts w:hint="eastAsia"/>
        </w:rPr>
        <w:t>甲基化</w:t>
      </w:r>
      <w:r w:rsidR="008A6332">
        <w:t>3’</w:t>
      </w:r>
      <w:r w:rsidR="000D2BC6">
        <w:rPr>
          <w:rFonts w:hint="eastAsia"/>
        </w:rPr>
        <w:t>端</w:t>
      </w:r>
      <w:r w:rsidR="008A6332">
        <w:rPr>
          <w:rFonts w:hint="eastAsia"/>
        </w:rPr>
        <w:t>核苷酸，</w:t>
      </w:r>
      <w:r w:rsidR="000D2BC6">
        <w:rPr>
          <w:rFonts w:hint="eastAsia"/>
        </w:rPr>
        <w:t>避免其变得不稳定</w:t>
      </w:r>
      <w:r w:rsidR="00A27289">
        <w:rPr>
          <w:rStyle w:val="EndnoteReference"/>
        </w:rPr>
        <w:t>[</w:t>
      </w:r>
      <w:r w:rsidR="00A27289">
        <w:rPr>
          <w:rStyle w:val="EndnoteReference"/>
        </w:rPr>
        <w:endnoteReference w:id="18"/>
      </w:r>
      <w:r w:rsidR="00A27289">
        <w:rPr>
          <w:rStyle w:val="EndnoteReference"/>
        </w:rPr>
        <w:t>]</w:t>
      </w:r>
      <w:r w:rsidR="000D2BC6">
        <w:rPr>
          <w:rFonts w:hint="eastAsia"/>
        </w:rPr>
        <w:t>。</w:t>
      </w:r>
    </w:p>
    <w:p w14:paraId="62F407AB" w14:textId="74C09C2A" w:rsidR="00A1223E" w:rsidRDefault="00814F96" w:rsidP="009863BF">
      <w:r>
        <w:rPr>
          <w:rFonts w:hint="eastAsia"/>
        </w:rPr>
        <w:t>在</w:t>
      </w:r>
      <w:r w:rsidR="00A1223E">
        <w:t>HST (</w:t>
      </w:r>
      <w:r w:rsidR="00A1223E" w:rsidRPr="00A1223E">
        <w:rPr>
          <w:i/>
        </w:rPr>
        <w:t>HASTY</w:t>
      </w:r>
      <w:r w:rsidR="00A1223E">
        <w:t>)</w:t>
      </w:r>
      <w:r w:rsidR="00A1223E">
        <w:rPr>
          <w:rFonts w:hint="eastAsia"/>
        </w:rPr>
        <w:t>则协助将甲基化的二聚体运出细胞核到细胞质中</w:t>
      </w:r>
      <w:r>
        <w:rPr>
          <w:rFonts w:hint="eastAsia"/>
        </w:rPr>
        <w:t>之后</w:t>
      </w:r>
      <w:r w:rsidR="00A1223E">
        <w:rPr>
          <w:rFonts w:hint="eastAsia"/>
        </w:rPr>
        <w:t>，</w:t>
      </w:r>
      <w:r>
        <w:t>miRNA:miRNA*</w:t>
      </w:r>
      <w:r>
        <w:rPr>
          <w:rFonts w:hint="eastAsia"/>
        </w:rPr>
        <w:t>分离，而成熟的</w:t>
      </w:r>
      <w:r>
        <w:rPr>
          <w:rFonts w:hint="eastAsia"/>
        </w:rPr>
        <w:t>miRNA</w:t>
      </w:r>
      <w:r>
        <w:rPr>
          <w:rFonts w:hint="eastAsia"/>
        </w:rPr>
        <w:t>则载入到</w:t>
      </w:r>
      <w:r>
        <w:rPr>
          <w:rFonts w:hint="eastAsia"/>
        </w:rPr>
        <w:t>AGO1</w:t>
      </w:r>
      <w:r>
        <w:t xml:space="preserve"> (</w:t>
      </w:r>
      <w:r w:rsidRPr="00814F96">
        <w:rPr>
          <w:i/>
        </w:rPr>
        <w:t>Argonaute1</w:t>
      </w:r>
      <w:r>
        <w:t>)</w:t>
      </w:r>
      <w:r>
        <w:rPr>
          <w:rFonts w:hint="eastAsia"/>
        </w:rPr>
        <w:t>蛋白而形成</w:t>
      </w:r>
      <w:r>
        <w:t xml:space="preserve"> RNA</w:t>
      </w:r>
      <w:r>
        <w:rPr>
          <w:rFonts w:hint="eastAsia"/>
        </w:rPr>
        <w:t>诱导的沉默复合体</w:t>
      </w:r>
      <w:r>
        <w:t>(RISC, RNA-induced silencing complex)</w:t>
      </w:r>
      <w:r>
        <w:rPr>
          <w:rFonts w:hint="eastAsia"/>
        </w:rPr>
        <w:t>，而</w:t>
      </w:r>
      <w:r>
        <w:rPr>
          <w:rFonts w:hint="eastAsia"/>
        </w:rPr>
        <w:t>miRNA</w:t>
      </w:r>
      <w:r>
        <w:t>*</w:t>
      </w:r>
      <w:r>
        <w:rPr>
          <w:rFonts w:hint="eastAsia"/>
        </w:rPr>
        <w:t>则被降解了。</w:t>
      </w:r>
    </w:p>
    <w:p w14:paraId="53763235" w14:textId="36E34B3F" w:rsidR="00724243" w:rsidRDefault="00724243" w:rsidP="00724243">
      <w:pPr>
        <w:pStyle w:val="Figurealignment"/>
      </w:pPr>
      <w:r>
        <w:rPr>
          <w:rFonts w:hint="eastAsia"/>
        </w:rPr>
        <w:lastRenderedPageBreak/>
        <w:drawing>
          <wp:inline distT="0" distB="0" distL="0" distR="0" wp14:anchorId="225D3589" wp14:editId="2B8CD6E6">
            <wp:extent cx="4909722" cy="3060000"/>
            <wp:effectExtent l="0" t="0" r="0" b="0"/>
            <wp:docPr id="27" name="Picture 27" descr="../../../../../Desktop/Untitled/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titled/Untitled.001.jp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9722" cy="3060000"/>
                    </a:xfrm>
                    <a:prstGeom prst="rect">
                      <a:avLst/>
                    </a:prstGeom>
                    <a:noFill/>
                    <a:ln>
                      <a:noFill/>
                    </a:ln>
                  </pic:spPr>
                </pic:pic>
              </a:graphicData>
            </a:graphic>
          </wp:inline>
        </w:drawing>
      </w:r>
    </w:p>
    <w:p w14:paraId="39E06050" w14:textId="14C2A3F2" w:rsidR="00724243" w:rsidRPr="00F73E58" w:rsidRDefault="00724243" w:rsidP="00724243">
      <w:pPr>
        <w:pStyle w:val="-8"/>
      </w:pPr>
      <w:bookmarkStart w:id="36" w:name="_Toc479949746"/>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1</w:t>
      </w:r>
      <w:r w:rsidRPr="00F73E58">
        <w:fldChar w:fldCharType="end"/>
      </w:r>
      <w:r w:rsidRPr="00F73E58">
        <w:t xml:space="preserve"> </w:t>
      </w:r>
      <w:commentRangeStart w:id="37"/>
      <w:r>
        <w:rPr>
          <w:rFonts w:hint="eastAsia"/>
        </w:rPr>
        <w:t>植物中</w:t>
      </w:r>
      <w:r>
        <w:rPr>
          <w:rFonts w:hint="eastAsia"/>
        </w:rPr>
        <w:t>miRNA</w:t>
      </w:r>
      <w:r>
        <w:rPr>
          <w:rFonts w:hint="eastAsia"/>
        </w:rPr>
        <w:t>的生成</w:t>
      </w:r>
      <w:r w:rsidR="00CF20D6">
        <w:rPr>
          <w:rFonts w:hint="eastAsia"/>
        </w:rPr>
        <w:t>、</w:t>
      </w:r>
      <w:r>
        <w:rPr>
          <w:rFonts w:hint="eastAsia"/>
        </w:rPr>
        <w:t>成熟</w:t>
      </w:r>
      <w:r w:rsidR="00CF20D6">
        <w:rPr>
          <w:rFonts w:hint="eastAsia"/>
        </w:rPr>
        <w:t>以及作用</w:t>
      </w:r>
      <w:r>
        <w:rPr>
          <w:rFonts w:hint="eastAsia"/>
        </w:rPr>
        <w:t>过程</w:t>
      </w:r>
      <w:commentRangeEnd w:id="37"/>
      <w:r w:rsidR="000A0A51">
        <w:rPr>
          <w:rStyle w:val="CommentReference"/>
          <w:rFonts w:eastAsia="宋体" w:cstheme="minorBidi"/>
        </w:rPr>
        <w:commentReference w:id="37"/>
      </w:r>
      <w:ins w:id="38" w:author="Thomas Huang" w:date="2017-04-06T16:04:00Z">
        <w:r w:rsidR="000A0A51" w:rsidRPr="00B61D60">
          <w:rPr>
            <w:vertAlign w:val="superscript"/>
            <w:rPrChange w:id="39" w:author="Thomas Huang" w:date="2017-04-07T11:55:00Z">
              <w:rPr/>
            </w:rPrChange>
          </w:rPr>
          <w:t>[</w:t>
        </w:r>
      </w:ins>
      <w:ins w:id="40" w:author="Thomas Huang" w:date="2017-04-07T11:54:00Z">
        <w:r w:rsidR="00B61D60" w:rsidRPr="00B61D60">
          <w:rPr>
            <w:rStyle w:val="EndnoteReference"/>
          </w:rPr>
          <w:endnoteReference w:id="19"/>
        </w:r>
      </w:ins>
      <w:ins w:id="41" w:author="Thomas Huang" w:date="2017-04-06T16:04:00Z">
        <w:r w:rsidR="000A0A51" w:rsidRPr="00B61D60">
          <w:rPr>
            <w:vertAlign w:val="superscript"/>
            <w:rPrChange w:id="42" w:author="Thomas Huang" w:date="2017-04-07T11:55:00Z">
              <w:rPr/>
            </w:rPrChange>
          </w:rPr>
          <w:t>]</w:t>
        </w:r>
      </w:ins>
      <w:bookmarkEnd w:id="36"/>
    </w:p>
    <w:p w14:paraId="6FDBBE77" w14:textId="0863917C" w:rsidR="00724243" w:rsidRPr="00F73E58" w:rsidRDefault="00724243" w:rsidP="00724243">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rPr>
        <w:t xml:space="preserve"> </w:t>
      </w:r>
      <w:r>
        <w:rPr>
          <w:rFonts w:eastAsia="SimSun"/>
        </w:rPr>
        <w:t xml:space="preserve">Illustrations of miRNA </w:t>
      </w:r>
      <w:r w:rsidR="00CF20D6">
        <w:rPr>
          <w:rFonts w:eastAsia="SimSun"/>
        </w:rPr>
        <w:t>biogenesis,</w:t>
      </w:r>
      <w:r>
        <w:rPr>
          <w:rFonts w:eastAsia="SimSun"/>
        </w:rPr>
        <w:t xml:space="preserve"> maturation</w:t>
      </w:r>
      <w:r w:rsidR="00CF20D6">
        <w:rPr>
          <w:rFonts w:eastAsia="SimSun"/>
        </w:rPr>
        <w:t xml:space="preserve"> and functioning</w:t>
      </w:r>
      <w:r>
        <w:rPr>
          <w:rFonts w:eastAsia="SimSun"/>
        </w:rPr>
        <w:t xml:space="preserve"> process in plants</w:t>
      </w:r>
    </w:p>
    <w:p w14:paraId="3EC9E667" w14:textId="77777777" w:rsidR="00724243" w:rsidRDefault="00724243" w:rsidP="00724243">
      <w:pPr>
        <w:pStyle w:val="Figurealignment"/>
      </w:pPr>
    </w:p>
    <w:p w14:paraId="68F531D0" w14:textId="426884E9" w:rsidR="00B53390" w:rsidRPr="00CF20D6" w:rsidRDefault="002D40E8" w:rsidP="00B53390">
      <w:r>
        <w:rPr>
          <w:rFonts w:hint="eastAsia"/>
        </w:rPr>
        <w:t>通过碱基匹配，</w:t>
      </w:r>
      <w:r>
        <w:rPr>
          <w:rFonts w:hint="eastAsia"/>
        </w:rPr>
        <w:t>RISC</w:t>
      </w:r>
      <w:r>
        <w:rPr>
          <w:rFonts w:hint="eastAsia"/>
        </w:rPr>
        <w:t>中的</w:t>
      </w:r>
      <w:r>
        <w:rPr>
          <w:rFonts w:hint="eastAsia"/>
        </w:rPr>
        <w:t>miRNA</w:t>
      </w:r>
      <w:r>
        <w:rPr>
          <w:rFonts w:hint="eastAsia"/>
        </w:rPr>
        <w:t>引导复合体识别靶基因。而在植物中，</w:t>
      </w:r>
      <w:r>
        <w:rPr>
          <w:rFonts w:hint="eastAsia"/>
        </w:rPr>
        <w:t>miRNA</w:t>
      </w:r>
      <w:r>
        <w:rPr>
          <w:rFonts w:hint="eastAsia"/>
        </w:rPr>
        <w:t>通常和靶基因有非常高的互补性（通常少于</w:t>
      </w:r>
      <w:r>
        <w:rPr>
          <w:rFonts w:hint="eastAsia"/>
        </w:rPr>
        <w:t>4</w:t>
      </w:r>
      <w:r>
        <w:rPr>
          <w:rFonts w:hint="eastAsia"/>
        </w:rPr>
        <w:t>个错配）。</w:t>
      </w:r>
      <w:r w:rsidR="00436094">
        <w:rPr>
          <w:rFonts w:hint="eastAsia"/>
        </w:rPr>
        <w:t>之后</w:t>
      </w:r>
      <w:r w:rsidR="00436094">
        <w:rPr>
          <w:rFonts w:hint="eastAsia"/>
        </w:rPr>
        <w:t>AGO1</w:t>
      </w:r>
      <w:r w:rsidR="00436094">
        <w:rPr>
          <w:rFonts w:hint="eastAsia"/>
        </w:rPr>
        <w:t>的</w:t>
      </w:r>
      <w:r w:rsidR="00436094">
        <w:rPr>
          <w:rFonts w:hint="eastAsia"/>
        </w:rPr>
        <w:t>PIWI</w:t>
      </w:r>
      <w:r w:rsidR="00436094">
        <w:rPr>
          <w:rFonts w:hint="eastAsia"/>
        </w:rPr>
        <w:t>功能域则会将靶基因</w:t>
      </w:r>
      <w:r w:rsidR="00436094">
        <w:rPr>
          <w:rFonts w:hint="eastAsia"/>
        </w:rPr>
        <w:t>mRNA</w:t>
      </w:r>
      <w:r w:rsidR="00436094">
        <w:rPr>
          <w:rFonts w:hint="eastAsia"/>
        </w:rPr>
        <w:t>剪切成两段从而实现基因沉默，其中靶基因的</w:t>
      </w:r>
      <w:r w:rsidR="00436094">
        <w:rPr>
          <w:rFonts w:hint="eastAsia"/>
        </w:rPr>
        <w:t>miRNA</w:t>
      </w:r>
      <w:r w:rsidR="00436094">
        <w:rPr>
          <w:rFonts w:hint="eastAsia"/>
        </w:rPr>
        <w:t>结合位点中剪切的地方几乎一直都是成熟</w:t>
      </w:r>
      <w:r w:rsidR="00436094">
        <w:rPr>
          <w:rFonts w:hint="eastAsia"/>
        </w:rPr>
        <w:t>miRNA</w:t>
      </w:r>
      <w:r w:rsidR="00436094">
        <w:rPr>
          <w:rFonts w:hint="eastAsia"/>
        </w:rPr>
        <w:t>的</w:t>
      </w:r>
      <w:r w:rsidR="00436094">
        <w:rPr>
          <w:rFonts w:hint="eastAsia"/>
        </w:rPr>
        <w:t>10</w:t>
      </w:r>
      <w:r w:rsidR="00436094">
        <w:rPr>
          <w:rFonts w:hint="eastAsia"/>
        </w:rPr>
        <w:t>位和</w:t>
      </w:r>
      <w:r w:rsidR="00436094">
        <w:rPr>
          <w:rFonts w:hint="eastAsia"/>
        </w:rPr>
        <w:t>11</w:t>
      </w:r>
      <w:r w:rsidR="00436094">
        <w:rPr>
          <w:rFonts w:hint="eastAsia"/>
        </w:rPr>
        <w:t>位</w:t>
      </w:r>
      <w:r w:rsidR="00A27289">
        <w:rPr>
          <w:rStyle w:val="EndnoteReference"/>
        </w:rPr>
        <w:t>[</w:t>
      </w:r>
      <w:r w:rsidR="00A27289">
        <w:rPr>
          <w:rStyle w:val="EndnoteReference"/>
        </w:rPr>
        <w:endnoteReference w:id="20"/>
      </w:r>
      <w:r w:rsidR="00A27289">
        <w:rPr>
          <w:rStyle w:val="EndnoteReference"/>
        </w:rPr>
        <w:t>]</w:t>
      </w:r>
      <w:r w:rsidR="00436094">
        <w:rPr>
          <w:rFonts w:hint="eastAsia"/>
        </w:rPr>
        <w:t>。</w:t>
      </w:r>
      <w:r w:rsidR="00CF20D6">
        <w:rPr>
          <w:rFonts w:hint="eastAsia"/>
        </w:rPr>
        <w:t>实验表明，很多</w:t>
      </w:r>
      <w:r w:rsidR="00CF20D6">
        <w:rPr>
          <w:rFonts w:hint="eastAsia"/>
        </w:rPr>
        <w:t>miRNA</w:t>
      </w:r>
      <w:r w:rsidR="00CF20D6">
        <w:rPr>
          <w:rFonts w:hint="eastAsia"/>
        </w:rPr>
        <w:t>调控的靶基因的</w:t>
      </w:r>
      <w:r w:rsidR="00CF20D6">
        <w:rPr>
          <w:rFonts w:hint="eastAsia"/>
        </w:rPr>
        <w:t>mRNA</w:t>
      </w:r>
      <w:r w:rsidR="00CF20D6">
        <w:rPr>
          <w:rFonts w:hint="eastAsia"/>
        </w:rPr>
        <w:t>在</w:t>
      </w:r>
      <w:r w:rsidR="00CF20D6">
        <w:rPr>
          <w:rFonts w:hint="eastAsia"/>
        </w:rPr>
        <w:t>miRNA</w:t>
      </w:r>
      <w:r w:rsidR="00CF20D6">
        <w:rPr>
          <w:rFonts w:hint="eastAsia"/>
        </w:rPr>
        <w:t>的生成或功能受损的植物中表达量升高</w:t>
      </w:r>
      <w:r w:rsidR="00A27289">
        <w:rPr>
          <w:rStyle w:val="EndnoteReference"/>
        </w:rPr>
        <w:t>[</w:t>
      </w:r>
      <w:r w:rsidR="00A27289">
        <w:rPr>
          <w:rStyle w:val="EndnoteReference"/>
        </w:rPr>
        <w:endnoteReference w:id="21"/>
      </w:r>
      <w:r w:rsidR="00A27289">
        <w:rPr>
          <w:rStyle w:val="EndnoteReference"/>
        </w:rPr>
        <w:t>]</w:t>
      </w:r>
      <w:r w:rsidR="00CF20D6">
        <w:rPr>
          <w:rFonts w:hint="eastAsia"/>
        </w:rPr>
        <w:t>；而相反，</w:t>
      </w:r>
      <w:r w:rsidR="00CF20D6">
        <w:rPr>
          <w:rFonts w:hint="eastAsia"/>
        </w:rPr>
        <w:t>miRNA</w:t>
      </w:r>
      <w:r w:rsidR="00CF20D6">
        <w:rPr>
          <w:rFonts w:hint="eastAsia"/>
        </w:rPr>
        <w:t>的过表达则导致了靶基因</w:t>
      </w:r>
      <w:r w:rsidR="00CF20D6">
        <w:rPr>
          <w:rFonts w:hint="eastAsia"/>
        </w:rPr>
        <w:t>mRNA</w:t>
      </w:r>
      <w:r w:rsidR="00CF20D6">
        <w:rPr>
          <w:rFonts w:hint="eastAsia"/>
        </w:rPr>
        <w:t>表达量降低</w:t>
      </w:r>
      <w:r w:rsidR="00432E33" w:rsidRPr="00432E33">
        <w:rPr>
          <w:vertAlign w:val="superscript"/>
        </w:rPr>
        <w:t>[</w:t>
      </w:r>
      <w:r w:rsidR="00CF20D6" w:rsidRPr="00CF20D6">
        <w:rPr>
          <w:vertAlign w:val="superscript"/>
        </w:rPr>
        <w:fldChar w:fldCharType="begin"/>
      </w:r>
      <w:r w:rsidR="00CF20D6" w:rsidRPr="00CF20D6">
        <w:rPr>
          <w:vertAlign w:val="superscript"/>
        </w:rPr>
        <w:instrText xml:space="preserve"> </w:instrText>
      </w:r>
      <w:r w:rsidR="00CF20D6" w:rsidRPr="00CF20D6">
        <w:rPr>
          <w:rFonts w:hint="eastAsia"/>
          <w:vertAlign w:val="superscript"/>
        </w:rPr>
        <w:instrText>NOTEREF _Ref474833554 \h</w:instrText>
      </w:r>
      <w:r w:rsidR="00CF20D6" w:rsidRPr="00CF20D6">
        <w:rPr>
          <w:vertAlign w:val="superscript"/>
        </w:rPr>
        <w:instrText xml:space="preserve"> </w:instrText>
      </w:r>
      <w:r w:rsidR="00CF20D6">
        <w:rPr>
          <w:vertAlign w:val="superscript"/>
        </w:rPr>
        <w:instrText xml:space="preserve"> \* MERGEFORMAT </w:instrText>
      </w:r>
      <w:r w:rsidR="00CF20D6" w:rsidRPr="00CF20D6">
        <w:rPr>
          <w:vertAlign w:val="superscript"/>
        </w:rPr>
      </w:r>
      <w:r w:rsidR="00CF20D6" w:rsidRPr="00CF20D6">
        <w:rPr>
          <w:vertAlign w:val="superscript"/>
        </w:rPr>
        <w:fldChar w:fldCharType="separate"/>
      </w:r>
      <w:r w:rsidR="00E95C3D">
        <w:rPr>
          <w:vertAlign w:val="superscript"/>
        </w:rPr>
        <w:t>49</w:t>
      </w:r>
      <w:r w:rsidR="00CF20D6" w:rsidRPr="00CF20D6">
        <w:rPr>
          <w:vertAlign w:val="superscript"/>
        </w:rPr>
        <w:fldChar w:fldCharType="end"/>
      </w:r>
      <w:r w:rsidR="00432E33">
        <w:rPr>
          <w:vertAlign w:val="superscript"/>
        </w:rPr>
        <w:t>]</w:t>
      </w:r>
      <w:r w:rsidR="00CF20D6">
        <w:rPr>
          <w:rFonts w:hint="eastAsia"/>
        </w:rPr>
        <w:t>。</w:t>
      </w:r>
    </w:p>
    <w:p w14:paraId="700BB33C" w14:textId="6E9CC21A" w:rsidR="00C2737C" w:rsidRDefault="001859A4" w:rsidP="001859A4">
      <w:pPr>
        <w:pStyle w:val="Heading3"/>
      </w:pPr>
      <w:bookmarkStart w:id="43" w:name="_Toc479949697"/>
      <w:r>
        <w:t>miRNA</w:t>
      </w:r>
      <w:r>
        <w:rPr>
          <w:rFonts w:hint="eastAsia"/>
        </w:rPr>
        <w:t>靶基因和鉴定方法</w:t>
      </w:r>
      <w:bookmarkEnd w:id="43"/>
    </w:p>
    <w:p w14:paraId="0BE7EB3A" w14:textId="74DF1C0D" w:rsidR="00C2737C" w:rsidRPr="00F07DC3" w:rsidRDefault="00C85834" w:rsidP="00C2737C">
      <w:r>
        <w:rPr>
          <w:rFonts w:hint="eastAsia"/>
        </w:rPr>
        <w:t>基于</w:t>
      </w:r>
      <w:r>
        <w:rPr>
          <w:rFonts w:hint="eastAsia"/>
        </w:rPr>
        <w:t>miRNA</w:t>
      </w:r>
      <w:r>
        <w:rPr>
          <w:rFonts w:hint="eastAsia"/>
        </w:rPr>
        <w:t>和靶基因的高互补性，生物信息方法可以用以预测</w:t>
      </w:r>
      <w:r>
        <w:rPr>
          <w:rFonts w:hint="eastAsia"/>
        </w:rPr>
        <w:t>miRNA</w:t>
      </w:r>
      <w:r>
        <w:rPr>
          <w:rFonts w:hint="eastAsia"/>
        </w:rPr>
        <w:t>的靶基因，</w:t>
      </w:r>
      <w:r w:rsidR="006E48AE">
        <w:rPr>
          <w:rFonts w:hint="eastAsia"/>
        </w:rPr>
        <w:t>而随后的很多对于已经验证的</w:t>
      </w:r>
      <w:r w:rsidR="006E48AE">
        <w:rPr>
          <w:rFonts w:hint="eastAsia"/>
        </w:rPr>
        <w:t>miRNA</w:t>
      </w:r>
      <w:r w:rsidR="006E48AE">
        <w:rPr>
          <w:rFonts w:hint="eastAsia"/>
        </w:rPr>
        <w:t>和靶基因对的互补模式</w:t>
      </w:r>
      <w:r w:rsidR="006E48AE">
        <w:t>(complementarity pattern)</w:t>
      </w:r>
      <w:r w:rsidR="006E48AE">
        <w:rPr>
          <w:rFonts w:hint="eastAsia"/>
        </w:rPr>
        <w:t>则不断修正靶基因预测算法</w:t>
      </w:r>
      <w:r w:rsidR="00D54CC6" w:rsidRPr="00D54CC6">
        <w:rPr>
          <w:vertAlign w:val="superscript"/>
        </w:rPr>
        <w:t>[</w:t>
      </w:r>
      <w:r w:rsidR="006E48AE" w:rsidRPr="006E48AE">
        <w:rPr>
          <w:vertAlign w:val="superscript"/>
        </w:rPr>
        <w:fldChar w:fldCharType="begin"/>
      </w:r>
      <w:r w:rsidR="006E48AE" w:rsidRPr="006E48AE">
        <w:rPr>
          <w:vertAlign w:val="superscript"/>
        </w:rPr>
        <w:instrText xml:space="preserve"> NOTEREF _Ref474832117 \h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E48AE" w:rsidRPr="006E48AE">
        <w:rPr>
          <w:vertAlign w:val="superscript"/>
        </w:rPr>
        <w:t>27</w:t>
      </w:r>
      <w:r w:rsidR="006E48AE" w:rsidRPr="006E48AE">
        <w:rPr>
          <w:vertAlign w:val="superscript"/>
        </w:rPr>
        <w:fldChar w:fldCharType="end"/>
      </w:r>
      <w:r w:rsidR="006E48AE" w:rsidRPr="006E48AE">
        <w:rPr>
          <w:vertAlign w:val="superscript"/>
        </w:rPr>
        <w:t>,</w:t>
      </w:r>
      <w:r w:rsidR="006E48AE" w:rsidRPr="006E48AE">
        <w:rPr>
          <w:vertAlign w:val="superscript"/>
        </w:rPr>
        <w:fldChar w:fldCharType="begin"/>
      </w:r>
      <w:r w:rsidR="006E48AE" w:rsidRPr="006E48AE">
        <w:rPr>
          <w:vertAlign w:val="superscript"/>
        </w:rPr>
        <w:instrText xml:space="preserve"> </w:instrText>
      </w:r>
      <w:r w:rsidR="006E48AE" w:rsidRPr="006E48AE">
        <w:rPr>
          <w:rFonts w:hint="eastAsia"/>
          <w:vertAlign w:val="superscript"/>
        </w:rPr>
        <w:instrText>NOTEREF _Ref474833554 \h</w:instrText>
      </w:r>
      <w:r w:rsidR="006E48AE" w:rsidRPr="006E48AE">
        <w:rPr>
          <w:vertAlign w:val="superscript"/>
        </w:rPr>
        <w:instrText xml:space="preserve">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E48AE" w:rsidRPr="006E48AE">
        <w:rPr>
          <w:vertAlign w:val="superscript"/>
        </w:rPr>
        <w:t>44</w:t>
      </w:r>
      <w:r w:rsidR="006E48AE" w:rsidRPr="006E48AE">
        <w:rPr>
          <w:vertAlign w:val="superscript"/>
        </w:rPr>
        <w:fldChar w:fldCharType="end"/>
      </w:r>
      <w:r w:rsidR="00D54CC6">
        <w:rPr>
          <w:vertAlign w:val="superscript"/>
        </w:rPr>
        <w:t>]</w:t>
      </w:r>
      <w:r w:rsidR="006E48AE">
        <w:rPr>
          <w:rFonts w:hint="eastAsia"/>
        </w:rPr>
        <w:t>。当然也有实验方法对</w:t>
      </w:r>
      <w:r w:rsidR="006E48AE">
        <w:rPr>
          <w:rFonts w:hint="eastAsia"/>
        </w:rPr>
        <w:t>miRNA</w:t>
      </w:r>
      <w:r w:rsidR="006E48AE">
        <w:rPr>
          <w:rFonts w:hint="eastAsia"/>
        </w:rPr>
        <w:t>的靶基因进行鉴定，包括</w:t>
      </w:r>
      <w:r w:rsidR="00B225C0" w:rsidRPr="00B225C0">
        <w:rPr>
          <w:rFonts w:hint="eastAsia"/>
        </w:rPr>
        <w:t>过表达</w:t>
      </w:r>
      <w:r w:rsidR="00B225C0" w:rsidRPr="00B225C0">
        <w:rPr>
          <w:rFonts w:hint="eastAsia"/>
        </w:rPr>
        <w:t>miRNA</w:t>
      </w:r>
      <w:r w:rsidR="00B225C0" w:rsidRPr="00B225C0">
        <w:rPr>
          <w:rFonts w:hint="eastAsia"/>
        </w:rPr>
        <w:t>，抗</w:t>
      </w:r>
      <w:r w:rsidR="00B225C0" w:rsidRPr="00B225C0">
        <w:rPr>
          <w:rFonts w:hint="eastAsia"/>
        </w:rPr>
        <w:t>miRNA (miRNA-resistant)</w:t>
      </w:r>
      <w:r w:rsidR="00B225C0" w:rsidRPr="00B225C0">
        <w:rPr>
          <w:rFonts w:hint="eastAsia"/>
        </w:rPr>
        <w:t>的靶基因，</w:t>
      </w:r>
      <w:r w:rsidR="00B225C0" w:rsidRPr="00B225C0">
        <w:rPr>
          <w:rFonts w:hint="eastAsia"/>
        </w:rPr>
        <w:t>5</w:t>
      </w:r>
      <w:r w:rsidR="00B225C0">
        <w:t>’</w:t>
      </w:r>
      <w:r w:rsidR="00B225C0" w:rsidRPr="00B225C0">
        <w:rPr>
          <w:rFonts w:hint="eastAsia"/>
        </w:rPr>
        <w:t>-RACE</w:t>
      </w:r>
      <w:r w:rsidR="00B225C0" w:rsidRPr="00B225C0">
        <w:rPr>
          <w:rFonts w:hint="eastAsia"/>
        </w:rPr>
        <w:t>和降解组测序</w:t>
      </w:r>
      <w:r w:rsidR="00B225C0">
        <w:t>(degradome)</w:t>
      </w:r>
      <w:r w:rsidR="00B225C0" w:rsidRPr="00B225C0">
        <w:rPr>
          <w:rFonts w:hint="eastAsia"/>
        </w:rPr>
        <w:t>等。</w:t>
      </w:r>
      <w:r w:rsidR="00B225C0">
        <w:rPr>
          <w:rFonts w:hint="eastAsia"/>
        </w:rPr>
        <w:t>其中</w:t>
      </w:r>
      <w:r w:rsidR="00B225C0">
        <w:t>5’-RACE</w:t>
      </w:r>
      <w:r w:rsidR="00B225C0">
        <w:rPr>
          <w:rFonts w:hint="eastAsia"/>
        </w:rPr>
        <w:t>和降解组测序都是直接检测在在转录组中能够匹配上</w:t>
      </w:r>
      <w:r w:rsidR="00B225C0">
        <w:rPr>
          <w:rFonts w:hint="eastAsia"/>
        </w:rPr>
        <w:t>miRNA</w:t>
      </w:r>
      <w:r w:rsidR="00B225C0">
        <w:rPr>
          <w:rFonts w:hint="eastAsia"/>
        </w:rPr>
        <w:t>介导的剪切所产生的剪切片段（也就是</w:t>
      </w:r>
      <w:r w:rsidR="00B225C0">
        <w:rPr>
          <w:rFonts w:hint="eastAsia"/>
        </w:rPr>
        <w:t>miRNA</w:t>
      </w:r>
      <w:r w:rsidR="00B225C0">
        <w:rPr>
          <w:rFonts w:hint="eastAsia"/>
        </w:rPr>
        <w:t>的</w:t>
      </w:r>
      <w:r w:rsidR="00B225C0">
        <w:rPr>
          <w:rFonts w:hint="eastAsia"/>
        </w:rPr>
        <w:t>10</w:t>
      </w:r>
      <w:r w:rsidR="00B225C0">
        <w:rPr>
          <w:rFonts w:hint="eastAsia"/>
        </w:rPr>
        <w:t>位和</w:t>
      </w:r>
      <w:r w:rsidR="00B225C0">
        <w:rPr>
          <w:rFonts w:hint="eastAsia"/>
        </w:rPr>
        <w:t>11</w:t>
      </w:r>
      <w:r w:rsidR="00B225C0">
        <w:rPr>
          <w:rFonts w:hint="eastAsia"/>
        </w:rPr>
        <w:t>位的剪切位点）。实验方法和生信预测方法在很大程度上都有重叠，但是也有鉴定到一些未曾被预测到以及</w:t>
      </w:r>
      <w:r w:rsidR="00B225C0">
        <w:rPr>
          <w:rFonts w:hint="eastAsia"/>
        </w:rPr>
        <w:t>miRNA</w:t>
      </w:r>
      <w:r w:rsidR="00B225C0">
        <w:rPr>
          <w:rFonts w:hint="eastAsia"/>
        </w:rPr>
        <w:t>的非保守靶基因，但是这些不一致的结果正好可以提供给生物信息上靶基因预测的算法。</w:t>
      </w:r>
      <w:r w:rsidR="00F07DC3">
        <w:rPr>
          <w:rFonts w:hint="eastAsia"/>
        </w:rPr>
        <w:t>另外，在靶基</w:t>
      </w:r>
      <w:r w:rsidR="00F07DC3">
        <w:rPr>
          <w:rFonts w:hint="eastAsia"/>
        </w:rPr>
        <w:lastRenderedPageBreak/>
        <w:t>因的鉴定中，不同物种之间</w:t>
      </w:r>
      <w:r w:rsidR="00F07DC3">
        <w:rPr>
          <w:rFonts w:hint="eastAsia"/>
        </w:rPr>
        <w:t>miRNA</w:t>
      </w:r>
      <w:r w:rsidR="00F07DC3">
        <w:rPr>
          <w:rFonts w:hint="eastAsia"/>
        </w:rPr>
        <w:t>和靶基因的保守性是非常重要的参考，因为很多的</w:t>
      </w:r>
      <w:r w:rsidR="00F07DC3">
        <w:rPr>
          <w:rFonts w:hint="eastAsia"/>
        </w:rPr>
        <w:t>miRNA</w:t>
      </w:r>
      <w:r w:rsidR="00DF3418">
        <w:rPr>
          <w:rFonts w:hint="eastAsia"/>
        </w:rPr>
        <w:t>在物种间具有保守性并且可以调控每个物种中的同源基因。</w:t>
      </w:r>
    </w:p>
    <w:p w14:paraId="1F9E0EFB" w14:textId="1B88A0B2" w:rsidR="008817BE" w:rsidRDefault="00F07DC3" w:rsidP="00C2737C">
      <w:r>
        <w:rPr>
          <w:rFonts w:hint="eastAsia"/>
        </w:rPr>
        <w:t>miRNA</w:t>
      </w:r>
      <w:r>
        <w:rPr>
          <w:rFonts w:hint="eastAsia"/>
        </w:rPr>
        <w:t>是生物体很多调节通路的重要调节物，因为</w:t>
      </w:r>
      <w:r>
        <w:rPr>
          <w:rFonts w:hint="eastAsia"/>
        </w:rPr>
        <w:t>miRNA</w:t>
      </w:r>
      <w:r>
        <w:rPr>
          <w:rFonts w:hint="eastAsia"/>
        </w:rPr>
        <w:t>的靶基因中有很多是保守的基因，甚至本身就具有调控作用，比如转录因子等。在水稻中，已经鉴定的</w:t>
      </w:r>
      <w:r>
        <w:rPr>
          <w:rFonts w:hint="eastAsia"/>
        </w:rPr>
        <w:t>miRNA</w:t>
      </w:r>
      <w:r>
        <w:rPr>
          <w:rFonts w:hint="eastAsia"/>
        </w:rPr>
        <w:t>靶基因中属于转录因子的有，</w:t>
      </w:r>
      <w:r>
        <w:t>miR156</w:t>
      </w:r>
      <w:r>
        <w:rPr>
          <w:rFonts w:hint="eastAsia"/>
        </w:rPr>
        <w:t>的靶基因</w:t>
      </w:r>
      <w:r>
        <w:t>SBP</w:t>
      </w:r>
      <w:r>
        <w:rPr>
          <w:rFonts w:hint="eastAsia"/>
        </w:rPr>
        <w:t>家族，</w:t>
      </w:r>
      <w:r>
        <w:t>miR159</w:t>
      </w:r>
      <w:r>
        <w:rPr>
          <w:rFonts w:hint="eastAsia"/>
        </w:rPr>
        <w:t>的靶基因</w:t>
      </w:r>
      <w:r>
        <w:t>MYB</w:t>
      </w:r>
      <w:r>
        <w:rPr>
          <w:rFonts w:hint="eastAsia"/>
        </w:rPr>
        <w:t>家族和</w:t>
      </w:r>
      <w:r>
        <w:rPr>
          <w:rFonts w:hint="eastAsia"/>
        </w:rPr>
        <w:t>TCP</w:t>
      </w:r>
      <w:r>
        <w:rPr>
          <w:rFonts w:hint="eastAsia"/>
        </w:rPr>
        <w:t>家族，</w:t>
      </w:r>
      <w:r>
        <w:t>miR172</w:t>
      </w:r>
      <w:r>
        <w:rPr>
          <w:rFonts w:hint="eastAsia"/>
        </w:rPr>
        <w:t>的靶基因</w:t>
      </w:r>
      <w:r>
        <w:t>AP2</w:t>
      </w:r>
      <w:r>
        <w:rPr>
          <w:rFonts w:hint="eastAsia"/>
        </w:rPr>
        <w:t>家族，</w:t>
      </w:r>
      <w:r>
        <w:t>miR167</w:t>
      </w:r>
      <w:r>
        <w:rPr>
          <w:rFonts w:hint="eastAsia"/>
        </w:rPr>
        <w:t>的靶基因</w:t>
      </w:r>
      <w:r>
        <w:rPr>
          <w:rFonts w:hint="eastAsia"/>
        </w:rPr>
        <w:t>ARF</w:t>
      </w:r>
      <w:r>
        <w:rPr>
          <w:rFonts w:hint="eastAsia"/>
        </w:rPr>
        <w:t>家族，</w:t>
      </w:r>
      <w:r>
        <w:rPr>
          <w:rFonts w:hint="eastAsia"/>
        </w:rPr>
        <w:t>miR164</w:t>
      </w:r>
      <w:r>
        <w:rPr>
          <w:rFonts w:hint="eastAsia"/>
        </w:rPr>
        <w:t>的靶基因</w:t>
      </w:r>
      <w:r>
        <w:rPr>
          <w:rFonts w:hint="eastAsia"/>
        </w:rPr>
        <w:t>NAC</w:t>
      </w:r>
      <w:r>
        <w:rPr>
          <w:rFonts w:hint="eastAsia"/>
        </w:rPr>
        <w:t>家族，</w:t>
      </w:r>
      <w:r>
        <w:rPr>
          <w:rFonts w:hint="eastAsia"/>
        </w:rPr>
        <w:t>miR396</w:t>
      </w:r>
      <w:r>
        <w:rPr>
          <w:rFonts w:hint="eastAsia"/>
        </w:rPr>
        <w:t>的靶基因</w:t>
      </w:r>
      <w:r>
        <w:t>GRF</w:t>
      </w:r>
      <w:r>
        <w:rPr>
          <w:rFonts w:hint="eastAsia"/>
        </w:rPr>
        <w:t>家族和</w:t>
      </w:r>
      <w:r>
        <w:rPr>
          <w:rFonts w:hint="eastAsia"/>
        </w:rPr>
        <w:t>miR165/166</w:t>
      </w:r>
      <w:r>
        <w:rPr>
          <w:rFonts w:hint="eastAsia"/>
        </w:rPr>
        <w:t>的靶基因</w:t>
      </w:r>
      <w:r>
        <w:t>HD-ZIP</w:t>
      </w:r>
      <w:r>
        <w:rPr>
          <w:rFonts w:hint="eastAsia"/>
        </w:rPr>
        <w:t>家族等。</w:t>
      </w:r>
    </w:p>
    <w:p w14:paraId="6ABF4B96" w14:textId="07722319" w:rsidR="00F07DC3" w:rsidRPr="00F07DC3" w:rsidRDefault="00F07DC3" w:rsidP="00F07DC3">
      <w:pPr>
        <w:pStyle w:val="Heading3"/>
      </w:pPr>
      <w:bookmarkStart w:id="44" w:name="_Toc479949698"/>
      <w:r>
        <w:rPr>
          <w:rFonts w:hint="eastAsia"/>
        </w:rPr>
        <w:t>miRNA</w:t>
      </w:r>
      <w:r>
        <w:rPr>
          <w:rFonts w:hint="eastAsia"/>
        </w:rPr>
        <w:t>的保守性</w:t>
      </w:r>
      <w:bookmarkEnd w:id="44"/>
    </w:p>
    <w:p w14:paraId="2DB0ED98" w14:textId="24A0FFE7" w:rsidR="008C1C1C" w:rsidRDefault="00F129AC" w:rsidP="008C1C1C">
      <w:r>
        <w:rPr>
          <w:rFonts w:hint="eastAsia"/>
        </w:rPr>
        <w:t>根据</w:t>
      </w:r>
      <w:r>
        <w:rPr>
          <w:rFonts w:hint="eastAsia"/>
        </w:rPr>
        <w:t>miRNA</w:t>
      </w:r>
      <w:r>
        <w:rPr>
          <w:rFonts w:hint="eastAsia"/>
        </w:rPr>
        <w:t>在其它物种中的保守性</w:t>
      </w:r>
      <w:r>
        <w:t>(conservation)</w:t>
      </w:r>
      <w:r>
        <w:rPr>
          <w:rFonts w:hint="eastAsia"/>
        </w:rPr>
        <w:t>，可以将它们分成两类，一类是保守</w:t>
      </w:r>
      <w:r>
        <w:rPr>
          <w:rFonts w:hint="eastAsia"/>
        </w:rPr>
        <w:t>miRNA</w:t>
      </w:r>
      <w:r>
        <w:rPr>
          <w:rFonts w:hint="eastAsia"/>
        </w:rPr>
        <w:t>，一类则是非保守</w:t>
      </w:r>
      <w:r>
        <w:rPr>
          <w:rFonts w:hint="eastAsia"/>
        </w:rPr>
        <w:t>miRNA</w:t>
      </w:r>
      <w:r>
        <w:rPr>
          <w:rFonts w:hint="eastAsia"/>
        </w:rPr>
        <w:t>，两者之间有不少的差异。</w:t>
      </w:r>
      <w:r w:rsidR="00B670DC">
        <w:rPr>
          <w:rFonts w:hint="eastAsia"/>
        </w:rPr>
        <w:t>首先大部分的保守</w:t>
      </w:r>
      <w:r w:rsidR="00B670DC">
        <w:rPr>
          <w:rFonts w:hint="eastAsia"/>
        </w:rPr>
        <w:t>miRNA</w:t>
      </w:r>
      <w:r w:rsidR="00B670DC">
        <w:rPr>
          <w:rFonts w:hint="eastAsia"/>
        </w:rPr>
        <w:t>家族</w:t>
      </w:r>
      <w:r w:rsidR="00435A0C">
        <w:rPr>
          <w:rFonts w:hint="eastAsia"/>
        </w:rPr>
        <w:t>都是有很多成员的，其中每个</w:t>
      </w:r>
      <w:r w:rsidR="00435A0C">
        <w:rPr>
          <w:rFonts w:hint="eastAsia"/>
        </w:rPr>
        <w:t>miRNA</w:t>
      </w:r>
      <w:r w:rsidR="00435A0C">
        <w:rPr>
          <w:rFonts w:hint="eastAsia"/>
        </w:rPr>
        <w:t>位点都编码完全相同或者高度相似的成熟</w:t>
      </w:r>
      <w:r w:rsidR="00435A0C">
        <w:rPr>
          <w:rFonts w:hint="eastAsia"/>
        </w:rPr>
        <w:t>miRNA</w:t>
      </w:r>
      <w:r w:rsidR="00435A0C">
        <w:rPr>
          <w:rFonts w:hint="eastAsia"/>
        </w:rPr>
        <w:t>序列，而几乎所有非保守</w:t>
      </w:r>
      <w:r w:rsidR="00435A0C">
        <w:rPr>
          <w:rFonts w:hint="eastAsia"/>
        </w:rPr>
        <w:t>miRNA</w:t>
      </w:r>
      <w:r w:rsidR="00435A0C">
        <w:rPr>
          <w:rFonts w:hint="eastAsia"/>
        </w:rPr>
        <w:t>的只有一个位点；其次，平均来说，保守</w:t>
      </w:r>
      <w:r w:rsidR="00435A0C">
        <w:rPr>
          <w:rFonts w:hint="eastAsia"/>
        </w:rPr>
        <w:t>miRNA</w:t>
      </w:r>
      <w:r w:rsidR="00435A0C">
        <w:rPr>
          <w:rFonts w:hint="eastAsia"/>
        </w:rPr>
        <w:t>比非保守</w:t>
      </w:r>
      <w:r w:rsidR="00435A0C">
        <w:rPr>
          <w:rFonts w:hint="eastAsia"/>
        </w:rPr>
        <w:t>miRNA</w:t>
      </w:r>
      <w:r w:rsidR="00435A0C">
        <w:rPr>
          <w:rFonts w:hint="eastAsia"/>
        </w:rPr>
        <w:t>的表达水平更高，然而也有一些</w:t>
      </w:r>
      <w:r w:rsidR="008C1C1C">
        <w:rPr>
          <w:rFonts w:hint="eastAsia"/>
        </w:rPr>
        <w:t>例外，比如一些保守</w:t>
      </w:r>
      <w:r w:rsidR="008C1C1C">
        <w:rPr>
          <w:rFonts w:hint="eastAsia"/>
        </w:rPr>
        <w:t>miRNA</w:t>
      </w:r>
      <w:r w:rsidR="008C1C1C">
        <w:rPr>
          <w:rFonts w:hint="eastAsia"/>
        </w:rPr>
        <w:t>在正常生长状况下表达水平很低，例如</w:t>
      </w:r>
      <w:r w:rsidR="008C1C1C">
        <w:t>miR395</w:t>
      </w:r>
      <w:r w:rsidR="008C1C1C">
        <w:rPr>
          <w:rFonts w:hint="eastAsia"/>
        </w:rPr>
        <w:t>，因为它是由低水平的硫酸盐刺激下才会表达更多，同时</w:t>
      </w:r>
      <w:r w:rsidR="00AC2FE5">
        <w:rPr>
          <w:rFonts w:hint="eastAsia"/>
        </w:rPr>
        <w:t>一些</w:t>
      </w:r>
      <w:r w:rsidR="00D95DF5">
        <w:rPr>
          <w:rFonts w:hint="eastAsia"/>
        </w:rPr>
        <w:t>保守性比较低的</w:t>
      </w:r>
      <w:r w:rsidR="00D95DF5">
        <w:rPr>
          <w:rFonts w:hint="eastAsia"/>
        </w:rPr>
        <w:t>miRNA</w:t>
      </w:r>
      <w:r w:rsidR="00D95DF5">
        <w:rPr>
          <w:rFonts w:hint="eastAsia"/>
        </w:rPr>
        <w:t>却由比较高的表达量，比如</w:t>
      </w:r>
      <w:r w:rsidR="00D95DF5">
        <w:t>miR161</w:t>
      </w:r>
      <w:r w:rsidR="00D95DF5">
        <w:rPr>
          <w:rFonts w:hint="eastAsia"/>
        </w:rPr>
        <w:t>；最后，几乎所有的保守</w:t>
      </w:r>
      <w:r w:rsidR="00D95DF5">
        <w:t>miRNA</w:t>
      </w:r>
      <w:r w:rsidR="007100DA">
        <w:rPr>
          <w:rFonts w:hint="eastAsia"/>
        </w:rPr>
        <w:t>都在靶基因上有可识别的结合位点，而且这些靶基因在植物物种中有广泛地保守性，而且这些保守</w:t>
      </w:r>
      <w:r w:rsidR="007100DA">
        <w:rPr>
          <w:rFonts w:hint="eastAsia"/>
        </w:rPr>
        <w:t>miRNA</w:t>
      </w:r>
      <w:r w:rsidR="007100DA">
        <w:rPr>
          <w:rFonts w:hint="eastAsia"/>
        </w:rPr>
        <w:t>倾向于调控那些可以编码转录因子的靶基因，或者其它的调控基因比如</w:t>
      </w:r>
      <w:r w:rsidR="007100DA">
        <w:t xml:space="preserve">DCL1, </w:t>
      </w:r>
      <w:r w:rsidR="00B8486C">
        <w:t>Argonaut</w:t>
      </w:r>
      <w:r w:rsidR="007100DA">
        <w:rPr>
          <w:rFonts w:hint="eastAsia"/>
        </w:rPr>
        <w:t>和生长素受体</w:t>
      </w:r>
      <w:r w:rsidR="007100DA">
        <w:t>TIR1</w:t>
      </w:r>
      <w:r w:rsidR="007100DA">
        <w:rPr>
          <w:rFonts w:hint="eastAsia"/>
        </w:rPr>
        <w:t>。</w:t>
      </w:r>
    </w:p>
    <w:p w14:paraId="662DCAC8" w14:textId="77777777" w:rsidR="00E75590" w:rsidRPr="007100DA" w:rsidRDefault="00E75590" w:rsidP="008C1C1C"/>
    <w:p w14:paraId="05E5DAE4" w14:textId="2746EDA1" w:rsidR="00C5257D" w:rsidRDefault="00E75590" w:rsidP="00E75590">
      <w:pPr>
        <w:pStyle w:val="Figurealignment"/>
      </w:pPr>
      <w:r w:rsidRPr="00E75590">
        <w:drawing>
          <wp:inline distT="0" distB="0" distL="0" distR="0" wp14:anchorId="6716F7FA" wp14:editId="141ED098">
            <wp:extent cx="5363210" cy="1998980"/>
            <wp:effectExtent l="0" t="0" r="0" b="762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3210" cy="1998980"/>
                    </a:xfrm>
                    <a:prstGeom prst="rect">
                      <a:avLst/>
                    </a:prstGeom>
                    <a:noFill/>
                    <a:ln>
                      <a:noFill/>
                    </a:ln>
                    <a:effectLst/>
                    <a:extLst/>
                  </pic:spPr>
                </pic:pic>
              </a:graphicData>
            </a:graphic>
          </wp:inline>
        </w:drawing>
      </w:r>
    </w:p>
    <w:p w14:paraId="6E1A8C49" w14:textId="6478633C" w:rsidR="00E75590" w:rsidRPr="00F73E58" w:rsidRDefault="00E75590" w:rsidP="00E75590">
      <w:pPr>
        <w:pStyle w:val="-8"/>
      </w:pPr>
      <w:bookmarkStart w:id="45" w:name="_Toc479949747"/>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2</w:t>
      </w:r>
      <w:r w:rsidRPr="00F73E58">
        <w:fldChar w:fldCharType="end"/>
      </w:r>
      <w:r w:rsidRPr="00F73E58">
        <w:t xml:space="preserve"> </w:t>
      </w:r>
      <w:r>
        <w:rPr>
          <w:rFonts w:hint="eastAsia"/>
        </w:rPr>
        <w:t>植物中中保守</w:t>
      </w:r>
      <w:r>
        <w:rPr>
          <w:rFonts w:hint="eastAsia"/>
        </w:rPr>
        <w:t>miRNA</w:t>
      </w:r>
      <w:r>
        <w:rPr>
          <w:rFonts w:hint="eastAsia"/>
        </w:rPr>
        <w:t>家族</w:t>
      </w:r>
      <w:r w:rsidR="00A27289">
        <w:rPr>
          <w:rStyle w:val="EndnoteReference"/>
        </w:rPr>
        <w:t>[</w:t>
      </w:r>
      <w:r w:rsidR="00A27289">
        <w:rPr>
          <w:rStyle w:val="EndnoteReference"/>
        </w:rPr>
        <w:endnoteReference w:id="22"/>
      </w:r>
      <w:r w:rsidR="00A27289">
        <w:rPr>
          <w:rStyle w:val="EndnoteReference"/>
        </w:rPr>
        <w:t>]</w:t>
      </w:r>
      <w:bookmarkEnd w:id="45"/>
    </w:p>
    <w:p w14:paraId="0B84C0A9" w14:textId="19D04683" w:rsidR="00E75590" w:rsidRPr="00F73E58" w:rsidRDefault="00E75590" w:rsidP="00E75590">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2</w:t>
      </w:r>
      <w:r w:rsidRPr="00F73E58">
        <w:rPr>
          <w:rFonts w:eastAsia="SimSun"/>
          <w:noProof/>
        </w:rPr>
        <w:fldChar w:fldCharType="end"/>
      </w:r>
      <w:r w:rsidRPr="00F73E58">
        <w:rPr>
          <w:rFonts w:eastAsia="SimSun"/>
        </w:rPr>
        <w:t xml:space="preserve"> </w:t>
      </w:r>
      <w:r>
        <w:rPr>
          <w:rFonts w:eastAsia="SimSun"/>
        </w:rPr>
        <w:t>Deeply conserved miRNA families</w:t>
      </w:r>
    </w:p>
    <w:p w14:paraId="639D281E" w14:textId="77777777" w:rsidR="00E75590" w:rsidRDefault="00E75590" w:rsidP="00E75590">
      <w:pPr>
        <w:pStyle w:val="Figurealignment"/>
      </w:pPr>
    </w:p>
    <w:p w14:paraId="2A6423F7" w14:textId="3D7883CA" w:rsidR="00E75590" w:rsidRDefault="00E75590" w:rsidP="00E75590">
      <w:pPr>
        <w:pStyle w:val="Heading2"/>
      </w:pPr>
      <w:bookmarkStart w:id="46" w:name="_Toc479949699"/>
      <w:r>
        <w:t>miRNA</w:t>
      </w:r>
      <w:r>
        <w:rPr>
          <w:rFonts w:hint="eastAsia"/>
        </w:rPr>
        <w:t>介导的基因沉默中相关的</w:t>
      </w:r>
      <w:r>
        <w:rPr>
          <w:rFonts w:hint="eastAsia"/>
        </w:rPr>
        <w:t>SNP</w:t>
      </w:r>
      <w:bookmarkEnd w:id="46"/>
    </w:p>
    <w:p w14:paraId="5EC4873B" w14:textId="3E20D838" w:rsidR="00E75590" w:rsidRPr="00250E79" w:rsidRDefault="00E75590" w:rsidP="00C5257D">
      <w:r>
        <w:rPr>
          <w:rFonts w:hint="eastAsia"/>
        </w:rPr>
        <w:t>由于</w:t>
      </w:r>
      <w:r>
        <w:rPr>
          <w:rFonts w:hint="eastAsia"/>
        </w:rPr>
        <w:t>miRNA</w:t>
      </w:r>
      <w:r>
        <w:rPr>
          <w:rFonts w:hint="eastAsia"/>
        </w:rPr>
        <w:t>在植物生长发育以及抗逆性的很多方面都扮演非常重要的角色</w:t>
      </w:r>
      <w:r w:rsidR="00250E79">
        <w:rPr>
          <w:rFonts w:hint="eastAsia"/>
        </w:rPr>
        <w:t>，所以当</w:t>
      </w:r>
      <w:r w:rsidR="00250E79">
        <w:rPr>
          <w:rFonts w:hint="eastAsia"/>
        </w:rPr>
        <w:t>SNP</w:t>
      </w:r>
      <w:r w:rsidR="00250E79">
        <w:rPr>
          <w:rFonts w:hint="eastAsia"/>
        </w:rPr>
        <w:t>出现在</w:t>
      </w:r>
      <w:r w:rsidR="00250E79">
        <w:rPr>
          <w:rFonts w:hint="eastAsia"/>
        </w:rPr>
        <w:t>miRNA</w:t>
      </w:r>
      <w:r w:rsidR="00250E79">
        <w:rPr>
          <w:rFonts w:hint="eastAsia"/>
        </w:rPr>
        <w:t>相关的区域的时候，就可能</w:t>
      </w:r>
      <w:r w:rsidR="00C83CB0">
        <w:rPr>
          <w:rFonts w:hint="eastAsia"/>
        </w:rPr>
        <w:t>会让</w:t>
      </w:r>
      <w:r w:rsidR="00250E79">
        <w:rPr>
          <w:rFonts w:hint="eastAsia"/>
        </w:rPr>
        <w:t>miRNA</w:t>
      </w:r>
      <w:r w:rsidR="00250E79">
        <w:rPr>
          <w:rFonts w:hint="eastAsia"/>
        </w:rPr>
        <w:t>的调控发生改变而</w:t>
      </w:r>
      <w:r w:rsidR="00C83CB0">
        <w:rPr>
          <w:rFonts w:hint="eastAsia"/>
        </w:rPr>
        <w:t>影响到植物的正常生理过程，甚至导致严重的表型变化。在人体中，就曾有报道</w:t>
      </w:r>
      <w:r w:rsidR="00C83CB0">
        <w:t>pre-miR146a</w:t>
      </w:r>
      <w:r w:rsidR="00C83CB0">
        <w:rPr>
          <w:rFonts w:hint="eastAsia"/>
        </w:rPr>
        <w:t>上的</w:t>
      </w:r>
      <w:r w:rsidR="00C83CB0">
        <w:t>G</w:t>
      </w:r>
      <w:r w:rsidR="00C83CB0">
        <w:sym w:font="Wingdings" w:char="F0F3"/>
      </w:r>
      <w:r w:rsidR="00C83CB0">
        <w:rPr>
          <w:rFonts w:hint="eastAsia"/>
        </w:rPr>
        <w:t>C SNP</w:t>
      </w:r>
      <w:r w:rsidR="00C83CB0">
        <w:rPr>
          <w:rFonts w:hint="eastAsia"/>
        </w:rPr>
        <w:t>和</w:t>
      </w:r>
      <w:r w:rsidR="007C6777" w:rsidRPr="007C6777">
        <w:rPr>
          <w:rFonts w:hint="eastAsia"/>
        </w:rPr>
        <w:t>口腔鳞状细胞癌</w:t>
      </w:r>
      <w:r w:rsidR="007C6777">
        <w:rPr>
          <w:rFonts w:hint="eastAsia"/>
        </w:rPr>
        <w:t>的发生有密切的关系</w:t>
      </w:r>
      <w:r w:rsidR="00A27289">
        <w:rPr>
          <w:rStyle w:val="EndnoteReference"/>
        </w:rPr>
        <w:t>[</w:t>
      </w:r>
      <w:r w:rsidR="00A27289">
        <w:rPr>
          <w:rStyle w:val="EndnoteReference"/>
        </w:rPr>
        <w:endnoteReference w:id="23"/>
      </w:r>
      <w:r w:rsidR="00A27289">
        <w:rPr>
          <w:rStyle w:val="EndnoteReference"/>
        </w:rPr>
        <w:t>]</w:t>
      </w:r>
      <w:r w:rsidR="007C6777">
        <w:rPr>
          <w:rFonts w:hint="eastAsia"/>
        </w:rPr>
        <w:t>；</w:t>
      </w:r>
      <w:r w:rsidR="00FA7B0F">
        <w:rPr>
          <w:rFonts w:hint="eastAsia"/>
        </w:rPr>
        <w:t>而在植物中，</w:t>
      </w:r>
      <w:r w:rsidR="00E16D9C" w:rsidRPr="00E16D9C">
        <w:rPr>
          <w:rFonts w:hint="eastAsia"/>
        </w:rPr>
        <w:t>已经有研究报导在</w:t>
      </w:r>
      <w:r w:rsidR="00E16D9C" w:rsidRPr="00E16D9C">
        <w:rPr>
          <w:rFonts w:hint="eastAsia"/>
        </w:rPr>
        <w:t>miRNA</w:t>
      </w:r>
      <w:r w:rsidR="00E16D9C" w:rsidRPr="00E16D9C">
        <w:rPr>
          <w:rFonts w:hint="eastAsia"/>
        </w:rPr>
        <w:t>介导基因沉默中相关的</w:t>
      </w:r>
      <w:r w:rsidR="00E16D9C" w:rsidRPr="00E16D9C">
        <w:rPr>
          <w:rFonts w:hint="eastAsia"/>
        </w:rPr>
        <w:t>SNP</w:t>
      </w:r>
      <w:r w:rsidR="00E16D9C" w:rsidRPr="00E16D9C">
        <w:rPr>
          <w:rFonts w:hint="eastAsia"/>
        </w:rPr>
        <w:t>会引起农艺性状变异</w:t>
      </w:r>
      <w:r w:rsidR="00E16D9C">
        <w:t>,</w:t>
      </w:r>
      <w:r w:rsidR="00E16D9C" w:rsidRPr="00E16D9C">
        <w:rPr>
          <w:rFonts w:hint="eastAsia"/>
        </w:rPr>
        <w:t xml:space="preserve"> </w:t>
      </w:r>
      <w:r w:rsidR="00E16D9C" w:rsidRPr="00E16D9C">
        <w:rPr>
          <w:rFonts w:hint="eastAsia"/>
        </w:rPr>
        <w:t>在水稻中，</w:t>
      </w:r>
      <w:r w:rsidR="00E16D9C" w:rsidRPr="00E16D9C">
        <w:rPr>
          <w:rFonts w:hint="eastAsia"/>
        </w:rPr>
        <w:t>osa-miR156</w:t>
      </w:r>
      <w:r w:rsidR="00E16D9C" w:rsidRPr="00E16D9C">
        <w:rPr>
          <w:rFonts w:hint="eastAsia"/>
        </w:rPr>
        <w:t>调控的</w:t>
      </w:r>
      <w:r w:rsidR="00E16D9C" w:rsidRPr="00E16D9C">
        <w:rPr>
          <w:rFonts w:hint="eastAsia"/>
        </w:rPr>
        <w:t>OsSPL14 (SOUAMOSA PROMOTER BINDING PROTEIN-LIKE 14)</w:t>
      </w:r>
      <w:r w:rsidR="00E16D9C" w:rsidRPr="00E16D9C">
        <w:rPr>
          <w:rFonts w:hint="eastAsia"/>
        </w:rPr>
        <w:t>的结合位点中出现一个</w:t>
      </w:r>
      <w:r w:rsidR="00E16D9C" w:rsidRPr="00E16D9C">
        <w:rPr>
          <w:rFonts w:hint="eastAsia"/>
        </w:rPr>
        <w:t>SNP</w:t>
      </w:r>
      <w:r w:rsidR="00E16D9C" w:rsidRPr="00E16D9C">
        <w:rPr>
          <w:rFonts w:hint="eastAsia"/>
        </w:rPr>
        <w:t>干扰了</w:t>
      </w:r>
      <w:r w:rsidR="00E16D9C" w:rsidRPr="00E16D9C">
        <w:rPr>
          <w:rFonts w:hint="eastAsia"/>
        </w:rPr>
        <w:t>miRNA</w:t>
      </w:r>
      <w:r w:rsidR="00E16D9C" w:rsidRPr="00E16D9C">
        <w:rPr>
          <w:rFonts w:hint="eastAsia"/>
        </w:rPr>
        <w:t>的调控，进而导致了一个分孽数减少、抗倒伏能力增强并且产量提升的“理想”植株</w:t>
      </w:r>
      <w:r w:rsidR="00A27289">
        <w:rPr>
          <w:rStyle w:val="EndnoteReference"/>
        </w:rPr>
        <w:t>[</w:t>
      </w:r>
      <w:r w:rsidR="00A27289">
        <w:rPr>
          <w:rStyle w:val="EndnoteReference"/>
        </w:rPr>
        <w:endnoteReference w:id="24"/>
      </w:r>
      <w:r w:rsidR="00A27289">
        <w:rPr>
          <w:rStyle w:val="EndnoteReference"/>
        </w:rPr>
        <w:t>]</w:t>
      </w:r>
      <w:r w:rsidR="00E16D9C" w:rsidRPr="00E16D9C">
        <w:rPr>
          <w:rFonts w:hint="eastAsia"/>
        </w:rPr>
        <w:t>。而在大麦中，</w:t>
      </w:r>
      <w:r w:rsidR="00E16D9C" w:rsidRPr="00E16D9C">
        <w:rPr>
          <w:rFonts w:hint="eastAsia"/>
        </w:rPr>
        <w:t>SNP</w:t>
      </w:r>
      <w:r w:rsidR="00E16D9C" w:rsidRPr="00E16D9C">
        <w:rPr>
          <w:rFonts w:hint="eastAsia"/>
        </w:rPr>
        <w:t>干扰了</w:t>
      </w:r>
      <w:r w:rsidR="00E16D9C" w:rsidRPr="00E16D9C">
        <w:rPr>
          <w:rFonts w:hint="eastAsia"/>
        </w:rPr>
        <w:t>miR172</w:t>
      </w:r>
      <w:r w:rsidR="00E16D9C" w:rsidRPr="00E16D9C">
        <w:rPr>
          <w:rFonts w:hint="eastAsia"/>
        </w:rPr>
        <w:t>和其靶基因</w:t>
      </w:r>
      <w:r w:rsidR="00E16D9C" w:rsidRPr="00E16D9C">
        <w:rPr>
          <w:rFonts w:hint="eastAsia"/>
        </w:rPr>
        <w:t>HvAP2</w:t>
      </w:r>
      <w:r w:rsidR="00E16D9C" w:rsidRPr="00E16D9C">
        <w:rPr>
          <w:rFonts w:hint="eastAsia"/>
        </w:rPr>
        <w:t>的相互作用从而引进了大麦花序中穗状花序密度的变异</w:t>
      </w:r>
      <w:r w:rsidR="00A27289">
        <w:rPr>
          <w:rStyle w:val="EndnoteReference"/>
        </w:rPr>
        <w:t>[</w:t>
      </w:r>
      <w:r w:rsidR="00A27289">
        <w:rPr>
          <w:rStyle w:val="EndnoteReference"/>
        </w:rPr>
        <w:endnoteReference w:id="25"/>
      </w:r>
      <w:r w:rsidR="00A27289">
        <w:rPr>
          <w:rStyle w:val="EndnoteReference"/>
        </w:rPr>
        <w:t>]</w:t>
      </w:r>
      <w:r w:rsidR="00E16D9C" w:rsidRPr="00E16D9C">
        <w:rPr>
          <w:rFonts w:hint="eastAsia"/>
        </w:rPr>
        <w:t>。</w:t>
      </w:r>
    </w:p>
    <w:p w14:paraId="3484CDBB" w14:textId="3A46A73F" w:rsidR="00E75590" w:rsidRDefault="00E16D9C" w:rsidP="00E16D9C">
      <w:pPr>
        <w:pStyle w:val="Heading2"/>
      </w:pPr>
      <w:bookmarkStart w:id="47" w:name="_Toc479949700"/>
      <w:r>
        <w:rPr>
          <w:rFonts w:hint="eastAsia"/>
        </w:rPr>
        <w:t>研究</w:t>
      </w:r>
      <w:r w:rsidR="00B70562">
        <w:rPr>
          <w:rFonts w:hint="eastAsia"/>
        </w:rPr>
        <w:t>内容及意义</w:t>
      </w:r>
      <w:bookmarkEnd w:id="47"/>
    </w:p>
    <w:p w14:paraId="438AEE62" w14:textId="330A3927" w:rsidR="00B70562" w:rsidDel="00B61D60" w:rsidRDefault="00B70562" w:rsidP="00B70562">
      <w:pPr>
        <w:rPr>
          <w:del w:id="48" w:author="Thomas Huang" w:date="2017-04-07T11:55:00Z"/>
        </w:rPr>
      </w:pPr>
      <w:r>
        <w:rPr>
          <w:rFonts w:hint="eastAsia"/>
        </w:rPr>
        <w:t>在本次研究中，结合最近发布的</w:t>
      </w:r>
      <w:r>
        <w:rPr>
          <w:rFonts w:hint="eastAsia"/>
        </w:rPr>
        <w:t>3K</w:t>
      </w:r>
      <w:r>
        <w:rPr>
          <w:rFonts w:hint="eastAsia"/>
        </w:rPr>
        <w:t>水稻基因组测序项目</w:t>
      </w:r>
      <w:r w:rsidR="00A27289">
        <w:rPr>
          <w:rStyle w:val="EndnoteReference"/>
        </w:rPr>
        <w:t>[</w:t>
      </w:r>
      <w:r w:rsidR="00A27289">
        <w:rPr>
          <w:rStyle w:val="EndnoteReference"/>
        </w:rPr>
        <w:endnoteReference w:id="26"/>
      </w:r>
      <w:r w:rsidR="00A27289">
        <w:rPr>
          <w:rStyle w:val="EndnoteReference"/>
        </w:rPr>
        <w:t>]</w:t>
      </w:r>
      <w:r>
        <w:rPr>
          <w:rFonts w:hint="eastAsia"/>
        </w:rPr>
        <w:t>所得到的大量</w:t>
      </w:r>
      <w:r>
        <w:rPr>
          <w:rFonts w:hint="eastAsia"/>
        </w:rPr>
        <w:t>SNP</w:t>
      </w:r>
      <w:r>
        <w:rPr>
          <w:rFonts w:hint="eastAsia"/>
        </w:rPr>
        <w:t>对水稻全基因组的</w:t>
      </w:r>
      <w:r>
        <w:rPr>
          <w:rFonts w:hint="eastAsia"/>
        </w:rPr>
        <w:t>miRNA</w:t>
      </w:r>
      <w:r>
        <w:rPr>
          <w:rFonts w:hint="eastAsia"/>
        </w:rPr>
        <w:t>及其靶基因进行分析，进一步了解在</w:t>
      </w:r>
      <w:r>
        <w:rPr>
          <w:rFonts w:hint="eastAsia"/>
        </w:rPr>
        <w:t>miRNA</w:t>
      </w:r>
      <w:r>
        <w:rPr>
          <w:rFonts w:hint="eastAsia"/>
        </w:rPr>
        <w:t>及其靶基因中</w:t>
      </w:r>
      <w:r>
        <w:rPr>
          <w:rFonts w:hint="eastAsia"/>
        </w:rPr>
        <w:t>SNP</w:t>
      </w:r>
      <w:r>
        <w:rPr>
          <w:rFonts w:hint="eastAsia"/>
        </w:rPr>
        <w:t>的分布，以及筛选出其中对于</w:t>
      </w:r>
      <w:r>
        <w:rPr>
          <w:rFonts w:hint="eastAsia"/>
        </w:rPr>
        <w:t>miRNA</w:t>
      </w:r>
      <w:r>
        <w:rPr>
          <w:rFonts w:hint="eastAsia"/>
        </w:rPr>
        <w:t>的调控作用甚至水稻表型可能会产生影响的相关</w:t>
      </w:r>
      <w:r>
        <w:rPr>
          <w:rFonts w:hint="eastAsia"/>
        </w:rPr>
        <w:t>SNP</w:t>
      </w:r>
      <w:r>
        <w:rPr>
          <w:rFonts w:hint="eastAsia"/>
        </w:rPr>
        <w:t>。主要包括了以下几个方面的研究：</w:t>
      </w:r>
      <w:ins w:id="49" w:author="Thomas Huang" w:date="2017-04-07T11:55:00Z">
        <w:r w:rsidR="00B61D60">
          <w:t xml:space="preserve">1) </w:t>
        </w:r>
      </w:ins>
    </w:p>
    <w:p w14:paraId="1D8009B1" w14:textId="4B21D005" w:rsidR="00B70562" w:rsidDel="00B61D60" w:rsidRDefault="00B70562">
      <w:pPr>
        <w:rPr>
          <w:del w:id="50" w:author="Thomas Huang" w:date="2017-04-07T11:55:00Z"/>
        </w:rPr>
        <w:pPrChange w:id="51" w:author="Thomas Huang" w:date="2017-04-07T11:55:00Z">
          <w:pPr>
            <w:pStyle w:val="ListParagraph"/>
            <w:numPr>
              <w:numId w:val="47"/>
            </w:numPr>
            <w:ind w:left="1140" w:hanging="360"/>
          </w:pPr>
        </w:pPrChange>
      </w:pPr>
      <w:commentRangeStart w:id="52"/>
      <w:r>
        <w:rPr>
          <w:rFonts w:hint="eastAsia"/>
        </w:rPr>
        <w:t>通过</w:t>
      </w:r>
      <w:r>
        <w:t>miRBase</w:t>
      </w:r>
      <w:r>
        <w:rPr>
          <w:rFonts w:hint="eastAsia"/>
        </w:rPr>
        <w:t>提供的水稻</w:t>
      </w:r>
      <w:r>
        <w:rPr>
          <w:rFonts w:hint="eastAsia"/>
        </w:rPr>
        <w:t>miRNA</w:t>
      </w:r>
      <w:r>
        <w:rPr>
          <w:rFonts w:hint="eastAsia"/>
        </w:rPr>
        <w:t>及其注释，搜索其中的</w:t>
      </w:r>
      <w:r w:rsidR="00790E74">
        <w:rPr>
          <w:rFonts w:hint="eastAsia"/>
        </w:rPr>
        <w:t>位于</w:t>
      </w:r>
      <w:r w:rsidR="00790E74">
        <w:rPr>
          <w:rFonts w:hint="eastAsia"/>
        </w:rPr>
        <w:t>pre-miRNA</w:t>
      </w:r>
      <w:r w:rsidR="00790E74">
        <w:rPr>
          <w:rFonts w:hint="eastAsia"/>
        </w:rPr>
        <w:t>和成熟</w:t>
      </w:r>
      <w:r w:rsidR="00790E74">
        <w:rPr>
          <w:rFonts w:hint="eastAsia"/>
        </w:rPr>
        <w:t>miRNA</w:t>
      </w:r>
      <w:r w:rsidR="00790E74">
        <w:rPr>
          <w:rFonts w:hint="eastAsia"/>
        </w:rPr>
        <w:t>上的</w:t>
      </w:r>
      <w:r w:rsidR="00790E74">
        <w:rPr>
          <w:rFonts w:hint="eastAsia"/>
        </w:rPr>
        <w:t>SNP</w:t>
      </w:r>
      <w:r w:rsidR="00790E74">
        <w:rPr>
          <w:rFonts w:hint="eastAsia"/>
        </w:rPr>
        <w:t>，并且比较</w:t>
      </w:r>
      <w:r w:rsidR="00790E74">
        <w:rPr>
          <w:rFonts w:hint="eastAsia"/>
        </w:rPr>
        <w:t>pre-miRNA</w:t>
      </w:r>
      <w:r w:rsidR="00790E74">
        <w:rPr>
          <w:rFonts w:hint="eastAsia"/>
        </w:rPr>
        <w:t>上和水稻基因组其它地方（包括外显子和基因间隔区）的</w:t>
      </w:r>
      <w:r w:rsidR="00790E74">
        <w:rPr>
          <w:rFonts w:hint="eastAsia"/>
        </w:rPr>
        <w:t>SNP</w:t>
      </w:r>
      <w:r w:rsidR="00790E74">
        <w:rPr>
          <w:rFonts w:hint="eastAsia"/>
        </w:rPr>
        <w:t>分布情况，并且比较其中保守</w:t>
      </w:r>
      <w:r w:rsidR="00790E74">
        <w:rPr>
          <w:rFonts w:hint="eastAsia"/>
        </w:rPr>
        <w:t>miRNA</w:t>
      </w:r>
      <w:r w:rsidR="00790E74">
        <w:rPr>
          <w:rFonts w:hint="eastAsia"/>
        </w:rPr>
        <w:t>和非保守</w:t>
      </w:r>
      <w:r w:rsidR="00790E74">
        <w:rPr>
          <w:rFonts w:hint="eastAsia"/>
        </w:rPr>
        <w:t>miRNA</w:t>
      </w:r>
      <w:r w:rsidR="00790E74">
        <w:rPr>
          <w:rFonts w:hint="eastAsia"/>
        </w:rPr>
        <w:t>的</w:t>
      </w:r>
      <w:r w:rsidR="00790E74">
        <w:rPr>
          <w:rFonts w:hint="eastAsia"/>
        </w:rPr>
        <w:t>SNP</w:t>
      </w:r>
      <w:r w:rsidR="00790E74">
        <w:rPr>
          <w:rFonts w:hint="eastAsia"/>
        </w:rPr>
        <w:t>分布情况；</w:t>
      </w:r>
      <w:ins w:id="53" w:author="Thomas Huang" w:date="2017-04-07T11:55:00Z">
        <w:r w:rsidR="00B61D60">
          <w:t xml:space="preserve">2) </w:t>
        </w:r>
      </w:ins>
    </w:p>
    <w:p w14:paraId="6C49C62A" w14:textId="225291CD" w:rsidR="00790E74" w:rsidDel="00B61D60" w:rsidRDefault="00790E74">
      <w:pPr>
        <w:rPr>
          <w:del w:id="54" w:author="Thomas Huang" w:date="2017-04-07T11:56:00Z"/>
        </w:rPr>
        <w:pPrChange w:id="55" w:author="Thomas Huang" w:date="2017-04-07T11:55:00Z">
          <w:pPr>
            <w:pStyle w:val="ListParagraph"/>
            <w:numPr>
              <w:numId w:val="47"/>
            </w:numPr>
            <w:ind w:left="1140" w:hanging="360"/>
          </w:pPr>
        </w:pPrChange>
      </w:pPr>
      <w:r>
        <w:rPr>
          <w:rFonts w:hint="eastAsia"/>
        </w:rPr>
        <w:t>分析在</w:t>
      </w:r>
      <w:r>
        <w:rPr>
          <w:rFonts w:hint="eastAsia"/>
        </w:rPr>
        <w:t>pre-miRNA</w:t>
      </w:r>
      <w:r>
        <w:rPr>
          <w:rFonts w:hint="eastAsia"/>
        </w:rPr>
        <w:t>上的</w:t>
      </w:r>
      <w:r>
        <w:rPr>
          <w:rFonts w:hint="eastAsia"/>
        </w:rPr>
        <w:t>SNP</w:t>
      </w:r>
      <w:r>
        <w:rPr>
          <w:rFonts w:hint="eastAsia"/>
        </w:rPr>
        <w:t>对于</w:t>
      </w:r>
      <w:r>
        <w:rPr>
          <w:rFonts w:hint="eastAsia"/>
        </w:rPr>
        <w:t>pre-miRNA</w:t>
      </w:r>
      <w:r>
        <w:rPr>
          <w:rFonts w:hint="eastAsia"/>
        </w:rPr>
        <w:t>的二级结构稳定性带来的影响；</w:t>
      </w:r>
      <w:ins w:id="56" w:author="Thomas Huang" w:date="2017-04-07T11:56:00Z">
        <w:r w:rsidR="00B61D60">
          <w:t xml:space="preserve">3) </w:t>
        </w:r>
      </w:ins>
    </w:p>
    <w:p w14:paraId="586924AE" w14:textId="16EB60F2" w:rsidR="00790E74" w:rsidDel="00B61D60" w:rsidRDefault="00790E74">
      <w:pPr>
        <w:rPr>
          <w:del w:id="57" w:author="Thomas Huang" w:date="2017-04-07T11:56:00Z"/>
        </w:rPr>
        <w:pPrChange w:id="58" w:author="Thomas Huang" w:date="2017-04-07T11:56:00Z">
          <w:pPr>
            <w:pStyle w:val="ListParagraph"/>
            <w:numPr>
              <w:numId w:val="47"/>
            </w:numPr>
            <w:ind w:left="1140" w:hanging="360"/>
          </w:pPr>
        </w:pPrChange>
      </w:pPr>
      <w:r>
        <w:rPr>
          <w:rFonts w:hint="eastAsia"/>
        </w:rPr>
        <w:t>用生物信息方式对</w:t>
      </w:r>
      <w:r>
        <w:rPr>
          <w:rFonts w:hint="eastAsia"/>
        </w:rPr>
        <w:t>miRNA</w:t>
      </w:r>
      <w:r>
        <w:rPr>
          <w:rFonts w:hint="eastAsia"/>
        </w:rPr>
        <w:t>的靶基因进行预测，并且收集经过验证的</w:t>
      </w:r>
      <w:r>
        <w:rPr>
          <w:rFonts w:hint="eastAsia"/>
        </w:rPr>
        <w:t>miRNA</w:t>
      </w:r>
      <w:r>
        <w:rPr>
          <w:rFonts w:hint="eastAsia"/>
        </w:rPr>
        <w:t>靶基因，对其中的预测结果进行表达量相关性验证，尝试筛选掉一些假阳性结果；</w:t>
      </w:r>
      <w:ins w:id="59" w:author="Thomas Huang" w:date="2017-04-07T11:56:00Z">
        <w:r w:rsidR="00B61D60">
          <w:t xml:space="preserve">4) </w:t>
        </w:r>
      </w:ins>
    </w:p>
    <w:p w14:paraId="65D55CF7" w14:textId="7AB1F44F" w:rsidR="00E75590" w:rsidRPr="00C5257D" w:rsidRDefault="00790E74">
      <w:pPr>
        <w:pPrChange w:id="60" w:author="Thomas Huang" w:date="2017-04-07T11:56:00Z">
          <w:pPr>
            <w:pStyle w:val="ListParagraph"/>
            <w:numPr>
              <w:numId w:val="47"/>
            </w:numPr>
            <w:ind w:left="1140" w:hanging="360"/>
          </w:pPr>
        </w:pPrChange>
      </w:pPr>
      <w:r>
        <w:rPr>
          <w:rFonts w:hint="eastAsia"/>
        </w:rPr>
        <w:t>拓展单倍型分析以适用于</w:t>
      </w:r>
      <w:r>
        <w:rPr>
          <w:rFonts w:hint="eastAsia"/>
        </w:rPr>
        <w:t>miRNA</w:t>
      </w:r>
      <w:r>
        <w:rPr>
          <w:rFonts w:hint="eastAsia"/>
        </w:rPr>
        <w:t>和靶基因结合位点两条序列的研究，并且分析在</w:t>
      </w:r>
      <w:r>
        <w:rPr>
          <w:rFonts w:hint="eastAsia"/>
        </w:rPr>
        <w:t>miRNA</w:t>
      </w:r>
      <w:r>
        <w:t>:target</w:t>
      </w:r>
      <w:r>
        <w:rPr>
          <w:rFonts w:hint="eastAsia"/>
        </w:rPr>
        <w:t>互补模式中</w:t>
      </w:r>
      <w:r>
        <w:rPr>
          <w:rFonts w:hint="eastAsia"/>
        </w:rPr>
        <w:t>SNP</w:t>
      </w:r>
      <w:r>
        <w:rPr>
          <w:rFonts w:hint="eastAsia"/>
        </w:rPr>
        <w:t>带来的影响，结合</w:t>
      </w:r>
      <w:r>
        <w:rPr>
          <w:rFonts w:hint="eastAsia"/>
        </w:rPr>
        <w:t>3K</w:t>
      </w:r>
      <w:r>
        <w:rPr>
          <w:rFonts w:hint="eastAsia"/>
        </w:rPr>
        <w:t>水稻基因组测序项目所提供的水稻表型，针对其中可能给</w:t>
      </w:r>
      <w:r>
        <w:rPr>
          <w:rFonts w:hint="eastAsia"/>
        </w:rPr>
        <w:t>miRNA</w:t>
      </w:r>
      <w:r>
        <w:rPr>
          <w:rFonts w:hint="eastAsia"/>
        </w:rPr>
        <w:t>调控带来重大影响的</w:t>
      </w:r>
      <w:r>
        <w:rPr>
          <w:rFonts w:hint="eastAsia"/>
        </w:rPr>
        <w:t>SNP</w:t>
      </w:r>
      <w:r>
        <w:rPr>
          <w:rFonts w:hint="eastAsia"/>
        </w:rPr>
        <w:t>位点发生突变的水稻表型进行比较；</w:t>
      </w:r>
    </w:p>
    <w:bookmarkEnd w:id="0"/>
    <w:commentRangeEnd w:id="52"/>
    <w:p w14:paraId="7DEBFCBE" w14:textId="40011E93" w:rsidR="00DB4C57" w:rsidRDefault="000A0A51" w:rsidP="00AC4FBD">
      <w:r>
        <w:rPr>
          <w:rStyle w:val="CommentReference"/>
        </w:rPr>
        <w:commentReference w:id="52"/>
      </w:r>
      <w:r w:rsidR="00DB4C57">
        <w:rPr>
          <w:rFonts w:hint="eastAsia"/>
        </w:rPr>
        <w:t>近年</w:t>
      </w:r>
      <w:r w:rsidR="00790E74">
        <w:rPr>
          <w:rFonts w:hint="eastAsia"/>
        </w:rPr>
        <w:t>来也有不少针对水稻</w:t>
      </w:r>
      <w:r w:rsidR="00790E74">
        <w:rPr>
          <w:rFonts w:hint="eastAsia"/>
        </w:rPr>
        <w:t>miRNA</w:t>
      </w:r>
      <w:r w:rsidR="00790E74">
        <w:rPr>
          <w:rFonts w:hint="eastAsia"/>
        </w:rPr>
        <w:t>上</w:t>
      </w:r>
      <w:r w:rsidR="00790E74">
        <w:rPr>
          <w:rFonts w:hint="eastAsia"/>
        </w:rPr>
        <w:t>SNP</w:t>
      </w:r>
      <w:r w:rsidR="00790E74">
        <w:rPr>
          <w:rFonts w:hint="eastAsia"/>
        </w:rPr>
        <w:t>的研究，比如</w:t>
      </w:r>
      <w:r w:rsidR="00790E74">
        <w:t xml:space="preserve">Liu </w:t>
      </w:r>
      <w:r w:rsidR="00C3574A" w:rsidRPr="00C3574A">
        <w:rPr>
          <w:i/>
        </w:rPr>
        <w:t>et al.</w:t>
      </w:r>
      <w:r w:rsidR="00790E74">
        <w:t xml:space="preserve"> (2013)</w:t>
      </w:r>
      <w:r w:rsidR="00790E74">
        <w:rPr>
          <w:rFonts w:hint="eastAsia"/>
        </w:rPr>
        <w:t>利用了</w:t>
      </w:r>
      <w:r w:rsidR="00DB4C57">
        <w:rPr>
          <w:rFonts w:hint="eastAsia"/>
        </w:rPr>
        <w:t>水稻单倍型图谱项目数据库</w:t>
      </w:r>
      <w:r w:rsidR="00DB4C57">
        <w:t xml:space="preserve"> (RiceHap, Rice Haplotype Map Project Database)</w:t>
      </w:r>
      <w:r w:rsidR="00D54CC6" w:rsidRPr="00D54CC6">
        <w:rPr>
          <w:vertAlign w:val="superscript"/>
        </w:rPr>
        <w:t>[</w:t>
      </w:r>
      <w:r w:rsidR="00DB4C57" w:rsidRPr="00DB4C57">
        <w:rPr>
          <w:vertAlign w:val="superscript"/>
        </w:rPr>
        <w:fldChar w:fldCharType="begin"/>
      </w:r>
      <w:r w:rsidR="00DB4C57" w:rsidRPr="00DB4C57">
        <w:rPr>
          <w:vertAlign w:val="superscript"/>
        </w:rPr>
        <w:instrText xml:space="preserve"> NOTEREF _Ref475559768 \h </w:instrText>
      </w:r>
      <w:r w:rsidR="00DB4C57">
        <w:rPr>
          <w:vertAlign w:val="superscript"/>
        </w:rPr>
        <w:instrText xml:space="preserve"> \* MERGEFORMAT </w:instrText>
      </w:r>
      <w:r w:rsidR="00DB4C57" w:rsidRPr="00DB4C57">
        <w:rPr>
          <w:vertAlign w:val="superscript"/>
        </w:rPr>
      </w:r>
      <w:r w:rsidR="00DB4C57" w:rsidRPr="00DB4C57">
        <w:rPr>
          <w:vertAlign w:val="superscript"/>
        </w:rPr>
        <w:fldChar w:fldCharType="separate"/>
      </w:r>
      <w:r w:rsidR="00DB4C57" w:rsidRPr="00DB4C57">
        <w:rPr>
          <w:vertAlign w:val="superscript"/>
        </w:rPr>
        <w:t>10</w:t>
      </w:r>
      <w:r w:rsidR="00DB4C57" w:rsidRPr="00DB4C57">
        <w:rPr>
          <w:vertAlign w:val="superscript"/>
        </w:rPr>
        <w:fldChar w:fldCharType="end"/>
      </w:r>
      <w:r w:rsidR="00D54CC6">
        <w:rPr>
          <w:vertAlign w:val="superscript"/>
        </w:rPr>
        <w:t>]</w:t>
      </w:r>
      <w:r w:rsidR="00DB4C57">
        <w:rPr>
          <w:rFonts w:hint="eastAsia"/>
        </w:rPr>
        <w:t>和</w:t>
      </w:r>
      <w:r w:rsidR="00DB4C57">
        <w:rPr>
          <w:rFonts w:hint="eastAsia"/>
        </w:rPr>
        <w:lastRenderedPageBreak/>
        <w:t>BGI</w:t>
      </w:r>
      <w:r w:rsidR="00DB4C57">
        <w:rPr>
          <w:rFonts w:hint="eastAsia"/>
        </w:rPr>
        <w:t>的水稻数据库</w:t>
      </w:r>
      <w:r w:rsidR="00D54CC6" w:rsidRPr="00D54CC6">
        <w:rPr>
          <w:vertAlign w:val="superscript"/>
        </w:rPr>
        <w:t>[</w:t>
      </w:r>
      <w:r w:rsidR="00DB4C57" w:rsidRPr="00DB4C57">
        <w:rPr>
          <w:vertAlign w:val="superscript"/>
        </w:rPr>
        <w:fldChar w:fldCharType="begin"/>
      </w:r>
      <w:r w:rsidR="00DB4C57" w:rsidRPr="00DB4C57">
        <w:rPr>
          <w:vertAlign w:val="superscript"/>
        </w:rPr>
        <w:instrText xml:space="preserve"> </w:instrText>
      </w:r>
      <w:r w:rsidR="00DB4C57" w:rsidRPr="00DB4C57">
        <w:rPr>
          <w:rFonts w:hint="eastAsia"/>
          <w:vertAlign w:val="superscript"/>
        </w:rPr>
        <w:instrText>NOTEREF _Ref475559810 \h</w:instrText>
      </w:r>
      <w:r w:rsidR="00DB4C57" w:rsidRPr="00DB4C57">
        <w:rPr>
          <w:vertAlign w:val="superscript"/>
        </w:rPr>
        <w:instrText xml:space="preserve"> </w:instrText>
      </w:r>
      <w:r w:rsidR="00DB4C57">
        <w:rPr>
          <w:vertAlign w:val="superscript"/>
        </w:rPr>
        <w:instrText xml:space="preserve"> \* MERGEFORMAT </w:instrText>
      </w:r>
      <w:r w:rsidR="00DB4C57" w:rsidRPr="00DB4C57">
        <w:rPr>
          <w:vertAlign w:val="superscript"/>
        </w:rPr>
      </w:r>
      <w:r w:rsidR="00DB4C57" w:rsidRPr="00DB4C57">
        <w:rPr>
          <w:vertAlign w:val="superscript"/>
        </w:rPr>
        <w:fldChar w:fldCharType="separate"/>
      </w:r>
      <w:r w:rsidR="00DB4C57" w:rsidRPr="00DB4C57">
        <w:rPr>
          <w:vertAlign w:val="superscript"/>
        </w:rPr>
        <w:t>11</w:t>
      </w:r>
      <w:r w:rsidR="00DB4C57" w:rsidRPr="00DB4C57">
        <w:rPr>
          <w:vertAlign w:val="superscript"/>
        </w:rPr>
        <w:fldChar w:fldCharType="end"/>
      </w:r>
      <w:r w:rsidR="00D54CC6">
        <w:rPr>
          <w:vertAlign w:val="superscript"/>
        </w:rPr>
        <w:t>]</w:t>
      </w:r>
      <w:r w:rsidR="00DB4C57">
        <w:rPr>
          <w:rFonts w:hint="eastAsia"/>
        </w:rPr>
        <w:t>对水稻全基因组的</w:t>
      </w:r>
      <w:r w:rsidR="00DB4C57">
        <w:rPr>
          <w:rFonts w:hint="eastAsia"/>
        </w:rPr>
        <w:t>miRNA</w:t>
      </w:r>
      <w:r w:rsidR="00DB4C57">
        <w:rPr>
          <w:rFonts w:hint="eastAsia"/>
        </w:rPr>
        <w:t>上</w:t>
      </w:r>
      <w:r w:rsidR="00DB4C57">
        <w:rPr>
          <w:rFonts w:hint="eastAsia"/>
        </w:rPr>
        <w:t>SNP</w:t>
      </w:r>
      <w:r w:rsidR="00DB4C57">
        <w:rPr>
          <w:rFonts w:hint="eastAsia"/>
        </w:rPr>
        <w:t>进行了分析，主要分析了</w:t>
      </w:r>
      <w:r w:rsidR="00DB4C57">
        <w:rPr>
          <w:rFonts w:hint="eastAsia"/>
        </w:rPr>
        <w:t>SNP</w:t>
      </w:r>
      <w:r w:rsidR="00DB4C57">
        <w:rPr>
          <w:rFonts w:hint="eastAsia"/>
        </w:rPr>
        <w:t>对</w:t>
      </w:r>
      <w:r w:rsidR="00DB4C57">
        <w:rPr>
          <w:rFonts w:hint="eastAsia"/>
        </w:rPr>
        <w:t>pre-miRNA</w:t>
      </w:r>
      <w:r w:rsidR="00DB4C57">
        <w:rPr>
          <w:rFonts w:hint="eastAsia"/>
        </w:rPr>
        <w:t>二级结构和稳定性的影响，出现在成熟</w:t>
      </w:r>
      <w:r w:rsidR="00DB4C57">
        <w:rPr>
          <w:rFonts w:hint="eastAsia"/>
        </w:rPr>
        <w:t>miRNA</w:t>
      </w:r>
      <w:r w:rsidR="00DB4C57">
        <w:rPr>
          <w:rFonts w:hint="eastAsia"/>
        </w:rPr>
        <w:t>上</w:t>
      </w:r>
      <w:r w:rsidR="00DB4C57">
        <w:rPr>
          <w:rFonts w:hint="eastAsia"/>
        </w:rPr>
        <w:t>SNP</w:t>
      </w:r>
      <w:r w:rsidR="00DB4C57">
        <w:rPr>
          <w:rFonts w:hint="eastAsia"/>
        </w:rPr>
        <w:t>对其可以调控的靶基因谱的改变，和水稻驯化过程相关</w:t>
      </w:r>
      <w:r w:rsidR="00DB4C57">
        <w:rPr>
          <w:rFonts w:hint="eastAsia"/>
        </w:rPr>
        <w:t>miRNA</w:t>
      </w:r>
      <w:r w:rsidR="00DB4C57">
        <w:rPr>
          <w:rFonts w:hint="eastAsia"/>
        </w:rPr>
        <w:t>上</w:t>
      </w:r>
      <w:r w:rsidR="00DB4C57">
        <w:rPr>
          <w:rFonts w:hint="eastAsia"/>
        </w:rPr>
        <w:t>SNP</w:t>
      </w:r>
      <w:r w:rsidR="00DB4C57">
        <w:rPr>
          <w:rFonts w:hint="eastAsia"/>
        </w:rPr>
        <w:t>的密度。而本实验关注的焦点是</w:t>
      </w:r>
      <w:r w:rsidR="00DB4C57">
        <w:rPr>
          <w:rFonts w:hint="eastAsia"/>
        </w:rPr>
        <w:t>SNP</w:t>
      </w:r>
      <w:r w:rsidR="00DB4C57">
        <w:rPr>
          <w:rFonts w:hint="eastAsia"/>
        </w:rPr>
        <w:t>对成熟</w:t>
      </w:r>
      <w:r w:rsidR="00DB4C57">
        <w:rPr>
          <w:rFonts w:hint="eastAsia"/>
        </w:rPr>
        <w:t>miRNA</w:t>
      </w:r>
      <w:r w:rsidR="00DB4C57">
        <w:rPr>
          <w:rFonts w:hint="eastAsia"/>
        </w:rPr>
        <w:t>和其靶基因相互作用中可能产生的影响以及随之而来在表型上的改变，因而给之后研究</w:t>
      </w:r>
      <w:r w:rsidR="00DB4C57">
        <w:rPr>
          <w:rFonts w:hint="eastAsia"/>
        </w:rPr>
        <w:t>miRNA</w:t>
      </w:r>
      <w:r w:rsidR="00DB4C57">
        <w:rPr>
          <w:rFonts w:hint="eastAsia"/>
        </w:rPr>
        <w:t>和靶基因相互作用在群体之间的关系提供了新的思路。</w:t>
      </w:r>
    </w:p>
    <w:p w14:paraId="2304BC65" w14:textId="77777777" w:rsidR="00AC4FBD" w:rsidRPr="00AC4FBD" w:rsidRDefault="00AC4FBD" w:rsidP="00AC4FBD">
      <w:pPr>
        <w:sectPr w:rsidR="00AC4FBD" w:rsidRPr="00AC4FBD" w:rsidSect="004F2961">
          <w:footerReference w:type="default" r:id="rId18"/>
          <w:endnotePr>
            <w:numFmt w:val="decimal"/>
          </w:endnotePr>
          <w:pgSz w:w="11906" w:h="16838" w:code="9"/>
          <w:pgMar w:top="1985" w:right="1588" w:bottom="2268" w:left="1588" w:header="1418" w:footer="1701" w:gutter="284"/>
          <w:pgNumType w:start="1"/>
          <w:cols w:space="425"/>
          <w:noEndnote/>
          <w:docGrid w:linePitch="395"/>
        </w:sectPr>
      </w:pPr>
    </w:p>
    <w:p w14:paraId="3AFE8493" w14:textId="43B0C2A3" w:rsidR="00DB4C57" w:rsidRDefault="00AC4FBD" w:rsidP="00AC4FBD">
      <w:pPr>
        <w:pStyle w:val="Heading1"/>
      </w:pPr>
      <w:bookmarkStart w:id="61" w:name="_Toc479949701"/>
      <w:commentRangeStart w:id="62"/>
      <w:r>
        <w:rPr>
          <w:rFonts w:hint="eastAsia"/>
        </w:rPr>
        <w:lastRenderedPageBreak/>
        <w:t>材料和方法</w:t>
      </w:r>
      <w:commentRangeEnd w:id="62"/>
      <w:r w:rsidR="000A0A51">
        <w:rPr>
          <w:rStyle w:val="CommentReference"/>
          <w:rFonts w:eastAsia="宋体" w:cstheme="minorBidi"/>
          <w:bCs w:val="0"/>
          <w:kern w:val="0"/>
        </w:rPr>
        <w:commentReference w:id="62"/>
      </w:r>
      <w:bookmarkEnd w:id="61"/>
    </w:p>
    <w:p w14:paraId="6DD6C5E2" w14:textId="4FFA1010" w:rsidR="00AC4FBD" w:rsidRDefault="00AC4FBD" w:rsidP="00AC4FBD">
      <w:pPr>
        <w:pStyle w:val="Heading2"/>
      </w:pPr>
      <w:bookmarkStart w:id="63" w:name="_Toc479949702"/>
      <w:r>
        <w:rPr>
          <w:rFonts w:hint="eastAsia"/>
        </w:rPr>
        <w:t>测序数据</w:t>
      </w:r>
      <w:bookmarkEnd w:id="63"/>
    </w:p>
    <w:p w14:paraId="6372633D" w14:textId="0B17EE36" w:rsidR="00AC4FBD" w:rsidRDefault="00AC4FBD" w:rsidP="00AC4FBD">
      <w:r>
        <w:rPr>
          <w:rFonts w:hint="eastAsia"/>
        </w:rPr>
        <w:t>水稻</w:t>
      </w:r>
      <w:r>
        <w:rPr>
          <w:rFonts w:hint="eastAsia"/>
        </w:rPr>
        <w:t>miRNA</w:t>
      </w:r>
      <w:r>
        <w:rPr>
          <w:rFonts w:hint="eastAsia"/>
        </w:rPr>
        <w:t>数据，包括序列数据和前体</w:t>
      </w:r>
      <w:r>
        <w:rPr>
          <w:rFonts w:hint="eastAsia"/>
        </w:rPr>
        <w:t>miRNA (pre-miRNA)</w:t>
      </w:r>
      <w:r>
        <w:rPr>
          <w:rFonts w:hint="eastAsia"/>
        </w:rPr>
        <w:t>以及成熟</w:t>
      </w:r>
      <w:r>
        <w:rPr>
          <w:rFonts w:hint="eastAsia"/>
        </w:rPr>
        <w:t>miRNA</w:t>
      </w:r>
      <w:r>
        <w:rPr>
          <w:rFonts w:hint="eastAsia"/>
        </w:rPr>
        <w:t>的基因组位置信息都是从</w:t>
      </w:r>
      <w:r>
        <w:rPr>
          <w:rFonts w:hint="eastAsia"/>
        </w:rPr>
        <w:t>miRBase</w:t>
      </w:r>
      <w:r>
        <w:rPr>
          <w:rFonts w:hint="eastAsia"/>
        </w:rPr>
        <w:t>数据库</w:t>
      </w:r>
      <w:r>
        <w:rPr>
          <w:rFonts w:hint="eastAsia"/>
        </w:rPr>
        <w:t xml:space="preserve"> (</w:t>
      </w:r>
      <w:commentRangeStart w:id="64"/>
      <w:r>
        <w:rPr>
          <w:rFonts w:hint="eastAsia"/>
        </w:rPr>
        <w:t>release 21, in June 2014</w:t>
      </w:r>
      <w:commentRangeEnd w:id="64"/>
      <w:r w:rsidR="000A0A51">
        <w:rPr>
          <w:rStyle w:val="CommentReference"/>
        </w:rPr>
        <w:commentReference w:id="64"/>
      </w:r>
      <w:ins w:id="65" w:author="Thomas Huang" w:date="2017-04-11T15:53:00Z">
        <w:r w:rsidR="00C7111F">
          <w:t xml:space="preserve">, </w:t>
        </w:r>
      </w:ins>
      <w:ins w:id="66" w:author="Thomas Huang" w:date="2017-04-11T15:54:00Z">
        <w:r w:rsidR="00FD2CBA" w:rsidRPr="00FD2CBA">
          <w:t>http://www.mirbase.org/</w:t>
        </w:r>
      </w:ins>
      <w:r>
        <w:rPr>
          <w:rFonts w:hint="eastAsia"/>
        </w:rPr>
        <w:t>)</w:t>
      </w:r>
      <w:r>
        <w:rPr>
          <w:rFonts w:hint="eastAsia"/>
        </w:rPr>
        <w:t>获得。其中一小部分的</w:t>
      </w:r>
      <w:r>
        <w:rPr>
          <w:rFonts w:hint="eastAsia"/>
        </w:rPr>
        <w:t>pre-miRNA</w:t>
      </w:r>
      <w:r>
        <w:rPr>
          <w:rFonts w:hint="eastAsia"/>
        </w:rPr>
        <w:t>的基因组位置信息并没有提供，所以本研究中使用其序列信息用</w:t>
      </w:r>
      <w:r>
        <w:rPr>
          <w:rFonts w:hint="eastAsia"/>
        </w:rPr>
        <w:t>BLASTN</w:t>
      </w:r>
      <w:r>
        <w:rPr>
          <w:rFonts w:hint="eastAsia"/>
        </w:rPr>
        <w:t>程序以</w:t>
      </w:r>
      <w:r>
        <w:rPr>
          <w:rFonts w:hint="eastAsia"/>
        </w:rPr>
        <w:t>10</w:t>
      </w:r>
      <w:ins w:id="67" w:author="Thomas Huang" w:date="2017-04-11T15:55:00Z">
        <w:r w:rsidR="00FD2CBA">
          <w:t>E</w:t>
        </w:r>
      </w:ins>
      <w:r>
        <w:rPr>
          <w:rFonts w:hint="eastAsia"/>
        </w:rPr>
        <w:t>-10</w:t>
      </w:r>
      <w:r>
        <w:rPr>
          <w:rFonts w:hint="eastAsia"/>
        </w:rPr>
        <w:t>作为</w:t>
      </w:r>
      <w:r>
        <w:rPr>
          <w:rFonts w:hint="eastAsia"/>
        </w:rPr>
        <w:t>E</w:t>
      </w:r>
      <w:r>
        <w:rPr>
          <w:rFonts w:hint="eastAsia"/>
        </w:rPr>
        <w:t>值的阈值在</w:t>
      </w:r>
      <w:r>
        <w:rPr>
          <w:rFonts w:hint="eastAsia"/>
        </w:rPr>
        <w:t>MSU7.0</w:t>
      </w:r>
      <w:r>
        <w:rPr>
          <w:rFonts w:hint="eastAsia"/>
        </w:rPr>
        <w:t>的水稻基因组上进行搜索，而且只有能够完全映射到参考基因组的</w:t>
      </w:r>
      <w:r>
        <w:rPr>
          <w:rFonts w:hint="eastAsia"/>
        </w:rPr>
        <w:t>miRNA</w:t>
      </w:r>
      <w:r>
        <w:rPr>
          <w:rFonts w:hint="eastAsia"/>
        </w:rPr>
        <w:t>才记录下来。其中</w:t>
      </w:r>
      <w:r>
        <w:rPr>
          <w:rFonts w:hint="eastAsia"/>
        </w:rPr>
        <w:t xml:space="preserve">osa-miR1882bl </w:t>
      </w:r>
      <w:r>
        <w:rPr>
          <w:rFonts w:hint="eastAsia"/>
        </w:rPr>
        <w:t>在比对的时候发现有一段序列只有一个碱基对不同也包含到本研究中。最后总共有</w:t>
      </w:r>
      <w:r>
        <w:rPr>
          <w:rFonts w:hint="eastAsia"/>
        </w:rPr>
        <w:t>585</w:t>
      </w:r>
      <w:r>
        <w:rPr>
          <w:rFonts w:hint="eastAsia"/>
        </w:rPr>
        <w:t>个</w:t>
      </w:r>
      <w:r>
        <w:rPr>
          <w:rFonts w:hint="eastAsia"/>
        </w:rPr>
        <w:t>pre-miRNA</w:t>
      </w:r>
      <w:r>
        <w:rPr>
          <w:rFonts w:hint="eastAsia"/>
        </w:rPr>
        <w:t>和</w:t>
      </w:r>
      <w:r>
        <w:rPr>
          <w:rFonts w:hint="eastAsia"/>
        </w:rPr>
        <w:t>703</w:t>
      </w:r>
      <w:r>
        <w:rPr>
          <w:rFonts w:hint="eastAsia"/>
        </w:rPr>
        <w:t>个成熟</w:t>
      </w:r>
      <w:r>
        <w:rPr>
          <w:rFonts w:hint="eastAsia"/>
        </w:rPr>
        <w:t>miRNA</w:t>
      </w:r>
      <w:r>
        <w:rPr>
          <w:rFonts w:hint="eastAsia"/>
        </w:rPr>
        <w:t>收集起来作进一步研究使用。</w:t>
      </w:r>
      <w:r>
        <w:rPr>
          <w:rFonts w:hint="eastAsia"/>
        </w:rPr>
        <w:t>SNP</w:t>
      </w:r>
      <w:r>
        <w:rPr>
          <w:rFonts w:hint="eastAsia"/>
        </w:rPr>
        <w:t>数据则是从</w:t>
      </w:r>
      <w:r>
        <w:rPr>
          <w:rFonts w:hint="eastAsia"/>
        </w:rPr>
        <w:t xml:space="preserve"> SNP-Seek Database (http://snp-seek.irri.org/) </w:t>
      </w:r>
      <w:r>
        <w:rPr>
          <w:rFonts w:hint="eastAsia"/>
        </w:rPr>
        <w:t>下载下来并且导入到本地</w:t>
      </w:r>
      <w:r>
        <w:rPr>
          <w:rFonts w:hint="eastAsia"/>
        </w:rPr>
        <w:t>MySQL</w:t>
      </w:r>
      <w:r>
        <w:rPr>
          <w:rFonts w:hint="eastAsia"/>
        </w:rPr>
        <w:t>数据库中。之后用</w:t>
      </w:r>
      <w:r>
        <w:rPr>
          <w:rFonts w:hint="eastAsia"/>
        </w:rPr>
        <w:t>miRNA</w:t>
      </w:r>
      <w:r>
        <w:rPr>
          <w:rFonts w:hint="eastAsia"/>
        </w:rPr>
        <w:t>的基因组位置信息来搜索落在其间的</w:t>
      </w:r>
      <w:r>
        <w:rPr>
          <w:rFonts w:hint="eastAsia"/>
        </w:rPr>
        <w:t>SNP</w:t>
      </w:r>
      <w:r>
        <w:rPr>
          <w:rFonts w:hint="eastAsia"/>
        </w:rPr>
        <w:t>，我们最后得到</w:t>
      </w:r>
      <w:ins w:id="68" w:author="Thomas Huang" w:date="2017-04-11T15:56:00Z">
        <w:r w:rsidR="00FD2CBA">
          <w:rPr>
            <w:rFonts w:hint="eastAsia"/>
          </w:rPr>
          <w:t>所有</w:t>
        </w:r>
      </w:ins>
      <w:r>
        <w:rPr>
          <w:rFonts w:hint="eastAsia"/>
        </w:rPr>
        <w:t>在</w:t>
      </w:r>
      <w:r>
        <w:rPr>
          <w:rFonts w:hint="eastAsia"/>
        </w:rPr>
        <w:t>pre-miRNA</w:t>
      </w:r>
      <w:ins w:id="69" w:author="Thomas Huang" w:date="2017-04-11T15:56:00Z">
        <w:r w:rsidR="00FD2CBA">
          <w:rPr>
            <w:rFonts w:hint="eastAsia"/>
          </w:rPr>
          <w:t>和成熟</w:t>
        </w:r>
        <w:r w:rsidR="00FD2CBA">
          <w:rPr>
            <w:rFonts w:hint="eastAsia"/>
          </w:rPr>
          <w:t>miRNA</w:t>
        </w:r>
      </w:ins>
      <w:r>
        <w:rPr>
          <w:rFonts w:hint="eastAsia"/>
        </w:rPr>
        <w:t>上</w:t>
      </w:r>
      <w:ins w:id="70" w:author="Thomas Huang" w:date="2017-04-11T15:56:00Z">
        <w:r w:rsidR="00FD2CBA">
          <w:rPr>
            <w:rFonts w:hint="eastAsia"/>
          </w:rPr>
          <w:t>的</w:t>
        </w:r>
        <w:r w:rsidR="00FD2CBA">
          <w:rPr>
            <w:rFonts w:hint="eastAsia"/>
          </w:rPr>
          <w:t>SNP</w:t>
        </w:r>
      </w:ins>
      <w:del w:id="71" w:author="Thomas Huang" w:date="2017-04-11T15:56:00Z">
        <w:r w:rsidDel="00FD2CBA">
          <w:rPr>
            <w:rFonts w:hint="eastAsia"/>
          </w:rPr>
          <w:delText>有</w:delText>
        </w:r>
        <w:r w:rsidDel="00FD2CBA">
          <w:rPr>
            <w:rFonts w:hint="eastAsia"/>
          </w:rPr>
          <w:delText>7193</w:delText>
        </w:r>
        <w:r w:rsidDel="00FD2CBA">
          <w:rPr>
            <w:rFonts w:hint="eastAsia"/>
          </w:rPr>
          <w:delText>个</w:delText>
        </w:r>
        <w:r w:rsidDel="00FD2CBA">
          <w:rPr>
            <w:rFonts w:hint="eastAsia"/>
          </w:rPr>
          <w:delText>SNP</w:delText>
        </w:r>
        <w:r w:rsidDel="00FD2CBA">
          <w:rPr>
            <w:rFonts w:hint="eastAsia"/>
          </w:rPr>
          <w:delText>，而成熟</w:delText>
        </w:r>
        <w:r w:rsidDel="00FD2CBA">
          <w:rPr>
            <w:rFonts w:hint="eastAsia"/>
          </w:rPr>
          <w:delText>miRNA</w:delText>
        </w:r>
        <w:r w:rsidDel="00FD2CBA">
          <w:rPr>
            <w:rFonts w:hint="eastAsia"/>
          </w:rPr>
          <w:delText>中则有</w:delText>
        </w:r>
        <w:r w:rsidDel="00FD2CBA">
          <w:rPr>
            <w:rFonts w:hint="eastAsia"/>
          </w:rPr>
          <w:delText>1270</w:delText>
        </w:r>
        <w:r w:rsidDel="00FD2CBA">
          <w:rPr>
            <w:rFonts w:hint="eastAsia"/>
          </w:rPr>
          <w:delText>个</w:delText>
        </w:r>
        <w:r w:rsidDel="00FD2CBA">
          <w:rPr>
            <w:rFonts w:hint="eastAsia"/>
          </w:rPr>
          <w:delText>SNP</w:delText>
        </w:r>
      </w:del>
      <w:r>
        <w:rPr>
          <w:rFonts w:hint="eastAsia"/>
        </w:rPr>
        <w:t>。</w:t>
      </w:r>
    </w:p>
    <w:p w14:paraId="365609FB" w14:textId="4747078F" w:rsidR="00AC4FBD" w:rsidRDefault="00AC4FBD" w:rsidP="00AC4FBD">
      <w:pPr>
        <w:pStyle w:val="Heading2"/>
      </w:pPr>
      <w:bookmarkStart w:id="72" w:name="_Toc479949703"/>
      <w:r>
        <w:rPr>
          <w:rFonts w:hint="eastAsia"/>
        </w:rPr>
        <w:t>miRNA</w:t>
      </w:r>
      <w:r>
        <w:rPr>
          <w:rFonts w:hint="eastAsia"/>
        </w:rPr>
        <w:t>靶基因鉴定</w:t>
      </w:r>
      <w:bookmarkEnd w:id="72"/>
    </w:p>
    <w:p w14:paraId="1DC9AE77" w14:textId="23DA1ECA" w:rsidR="00AC4FBD" w:rsidRDefault="00AC4FBD" w:rsidP="00AC4FBD">
      <w:r>
        <w:rPr>
          <w:rFonts w:hint="eastAsia"/>
        </w:rPr>
        <w:t>因为在本研究中，</w:t>
      </w:r>
      <w:del w:id="73" w:author="Thomas Huang" w:date="2017-04-06T16:09:00Z">
        <w:r w:rsidDel="00190564">
          <w:rPr>
            <w:rFonts w:hint="eastAsia"/>
          </w:rPr>
          <w:delText>我们主要</w:delText>
        </w:r>
      </w:del>
      <w:ins w:id="74" w:author="Thomas Huang" w:date="2017-04-06T16:09:00Z">
        <w:r w:rsidR="00190564">
          <w:rPr>
            <w:rFonts w:hint="eastAsia"/>
          </w:rPr>
          <w:t>为了进行</w:t>
        </w:r>
      </w:ins>
      <w:del w:id="75" w:author="Thomas Huang" w:date="2017-04-06T16:09:00Z">
        <w:r w:rsidDel="00190564">
          <w:rPr>
            <w:rFonts w:hint="eastAsia"/>
          </w:rPr>
          <w:delText>专注在</w:delText>
        </w:r>
      </w:del>
      <w:r>
        <w:rPr>
          <w:rFonts w:hint="eastAsia"/>
        </w:rPr>
        <w:t>保守</w:t>
      </w:r>
      <w:r>
        <w:rPr>
          <w:rFonts w:hint="eastAsia"/>
        </w:rPr>
        <w:t>miRNA</w:t>
      </w:r>
      <w:r>
        <w:rPr>
          <w:rFonts w:hint="eastAsia"/>
        </w:rPr>
        <w:t>的分析</w:t>
      </w:r>
      <w:ins w:id="76" w:author="Thomas Huang" w:date="2017-04-06T16:09:00Z">
        <w:r w:rsidR="00190564">
          <w:rPr>
            <w:rFonts w:hint="eastAsia"/>
          </w:rPr>
          <w:t>，</w:t>
        </w:r>
      </w:ins>
      <w:del w:id="77" w:author="Thomas Huang" w:date="2017-04-06T16:09:00Z">
        <w:r w:rsidDel="00190564">
          <w:rPr>
            <w:rFonts w:hint="eastAsia"/>
          </w:rPr>
          <w:delText>。</w:delText>
        </w:r>
      </w:del>
      <w:del w:id="78" w:author="Thomas Huang" w:date="2017-04-11T15:56:00Z">
        <w:r w:rsidDel="00FD2CBA">
          <w:rPr>
            <w:rFonts w:hint="eastAsia"/>
          </w:rPr>
          <w:delText>所以</w:delText>
        </w:r>
      </w:del>
      <w:r>
        <w:rPr>
          <w:rFonts w:hint="eastAsia"/>
        </w:rPr>
        <w:t>首先根据</w:t>
      </w:r>
      <w:r>
        <w:rPr>
          <w:rFonts w:hint="eastAsia"/>
        </w:rPr>
        <w:t>miRBase</w:t>
      </w:r>
      <w:r>
        <w:rPr>
          <w:rFonts w:hint="eastAsia"/>
        </w:rPr>
        <w:t>提供的</w:t>
      </w:r>
      <w:r>
        <w:rPr>
          <w:rFonts w:hint="eastAsia"/>
        </w:rPr>
        <w:t>miRNA</w:t>
      </w:r>
      <w:r>
        <w:rPr>
          <w:rFonts w:hint="eastAsia"/>
        </w:rPr>
        <w:t>家族分类表，将</w:t>
      </w:r>
      <w:r>
        <w:rPr>
          <w:rFonts w:hint="eastAsia"/>
        </w:rPr>
        <w:t>miRNA</w:t>
      </w:r>
      <w:r>
        <w:rPr>
          <w:rFonts w:hint="eastAsia"/>
        </w:rPr>
        <w:t>根据其保守性，如果是所在的</w:t>
      </w:r>
      <w:r>
        <w:rPr>
          <w:rFonts w:hint="eastAsia"/>
        </w:rPr>
        <w:t>miRNA</w:t>
      </w:r>
      <w:r>
        <w:rPr>
          <w:rFonts w:hint="eastAsia"/>
        </w:rPr>
        <w:t>家族中有其他物种的成员则算作保守</w:t>
      </w:r>
      <w:r>
        <w:rPr>
          <w:rFonts w:hint="eastAsia"/>
        </w:rPr>
        <w:t>miRNA</w:t>
      </w:r>
      <w:r>
        <w:rPr>
          <w:rFonts w:hint="eastAsia"/>
        </w:rPr>
        <w:t>否则就算是非保守。</w:t>
      </w:r>
      <w:r>
        <w:rPr>
          <w:rFonts w:hint="eastAsia"/>
        </w:rPr>
        <w:t xml:space="preserve"> </w:t>
      </w:r>
      <w:commentRangeStart w:id="79"/>
      <w:r>
        <w:rPr>
          <w:rFonts w:hint="eastAsia"/>
        </w:rPr>
        <w:t>PsRNATarget</w:t>
      </w:r>
      <w:r>
        <w:rPr>
          <w:rFonts w:hint="eastAsia"/>
        </w:rPr>
        <w:t>网页服务器</w:t>
      </w:r>
      <w:ins w:id="80" w:author="Thomas Huang" w:date="2017-04-11T15:57:00Z">
        <w:r w:rsidR="00FD2CBA">
          <w:t>(</w:t>
        </w:r>
        <w:r w:rsidR="00FD2CBA" w:rsidRPr="00FD2CBA">
          <w:t>http://plantgrn.noble.org/psRNATarget/</w:t>
        </w:r>
        <w:r w:rsidR="00FD2CBA">
          <w:t>)</w:t>
        </w:r>
      </w:ins>
      <w:r>
        <w:rPr>
          <w:rFonts w:hint="eastAsia"/>
        </w:rPr>
        <w:t>则被</w:t>
      </w:r>
      <w:commentRangeEnd w:id="79"/>
      <w:r w:rsidR="00190564">
        <w:rPr>
          <w:rStyle w:val="CommentReference"/>
        </w:rPr>
        <w:commentReference w:id="79"/>
      </w:r>
      <w:r>
        <w:rPr>
          <w:rFonts w:hint="eastAsia"/>
        </w:rPr>
        <w:t>用来进行靶基因预测，使用的是默认参数。另外一些靶标基因是从</w:t>
      </w:r>
      <w:ins w:id="81" w:author="Thomas Huang" w:date="2017-04-06T16:10:00Z">
        <w:r w:rsidR="00190564">
          <w:rPr>
            <w:rFonts w:hint="eastAsia"/>
          </w:rPr>
          <w:t>前人</w:t>
        </w:r>
      </w:ins>
      <w:del w:id="82" w:author="Thomas Huang" w:date="2017-04-06T16:10:00Z">
        <w:r w:rsidDel="00190564">
          <w:rPr>
            <w:rFonts w:hint="eastAsia"/>
          </w:rPr>
          <w:delText xml:space="preserve"> </w:delText>
        </w:r>
      </w:del>
      <w:moveFromRangeStart w:id="83" w:author="Thomas Huang" w:date="2017-04-06T16:10:00Z" w:name="move479258375"/>
      <w:moveFrom w:id="84" w:author="Thomas Huang" w:date="2017-04-06T16:10:00Z">
        <w:r w:rsidDel="00190564">
          <w:rPr>
            <w:rFonts w:hint="eastAsia"/>
          </w:rPr>
          <w:t xml:space="preserve">Li Q. </w:t>
        </w:r>
        <w:r w:rsidR="00C3574A" w:rsidRPr="00C3574A" w:rsidDel="00190564">
          <w:rPr>
            <w:i/>
          </w:rPr>
          <w:t>et al.</w:t>
        </w:r>
        <w:r w:rsidDel="00190564">
          <w:rPr>
            <w:rFonts w:hint="eastAsia"/>
          </w:rPr>
          <w:t xml:space="preserve">, 2014 </w:t>
        </w:r>
      </w:moveFrom>
      <w:moveFromRangeEnd w:id="83"/>
      <w:r>
        <w:rPr>
          <w:rFonts w:hint="eastAsia"/>
        </w:rPr>
        <w:t>的文章中收集而得</w:t>
      </w:r>
      <w:ins w:id="85" w:author="Thomas Huang" w:date="2017-04-06T16:10:00Z">
        <w:r w:rsidR="00190564">
          <w:rPr>
            <w:rFonts w:hint="eastAsia"/>
          </w:rPr>
          <w:t>（</w:t>
        </w:r>
      </w:ins>
      <w:moveToRangeStart w:id="86" w:author="Thomas Huang" w:date="2017-04-06T16:10:00Z" w:name="move479258375"/>
      <w:moveTo w:id="87" w:author="Thomas Huang" w:date="2017-04-06T16:10:00Z">
        <w:r w:rsidR="00190564">
          <w:rPr>
            <w:rFonts w:hint="eastAsia"/>
          </w:rPr>
          <w:t xml:space="preserve">Li Q. </w:t>
        </w:r>
        <w:r w:rsidR="00190564" w:rsidRPr="00C3574A">
          <w:rPr>
            <w:i/>
          </w:rPr>
          <w:t>et al.</w:t>
        </w:r>
        <w:r w:rsidR="00190564">
          <w:rPr>
            <w:rFonts w:hint="eastAsia"/>
          </w:rPr>
          <w:t>, 2014</w:t>
        </w:r>
      </w:moveTo>
      <w:moveToRangeEnd w:id="86"/>
      <w:ins w:id="88" w:author="Thomas Huang" w:date="2017-04-06T16:10:00Z">
        <w:r w:rsidR="00190564">
          <w:rPr>
            <w:rFonts w:hint="eastAsia"/>
          </w:rPr>
          <w:t>）</w:t>
        </w:r>
      </w:ins>
      <w:r>
        <w:rPr>
          <w:rFonts w:hint="eastAsia"/>
        </w:rPr>
        <w:t>。最后，</w:t>
      </w:r>
      <w:del w:id="89" w:author="Thomas Huang" w:date="2017-04-06T16:11:00Z">
        <w:r w:rsidDel="00190564">
          <w:rPr>
            <w:rFonts w:hint="eastAsia"/>
          </w:rPr>
          <w:delText>总共得到</w:delText>
        </w:r>
        <w:r w:rsidDel="00190564">
          <w:rPr>
            <w:rFonts w:hint="eastAsia"/>
          </w:rPr>
          <w:delText>823</w:delText>
        </w:r>
        <w:r w:rsidDel="00190564">
          <w:rPr>
            <w:rFonts w:hint="eastAsia"/>
          </w:rPr>
          <w:delText>个靶基因</w:delText>
        </w:r>
      </w:del>
      <w:ins w:id="90" w:author="Thomas Huang" w:date="2017-04-06T16:11:00Z">
        <w:r w:rsidR="00190564">
          <w:rPr>
            <w:rFonts w:hint="eastAsia"/>
          </w:rPr>
          <w:t>我们获得所有的靶基因</w:t>
        </w:r>
      </w:ins>
      <w:r>
        <w:rPr>
          <w:rFonts w:hint="eastAsia"/>
        </w:rPr>
        <w:t>，并且记录下其</w:t>
      </w:r>
      <w:r>
        <w:rPr>
          <w:rFonts w:hint="eastAsia"/>
        </w:rPr>
        <w:t>miRNA</w:t>
      </w:r>
      <w:r>
        <w:rPr>
          <w:rFonts w:hint="eastAsia"/>
        </w:rPr>
        <w:t>结合位点的信息</w:t>
      </w:r>
      <w:ins w:id="91" w:author="Thomas Huang" w:date="2017-04-06T16:11:00Z">
        <w:r w:rsidR="00190564">
          <w:rPr>
            <w:rFonts w:hint="eastAsia"/>
          </w:rPr>
          <w:t>，之后</w:t>
        </w:r>
      </w:ins>
      <w:del w:id="92" w:author="Thomas Huang" w:date="2017-04-06T16:11:00Z">
        <w:r w:rsidDel="00190564">
          <w:rPr>
            <w:rFonts w:hint="eastAsia"/>
          </w:rPr>
          <w:delText>。</w:delText>
        </w:r>
      </w:del>
      <w:r>
        <w:rPr>
          <w:rFonts w:hint="eastAsia"/>
        </w:rPr>
        <w:t>将这些靶基因的结合位点信息在本地</w:t>
      </w:r>
      <w:r>
        <w:rPr>
          <w:rFonts w:hint="eastAsia"/>
        </w:rPr>
        <w:t>SNP</w:t>
      </w:r>
      <w:r>
        <w:rPr>
          <w:rFonts w:hint="eastAsia"/>
        </w:rPr>
        <w:t>数据库中</w:t>
      </w:r>
      <w:ins w:id="93" w:author="Thomas Huang" w:date="2017-04-06T16:11:00Z">
        <w:r w:rsidR="00190564">
          <w:rPr>
            <w:rFonts w:hint="eastAsia"/>
          </w:rPr>
          <w:t>进行</w:t>
        </w:r>
      </w:ins>
      <w:r>
        <w:rPr>
          <w:rFonts w:hint="eastAsia"/>
        </w:rPr>
        <w:t>搜索</w:t>
      </w:r>
      <w:del w:id="94" w:author="Thomas Huang" w:date="2017-04-06T16:11:00Z">
        <w:r w:rsidDel="00190564">
          <w:rPr>
            <w:rFonts w:hint="eastAsia"/>
          </w:rPr>
          <w:delText>的到</w:delText>
        </w:r>
        <w:r w:rsidDel="00190564">
          <w:rPr>
            <w:rFonts w:hint="eastAsia"/>
          </w:rPr>
          <w:delText>1169</w:delText>
        </w:r>
        <w:r w:rsidDel="00190564">
          <w:rPr>
            <w:rFonts w:hint="eastAsia"/>
          </w:rPr>
          <w:delText>个</w:delText>
        </w:r>
        <w:r w:rsidDel="00190564">
          <w:rPr>
            <w:rFonts w:hint="eastAsia"/>
          </w:rPr>
          <w:delText>SNP</w:delText>
        </w:r>
        <w:r w:rsidDel="00190564">
          <w:rPr>
            <w:rFonts w:hint="eastAsia"/>
          </w:rPr>
          <w:delText>落在其中</w:delText>
        </w:r>
      </w:del>
      <w:r>
        <w:rPr>
          <w:rFonts w:hint="eastAsia"/>
        </w:rPr>
        <w:t>。</w:t>
      </w:r>
    </w:p>
    <w:p w14:paraId="5D36BB42" w14:textId="0AF9D950" w:rsidR="00AC4FBD" w:rsidRDefault="00AC4FBD" w:rsidP="00AC4FBD">
      <w:pPr>
        <w:pStyle w:val="Heading2"/>
      </w:pPr>
      <w:bookmarkStart w:id="95" w:name="_Toc479949704"/>
      <w:r>
        <w:rPr>
          <w:rFonts w:hint="eastAsia"/>
        </w:rPr>
        <w:t>鉴定和分析</w:t>
      </w:r>
      <w:r>
        <w:rPr>
          <w:rFonts w:hint="eastAsia"/>
        </w:rPr>
        <w:t>miRNA</w:t>
      </w:r>
      <w:r>
        <w:rPr>
          <w:rFonts w:hint="eastAsia"/>
        </w:rPr>
        <w:t>介导的调节相关</w:t>
      </w:r>
      <w:r>
        <w:rPr>
          <w:rFonts w:hint="eastAsia"/>
        </w:rPr>
        <w:t>SNP</w:t>
      </w:r>
      <w:bookmarkEnd w:id="95"/>
    </w:p>
    <w:p w14:paraId="17BABD61" w14:textId="0BC5BDDB" w:rsidR="00AC4FBD" w:rsidRDefault="00AC4FBD" w:rsidP="00AC4FBD">
      <w:r>
        <w:rPr>
          <w:rFonts w:hint="eastAsia"/>
        </w:rPr>
        <w:t>为了比较</w:t>
      </w:r>
      <w:r>
        <w:rPr>
          <w:rFonts w:hint="eastAsia"/>
        </w:rPr>
        <w:t>pre-miRNA</w:t>
      </w:r>
      <w:r>
        <w:rPr>
          <w:rFonts w:hint="eastAsia"/>
        </w:rPr>
        <w:t>和外显子区域以及基因间隔区的</w:t>
      </w:r>
      <w:r>
        <w:rPr>
          <w:rFonts w:hint="eastAsia"/>
        </w:rPr>
        <w:t>SNP</w:t>
      </w:r>
      <w:r>
        <w:rPr>
          <w:rFonts w:hint="eastAsia"/>
        </w:rPr>
        <w:t>频率，</w:t>
      </w:r>
      <w:ins w:id="96" w:author="Thomas Huang" w:date="2017-04-11T15:57:00Z">
        <w:r w:rsidR="00FD2CBA">
          <w:rPr>
            <w:rFonts w:hint="eastAsia"/>
          </w:rPr>
          <w:t>首先</w:t>
        </w:r>
      </w:ins>
      <w:del w:id="97" w:author="Thomas Huang" w:date="2017-04-11T15:57:00Z">
        <w:r w:rsidDel="00FD2CBA">
          <w:rPr>
            <w:rFonts w:hint="eastAsia"/>
          </w:rPr>
          <w:delText>我们</w:delText>
        </w:r>
      </w:del>
      <w:r>
        <w:rPr>
          <w:rFonts w:hint="eastAsia"/>
        </w:rPr>
        <w:t>用本地</w:t>
      </w:r>
      <w:ins w:id="98" w:author="Thomas Huang" w:date="2017-04-11T15:58:00Z">
        <w:r w:rsidR="00FD2CBA">
          <w:rPr>
            <w:rFonts w:hint="eastAsia"/>
          </w:rPr>
          <w:t>P</w:t>
        </w:r>
      </w:ins>
      <w:del w:id="99" w:author="Thomas Huang" w:date="2017-04-11T15:57:00Z">
        <w:r w:rsidDel="00FD2CBA">
          <w:rPr>
            <w:rFonts w:hint="eastAsia"/>
          </w:rPr>
          <w:delText>p</w:delText>
        </w:r>
      </w:del>
      <w:r>
        <w:rPr>
          <w:rFonts w:hint="eastAsia"/>
        </w:rPr>
        <w:t>ython</w:t>
      </w:r>
      <w:r>
        <w:rPr>
          <w:rFonts w:hint="eastAsia"/>
        </w:rPr>
        <w:t>脚本在水稻全部基因组中随机选择了</w:t>
      </w:r>
      <w:r>
        <w:rPr>
          <w:rFonts w:hint="eastAsia"/>
        </w:rPr>
        <w:t>600</w:t>
      </w:r>
      <w:r>
        <w:rPr>
          <w:rFonts w:hint="eastAsia"/>
        </w:rPr>
        <w:t>条长度为</w:t>
      </w:r>
      <w:r>
        <w:rPr>
          <w:rFonts w:hint="eastAsia"/>
        </w:rPr>
        <w:t>150 nt</w:t>
      </w:r>
      <w:r>
        <w:rPr>
          <w:rFonts w:hint="eastAsia"/>
        </w:rPr>
        <w:t>的外显子片段以及相应数量和长度的基因间隔区的片段。其</w:t>
      </w:r>
      <w:r>
        <w:rPr>
          <w:rFonts w:hint="eastAsia"/>
        </w:rPr>
        <w:t>SNP</w:t>
      </w:r>
      <w:r>
        <w:rPr>
          <w:rFonts w:hint="eastAsia"/>
        </w:rPr>
        <w:t>频率计算出来后，用</w:t>
      </w:r>
      <w:r>
        <w:rPr>
          <w:rFonts w:hint="eastAsia"/>
        </w:rPr>
        <w:t>R</w:t>
      </w:r>
      <w:r>
        <w:rPr>
          <w:rFonts w:hint="eastAsia"/>
        </w:rPr>
        <w:t>语言</w:t>
      </w:r>
      <w:r>
        <w:rPr>
          <w:rFonts w:hint="eastAsia"/>
        </w:rPr>
        <w:t xml:space="preserve"> </w:t>
      </w:r>
      <w:r>
        <w:rPr>
          <w:rFonts w:hint="eastAsia"/>
        </w:rPr>
        <w:lastRenderedPageBreak/>
        <w:t>“</w:t>
      </w:r>
      <w:r>
        <w:rPr>
          <w:rFonts w:hint="eastAsia"/>
        </w:rPr>
        <w:t>ggplot</w:t>
      </w:r>
      <w:ins w:id="100" w:author="Thomas Huang" w:date="2017-04-11T15:59:00Z">
        <w:r w:rsidR="00922917">
          <w:t>2</w:t>
        </w:r>
      </w:ins>
      <w:r>
        <w:rPr>
          <w:rFonts w:hint="eastAsia"/>
        </w:rPr>
        <w:t>”</w:t>
      </w:r>
      <w:r>
        <w:rPr>
          <w:rFonts w:hint="eastAsia"/>
        </w:rPr>
        <w:t xml:space="preserve"> </w:t>
      </w:r>
      <w:r>
        <w:rPr>
          <w:rFonts w:hint="eastAsia"/>
        </w:rPr>
        <w:t>包进行画图。然后</w:t>
      </w:r>
      <w:r>
        <w:rPr>
          <w:rFonts w:hint="eastAsia"/>
        </w:rPr>
        <w:t>SNP</w:t>
      </w:r>
      <w:r>
        <w:rPr>
          <w:rFonts w:hint="eastAsia"/>
        </w:rPr>
        <w:t>频率也被计算出来，并且用</w:t>
      </w:r>
      <w:commentRangeStart w:id="101"/>
      <w:r>
        <w:rPr>
          <w:rFonts w:hint="eastAsia"/>
        </w:rPr>
        <w:t>R</w:t>
      </w:r>
      <w:r>
        <w:rPr>
          <w:rFonts w:hint="eastAsia"/>
        </w:rPr>
        <w:t>语言</w:t>
      </w:r>
      <w:r>
        <w:rPr>
          <w:rFonts w:hint="eastAsia"/>
        </w:rPr>
        <w:t xml:space="preserve"> </w:t>
      </w:r>
      <w:r>
        <w:rPr>
          <w:rFonts w:hint="eastAsia"/>
        </w:rPr>
        <w:t>“</w:t>
      </w:r>
      <w:r>
        <w:rPr>
          <w:rFonts w:hint="eastAsia"/>
        </w:rPr>
        <w:t>ggplot</w:t>
      </w:r>
      <w:ins w:id="102" w:author="Thomas Huang" w:date="2017-04-11T15:59:00Z">
        <w:r w:rsidR="00922917">
          <w:t>2</w:t>
        </w:r>
      </w:ins>
      <w:r>
        <w:rPr>
          <w:rFonts w:hint="eastAsia"/>
        </w:rPr>
        <w:t>”</w:t>
      </w:r>
      <w:ins w:id="103" w:author="Thomas Huang" w:date="2017-04-11T16:00:00Z">
        <w:r w:rsidR="00361535" w:rsidRPr="00361535">
          <w:rPr>
            <w:vertAlign w:val="superscript"/>
            <w:rPrChange w:id="104" w:author="Thomas Huang" w:date="2017-04-11T16:01:00Z">
              <w:rPr/>
            </w:rPrChange>
          </w:rPr>
          <w:t>[</w:t>
        </w:r>
        <w:r w:rsidR="00361535" w:rsidRPr="00361535">
          <w:rPr>
            <w:rStyle w:val="EndnoteReference"/>
          </w:rPr>
          <w:endnoteReference w:id="27"/>
        </w:r>
        <w:r w:rsidR="00361535" w:rsidRPr="00361535">
          <w:rPr>
            <w:vertAlign w:val="superscript"/>
            <w:rPrChange w:id="105" w:author="Thomas Huang" w:date="2017-04-11T16:01:00Z">
              <w:rPr/>
            </w:rPrChange>
          </w:rPr>
          <w:t>]</w:t>
        </w:r>
      </w:ins>
      <w:r>
        <w:rPr>
          <w:rFonts w:hint="eastAsia"/>
        </w:rPr>
        <w:t xml:space="preserve"> </w:t>
      </w:r>
      <w:commentRangeEnd w:id="101"/>
      <w:r w:rsidR="00190564">
        <w:rPr>
          <w:rStyle w:val="CommentReference"/>
        </w:rPr>
        <w:commentReference w:id="101"/>
      </w:r>
      <w:r>
        <w:rPr>
          <w:rFonts w:hint="eastAsia"/>
        </w:rPr>
        <w:t>包进行画图展示其频率分布。</w:t>
      </w:r>
    </w:p>
    <w:p w14:paraId="71FFE304" w14:textId="2E1275CE" w:rsidR="00AC4FBD" w:rsidRDefault="00AC4FBD" w:rsidP="00AC4FBD">
      <w:pPr>
        <w:pStyle w:val="Heading2"/>
      </w:pPr>
      <w:bookmarkStart w:id="106" w:name="_Toc479949705"/>
      <w:r>
        <w:rPr>
          <w:rFonts w:hint="eastAsia"/>
        </w:rPr>
        <w:t>表达相关性分析</w:t>
      </w:r>
      <w:bookmarkEnd w:id="106"/>
    </w:p>
    <w:p w14:paraId="00B4F3D0" w14:textId="797E8EAE" w:rsidR="00AC4FBD" w:rsidRDefault="00AC4FBD" w:rsidP="00AC4FBD">
      <w:r>
        <w:rPr>
          <w:rFonts w:hint="eastAsia"/>
        </w:rPr>
        <w:t>miRNA</w:t>
      </w:r>
      <w:r>
        <w:rPr>
          <w:rFonts w:hint="eastAsia"/>
        </w:rPr>
        <w:t>和用降解组实验验证的靶基因的表达数据都是从</w:t>
      </w:r>
      <w:r>
        <w:rPr>
          <w:rFonts w:hint="eastAsia"/>
        </w:rPr>
        <w:t xml:space="preserve"> EMBL-EBI </w:t>
      </w:r>
      <w:r>
        <w:rPr>
          <w:rFonts w:hint="eastAsia"/>
        </w:rPr>
        <w:t>数据库，检索号为</w:t>
      </w:r>
      <w:r>
        <w:rPr>
          <w:rFonts w:hint="eastAsia"/>
        </w:rPr>
        <w:t xml:space="preserve"> E-GEOD-21396</w:t>
      </w:r>
      <w:ins w:id="107" w:author="Thomas Huang" w:date="2017-04-11T16:02:00Z">
        <w:r w:rsidR="00361535">
          <w:t>(</w:t>
        </w:r>
      </w:ins>
      <w:ins w:id="108" w:author="Thomas Huang" w:date="2017-04-11T16:03:00Z">
        <w:r w:rsidR="00E670E0" w:rsidRPr="00E670E0">
          <w:t>https://www.ebi.ac.uk/arrayexpress/experiments/E-GEOD-21396/</w:t>
        </w:r>
      </w:ins>
      <w:ins w:id="109" w:author="Thomas Huang" w:date="2017-04-11T16:02:00Z">
        <w:r w:rsidR="00361535">
          <w:t>)</w:t>
        </w:r>
      </w:ins>
      <w:r>
        <w:rPr>
          <w:rFonts w:hint="eastAsia"/>
        </w:rPr>
        <w:t>的数据下载而得</w:t>
      </w:r>
      <w:r>
        <w:rPr>
          <w:rFonts w:hint="eastAsia"/>
        </w:rPr>
        <w:t xml:space="preserve"> (</w:t>
      </w:r>
      <w:r>
        <w:rPr>
          <w:rFonts w:hint="eastAsia"/>
        </w:rPr>
        <w:t>压缩的数据来自于</w:t>
      </w:r>
      <w:r>
        <w:rPr>
          <w:rFonts w:hint="eastAsia"/>
        </w:rPr>
        <w:t>RiceFREND</w:t>
      </w:r>
      <w:ins w:id="110" w:author="Thomas Huang" w:date="2017-04-11T16:03:00Z">
        <w:r w:rsidR="00E670E0" w:rsidRPr="00E670E0">
          <w:rPr>
            <w:vertAlign w:val="superscript"/>
            <w:rPrChange w:id="111" w:author="Thomas Huang" w:date="2017-04-11T16:04:00Z">
              <w:rPr/>
            </w:rPrChange>
          </w:rPr>
          <w:t>[</w:t>
        </w:r>
      </w:ins>
      <w:ins w:id="112" w:author="Thomas Huang" w:date="2017-04-11T16:04:00Z">
        <w:r w:rsidR="00E670E0" w:rsidRPr="00E670E0">
          <w:rPr>
            <w:vertAlign w:val="superscript"/>
            <w:rPrChange w:id="113" w:author="Thomas Huang" w:date="2017-04-11T16:04:00Z">
              <w:rPr/>
            </w:rPrChange>
          </w:rPr>
          <w:fldChar w:fldCharType="begin"/>
        </w:r>
        <w:r w:rsidR="00E670E0" w:rsidRPr="00E670E0">
          <w:rPr>
            <w:vertAlign w:val="superscript"/>
            <w:rPrChange w:id="114" w:author="Thomas Huang" w:date="2017-04-11T16:04:00Z">
              <w:rPr/>
            </w:rPrChange>
          </w:rPr>
          <w:instrText xml:space="preserve"> NOTEREF _Ref479689996 \h </w:instrText>
        </w:r>
      </w:ins>
      <w:r w:rsidR="00E670E0">
        <w:rPr>
          <w:vertAlign w:val="superscript"/>
        </w:rPr>
        <w:instrText xml:space="preserve"> \* MERGEFORMAT </w:instrText>
      </w:r>
      <w:r w:rsidR="00E670E0" w:rsidRPr="00E670E0">
        <w:rPr>
          <w:vertAlign w:val="superscript"/>
          <w:rPrChange w:id="115" w:author="Thomas Huang" w:date="2017-04-11T16:04:00Z">
            <w:rPr>
              <w:vertAlign w:val="superscript"/>
            </w:rPr>
          </w:rPrChange>
        </w:rPr>
      </w:r>
      <w:r w:rsidR="00E670E0" w:rsidRPr="00E670E0">
        <w:rPr>
          <w:vertAlign w:val="superscript"/>
          <w:rPrChange w:id="116" w:author="Thomas Huang" w:date="2017-04-11T16:04:00Z">
            <w:rPr/>
          </w:rPrChange>
        </w:rPr>
        <w:fldChar w:fldCharType="separate"/>
      </w:r>
      <w:ins w:id="117" w:author="Thomas Huang" w:date="2017-04-11T16:04:00Z">
        <w:r w:rsidR="00E670E0" w:rsidRPr="00E670E0">
          <w:rPr>
            <w:vertAlign w:val="superscript"/>
            <w:rPrChange w:id="118" w:author="Thomas Huang" w:date="2017-04-11T16:04:00Z">
              <w:rPr/>
            </w:rPrChange>
          </w:rPr>
          <w:t>38</w:t>
        </w:r>
        <w:r w:rsidR="00E670E0" w:rsidRPr="00E670E0">
          <w:rPr>
            <w:vertAlign w:val="superscript"/>
            <w:rPrChange w:id="119" w:author="Thomas Huang" w:date="2017-04-11T16:04:00Z">
              <w:rPr/>
            </w:rPrChange>
          </w:rPr>
          <w:fldChar w:fldCharType="end"/>
        </w:r>
      </w:ins>
      <w:ins w:id="120" w:author="Thomas Huang" w:date="2017-04-11T16:03:00Z">
        <w:r w:rsidR="00E670E0" w:rsidRPr="00E670E0">
          <w:rPr>
            <w:vertAlign w:val="superscript"/>
            <w:rPrChange w:id="121" w:author="Thomas Huang" w:date="2017-04-11T16:04:00Z">
              <w:rPr/>
            </w:rPrChange>
          </w:rPr>
          <w:t>]</w:t>
        </w:r>
        <w:r w:rsidR="00E670E0">
          <w:t xml:space="preserve"> </w:t>
        </w:r>
      </w:ins>
      <w:r>
        <w:rPr>
          <w:rFonts w:hint="eastAsia"/>
        </w:rPr>
        <w:t>)</w:t>
      </w:r>
      <w:r>
        <w:rPr>
          <w:rFonts w:hint="eastAsia"/>
        </w:rPr>
        <w:t>。</w:t>
      </w:r>
      <w:r>
        <w:rPr>
          <w:rFonts w:hint="eastAsia"/>
        </w:rPr>
        <w:t>Pre-miRNA</w:t>
      </w:r>
      <w:r>
        <w:rPr>
          <w:rFonts w:hint="eastAsia"/>
        </w:rPr>
        <w:t>和相应的靶基因的表达水平都是用</w:t>
      </w:r>
      <w:r>
        <w:rPr>
          <w:rFonts w:hint="eastAsia"/>
        </w:rPr>
        <w:t>Pearson</w:t>
      </w:r>
      <w:r>
        <w:rPr>
          <w:rFonts w:hint="eastAsia"/>
        </w:rPr>
        <w:t>相关性测试，以</w:t>
      </w:r>
      <w:r>
        <w:rPr>
          <w:rFonts w:hint="eastAsia"/>
        </w:rPr>
        <w:t>27</w:t>
      </w:r>
      <w:r>
        <w:rPr>
          <w:rFonts w:hint="eastAsia"/>
        </w:rPr>
        <w:t>天大的幼苗作为样本进行相关性分析的，选择的组织是叶片和叶鞘。</w:t>
      </w:r>
    </w:p>
    <w:p w14:paraId="38FA20A5" w14:textId="153E2BF7" w:rsidR="00AC4FBD" w:rsidRDefault="00AC4FBD" w:rsidP="00AC4FBD">
      <w:pPr>
        <w:pStyle w:val="Heading2"/>
      </w:pPr>
      <w:bookmarkStart w:id="122" w:name="_Toc479949706"/>
      <w:r>
        <w:rPr>
          <w:rFonts w:hint="eastAsia"/>
        </w:rPr>
        <w:t>联合互补模式分析</w:t>
      </w:r>
      <w:bookmarkEnd w:id="122"/>
    </w:p>
    <w:p w14:paraId="6EC3289D" w14:textId="56E1F9A4" w:rsidR="00AC4FBD" w:rsidRDefault="00E670E0" w:rsidP="00AC4FBD">
      <w:ins w:id="123" w:author="Thomas Huang" w:date="2017-04-11T16:05:00Z">
        <w:r>
          <w:rPr>
            <w:rFonts w:hint="eastAsia"/>
          </w:rPr>
          <w:t>联合互补模式分析</w:t>
        </w:r>
        <w:r>
          <w:t xml:space="preserve">(Combined Complementarity Pattern Analysis, </w:t>
        </w:r>
      </w:ins>
      <w:commentRangeStart w:id="124"/>
      <w:r w:rsidR="00AC4FBD">
        <w:rPr>
          <w:rFonts w:hint="eastAsia"/>
        </w:rPr>
        <w:t>CCPA</w:t>
      </w:r>
      <w:commentRangeEnd w:id="124"/>
      <w:r w:rsidR="00190564">
        <w:rPr>
          <w:rStyle w:val="CommentReference"/>
        </w:rPr>
        <w:commentReference w:id="124"/>
      </w:r>
      <w:ins w:id="125" w:author="Thomas Huang" w:date="2017-04-11T16:05:00Z">
        <w:r>
          <w:t>)</w:t>
        </w:r>
      </w:ins>
      <w:r w:rsidR="00AC4FBD">
        <w:rPr>
          <w:rFonts w:hint="eastAsia"/>
        </w:rPr>
        <w:t>的具体操作方法在第</w:t>
      </w:r>
      <w:ins w:id="126" w:author="Thomas Huang" w:date="2017-04-11T16:05:00Z">
        <w:r>
          <w:rPr>
            <w:rFonts w:hint="eastAsia"/>
          </w:rPr>
          <w:t>六</w:t>
        </w:r>
      </w:ins>
      <w:del w:id="127" w:author="Thomas Huang" w:date="2017-04-11T16:05:00Z">
        <w:r w:rsidR="00AC4FBD" w:rsidDel="00E670E0">
          <w:rPr>
            <w:rFonts w:hint="eastAsia"/>
          </w:rPr>
          <w:delText>五</w:delText>
        </w:r>
      </w:del>
      <w:r w:rsidR="00AC4FBD">
        <w:rPr>
          <w:rFonts w:hint="eastAsia"/>
        </w:rPr>
        <w:t>章有具体介绍，我们的研究主要集中在结合位点上有</w:t>
      </w:r>
      <w:r w:rsidR="00AC4FBD">
        <w:rPr>
          <w:rFonts w:hint="eastAsia"/>
        </w:rPr>
        <w:t>SNP</w:t>
      </w:r>
      <w:r w:rsidR="00AC4FBD">
        <w:rPr>
          <w:rFonts w:hint="eastAsia"/>
        </w:rPr>
        <w:t>的情况</w:t>
      </w:r>
      <w:del w:id="128" w:author="Thomas Huang" w:date="2017-04-06T16:13:00Z">
        <w:r w:rsidR="00AC4FBD" w:rsidDel="00190564">
          <w:rPr>
            <w:rFonts w:hint="eastAsia"/>
          </w:rPr>
          <w:delText>。</w:delText>
        </w:r>
      </w:del>
      <w:ins w:id="129" w:author="Thomas Huang" w:date="2017-04-06T16:13:00Z">
        <w:r w:rsidR="00190564" w:rsidDel="00190564">
          <w:rPr>
            <w:rFonts w:hint="eastAsia"/>
          </w:rPr>
          <w:t xml:space="preserve"> </w:t>
        </w:r>
      </w:ins>
      <w:del w:id="130" w:author="Thomas Huang" w:date="2017-04-06T16:13:00Z">
        <w:r w:rsidR="00AC4FBD" w:rsidDel="00190564">
          <w:rPr>
            <w:rFonts w:hint="eastAsia"/>
          </w:rPr>
          <w:delText>最终得到了</w:delText>
        </w:r>
        <w:r w:rsidR="00AC4FBD" w:rsidDel="00190564">
          <w:rPr>
            <w:rFonts w:hint="eastAsia"/>
          </w:rPr>
          <w:delText>7</w:delText>
        </w:r>
        <w:r w:rsidR="00AC4FBD" w:rsidDel="00190564">
          <w:rPr>
            <w:rFonts w:hint="eastAsia"/>
          </w:rPr>
          <w:delText>个靶基因，其结合位点上面存在</w:delText>
        </w:r>
        <w:r w:rsidR="00AC4FBD" w:rsidDel="00190564">
          <w:rPr>
            <w:rFonts w:hint="eastAsia"/>
          </w:rPr>
          <w:delText>SNP</w:delText>
        </w:r>
      </w:del>
      <w:r w:rsidR="00AC4FBD">
        <w:rPr>
          <w:rFonts w:hint="eastAsia"/>
        </w:rPr>
        <w:t>。而相关的表型数据则是从</w:t>
      </w:r>
      <w:r w:rsidR="00AC4FBD">
        <w:rPr>
          <w:rFonts w:hint="eastAsia"/>
        </w:rPr>
        <w:t xml:space="preserve"> SNP-Seek database</w:t>
      </w:r>
      <w:r w:rsidR="00AC4FBD">
        <w:rPr>
          <w:rFonts w:hint="eastAsia"/>
        </w:rPr>
        <w:t>下载而得。水稻品系的名称都是从本地</w:t>
      </w:r>
      <w:r w:rsidR="00AC4FBD">
        <w:rPr>
          <w:rFonts w:hint="eastAsia"/>
        </w:rPr>
        <w:t>MySQL</w:t>
      </w:r>
      <w:r w:rsidR="00AC4FBD">
        <w:rPr>
          <w:rFonts w:hint="eastAsia"/>
        </w:rPr>
        <w:t>数据库提取出来。然后对不同的单倍体模式的水稻品系的表型进行了比较。在本研究中，</w:t>
      </w:r>
      <w:del w:id="131" w:author="Thomas Huang" w:date="2017-04-06T16:13:00Z">
        <w:r w:rsidR="00AC4FBD" w:rsidDel="00190564">
          <w:rPr>
            <w:rFonts w:hint="eastAsia"/>
          </w:rPr>
          <w:delText>用以检测是否在</w:delText>
        </w:r>
        <w:r w:rsidR="00AC4FBD" w:rsidDel="00190564">
          <w:rPr>
            <w:rFonts w:hint="eastAsia"/>
          </w:rPr>
          <w:delText>miRNA</w:delText>
        </w:r>
        <w:r w:rsidR="00AC4FBD" w:rsidDel="00190564">
          <w:rPr>
            <w:rFonts w:hint="eastAsia"/>
          </w:rPr>
          <w:delText>结合位点上有</w:delText>
        </w:r>
        <w:r w:rsidR="00AC4FBD" w:rsidDel="00190564">
          <w:rPr>
            <w:rFonts w:hint="eastAsia"/>
          </w:rPr>
          <w:delText>SNP</w:delText>
        </w:r>
        <w:r w:rsidR="00AC4FBD" w:rsidDel="00190564">
          <w:rPr>
            <w:rFonts w:hint="eastAsia"/>
          </w:rPr>
          <w:delText>的</w:delText>
        </w:r>
      </w:del>
      <w:ins w:id="132" w:author="Thomas Huang" w:date="2017-04-06T16:13:00Z">
        <w:r w:rsidR="00190564">
          <w:rPr>
            <w:rFonts w:hint="eastAsia"/>
          </w:rPr>
          <w:t>我们</w:t>
        </w:r>
      </w:ins>
      <w:ins w:id="133" w:author="Thomas Huang" w:date="2017-04-06T16:14:00Z">
        <w:r w:rsidR="00190564">
          <w:rPr>
            <w:rFonts w:hint="eastAsia"/>
          </w:rPr>
          <w:t>选择</w:t>
        </w:r>
      </w:ins>
      <w:ins w:id="134" w:author="Thomas Huang" w:date="2017-04-11T16:06:00Z">
        <w:r>
          <w:rPr>
            <w:rFonts w:hint="eastAsia"/>
          </w:rPr>
          <w:t>保守</w:t>
        </w:r>
      </w:ins>
      <w:r w:rsidR="00AC4FBD">
        <w:rPr>
          <w:rFonts w:hint="eastAsia"/>
        </w:rPr>
        <w:t>miRNA</w:t>
      </w:r>
      <w:r w:rsidR="00AC4FBD">
        <w:rPr>
          <w:rFonts w:hint="eastAsia"/>
        </w:rPr>
        <w:t>家族</w:t>
      </w:r>
      <w:del w:id="135" w:author="Thomas Huang" w:date="2017-04-11T16:06:00Z">
        <w:r w:rsidR="00AC4FBD" w:rsidDel="00E670E0">
          <w:rPr>
            <w:rFonts w:hint="eastAsia"/>
          </w:rPr>
          <w:delText>有：</w:delText>
        </w:r>
        <w:r w:rsidR="00AC4FBD" w:rsidDel="00E670E0">
          <w:rPr>
            <w:rFonts w:hint="eastAsia"/>
          </w:rPr>
          <w:delText>osa-miR156, 159, 160, 164, 166, 167, 169, 171, 172, 390, 395, 396, 399, 444</w:delText>
        </w:r>
      </w:del>
      <w:ins w:id="136" w:author="Thomas Huang" w:date="2017-04-11T16:06:00Z">
        <w:r>
          <w:rPr>
            <w:rFonts w:hint="eastAsia"/>
          </w:rPr>
          <w:t>进行分析</w:t>
        </w:r>
      </w:ins>
      <w:r w:rsidR="00AC4FBD">
        <w:rPr>
          <w:rFonts w:hint="eastAsia"/>
        </w:rPr>
        <w:t>。</w:t>
      </w:r>
    </w:p>
    <w:p w14:paraId="6F27C70C" w14:textId="77777777" w:rsidR="00AC4FBD" w:rsidRPr="00AC4FBD" w:rsidRDefault="00AC4FBD" w:rsidP="00AC4FBD"/>
    <w:p w14:paraId="44BC2F4E" w14:textId="77777777" w:rsidR="00AC4FBD" w:rsidRDefault="00AC4FBD" w:rsidP="00AC4FBD"/>
    <w:p w14:paraId="026F8A4C" w14:textId="77777777" w:rsidR="00AC4FBD" w:rsidRPr="00AC4FBD" w:rsidRDefault="00AC4FBD" w:rsidP="00AC4FBD">
      <w:pPr>
        <w:sectPr w:rsidR="00AC4FBD" w:rsidRPr="00AC4FBD" w:rsidSect="00F44C1D">
          <w:footerReference w:type="default" r:id="rId19"/>
          <w:endnotePr>
            <w:numFmt w:val="decimal"/>
          </w:endnotePr>
          <w:pgSz w:w="11906" w:h="16838" w:code="9"/>
          <w:pgMar w:top="1985" w:right="1588" w:bottom="2268" w:left="1588" w:header="1418" w:footer="1701" w:gutter="284"/>
          <w:cols w:space="425"/>
          <w:noEndnote/>
          <w:docGrid w:linePitch="395"/>
        </w:sectPr>
      </w:pPr>
    </w:p>
    <w:p w14:paraId="1F02D984" w14:textId="77777777" w:rsidR="00BD2EF6" w:rsidRPr="00F73E58" w:rsidRDefault="000925A7" w:rsidP="006F13B3">
      <w:pPr>
        <w:pStyle w:val="Heading1"/>
      </w:pPr>
      <w:bookmarkStart w:id="137" w:name="_Toc479949707"/>
      <w:r w:rsidRPr="00F73E58">
        <w:lastRenderedPageBreak/>
        <w:t>水稻</w:t>
      </w:r>
      <w:r w:rsidR="00D4567F" w:rsidRPr="00F73E58">
        <w:t>miRNA</w:t>
      </w:r>
      <w:r w:rsidR="00D4567F" w:rsidRPr="00F73E58">
        <w:t>信息整理和相应靶基因的预测和</w:t>
      </w:r>
      <w:r w:rsidR="007575BE" w:rsidRPr="00F73E58">
        <w:t>整理</w:t>
      </w:r>
      <w:bookmarkEnd w:id="137"/>
    </w:p>
    <w:p w14:paraId="4B5F60D6" w14:textId="77777777" w:rsidR="00BD2EF6" w:rsidRPr="00F73E58" w:rsidRDefault="000925A7" w:rsidP="006F13B3">
      <w:pPr>
        <w:pStyle w:val="Heading2"/>
      </w:pPr>
      <w:bookmarkStart w:id="138" w:name="_Toc479949708"/>
      <w:r w:rsidRPr="00F73E58">
        <w:t>水稻</w:t>
      </w:r>
      <w:r w:rsidRPr="00F73E58">
        <w:t>miRNA</w:t>
      </w:r>
      <w:r w:rsidRPr="00515C56">
        <w:t>整理和相应</w:t>
      </w:r>
      <w:r w:rsidRPr="00F73E58">
        <w:t>信息收集</w:t>
      </w:r>
      <w:bookmarkEnd w:id="138"/>
    </w:p>
    <w:p w14:paraId="2512E150" w14:textId="50BE0BB5" w:rsidR="00BD2EF6" w:rsidRPr="00F73E58" w:rsidRDefault="00B45407" w:rsidP="006F13B3">
      <w:r w:rsidRPr="00F73E58">
        <w:t>miRBase</w:t>
      </w:r>
      <w:r w:rsidRPr="00F73E58">
        <w:t>中收集和整理了目前</w:t>
      </w:r>
      <w:r w:rsidR="00285C30" w:rsidRPr="00515C56">
        <w:t>所有已发表的</w:t>
      </w:r>
      <w:r w:rsidR="00285C30" w:rsidRPr="00F73E58">
        <w:t>miRNA</w:t>
      </w:r>
      <w:r w:rsidR="00285C30" w:rsidRPr="00F73E58">
        <w:t>的序列以及相关的注释，包括</w:t>
      </w:r>
      <w:r w:rsidR="004F265B" w:rsidRPr="00F73E58">
        <w:t>miRNA</w:t>
      </w:r>
      <w:r w:rsidR="004F265B" w:rsidRPr="00F73E58">
        <w:t>描述、所在基因家族、</w:t>
      </w:r>
      <w:r w:rsidR="004F265B" w:rsidRPr="00F73E58">
        <w:t>“</w:t>
      </w:r>
      <w:r w:rsidR="004F265B" w:rsidRPr="00F73E58">
        <w:t>茎环</w:t>
      </w:r>
      <w:r w:rsidR="004F265B" w:rsidRPr="00F73E58">
        <w:t>”</w:t>
      </w:r>
      <w:r w:rsidR="004F265B" w:rsidRPr="00F73E58">
        <w:t>结构</w:t>
      </w:r>
      <w:r w:rsidR="004F265B" w:rsidRPr="00F73E58">
        <w:t xml:space="preserve"> (stem-loop)</w:t>
      </w:r>
      <w:r w:rsidR="004F265B" w:rsidRPr="00F73E58">
        <w:t>、深度测序结果、基因组</w:t>
      </w:r>
      <w:r w:rsidR="00964AAF" w:rsidRPr="00F73E58">
        <w:t>内容</w:t>
      </w:r>
      <w:r w:rsidR="004F265B" w:rsidRPr="00F73E58">
        <w:t>(genome context)</w:t>
      </w:r>
      <w:r w:rsidR="004F265B" w:rsidRPr="00F73E58">
        <w:t>等</w:t>
      </w:r>
      <w:r w:rsidR="00A27289">
        <w:rPr>
          <w:rStyle w:val="EndnoteReference"/>
          <w:rFonts w:eastAsia="SimSun"/>
          <w:color w:val="000000"/>
          <w:szCs w:val="20"/>
        </w:rPr>
        <w:t>[</w:t>
      </w:r>
      <w:r w:rsidR="00A27289" w:rsidRPr="00F73E58">
        <w:rPr>
          <w:rStyle w:val="EndnoteReference"/>
          <w:rFonts w:eastAsia="SimSun"/>
          <w:color w:val="000000"/>
          <w:szCs w:val="20"/>
        </w:rPr>
        <w:endnoteReference w:id="28"/>
      </w:r>
      <w:r w:rsidR="00A27289">
        <w:rPr>
          <w:rStyle w:val="EndnoteReference"/>
          <w:rFonts w:eastAsia="SimSun"/>
          <w:color w:val="000000"/>
          <w:szCs w:val="20"/>
        </w:rPr>
        <w:t>]</w:t>
      </w:r>
      <w:r w:rsidR="004F265B" w:rsidRPr="00F73E58">
        <w:t>，其中也包含了所有已发表的水稻</w:t>
      </w:r>
      <w:r w:rsidR="004F265B" w:rsidRPr="00F73E58">
        <w:t>miRNA</w:t>
      </w:r>
      <w:r w:rsidR="004F265B" w:rsidRPr="00F73E58">
        <w:t>的序列和注释</w:t>
      </w:r>
      <w:r w:rsidR="00964AAF" w:rsidRPr="00F73E58">
        <w:t>，而水稻</w:t>
      </w:r>
      <w:r w:rsidR="00964AAF" w:rsidRPr="00F73E58">
        <w:t>miRNA</w:t>
      </w:r>
      <w:r w:rsidR="00964AAF" w:rsidRPr="00F73E58">
        <w:t>是以</w:t>
      </w:r>
      <w:r w:rsidR="00964AAF" w:rsidRPr="00F73E58">
        <w:t>MSU7.0</w:t>
      </w:r>
      <w:r w:rsidR="00964AAF" w:rsidRPr="00F73E58">
        <w:t>作为参考基因组。</w:t>
      </w:r>
      <w:r w:rsidRPr="00F73E58">
        <w:t xml:space="preserve"> </w:t>
      </w:r>
      <w:r w:rsidR="004F265B" w:rsidRPr="00F73E58">
        <w:t>所以，我们首先从</w:t>
      </w:r>
      <w:r w:rsidR="004F265B" w:rsidRPr="00F73E58">
        <w:t>miRBase</w:t>
      </w:r>
      <w:r w:rsidR="004F265B" w:rsidRPr="00F73E58">
        <w:t>中将</w:t>
      </w:r>
      <w:r w:rsidR="00964AAF" w:rsidRPr="00F73E58">
        <w:t>所有的水稻</w:t>
      </w:r>
      <w:r w:rsidR="00964AAF" w:rsidRPr="00F73E58">
        <w:t>miRNA</w:t>
      </w:r>
      <w:r w:rsidR="00964AAF" w:rsidRPr="00F73E58">
        <w:t>及其相关注释信息下载下来，主要是包括</w:t>
      </w:r>
      <w:r w:rsidR="00964AAF" w:rsidRPr="00F73E58">
        <w:t>pre-miRNA</w:t>
      </w:r>
      <w:r w:rsidR="00964AAF" w:rsidRPr="00F73E58">
        <w:t>序列、成熟产物</w:t>
      </w:r>
      <w:r w:rsidR="00964AAF" w:rsidRPr="00F73E58">
        <w:t xml:space="preserve"> (mature miRNA)</w:t>
      </w:r>
      <w:r w:rsidR="00964AAF" w:rsidRPr="00F73E58">
        <w:t>、基因组内容。在此总共收集得</w:t>
      </w:r>
      <w:r w:rsidR="00964AAF" w:rsidRPr="00F73E58">
        <w:t>592</w:t>
      </w:r>
      <w:r w:rsidR="00964AAF" w:rsidRPr="00F73E58">
        <w:t>个</w:t>
      </w:r>
      <w:r w:rsidR="00964AAF" w:rsidRPr="00F73E58">
        <w:t>pre-miRNA</w:t>
      </w:r>
      <w:r w:rsidR="00964AAF" w:rsidRPr="00F73E58">
        <w:t>和相应的</w:t>
      </w:r>
      <w:r w:rsidR="00964AAF" w:rsidRPr="00F73E58">
        <w:t>713</w:t>
      </w:r>
      <w:r w:rsidR="00964AAF" w:rsidRPr="00F73E58">
        <w:t>个成熟</w:t>
      </w:r>
      <w:r w:rsidR="00964AAF" w:rsidRPr="00F73E58">
        <w:t>miRNA</w:t>
      </w:r>
      <w:r w:rsidR="00964AAF" w:rsidRPr="00F73E58">
        <w:t>。</w:t>
      </w:r>
    </w:p>
    <w:p w14:paraId="605A7F4B" w14:textId="29713906" w:rsidR="00494D68" w:rsidRPr="00F73E58" w:rsidRDefault="00964AAF" w:rsidP="00302770">
      <w:pPr>
        <w:pStyle w:val="a7"/>
      </w:pPr>
      <w:r w:rsidRPr="00F73E58">
        <w:t>但是，其中有</w:t>
      </w:r>
      <w:r w:rsidRPr="00F73E58">
        <w:t>14</w:t>
      </w:r>
      <w:r w:rsidRPr="00F73E58">
        <w:t>个</w:t>
      </w:r>
      <w:r w:rsidRPr="00F73E58">
        <w:t>pre-miRNA</w:t>
      </w:r>
      <w:r w:rsidRPr="00F73E58">
        <w:t>以及相应的</w:t>
      </w:r>
      <w:r w:rsidRPr="00F73E58">
        <w:t>24</w:t>
      </w:r>
      <w:r w:rsidRPr="00F73E58">
        <w:t>个成熟</w:t>
      </w:r>
      <w:r w:rsidRPr="00F73E58">
        <w:t>miRNA</w:t>
      </w:r>
      <w:r w:rsidRPr="00F73E58">
        <w:t>的基因组坐标信息并没有提供</w:t>
      </w:r>
      <w:r w:rsidR="00713CA2" w:rsidRPr="00F73E58">
        <w:t>，其中包括</w:t>
      </w:r>
      <w:r w:rsidR="003A4A05" w:rsidRPr="00F73E58">
        <w:t>著名的调节</w:t>
      </w:r>
      <w:r w:rsidR="003A4A05" w:rsidRPr="00F73E58">
        <w:t>MADS-box</w:t>
      </w:r>
      <w:r w:rsidR="003A4A05" w:rsidRPr="00F73E58">
        <w:t>基因的</w:t>
      </w:r>
      <w:r w:rsidR="003A4A05" w:rsidRPr="00F73E58">
        <w:t>osa-miR444</w:t>
      </w:r>
      <w:r w:rsidR="003A4A05" w:rsidRPr="00F73E58">
        <w:t>家族，但由于随后的</w:t>
      </w:r>
      <w:r w:rsidR="003A4A05" w:rsidRPr="00F73E58">
        <w:t>SNP</w:t>
      </w:r>
      <w:r w:rsidR="003A4A05" w:rsidRPr="00F73E58">
        <w:t>分析需要</w:t>
      </w:r>
      <w:r w:rsidR="003A4A05" w:rsidRPr="00F73E58">
        <w:t>miRNA</w:t>
      </w:r>
      <w:r w:rsidR="003A4A05" w:rsidRPr="00F73E58">
        <w:t>的基因组坐标。所以，我们用本地</w:t>
      </w:r>
      <w:r w:rsidR="003A4A05" w:rsidRPr="00F73E58">
        <w:t>BLAST</w:t>
      </w:r>
      <w:r w:rsidR="003A4A05" w:rsidRPr="00F73E58">
        <w:t>，将</w:t>
      </w:r>
      <w:r w:rsidR="003A4A05" w:rsidRPr="00F73E58">
        <w:t>MSU7.0</w:t>
      </w:r>
      <w:r w:rsidR="003A4A05" w:rsidRPr="00F73E58">
        <w:t>的水稻基因组序列创建成本地的</w:t>
      </w:r>
      <w:r w:rsidR="003A4A05" w:rsidRPr="00F73E58">
        <w:t>BLAST</w:t>
      </w:r>
      <w:r w:rsidR="003A4A05" w:rsidRPr="00F73E58">
        <w:t>数据库，并且用这些</w:t>
      </w:r>
      <w:r w:rsidR="003A4A05" w:rsidRPr="00F73E58">
        <w:t>pre-miRNA</w:t>
      </w:r>
      <w:r w:rsidR="003A4A05" w:rsidRPr="00F73E58">
        <w:t>的序列作为信息进行比对。</w:t>
      </w:r>
      <w:r w:rsidR="00295B87" w:rsidRPr="00F73E58">
        <w:t>对于</w:t>
      </w:r>
      <w:r w:rsidR="00295B87" w:rsidRPr="00F73E58">
        <w:t>BLAST</w:t>
      </w:r>
      <w:r w:rsidR="00295B87" w:rsidRPr="00F73E58">
        <w:t>结果的筛选标准是</w:t>
      </w:r>
      <w:r w:rsidR="002E0695" w:rsidRPr="00F73E58">
        <w:t>所有的序列完全匹配，其中发现</w:t>
      </w:r>
      <w:r w:rsidR="002E0695" w:rsidRPr="00F73E58">
        <w:t>osa-miR444</w:t>
      </w:r>
      <w:r w:rsidR="002E0695" w:rsidRPr="00F73E58">
        <w:t>家族的</w:t>
      </w:r>
      <w:r w:rsidR="001F61B2" w:rsidRPr="00F73E58">
        <w:t>所有</w:t>
      </w:r>
      <w:r w:rsidR="002E0695" w:rsidRPr="00F73E58">
        <w:t>pre-miRNA</w:t>
      </w:r>
      <w:r w:rsidR="001F61B2" w:rsidRPr="00F73E58">
        <w:t>以及</w:t>
      </w:r>
      <w:r w:rsidR="001F61B2" w:rsidRPr="00F73E58">
        <w:t>osa-miR810a</w:t>
      </w:r>
      <w:r w:rsidR="001F61B2" w:rsidRPr="00F73E58">
        <w:t>在参照基因组上比对的匹配结果中基因组坐标是间断的，说明它们基因的转录本经过了剪切和拼接。另外在线的</w:t>
      </w:r>
      <w:r w:rsidR="001F61B2" w:rsidRPr="00F73E58">
        <w:t>BLAST</w:t>
      </w:r>
      <w:r w:rsidR="001F61B2" w:rsidRPr="00F73E58">
        <w:t>也得出相同的结果，更加有意思的是发现</w:t>
      </w:r>
      <w:r w:rsidR="001F61B2" w:rsidRPr="00F73E58">
        <w:t>osa-miR444</w:t>
      </w:r>
      <w:r w:rsidR="001F61B2" w:rsidRPr="00F73E58">
        <w:t>的基因组位置正处在</w:t>
      </w:r>
      <w:r w:rsidR="001F61B2" w:rsidRPr="00F73E58">
        <w:t>MADS-box</w:t>
      </w:r>
      <w:r w:rsidR="001F61B2" w:rsidRPr="00F73E58">
        <w:t>基因的反义链上，这正是之前有报道过的天然</w:t>
      </w:r>
      <w:r w:rsidR="00AC454F" w:rsidRPr="00F73E58">
        <w:t>反义</w:t>
      </w:r>
      <w:r w:rsidR="00AC454F" w:rsidRPr="00F73E58">
        <w:t xml:space="preserve">miRNA (nat-miRNA) </w:t>
      </w:r>
      <w:r w:rsidR="00A27289">
        <w:rPr>
          <w:rStyle w:val="EndnoteReference"/>
          <w:rFonts w:eastAsia="SimSun"/>
        </w:rPr>
        <w:t>[</w:t>
      </w:r>
      <w:bookmarkStart w:id="139" w:name="_Ref475045109"/>
      <w:r w:rsidR="00A27289" w:rsidRPr="00F73E58">
        <w:rPr>
          <w:rStyle w:val="EndnoteReference"/>
          <w:rFonts w:eastAsia="SimSun"/>
        </w:rPr>
        <w:endnoteReference w:id="29"/>
      </w:r>
      <w:bookmarkEnd w:id="139"/>
      <w:r w:rsidR="00A27289">
        <w:rPr>
          <w:rStyle w:val="EndnoteReference"/>
          <w:rFonts w:eastAsia="SimSun"/>
        </w:rPr>
        <w:t>]</w:t>
      </w:r>
      <w:r w:rsidR="00AC454F" w:rsidRPr="00F73E58">
        <w:t>。</w:t>
      </w:r>
      <w:r w:rsidR="00494D68" w:rsidRPr="00F73E58">
        <w:t>通过运用</w:t>
      </w:r>
      <w:r w:rsidR="00494D68" w:rsidRPr="00F73E58">
        <w:t>BLAST</w:t>
      </w:r>
      <w:r w:rsidR="00494D68" w:rsidRPr="00F73E58">
        <w:t>，最终我们得到了</w:t>
      </w:r>
      <w:r w:rsidR="00494D68" w:rsidRPr="00F73E58">
        <w:t>585</w:t>
      </w:r>
      <w:r w:rsidR="00494D68" w:rsidRPr="00F73E58">
        <w:t>个</w:t>
      </w:r>
      <w:r w:rsidR="00494D68" w:rsidRPr="00F73E58">
        <w:t>pre-miRNA</w:t>
      </w:r>
      <w:r w:rsidR="00494D68" w:rsidRPr="00F73E58">
        <w:t>和</w:t>
      </w:r>
      <w:r w:rsidR="00494D68" w:rsidRPr="00F73E58">
        <w:t>703</w:t>
      </w:r>
      <w:r w:rsidR="00494D68" w:rsidRPr="00F73E58">
        <w:t>个成熟</w:t>
      </w:r>
      <w:r w:rsidR="00494D68" w:rsidRPr="00F73E58">
        <w:t>miRNA</w:t>
      </w:r>
      <w:r w:rsidR="00494D68" w:rsidRPr="00F73E58">
        <w:t>的所需信息，可以供本实验进一步研究使用。</w:t>
      </w:r>
    </w:p>
    <w:p w14:paraId="0AD25A28" w14:textId="77777777" w:rsidR="00964AAF" w:rsidRPr="00F73E58" w:rsidRDefault="00AC454F" w:rsidP="00302770">
      <w:pPr>
        <w:pStyle w:val="a7"/>
      </w:pPr>
      <w:r w:rsidRPr="00F73E58">
        <w:t>miRBase</w:t>
      </w:r>
      <w:r w:rsidRPr="00F73E58">
        <w:t>中成熟</w:t>
      </w:r>
      <w:r w:rsidRPr="00F73E58">
        <w:t>miRNA</w:t>
      </w:r>
      <w:r w:rsidRPr="00F73E58">
        <w:t>的基因组位置是其在</w:t>
      </w:r>
      <w:r w:rsidRPr="00F73E58">
        <w:t>pre-miRNA</w:t>
      </w:r>
      <w:r w:rsidRPr="00F73E58">
        <w:t>上的相对坐标，使用</w:t>
      </w:r>
      <w:r w:rsidRPr="00F73E58">
        <w:t>Python</w:t>
      </w:r>
      <w:r w:rsidRPr="00F73E58">
        <w:t>脚本将相对坐标结合</w:t>
      </w:r>
      <w:r w:rsidRPr="00F73E58">
        <w:t>pre-miRNA</w:t>
      </w:r>
      <w:r w:rsidRPr="00F73E58">
        <w:t>的基因组坐标而得到所有相应的成熟</w:t>
      </w:r>
      <w:r w:rsidRPr="00F73E58">
        <w:t>miRNA</w:t>
      </w:r>
      <w:r w:rsidRPr="00F73E58">
        <w:t>的基因组绝对坐标。</w:t>
      </w:r>
    </w:p>
    <w:p w14:paraId="42D97850" w14:textId="77777777" w:rsidR="00AC454F" w:rsidRPr="00F73E58" w:rsidRDefault="00AC454F" w:rsidP="006F13B3">
      <w:pPr>
        <w:pStyle w:val="Heading3"/>
      </w:pPr>
      <w:bookmarkStart w:id="140" w:name="_Toc479949709"/>
      <w:r w:rsidRPr="00F73E58">
        <w:t>miRNA</w:t>
      </w:r>
      <w:r w:rsidR="00593BA6" w:rsidRPr="00F73E58">
        <w:t>根据保守性</w:t>
      </w:r>
      <w:r w:rsidRPr="00F73E58">
        <w:t>分类</w:t>
      </w:r>
      <w:bookmarkEnd w:id="140"/>
    </w:p>
    <w:p w14:paraId="2BE96F5A" w14:textId="106F5E04" w:rsidR="00AC454F" w:rsidRPr="00F73E58" w:rsidRDefault="00926CD6" w:rsidP="00302770">
      <w:pPr>
        <w:pStyle w:val="a7"/>
      </w:pPr>
      <w:r w:rsidRPr="00F73E58">
        <w:t>水稻</w:t>
      </w:r>
      <w:r w:rsidR="00494D68" w:rsidRPr="00F73E58">
        <w:t>miRNA</w:t>
      </w:r>
      <w:r w:rsidR="00494D68" w:rsidRPr="00F73E58">
        <w:t>可以根据其</w:t>
      </w:r>
      <w:r w:rsidR="005F4061" w:rsidRPr="00F73E58">
        <w:t>在不同的植物物种中的保守性分成两类：一类是保守</w:t>
      </w:r>
      <w:r w:rsidR="005F4061" w:rsidRPr="00F73E58">
        <w:t>miRNA</w:t>
      </w:r>
      <w:r w:rsidRPr="00F73E58">
        <w:t xml:space="preserve"> (conserved miRNA)</w:t>
      </w:r>
      <w:r w:rsidR="005F4061" w:rsidRPr="00F73E58">
        <w:t>，也就是在其它的物种中有</w:t>
      </w:r>
      <w:r w:rsidRPr="00F73E58">
        <w:t>相应的同源</w:t>
      </w:r>
      <w:r w:rsidRPr="00F73E58">
        <w:t>miRNA</w:t>
      </w:r>
      <w:r w:rsidRPr="00F73E58">
        <w:t>；另一类则是非保守</w:t>
      </w:r>
      <w:r w:rsidRPr="00F73E58">
        <w:t>miRNA (non-conserved miRNA)</w:t>
      </w:r>
      <w:r w:rsidRPr="00F73E58">
        <w:t>，通常也称为水稻特异</w:t>
      </w:r>
      <w:r w:rsidRPr="00F73E58">
        <w:t>miRNA (rice-specific miRNAs)</w:t>
      </w:r>
      <w:r w:rsidRPr="00F73E58">
        <w:t>。两者之间有一些明显的差别，首先就其定义而言，它们的保守</w:t>
      </w:r>
      <w:r w:rsidRPr="00F73E58">
        <w:lastRenderedPageBreak/>
        <w:t>性不同；其次，一般说来，多数的保守</w:t>
      </w:r>
      <w:r w:rsidRPr="00F73E58">
        <w:t>miRNA</w:t>
      </w:r>
      <w:r w:rsidRPr="00F73E58">
        <w:t>的表达量都比非保守</w:t>
      </w:r>
      <w:r w:rsidRPr="00F73E58">
        <w:t>miRNA</w:t>
      </w:r>
      <w:r w:rsidRPr="00F73E58">
        <w:t>的表达量高；最后，最关键的差别是，保守</w:t>
      </w:r>
      <w:r w:rsidRPr="00F73E58">
        <w:t>miRNA</w:t>
      </w:r>
      <w:r w:rsidRPr="00F73E58">
        <w:t>几乎都有</w:t>
      </w:r>
      <w:r w:rsidR="009811B0" w:rsidRPr="00F73E58">
        <w:t>可辨认</w:t>
      </w:r>
      <w:r w:rsidRPr="00F73E58">
        <w:t>的靶基因，而且这些靶基因往往也在植物物种中有保守性，甚至是一些调控因子或其它的调控基因，比如</w:t>
      </w:r>
      <w:r w:rsidRPr="00F73E58">
        <w:t>DCL1</w:t>
      </w:r>
      <w:r w:rsidRPr="00F73E58">
        <w:t>，</w:t>
      </w:r>
      <w:r w:rsidRPr="00F73E58">
        <w:t>ARGONAUTE</w:t>
      </w:r>
      <w:r w:rsidRPr="00F73E58">
        <w:t>和生长素受体</w:t>
      </w:r>
      <w:r w:rsidRPr="00F73E58">
        <w:t>TIR1</w:t>
      </w:r>
      <w:r w:rsidRPr="00F73E58">
        <w:t>，但是非保守</w:t>
      </w:r>
      <w:r w:rsidRPr="00F73E58">
        <w:t>miRNA</w:t>
      </w:r>
      <w:r w:rsidRPr="00F73E58">
        <w:t>却</w:t>
      </w:r>
      <w:r w:rsidR="009811B0" w:rsidRPr="00F73E58">
        <w:t>鲜有可辨认的靶基因</w:t>
      </w:r>
      <w:r w:rsidR="00A27289">
        <w:rPr>
          <w:rStyle w:val="EndnoteReference"/>
          <w:rFonts w:eastAsia="SimSun"/>
        </w:rPr>
        <w:t>[</w:t>
      </w:r>
      <w:bookmarkStart w:id="141" w:name="_Ref474786255"/>
      <w:r w:rsidR="00A27289" w:rsidRPr="00F73E58">
        <w:rPr>
          <w:rStyle w:val="EndnoteReference"/>
          <w:rFonts w:eastAsia="SimSun"/>
        </w:rPr>
        <w:endnoteReference w:id="30"/>
      </w:r>
      <w:bookmarkEnd w:id="141"/>
      <w:r w:rsidR="00A27289">
        <w:rPr>
          <w:rStyle w:val="EndnoteReference"/>
          <w:rFonts w:eastAsia="SimSun"/>
        </w:rPr>
        <w:t>]</w:t>
      </w:r>
      <w:r w:rsidR="009811B0" w:rsidRPr="00F73E58">
        <w:t>。由此可以看出，保守</w:t>
      </w:r>
      <w:r w:rsidR="009811B0" w:rsidRPr="00F73E58">
        <w:t>miRNA</w:t>
      </w:r>
      <w:r w:rsidR="009811B0" w:rsidRPr="00F73E58">
        <w:t>在植物生长发育等过程中会比非保守</w:t>
      </w:r>
      <w:r w:rsidR="009811B0" w:rsidRPr="00F73E58">
        <w:t>miRNA</w:t>
      </w:r>
      <w:r w:rsidR="009811B0" w:rsidRPr="00F73E58">
        <w:t>扮演更重要的角色，并且两者之间因其进化过程和靶基因的结合模式不同所以作用机理也可能略有差异，所以在分析研究中将两者分别进行研究和比较非常有必要。</w:t>
      </w:r>
    </w:p>
    <w:p w14:paraId="3561A4D1" w14:textId="77777777" w:rsidR="009811B0" w:rsidRPr="00F73E58" w:rsidRDefault="009811B0" w:rsidP="00302770">
      <w:pPr>
        <w:pStyle w:val="a7"/>
      </w:pPr>
      <w:r w:rsidRPr="00F73E58">
        <w:t>使用</w:t>
      </w:r>
      <w:r w:rsidRPr="00F73E58">
        <w:t>miRBase</w:t>
      </w:r>
      <w:r w:rsidRPr="00F73E58">
        <w:t>提供的</w:t>
      </w:r>
      <w:r w:rsidRPr="00F73E58">
        <w:t>miRNA</w:t>
      </w:r>
      <w:r w:rsidRPr="00F73E58">
        <w:t>家族分类标准</w:t>
      </w:r>
      <w:r w:rsidR="0084365E" w:rsidRPr="00F73E58">
        <w:t>对</w:t>
      </w:r>
      <w:r w:rsidR="0084365E" w:rsidRPr="00F73E58">
        <w:t>pre-miRNA</w:t>
      </w:r>
      <w:r w:rsidR="0084365E" w:rsidRPr="00F73E58">
        <w:t>进行保守性分类，分类标准是：该</w:t>
      </w:r>
      <w:r w:rsidR="0084365E" w:rsidRPr="00F73E58">
        <w:t>pre-miRNA</w:t>
      </w:r>
      <w:r w:rsidR="0084365E" w:rsidRPr="00F73E58">
        <w:t>所在的家族如果还有其它的植物物种的</w:t>
      </w:r>
      <w:r w:rsidR="0084365E" w:rsidRPr="00F73E58">
        <w:t>miRNA</w:t>
      </w:r>
      <w:r w:rsidR="0084365E" w:rsidRPr="00F73E58">
        <w:t>，就认定其为保守</w:t>
      </w:r>
      <w:r w:rsidR="0084365E" w:rsidRPr="00F73E58">
        <w:t>miRNA</w:t>
      </w:r>
      <w:r w:rsidR="0084365E" w:rsidRPr="00F73E58">
        <w:t>，否则就认为非保守</w:t>
      </w:r>
      <w:r w:rsidR="0084365E" w:rsidRPr="00F73E58">
        <w:t>miRNA</w:t>
      </w:r>
      <w:r w:rsidR="0084365E" w:rsidRPr="00F73E58">
        <w:t>。最后的分类结果是，</w:t>
      </w:r>
      <w:r w:rsidR="0084365E" w:rsidRPr="00F73E58">
        <w:t>191</w:t>
      </w:r>
      <w:r w:rsidR="0084365E" w:rsidRPr="00F73E58">
        <w:t>个</w:t>
      </w:r>
      <w:r w:rsidR="0084365E" w:rsidRPr="00F73E58">
        <w:t>pre-miRNA</w:t>
      </w:r>
      <w:r w:rsidR="0084365E" w:rsidRPr="00F73E58">
        <w:t>归类为保守</w:t>
      </w:r>
      <w:r w:rsidR="0084365E" w:rsidRPr="00F73E58">
        <w:t>miRNA</w:t>
      </w:r>
      <w:r w:rsidR="0084365E" w:rsidRPr="00F73E58">
        <w:t>，</w:t>
      </w:r>
      <w:r w:rsidR="0084365E" w:rsidRPr="00F73E58">
        <w:t>401</w:t>
      </w:r>
      <w:r w:rsidR="0084365E" w:rsidRPr="00F73E58">
        <w:t>个</w:t>
      </w:r>
      <w:r w:rsidR="0084365E" w:rsidRPr="00F73E58">
        <w:t>pre-miRNA</w:t>
      </w:r>
      <w:r w:rsidR="0084365E" w:rsidRPr="00F73E58">
        <w:t>归类为非保守</w:t>
      </w:r>
      <w:r w:rsidR="0084365E" w:rsidRPr="00F73E58">
        <w:t>miRNA</w:t>
      </w:r>
      <w:r w:rsidR="0084365E" w:rsidRPr="00F73E58">
        <w:t>；同时，</w:t>
      </w:r>
      <w:r w:rsidR="0084365E" w:rsidRPr="00F73E58">
        <w:t>220</w:t>
      </w:r>
      <w:r w:rsidR="0084365E" w:rsidRPr="00F73E58">
        <w:t>个成熟</w:t>
      </w:r>
      <w:r w:rsidR="0084365E" w:rsidRPr="00F73E58">
        <w:t>miRNA</w:t>
      </w:r>
      <w:r w:rsidR="0084365E" w:rsidRPr="00F73E58">
        <w:t>归类为保守成熟</w:t>
      </w:r>
      <w:r w:rsidR="0084365E" w:rsidRPr="00F73E58">
        <w:t>miRNA</w:t>
      </w:r>
      <w:r w:rsidR="0084365E" w:rsidRPr="00F73E58">
        <w:t>，另外</w:t>
      </w:r>
      <w:r w:rsidR="0084365E" w:rsidRPr="00F73E58">
        <w:t>493</w:t>
      </w:r>
      <w:r w:rsidR="0084365E" w:rsidRPr="00F73E58">
        <w:t>个归类为非保守成熟</w:t>
      </w:r>
      <w:r w:rsidR="0084365E" w:rsidRPr="00F73E58">
        <w:t>miRNA</w:t>
      </w:r>
      <w:r w:rsidR="0084365E" w:rsidRPr="00F73E58">
        <w:t>。</w:t>
      </w:r>
    </w:p>
    <w:p w14:paraId="7DFCA696" w14:textId="77777777" w:rsidR="00672EE4" w:rsidRPr="00F73E58" w:rsidRDefault="00672EE4" w:rsidP="006F13B3">
      <w:pPr>
        <w:pStyle w:val="Heading2"/>
      </w:pPr>
      <w:bookmarkStart w:id="142" w:name="_Toc479949710"/>
      <w:r w:rsidRPr="00F73E58">
        <w:t>miRNA</w:t>
      </w:r>
      <w:r w:rsidRPr="00F73E58">
        <w:t>靶基因预测和整理</w:t>
      </w:r>
      <w:bookmarkEnd w:id="142"/>
    </w:p>
    <w:p w14:paraId="608FBF54" w14:textId="10BD5125" w:rsidR="00672EE4" w:rsidRPr="00F73E58" w:rsidRDefault="00674872" w:rsidP="00302770">
      <w:pPr>
        <w:pStyle w:val="a7"/>
      </w:pPr>
      <w:r w:rsidRPr="00F73E58">
        <w:t>鉴于保守</w:t>
      </w:r>
      <w:r w:rsidRPr="00F73E58">
        <w:t>miRNA</w:t>
      </w:r>
      <w:r w:rsidRPr="00F73E58">
        <w:t>拥有更多重要的靶基因，并且针对这些</w:t>
      </w:r>
      <w:r w:rsidRPr="00F73E58">
        <w:t>miRNA</w:t>
      </w:r>
      <w:r w:rsidRPr="00F73E58">
        <w:t>的研究更加充分，本实验只针对保守</w:t>
      </w:r>
      <w:r w:rsidRPr="00F73E58">
        <w:t>miRNA</w:t>
      </w:r>
      <w:r w:rsidRPr="00F73E58">
        <w:t>的靶基因进行研究。而现有的</w:t>
      </w:r>
      <w:r w:rsidRPr="00F73E58">
        <w:t>miRNA</w:t>
      </w:r>
      <w:r w:rsidRPr="00F73E58">
        <w:t>靶基因的预测</w:t>
      </w:r>
      <w:r w:rsidR="00E2705F" w:rsidRPr="00F73E58">
        <w:t>方法主要是生物信息方法，比如在线植物小</w:t>
      </w:r>
      <w:r w:rsidR="00E2705F" w:rsidRPr="00F73E58">
        <w:t>RNA</w:t>
      </w:r>
      <w:r w:rsidR="00E2705F" w:rsidRPr="00F73E58">
        <w:t>靶基因预测服务器</w:t>
      </w:r>
      <w:r w:rsidR="00E2705F" w:rsidRPr="00F73E58">
        <w:t xml:space="preserve"> (psRNATarget</w:t>
      </w:r>
      <w:r w:rsidR="003F63E6" w:rsidRPr="00F73E58">
        <w:t>, http://plantgrn.noble.org/psRNATarget/</w:t>
      </w:r>
      <w:r w:rsidR="00E2705F" w:rsidRPr="00F73E58">
        <w:t>)</w:t>
      </w:r>
      <w:r w:rsidR="00E2705F" w:rsidRPr="00F73E58">
        <w:t>；而实验中</w:t>
      </w:r>
      <w:r w:rsidR="003F63E6" w:rsidRPr="00F73E58">
        <w:t>鉴定靶基因的方法有</w:t>
      </w:r>
      <w:r w:rsidR="003F63E6" w:rsidRPr="00F73E58">
        <w:t>miRNA</w:t>
      </w:r>
      <w:r w:rsidR="003F63E6" w:rsidRPr="00F73E58">
        <w:t>过表达或抗</w:t>
      </w:r>
      <w:r w:rsidR="003F63E6" w:rsidRPr="00F73E58">
        <w:t>miRNA</w:t>
      </w:r>
      <w:r w:rsidR="003F63E6" w:rsidRPr="00F73E58">
        <w:t>靶基因</w:t>
      </w:r>
      <w:r w:rsidR="003F63E6" w:rsidRPr="00F73E58">
        <w:t xml:space="preserve"> (miRNA-resistant target)</w:t>
      </w:r>
      <w:r w:rsidR="003F63E6" w:rsidRPr="00F73E58">
        <w:t>，</w:t>
      </w:r>
      <w:r w:rsidR="003F63E6" w:rsidRPr="00F73E58">
        <w:t>RNA</w:t>
      </w:r>
      <w:r w:rsidR="003F63E6" w:rsidRPr="00F73E58">
        <w:t>连接酶催化的</w:t>
      </w:r>
      <w:r w:rsidR="003F63E6" w:rsidRPr="00F73E58">
        <w:t>5’-RACE</w:t>
      </w:r>
      <w:r w:rsidR="003F63E6" w:rsidRPr="00F73E58">
        <w:t>，降解组测序等</w:t>
      </w:r>
      <w:r w:rsidR="00A27289">
        <w:rPr>
          <w:rStyle w:val="EndnoteReference"/>
          <w:rFonts w:eastAsia="SimSun"/>
        </w:rPr>
        <w:t>[</w:t>
      </w:r>
      <w:bookmarkStart w:id="143" w:name="_Ref474763344"/>
      <w:r w:rsidR="00A27289" w:rsidRPr="00F73E58">
        <w:rPr>
          <w:rStyle w:val="EndnoteReference"/>
          <w:rFonts w:eastAsia="SimSun"/>
        </w:rPr>
        <w:endnoteReference w:id="31"/>
      </w:r>
      <w:bookmarkEnd w:id="143"/>
      <w:r w:rsidR="00A27289">
        <w:rPr>
          <w:rStyle w:val="EndnoteReference"/>
          <w:rFonts w:eastAsia="SimSun"/>
        </w:rPr>
        <w:t>]</w:t>
      </w:r>
      <w:r w:rsidR="003F63E6" w:rsidRPr="00F73E58">
        <w:t>。</w:t>
      </w:r>
    </w:p>
    <w:p w14:paraId="05ABD6A8" w14:textId="0E2B1BE3" w:rsidR="003F63E6" w:rsidRPr="00F73E58" w:rsidRDefault="003F63E6" w:rsidP="00302770">
      <w:pPr>
        <w:pStyle w:val="a7"/>
      </w:pPr>
      <w:r w:rsidRPr="00F73E58">
        <w:t>本实验采用生物信息预测方法结合降解组测试的结果获得</w:t>
      </w:r>
      <w:r w:rsidRPr="00F73E58">
        <w:t>miRNA</w:t>
      </w:r>
      <w:r w:rsidRPr="00F73E58">
        <w:t>靶基因。使用生物预测在线软件</w:t>
      </w:r>
      <w:r w:rsidRPr="00F73E58">
        <w:t>psRNATarget</w:t>
      </w:r>
      <w:r w:rsidRPr="00F73E58">
        <w:t>，采用默认的参数</w:t>
      </w:r>
      <w:r w:rsidR="00FA1B04" w:rsidRPr="00F73E58">
        <w:t>进行预测</w:t>
      </w:r>
      <w:r w:rsidR="00A27289">
        <w:rPr>
          <w:rStyle w:val="EndnoteReference"/>
          <w:rFonts w:eastAsia="SimSun"/>
        </w:rPr>
        <w:t>[</w:t>
      </w:r>
      <w:r w:rsidR="00A27289" w:rsidRPr="00F73E58">
        <w:rPr>
          <w:rStyle w:val="EndnoteReference"/>
          <w:rFonts w:eastAsia="SimSun"/>
        </w:rPr>
        <w:endnoteReference w:id="32"/>
      </w:r>
      <w:r w:rsidR="00A27289">
        <w:rPr>
          <w:rStyle w:val="EndnoteReference"/>
          <w:rFonts w:eastAsia="SimSun"/>
        </w:rPr>
        <w:t>]</w:t>
      </w:r>
      <w:r w:rsidR="00C0017A" w:rsidRPr="00F73E58">
        <w:t>。另外</w:t>
      </w:r>
      <w:r w:rsidR="00C0017A" w:rsidRPr="00F73E58">
        <w:t xml:space="preserve"> Li et.al 2010</w:t>
      </w:r>
      <w:r w:rsidR="00C0017A" w:rsidRPr="00F73E58">
        <w:t>对水稻进行了全转录组的</w:t>
      </w:r>
      <w:r w:rsidR="00C0017A" w:rsidRPr="00F73E58">
        <w:t>miRNA</w:t>
      </w:r>
      <w:r w:rsidR="00C0017A" w:rsidRPr="00F73E58">
        <w:t>靶基因鉴定</w:t>
      </w:r>
      <w:r w:rsidR="00A27289">
        <w:rPr>
          <w:rStyle w:val="EndnoteReference"/>
          <w:rFonts w:eastAsia="SimSun"/>
        </w:rPr>
        <w:t>[</w:t>
      </w:r>
      <w:r w:rsidR="00A27289" w:rsidRPr="00F73E58">
        <w:rPr>
          <w:rStyle w:val="EndnoteReference"/>
          <w:rFonts w:eastAsia="SimSun"/>
        </w:rPr>
        <w:endnoteReference w:id="33"/>
      </w:r>
      <w:r w:rsidR="00A27289">
        <w:rPr>
          <w:rStyle w:val="EndnoteReference"/>
          <w:rFonts w:eastAsia="SimSun"/>
        </w:rPr>
        <w:t>]</w:t>
      </w:r>
      <w:r w:rsidR="00C0017A" w:rsidRPr="00F73E58">
        <w:t>，我们收集了其鉴定的结果。但是</w:t>
      </w:r>
      <w:r w:rsidR="003210F1" w:rsidRPr="00F73E58">
        <w:t>这些鉴定出来的靶基因缺乏更加具体的</w:t>
      </w:r>
      <w:r w:rsidR="003210F1" w:rsidRPr="00F73E58">
        <w:t>miRNA</w:t>
      </w:r>
      <w:r w:rsidR="003210F1" w:rsidRPr="00F73E58">
        <w:t>结合位点的信息，我们使用</w:t>
      </w:r>
      <w:r w:rsidR="003210F1" w:rsidRPr="00F73E58">
        <w:t>psRNATarget</w:t>
      </w:r>
      <w:r w:rsidR="003210F1" w:rsidRPr="00F73E58">
        <w:t>用这些靶基因反向搜索其对应的</w:t>
      </w:r>
      <w:r w:rsidR="003210F1" w:rsidRPr="00F73E58">
        <w:t>miRNA</w:t>
      </w:r>
      <w:r w:rsidR="003210F1" w:rsidRPr="00F73E58">
        <w:t>，从而获得相应的结合位点的信息。最终，结合两者的结果，我们得到了</w:t>
      </w:r>
      <w:r w:rsidR="003210F1" w:rsidRPr="00F73E58">
        <w:t>823</w:t>
      </w:r>
      <w:r w:rsidR="003210F1" w:rsidRPr="00F73E58">
        <w:t>个靶基因，相对应的有</w:t>
      </w:r>
      <w:r w:rsidR="003210F1" w:rsidRPr="00F73E58">
        <w:t>2113</w:t>
      </w:r>
      <w:r w:rsidR="003210F1" w:rsidRPr="00F73E58">
        <w:t>个</w:t>
      </w:r>
      <w:r w:rsidR="003210F1" w:rsidRPr="00F73E58">
        <w:t>miRNA</w:t>
      </w:r>
      <w:r w:rsidR="003210F1" w:rsidRPr="00F73E58">
        <w:t>靶基因对。</w:t>
      </w:r>
    </w:p>
    <w:p w14:paraId="2C56960B" w14:textId="77777777" w:rsidR="003210F1" w:rsidRPr="00F73E58" w:rsidRDefault="003210F1" w:rsidP="006F13B3">
      <w:pPr>
        <w:pStyle w:val="Heading2"/>
      </w:pPr>
      <w:bookmarkStart w:id="144" w:name="_Toc479949711"/>
      <w:r w:rsidRPr="00F73E58">
        <w:lastRenderedPageBreak/>
        <w:t>本章小节</w:t>
      </w:r>
      <w:bookmarkEnd w:id="144"/>
    </w:p>
    <w:p w14:paraId="1407D5DE" w14:textId="26D8EA43" w:rsidR="00E85016" w:rsidRPr="00F73E58" w:rsidRDefault="00336A95" w:rsidP="006F13B3">
      <w:r w:rsidRPr="00F73E58">
        <w:t>本章详细叙述了如何获得所有的</w:t>
      </w:r>
      <w:r w:rsidRPr="00F73E58">
        <w:t>miRNA</w:t>
      </w:r>
      <w:r w:rsidRPr="00F73E58">
        <w:t>，以及研究所必需其在的水稻基因组的坐标信息，并且使用</w:t>
      </w:r>
      <w:r w:rsidRPr="00F73E58">
        <w:t>BLAST</w:t>
      </w:r>
      <w:r w:rsidRPr="00F73E58">
        <w:t>得到了一些</w:t>
      </w:r>
      <w:r w:rsidRPr="00F73E58">
        <w:t>miRNA</w:t>
      </w:r>
      <w:r w:rsidRPr="00F73E58">
        <w:t>所缺失的基因组坐标。进而，根据</w:t>
      </w:r>
      <w:r w:rsidRPr="00F73E58">
        <w:t>miRBase</w:t>
      </w:r>
      <w:r w:rsidRPr="00F73E58">
        <w:t>的</w:t>
      </w:r>
      <w:r w:rsidRPr="00F73E58">
        <w:t>miRNA</w:t>
      </w:r>
      <w:r w:rsidRPr="00F73E58">
        <w:t>家族分类，将</w:t>
      </w:r>
      <w:r w:rsidRPr="00F73E58">
        <w:t>miRNA</w:t>
      </w:r>
      <w:r w:rsidRPr="00F73E58">
        <w:t>分成保守和非保守的</w:t>
      </w:r>
      <w:r w:rsidRPr="00F73E58">
        <w:t>miRNA</w:t>
      </w:r>
      <w:r w:rsidRPr="00F73E58">
        <w:t>。最后，结合生物信息预测和降解组的数据，得到保守</w:t>
      </w:r>
      <w:r w:rsidRPr="00F73E58">
        <w:t>miRNA</w:t>
      </w:r>
      <w:r w:rsidR="00E85016" w:rsidRPr="00F73E58">
        <w:t>的靶基因</w:t>
      </w:r>
      <w:r w:rsidR="00E87510" w:rsidRPr="00F73E58">
        <w:t>823</w:t>
      </w:r>
      <w:r w:rsidR="00E87510" w:rsidRPr="00F73E58">
        <w:t>个，形成</w:t>
      </w:r>
      <w:r w:rsidR="00E87510" w:rsidRPr="00F73E58">
        <w:t>miRNA</w:t>
      </w:r>
      <w:r w:rsidR="00E87510" w:rsidRPr="00F73E58">
        <w:t>和靶基因的作用对总共</w:t>
      </w:r>
      <w:r w:rsidR="00E87510" w:rsidRPr="00F73E58">
        <w:t>2113</w:t>
      </w:r>
      <w:r w:rsidR="00E87510" w:rsidRPr="00F73E58">
        <w:t>对。</w:t>
      </w:r>
    </w:p>
    <w:p w14:paraId="036A7A0D" w14:textId="77777777" w:rsidR="00E87510" w:rsidRPr="00F73E58" w:rsidRDefault="00E87510" w:rsidP="006F13B3">
      <w:pPr>
        <w:sectPr w:rsidR="00E87510" w:rsidRPr="00F73E58" w:rsidSect="004F2961">
          <w:footerReference w:type="default" r:id="rId20"/>
          <w:endnotePr>
            <w:numFmt w:val="decimal"/>
          </w:endnotePr>
          <w:pgSz w:w="11906" w:h="16838" w:code="9"/>
          <w:pgMar w:top="1985" w:right="1588" w:bottom="2268" w:left="1588" w:header="1418" w:footer="1701" w:gutter="284"/>
          <w:cols w:space="425"/>
          <w:noEndnote/>
          <w:docGrid w:linePitch="395"/>
        </w:sectPr>
      </w:pPr>
    </w:p>
    <w:p w14:paraId="38C63D4D" w14:textId="77777777" w:rsidR="00336A95" w:rsidRPr="00F73E58" w:rsidRDefault="00336A95" w:rsidP="006F13B3">
      <w:pPr>
        <w:pStyle w:val="Heading1"/>
      </w:pPr>
      <w:bookmarkStart w:id="145" w:name="_Toc479949712"/>
      <w:r w:rsidRPr="00F73E58">
        <w:lastRenderedPageBreak/>
        <w:t>水稻</w:t>
      </w:r>
      <w:r w:rsidRPr="00F73E58">
        <w:t>miRNA</w:t>
      </w:r>
      <w:r w:rsidR="00F03F18" w:rsidRPr="00F73E58">
        <w:t>靶基因的生物相关</w:t>
      </w:r>
      <w:r w:rsidRPr="00F73E58">
        <w:t>性筛选</w:t>
      </w:r>
      <w:bookmarkEnd w:id="145"/>
    </w:p>
    <w:p w14:paraId="282A7D3A" w14:textId="6B782BB6" w:rsidR="002272CA" w:rsidRPr="00F73E58" w:rsidDel="00807F54" w:rsidRDefault="001D06D1" w:rsidP="00302770">
      <w:pPr>
        <w:pStyle w:val="a7"/>
        <w:rPr>
          <w:del w:id="146" w:author="Thomas Huang" w:date="2017-04-11T22:41:00Z"/>
        </w:rPr>
      </w:pPr>
      <w:r w:rsidRPr="00F73E58">
        <w:t>所得到的</w:t>
      </w:r>
      <w:r w:rsidRPr="00F73E58">
        <w:t>823</w:t>
      </w:r>
      <w:r w:rsidRPr="00F73E58">
        <w:t>个靶基因中，</w:t>
      </w:r>
      <w:r w:rsidRPr="00F73E58">
        <w:t>46</w:t>
      </w:r>
      <w:r w:rsidRPr="00F73E58">
        <w:t>个靶基因是降解组测序所证实的，另外</w:t>
      </w:r>
      <w:r w:rsidRPr="00F73E58">
        <w:t>777</w:t>
      </w:r>
      <w:r w:rsidRPr="00F73E58">
        <w:t>个靶基因是基于植物</w:t>
      </w:r>
      <w:r w:rsidRPr="00F73E58">
        <w:t>miRNA</w:t>
      </w:r>
      <w:r w:rsidRPr="00F73E58">
        <w:t>和其靶基因具有高度互补性</w:t>
      </w:r>
      <w:r w:rsidR="00F27A69" w:rsidRPr="00F73E58">
        <w:t>(complementarity)</w:t>
      </w:r>
      <w:r w:rsidRPr="00F73E58">
        <w:t>的特征而预测出来的。但是用这种生物信息方式得出的预测结果，其</w:t>
      </w:r>
      <w:r w:rsidR="00AA2355" w:rsidRPr="00F73E58">
        <w:t>生物相关性</w:t>
      </w:r>
      <w:r w:rsidR="00AA2355" w:rsidRPr="00F73E58">
        <w:t>(biological relevancy)</w:t>
      </w:r>
      <w:r w:rsidRPr="00F73E58">
        <w:t>并不能得到保证</w:t>
      </w:r>
      <w:r w:rsidR="00AB51B2" w:rsidRPr="00F73E58">
        <w:t>，也就是这些预测的靶基因</w:t>
      </w:r>
      <w:r w:rsidR="00597D23" w:rsidRPr="00F73E58">
        <w:t>并不能确定</w:t>
      </w:r>
      <w:r w:rsidR="00AB51B2" w:rsidRPr="00F73E58">
        <w:t>真的</w:t>
      </w:r>
      <w:r w:rsidR="00597D23" w:rsidRPr="00F73E58">
        <w:t>能够被该</w:t>
      </w:r>
      <w:r w:rsidR="00597D23" w:rsidRPr="00F73E58">
        <w:t>miRNA</w:t>
      </w:r>
      <w:r w:rsidR="00597D23" w:rsidRPr="00F73E58">
        <w:t>调控，并且能够造成植物生理上的影响。因为除了</w:t>
      </w:r>
      <w:r w:rsidR="00597D23" w:rsidRPr="00F73E58">
        <w:t>miRNA</w:t>
      </w:r>
      <w:r w:rsidR="00597D23" w:rsidRPr="00F73E58">
        <w:t>和靶基因结合位点的序列互补性之外，还有</w:t>
      </w:r>
      <w:r w:rsidR="007A7B92" w:rsidRPr="00F73E58">
        <w:t>其它因素会影响到</w:t>
      </w:r>
      <w:r w:rsidR="007A7B92" w:rsidRPr="00F73E58">
        <w:t>miRNA</w:t>
      </w:r>
      <w:r w:rsidR="007A7B92" w:rsidRPr="00F73E58">
        <w:t>和靶基因的相互结合</w:t>
      </w:r>
      <w:r w:rsidR="00D54CC6" w:rsidRPr="00D54CC6">
        <w:rPr>
          <w:vertAlign w:val="superscript"/>
        </w:rPr>
        <w:t>[</w:t>
      </w:r>
      <w:r w:rsidR="00AA2355" w:rsidRPr="00C8777F">
        <w:rPr>
          <w:vertAlign w:val="superscript"/>
        </w:rPr>
        <w:fldChar w:fldCharType="begin"/>
      </w:r>
      <w:r w:rsidR="00C8777F" w:rsidRPr="00C8777F">
        <w:rPr>
          <w:vertAlign w:val="superscript"/>
        </w:rPr>
        <w:instrText xml:space="preserve"> NOTEREF _Ref474763344 </w:instrText>
      </w:r>
      <w:r w:rsidR="00AA2355" w:rsidRPr="00C8777F">
        <w:rPr>
          <w:vertAlign w:val="superscript"/>
        </w:rPr>
        <w:instrText xml:space="preserve">\h </w:instrText>
      </w:r>
      <w:r w:rsidR="00CB2917" w:rsidRPr="00C8777F">
        <w:rPr>
          <w:vertAlign w:val="superscript"/>
        </w:rPr>
        <w:instrText xml:space="preserve"> \* MERGEFORMAT </w:instrText>
      </w:r>
      <w:r w:rsidR="00AA2355" w:rsidRPr="00C8777F">
        <w:rPr>
          <w:vertAlign w:val="superscript"/>
        </w:rPr>
      </w:r>
      <w:r w:rsidR="00AA2355" w:rsidRPr="00C8777F">
        <w:rPr>
          <w:vertAlign w:val="superscript"/>
        </w:rPr>
        <w:fldChar w:fldCharType="separate"/>
      </w:r>
      <w:r w:rsidR="00C8777F" w:rsidRPr="00C8777F">
        <w:rPr>
          <w:rStyle w:val="EndnoteReference"/>
          <w:rFonts w:eastAsia="SimSun"/>
        </w:rPr>
        <w:t>28</w:t>
      </w:r>
      <w:r w:rsidR="00AA2355" w:rsidRPr="00C8777F">
        <w:rPr>
          <w:vertAlign w:val="superscript"/>
        </w:rPr>
        <w:fldChar w:fldCharType="end"/>
      </w:r>
      <w:r w:rsidR="00D54CC6" w:rsidRPr="00D54CC6">
        <w:rPr>
          <w:vertAlign w:val="superscript"/>
        </w:rPr>
        <w:t>]</w:t>
      </w:r>
      <w:ins w:id="147" w:author="Thomas Huang" w:date="2017-04-11T22:41:00Z">
        <w:r w:rsidR="00807F54">
          <w:rPr>
            <w:rFonts w:hint="eastAsia"/>
          </w:rPr>
          <w:t>：</w:t>
        </w:r>
        <w:r w:rsidR="00807F54">
          <w:rPr>
            <w:rFonts w:hint="eastAsia"/>
          </w:rPr>
          <w:t>1</w:t>
        </w:r>
        <w:r w:rsidR="00807F54">
          <w:t xml:space="preserve">) </w:t>
        </w:r>
      </w:ins>
      <w:del w:id="148" w:author="Thomas Huang" w:date="2017-04-11T22:41:00Z">
        <w:r w:rsidR="007A7B92" w:rsidRPr="00F73E58" w:rsidDel="00807F54">
          <w:delText>：</w:delText>
        </w:r>
      </w:del>
    </w:p>
    <w:p w14:paraId="0112F423" w14:textId="2156EB31" w:rsidR="002272CA" w:rsidRPr="00F73E58" w:rsidDel="00807F54" w:rsidRDefault="007A7B92">
      <w:pPr>
        <w:pStyle w:val="a7"/>
        <w:rPr>
          <w:del w:id="149" w:author="Thomas Huang" w:date="2017-04-11T22:41:00Z"/>
        </w:rPr>
        <w:pPrChange w:id="150" w:author="Thomas Huang" w:date="2017-04-11T22:41:00Z">
          <w:pPr>
            <w:pStyle w:val="a7"/>
            <w:numPr>
              <w:numId w:val="35"/>
            </w:numPr>
            <w:ind w:left="1200" w:hanging="360"/>
          </w:pPr>
        </w:pPrChange>
      </w:pPr>
      <w:commentRangeStart w:id="151"/>
      <w:r w:rsidRPr="00F73E58">
        <w:t>靶基因的可接近性，这个</w:t>
      </w:r>
      <w:r w:rsidR="002272CA" w:rsidRPr="00F73E58">
        <w:t>是由靶基因</w:t>
      </w:r>
      <w:r w:rsidR="002272CA" w:rsidRPr="00F73E58">
        <w:t>mRNA</w:t>
      </w:r>
      <w:r w:rsidR="002272CA" w:rsidRPr="00F73E58">
        <w:t>的二级结构决定，如果靶基因的结合位点部分需要很高的能量来释放从而可以和成熟</w:t>
      </w:r>
      <w:r w:rsidR="002272CA" w:rsidRPr="00F73E58">
        <w:t>miRNA</w:t>
      </w:r>
      <w:r w:rsidR="002272CA" w:rsidRPr="00F73E58">
        <w:t>结合的话，</w:t>
      </w:r>
      <w:r w:rsidR="002272CA" w:rsidRPr="00F73E58">
        <w:t>miRNA</w:t>
      </w:r>
      <w:r w:rsidR="002272CA" w:rsidRPr="00F73E58">
        <w:t>和靶基因的结合能力就相应下降</w:t>
      </w:r>
      <w:r w:rsidR="00A27289">
        <w:rPr>
          <w:rStyle w:val="EndnoteReference"/>
          <w:rFonts w:eastAsia="SimSun"/>
        </w:rPr>
        <w:t>[</w:t>
      </w:r>
      <w:bookmarkStart w:id="152" w:name="_Ref475043706"/>
      <w:r w:rsidR="00A27289" w:rsidRPr="00F73E58">
        <w:rPr>
          <w:rStyle w:val="EndnoteReference"/>
          <w:rFonts w:eastAsia="SimSun"/>
        </w:rPr>
        <w:endnoteReference w:id="34"/>
      </w:r>
      <w:bookmarkEnd w:id="152"/>
      <w:r w:rsidR="00A27289">
        <w:rPr>
          <w:rStyle w:val="EndnoteReference"/>
          <w:rFonts w:eastAsia="SimSun"/>
        </w:rPr>
        <w:t>]</w:t>
      </w:r>
      <w:r w:rsidR="002272CA" w:rsidRPr="00F73E58">
        <w:t>；</w:t>
      </w:r>
      <w:ins w:id="153" w:author="Thomas Huang" w:date="2017-04-11T22:41:00Z">
        <w:r w:rsidR="00807F54">
          <w:t xml:space="preserve">2) </w:t>
        </w:r>
      </w:ins>
    </w:p>
    <w:p w14:paraId="4F2CA2EE" w14:textId="4994754D" w:rsidR="00894936" w:rsidRPr="00F73E58" w:rsidDel="00807F54" w:rsidRDefault="002272CA">
      <w:pPr>
        <w:pStyle w:val="a7"/>
        <w:rPr>
          <w:del w:id="154" w:author="Thomas Huang" w:date="2017-04-11T22:41:00Z"/>
        </w:rPr>
        <w:pPrChange w:id="155" w:author="Thomas Huang" w:date="2017-04-11T22:41:00Z">
          <w:pPr>
            <w:pStyle w:val="a7"/>
            <w:numPr>
              <w:numId w:val="35"/>
            </w:numPr>
            <w:ind w:left="1200" w:hanging="360"/>
          </w:pPr>
        </w:pPrChange>
      </w:pPr>
      <w:r w:rsidRPr="00F73E58">
        <w:t>miRNA</w:t>
      </w:r>
      <w:r w:rsidRPr="00F73E58">
        <w:t>和靶基因结合位点序列的整理互补性模式，</w:t>
      </w:r>
      <w:r w:rsidR="00CB2917" w:rsidRPr="00F73E58">
        <w:t>即使</w:t>
      </w:r>
      <w:r w:rsidRPr="00F73E58">
        <w:t>当互补程度相同时，错配出现的地方不同，也会非常影响到</w:t>
      </w:r>
      <w:r w:rsidRPr="00F73E58">
        <w:t>miRNA</w:t>
      </w:r>
      <w:r w:rsidRPr="00F73E58">
        <w:t>对靶基因的调节</w:t>
      </w:r>
      <w:r w:rsidR="00A27289">
        <w:rPr>
          <w:rStyle w:val="EndnoteReference"/>
          <w:rFonts w:eastAsia="SimSun"/>
        </w:rPr>
        <w:t>[</w:t>
      </w:r>
      <w:bookmarkStart w:id="156" w:name="_Ref474832117"/>
      <w:r w:rsidR="00A27289" w:rsidRPr="00F73E58">
        <w:rPr>
          <w:rStyle w:val="EndnoteReference"/>
          <w:rFonts w:eastAsia="SimSun"/>
        </w:rPr>
        <w:endnoteReference w:id="35"/>
      </w:r>
      <w:bookmarkEnd w:id="156"/>
      <w:r w:rsidR="00A27289">
        <w:rPr>
          <w:rStyle w:val="EndnoteReference"/>
          <w:rFonts w:eastAsia="SimSun"/>
        </w:rPr>
        <w:t>]</w:t>
      </w:r>
      <w:r w:rsidRPr="00F73E58">
        <w:t>；</w:t>
      </w:r>
      <w:ins w:id="157" w:author="Thomas Huang" w:date="2017-04-11T22:41:00Z">
        <w:r w:rsidR="00807F54">
          <w:t xml:space="preserve">3) </w:t>
        </w:r>
      </w:ins>
    </w:p>
    <w:p w14:paraId="7E73517C" w14:textId="2372C802" w:rsidR="00AA2355" w:rsidRPr="00F73E58" w:rsidRDefault="00AA2355">
      <w:pPr>
        <w:pStyle w:val="a7"/>
        <w:pPrChange w:id="158" w:author="Thomas Huang" w:date="2017-04-11T22:41:00Z">
          <w:pPr>
            <w:pStyle w:val="a7"/>
            <w:numPr>
              <w:numId w:val="35"/>
            </w:numPr>
            <w:ind w:left="1200" w:hanging="360"/>
          </w:pPr>
        </w:pPrChange>
      </w:pPr>
      <w:r w:rsidRPr="00F73E58">
        <w:t>RNA</w:t>
      </w:r>
      <w:r w:rsidRPr="00F73E58">
        <w:t>结合蛋白等</w:t>
      </w:r>
      <w:r w:rsidR="00CB2917" w:rsidRPr="00F73E58">
        <w:t>。</w:t>
      </w:r>
    </w:p>
    <w:commentRangeEnd w:id="151"/>
    <w:p w14:paraId="290A033A" w14:textId="77777777" w:rsidR="00F03F18" w:rsidRPr="00F73E58" w:rsidRDefault="00190564" w:rsidP="00302770">
      <w:pPr>
        <w:pStyle w:val="a7"/>
      </w:pPr>
      <w:r>
        <w:rPr>
          <w:rStyle w:val="CommentReference"/>
        </w:rPr>
        <w:commentReference w:id="151"/>
      </w:r>
      <w:r w:rsidR="00AA2355" w:rsidRPr="00F73E58">
        <w:t>除了上述列举的因素之外，即便是实验的方法也并不能完全保证所鉴定的靶基因的生物相关性，比如</w:t>
      </w:r>
      <w:r w:rsidR="00AA2355" w:rsidRPr="00F73E58">
        <w:t>miRNA</w:t>
      </w:r>
      <w:r w:rsidR="00AA2355" w:rsidRPr="00F73E58">
        <w:t>过表达，虽然可以通过过表达的转基因植株表现出的表型来判断潜在的靶基因，但这种人工的过量表达和原本</w:t>
      </w:r>
      <w:r w:rsidR="00AA2355" w:rsidRPr="00F73E58">
        <w:t>miRNA</w:t>
      </w:r>
      <w:r w:rsidR="00AA2355" w:rsidRPr="00F73E58">
        <w:t>在植物中的表达水平不同，在原本的植物组织中可能并不具有调节能力的</w:t>
      </w:r>
      <w:r w:rsidR="00AA2355" w:rsidRPr="00F73E58">
        <w:t>miRNA</w:t>
      </w:r>
      <w:r w:rsidR="00AA2355" w:rsidRPr="00F73E58">
        <w:t>因此却被鉴定出可以调节某靶基因。</w:t>
      </w:r>
    </w:p>
    <w:p w14:paraId="002A813F" w14:textId="0B8C0223" w:rsidR="00AA2355" w:rsidRPr="00F73E58" w:rsidRDefault="00F03F18" w:rsidP="00302770">
      <w:pPr>
        <w:pStyle w:val="a7"/>
      </w:pPr>
      <w:r w:rsidRPr="00F73E58">
        <w:t>鉴于此，我们需要对所预测出的靶基因生物相关性筛选。由于植物</w:t>
      </w:r>
      <w:r w:rsidRPr="00F73E58">
        <w:t>miRNA</w:t>
      </w:r>
      <w:r w:rsidRPr="00F73E58">
        <w:t>介导的基因沉默主要是通过靶基因转录子的剪切这种方式</w:t>
      </w:r>
      <w:r w:rsidR="00F27A69" w:rsidRPr="00F73E58">
        <w:t>，</w:t>
      </w:r>
      <w:r w:rsidRPr="00F73E58">
        <w:t>在</w:t>
      </w:r>
      <w:r w:rsidR="00F27A69" w:rsidRPr="00F73E58">
        <w:t>通常的假设下，也就是，互补性是基因沉默的唯一决定因子和任何给定的装载</w:t>
      </w:r>
      <w:r w:rsidR="00F27A69" w:rsidRPr="00F73E58">
        <w:t>miRNA</w:t>
      </w:r>
      <w:r w:rsidR="00F27A69" w:rsidRPr="00F73E58">
        <w:t>的</w:t>
      </w:r>
      <w:r w:rsidR="00F27A69" w:rsidRPr="00F73E58">
        <w:t>RNA</w:t>
      </w:r>
      <w:r w:rsidR="00F27A69" w:rsidRPr="00F73E58">
        <w:t>介导的沉默复合体</w:t>
      </w:r>
      <w:r w:rsidR="00F27A69" w:rsidRPr="00F73E58">
        <w:t>(miRNA-loaded RNA-induced silencing complex, miRISC)</w:t>
      </w:r>
      <w:r w:rsidR="00F27A69" w:rsidRPr="00F73E58">
        <w:t>都能够独立运作</w:t>
      </w:r>
      <w:r w:rsidR="00A27289">
        <w:rPr>
          <w:rStyle w:val="EndnoteReference"/>
          <w:rFonts w:eastAsia="SimSun"/>
        </w:rPr>
        <w:t>[</w:t>
      </w:r>
      <w:r w:rsidR="00A27289" w:rsidRPr="00F73E58">
        <w:rPr>
          <w:rStyle w:val="EndnoteReference"/>
          <w:rFonts w:eastAsia="SimSun"/>
        </w:rPr>
        <w:endnoteReference w:id="36"/>
      </w:r>
      <w:r w:rsidR="00A27289">
        <w:rPr>
          <w:rStyle w:val="EndnoteReference"/>
          <w:rFonts w:eastAsia="SimSun"/>
        </w:rPr>
        <w:t xml:space="preserve">, </w:t>
      </w:r>
      <w:r w:rsidR="00A27289" w:rsidRPr="00F73E58">
        <w:rPr>
          <w:rStyle w:val="EndnoteReference"/>
          <w:rFonts w:eastAsia="SimSun"/>
        </w:rPr>
        <w:endnoteReference w:id="37"/>
      </w:r>
      <w:r w:rsidR="00A27289">
        <w:rPr>
          <w:rStyle w:val="EndnoteReference"/>
          <w:rFonts w:eastAsia="SimSun"/>
        </w:rPr>
        <w:t>]</w:t>
      </w:r>
      <w:r w:rsidR="00F27A69" w:rsidRPr="00F73E58">
        <w:t>，靶基因</w:t>
      </w:r>
      <w:r w:rsidR="00F27A69" w:rsidRPr="00F73E58">
        <w:t>mRNA</w:t>
      </w:r>
      <w:r w:rsidR="00F27A69" w:rsidRPr="00F73E58">
        <w:t>的表达量会被相应的</w:t>
      </w:r>
      <w:r w:rsidR="00F27A69" w:rsidRPr="00F73E58">
        <w:t>miRNA</w:t>
      </w:r>
      <w:r w:rsidR="00F27A69" w:rsidRPr="00F73E58">
        <w:t>下调，因此植物</w:t>
      </w:r>
      <w:r w:rsidR="00F27A69" w:rsidRPr="00F73E58">
        <w:t>miRNA</w:t>
      </w:r>
      <w:r w:rsidR="00F27A69" w:rsidRPr="00F73E58">
        <w:t>的表达量和其靶基因的表达量就呈现负相关。并且</w:t>
      </w:r>
      <w:r w:rsidR="001D5A2D" w:rsidRPr="00F73E58">
        <w:t>也有实验表明过表达</w:t>
      </w:r>
      <w:r w:rsidR="001D5A2D" w:rsidRPr="00F73E58">
        <w:t>miR319</w:t>
      </w:r>
      <w:r w:rsidR="001D5A2D" w:rsidRPr="00F73E58">
        <w:t>时，五个编码</w:t>
      </w:r>
      <w:r w:rsidR="001D5A2D" w:rsidRPr="00F73E58">
        <w:t>TCP</w:t>
      </w:r>
      <w:r w:rsidR="001D5A2D" w:rsidRPr="00F73E58">
        <w:t>转录因子的基因下调，呈现负相关</w:t>
      </w:r>
      <w:r w:rsidR="00A27289">
        <w:rPr>
          <w:rStyle w:val="EndnoteReference"/>
          <w:rFonts w:eastAsia="SimSun"/>
        </w:rPr>
        <w:t>[</w:t>
      </w:r>
      <w:bookmarkStart w:id="159" w:name="_Ref475011292"/>
      <w:r w:rsidR="00A27289" w:rsidRPr="00F73E58">
        <w:rPr>
          <w:rStyle w:val="EndnoteReference"/>
          <w:rFonts w:eastAsia="SimSun"/>
        </w:rPr>
        <w:endnoteReference w:id="38"/>
      </w:r>
      <w:bookmarkEnd w:id="159"/>
      <w:r w:rsidR="00A27289">
        <w:rPr>
          <w:rStyle w:val="EndnoteReference"/>
          <w:rFonts w:eastAsia="SimSun"/>
        </w:rPr>
        <w:t>]</w:t>
      </w:r>
      <w:r w:rsidR="001D5A2D" w:rsidRPr="00F73E58">
        <w:t>。因此，我们考虑以</w:t>
      </w:r>
      <w:r w:rsidR="001D5A2D" w:rsidRPr="00F73E58">
        <w:t>miRNA</w:t>
      </w:r>
      <w:r w:rsidR="001D5A2D" w:rsidRPr="00F73E58">
        <w:t>和靶基因的表达量负相关性来筛选具有生物相关性的靶基因。</w:t>
      </w:r>
    </w:p>
    <w:p w14:paraId="79ACF1B3" w14:textId="15265A0C" w:rsidR="001D5A2D" w:rsidRPr="00F73E58" w:rsidRDefault="001D5A2D" w:rsidP="00302770">
      <w:pPr>
        <w:pStyle w:val="a7"/>
      </w:pPr>
      <w:r w:rsidRPr="00F73E58">
        <w:t>从</w:t>
      </w:r>
      <w:r w:rsidRPr="00F73E58">
        <w:t>RiceFrend</w:t>
      </w:r>
      <w:r w:rsidR="00A27289">
        <w:rPr>
          <w:rStyle w:val="EndnoteReference"/>
          <w:rFonts w:eastAsia="SimSun"/>
        </w:rPr>
        <w:t>[</w:t>
      </w:r>
      <w:bookmarkStart w:id="160" w:name="_Ref479689996"/>
      <w:r w:rsidR="00A27289" w:rsidRPr="00F73E58">
        <w:rPr>
          <w:rStyle w:val="EndnoteReference"/>
          <w:rFonts w:eastAsia="SimSun"/>
        </w:rPr>
        <w:endnoteReference w:id="39"/>
      </w:r>
      <w:bookmarkEnd w:id="160"/>
      <w:r w:rsidR="00A27289">
        <w:rPr>
          <w:rStyle w:val="EndnoteReference"/>
          <w:rFonts w:eastAsia="SimSun"/>
        </w:rPr>
        <w:t>]</w:t>
      </w:r>
      <w:r w:rsidRPr="00F73E58">
        <w:t>的</w:t>
      </w:r>
      <w:r w:rsidR="00D60DEB" w:rsidRPr="00F73E58">
        <w:t>水稻整个生长期间各种组织</w:t>
      </w:r>
      <w:r w:rsidR="00D60DEB" w:rsidRPr="00F73E58">
        <w:t>/</w:t>
      </w:r>
      <w:r w:rsidR="00D60DEB" w:rsidRPr="00F73E58">
        <w:t>器官的基因表达</w:t>
      </w:r>
      <w:r w:rsidRPr="00F73E58">
        <w:t>实验中得到表达量的数据，该表达量数据</w:t>
      </w:r>
      <w:r w:rsidR="00D60DEB" w:rsidRPr="00F73E58">
        <w:t>现存于</w:t>
      </w:r>
      <w:r w:rsidRPr="00F73E58">
        <w:t>EMBL-EBI</w:t>
      </w:r>
      <w:r w:rsidRPr="00F73E58">
        <w:t>数据库，编号为</w:t>
      </w:r>
      <w:r w:rsidRPr="00F73E58">
        <w:t>E-GEOD-21396</w:t>
      </w:r>
      <w:r w:rsidR="00D60DEB" w:rsidRPr="00F73E58">
        <w:t>。其中</w:t>
      </w:r>
      <w:r w:rsidR="00181B7E" w:rsidRPr="00F73E58">
        <w:t>有</w:t>
      </w:r>
      <w:r w:rsidR="00181B7E" w:rsidRPr="00F73E58">
        <w:t>48</w:t>
      </w:r>
      <w:r w:rsidR="00181B7E" w:rsidRPr="00F73E58">
        <w:t>个样本以代表生长发育不同阶段的组织／器官，而</w:t>
      </w:r>
      <w:r w:rsidR="0041331A" w:rsidRPr="00F73E58">
        <w:t>其中包含了</w:t>
      </w:r>
      <w:r w:rsidR="0041331A" w:rsidRPr="00F73E58">
        <w:t>169</w:t>
      </w:r>
      <w:r w:rsidR="0041331A" w:rsidRPr="00F73E58">
        <w:t>个</w:t>
      </w:r>
      <w:r w:rsidR="0041331A" w:rsidRPr="00F73E58">
        <w:t>miRNA</w:t>
      </w:r>
      <w:r w:rsidR="0041331A" w:rsidRPr="00F73E58">
        <w:t>的探针以检测在样本中的</w:t>
      </w:r>
      <w:r w:rsidR="0041331A" w:rsidRPr="00F73E58">
        <w:t>miRNA</w:t>
      </w:r>
      <w:r w:rsidR="0041331A" w:rsidRPr="00F73E58">
        <w:t>表达量。</w:t>
      </w:r>
    </w:p>
    <w:p w14:paraId="7AC1597C" w14:textId="6317F555" w:rsidR="0041331A" w:rsidRPr="00F73E58" w:rsidRDefault="0041331A" w:rsidP="006F13B3">
      <w:pPr>
        <w:pStyle w:val="Heading2"/>
      </w:pPr>
      <w:bookmarkStart w:id="161" w:name="_Toc479949713"/>
      <w:r w:rsidRPr="00F73E58">
        <w:lastRenderedPageBreak/>
        <w:t>miRNA</w:t>
      </w:r>
      <w:r w:rsidRPr="00F73E58">
        <w:t>的</w:t>
      </w:r>
      <w:r w:rsidR="00646779" w:rsidRPr="00F73E58">
        <w:t>表达</w:t>
      </w:r>
      <w:r w:rsidRPr="00F73E58">
        <w:t>热图</w:t>
      </w:r>
      <w:r w:rsidRPr="00F73E58">
        <w:t>(</w:t>
      </w:r>
      <w:r w:rsidR="00A24063" w:rsidRPr="00F73E58">
        <w:t>heat</w:t>
      </w:r>
      <w:r w:rsidRPr="00F73E58">
        <w:t>map)</w:t>
      </w:r>
      <w:bookmarkEnd w:id="161"/>
    </w:p>
    <w:p w14:paraId="2C233728" w14:textId="77777777" w:rsidR="0041331A" w:rsidRPr="00F73E58" w:rsidRDefault="00D43FBC" w:rsidP="00302770">
      <w:pPr>
        <w:pStyle w:val="a7"/>
      </w:pPr>
      <w:r w:rsidRPr="00F73E58">
        <w:t>在所得到的表达量数据中，每个</w:t>
      </w:r>
      <w:r w:rsidRPr="00F73E58">
        <w:t>miRNA</w:t>
      </w:r>
      <w:r w:rsidRPr="00F73E58">
        <w:t>都有相对应的</w:t>
      </w:r>
      <w:r w:rsidR="00A24063" w:rsidRPr="00F73E58">
        <w:t>六</w:t>
      </w:r>
      <w:r w:rsidRPr="00F73E58">
        <w:t>个探针的数据，分别是</w:t>
      </w:r>
      <w:r w:rsidRPr="00F73E58">
        <w:t>pre-miRNA</w:t>
      </w:r>
      <w:r w:rsidR="00B16E96" w:rsidRPr="00F73E58">
        <w:t>在</w:t>
      </w:r>
      <w:r w:rsidRPr="00F73E58">
        <w:t>3’</w:t>
      </w:r>
      <w:r w:rsidRPr="00F73E58">
        <w:t>端、</w:t>
      </w:r>
      <w:r w:rsidRPr="00F73E58">
        <w:t>5’</w:t>
      </w:r>
      <w:r w:rsidRPr="00F73E58">
        <w:t>端和成熟</w:t>
      </w:r>
      <w:r w:rsidRPr="00F73E58">
        <w:t>miRNA</w:t>
      </w:r>
      <w:r w:rsidR="00B16E96" w:rsidRPr="00F73E58">
        <w:t>序列各有两个探针，所以这些探针中</w:t>
      </w:r>
      <w:r w:rsidR="00B16E96" w:rsidRPr="00F73E58">
        <w:t>3’</w:t>
      </w:r>
      <w:r w:rsidR="00B16E96" w:rsidRPr="00F73E58">
        <w:t>端和</w:t>
      </w:r>
      <w:r w:rsidR="00B16E96" w:rsidRPr="00F73E58">
        <w:t>5’</w:t>
      </w:r>
      <w:r w:rsidR="00B16E96" w:rsidRPr="00F73E58">
        <w:t>端的探针数据看作是表示</w:t>
      </w:r>
      <w:r w:rsidR="00B16E96" w:rsidRPr="00F73E58">
        <w:t>pre-miRNA</w:t>
      </w:r>
      <w:r w:rsidR="00B16E96" w:rsidRPr="00F73E58">
        <w:t>的表达量，而成熟</w:t>
      </w:r>
      <w:r w:rsidR="00B16E96" w:rsidRPr="00F73E58">
        <w:t>miRNA</w:t>
      </w:r>
      <w:r w:rsidR="00B16E96" w:rsidRPr="00F73E58">
        <w:t>序列中的探针看作是成熟</w:t>
      </w:r>
      <w:r w:rsidR="00B16E96" w:rsidRPr="00F73E58">
        <w:t>miRNA</w:t>
      </w:r>
      <w:r w:rsidR="00B16E96" w:rsidRPr="00F73E58">
        <w:t>的表达量。分别</w:t>
      </w:r>
      <w:r w:rsidR="00A24063" w:rsidRPr="00F73E58">
        <w:t>对</w:t>
      </w:r>
      <w:r w:rsidR="00B16E96" w:rsidRPr="00F73E58">
        <w:t>pre-miRNA</w:t>
      </w:r>
      <w:r w:rsidR="00B16E96" w:rsidRPr="00F73E58">
        <w:t>的</w:t>
      </w:r>
      <w:r w:rsidR="00A24063" w:rsidRPr="00F73E58">
        <w:t>四</w:t>
      </w:r>
      <w:r w:rsidR="00B16E96" w:rsidRPr="00F73E58">
        <w:t>个探针数据和成熟</w:t>
      </w:r>
      <w:r w:rsidR="00B16E96" w:rsidRPr="00F73E58">
        <w:t>miRNA</w:t>
      </w:r>
      <w:r w:rsidR="00A24063" w:rsidRPr="00F73E58">
        <w:t>的两个探针数据取平均值，就得到相应的</w:t>
      </w:r>
      <w:r w:rsidR="00A24063" w:rsidRPr="00F73E58">
        <w:t>pre-miRNA</w:t>
      </w:r>
      <w:r w:rsidR="00A24063" w:rsidRPr="00F73E58">
        <w:t>和成熟</w:t>
      </w:r>
      <w:r w:rsidR="00A24063" w:rsidRPr="00F73E58">
        <w:t>miRNA</w:t>
      </w:r>
      <w:r w:rsidR="00A24063" w:rsidRPr="00F73E58">
        <w:t>的表达量。</w:t>
      </w:r>
    </w:p>
    <w:p w14:paraId="5E07B745" w14:textId="7C484CFD" w:rsidR="00A24063" w:rsidRDefault="00A24063" w:rsidP="00302770">
      <w:pPr>
        <w:pStyle w:val="a7"/>
        <w:rPr>
          <w:ins w:id="162" w:author="Thomas Huang" w:date="2017-04-06T16:17:00Z"/>
        </w:rPr>
      </w:pPr>
      <w:r w:rsidRPr="00F73E58">
        <w:t>利用</w:t>
      </w:r>
      <w:r w:rsidRPr="00F73E58">
        <w:t>Genesis</w:t>
      </w:r>
      <w:r w:rsidRPr="00F73E58">
        <w:t>软件</w:t>
      </w:r>
      <w:r w:rsidR="00A27289">
        <w:rPr>
          <w:rStyle w:val="EndnoteReference"/>
          <w:rFonts w:eastAsia="SimSun"/>
        </w:rPr>
        <w:t>[</w:t>
      </w:r>
      <w:r w:rsidR="00A27289" w:rsidRPr="00F73E58">
        <w:rPr>
          <w:rStyle w:val="EndnoteReference"/>
          <w:rFonts w:eastAsia="SimSun"/>
        </w:rPr>
        <w:endnoteReference w:id="40"/>
      </w:r>
      <w:r w:rsidR="00A27289">
        <w:rPr>
          <w:rStyle w:val="EndnoteReference"/>
          <w:rFonts w:eastAsia="SimSun"/>
        </w:rPr>
        <w:t>]</w:t>
      </w:r>
      <w:r w:rsidRPr="00F73E58">
        <w:t>分别绘制了</w:t>
      </w:r>
      <w:r w:rsidRPr="00F73E58">
        <w:t>pre-miRNA</w:t>
      </w:r>
      <w:r w:rsidRPr="00F73E58">
        <w:t>和成熟</w:t>
      </w:r>
      <w:r w:rsidRPr="00F73E58">
        <w:t>miRNA</w:t>
      </w:r>
      <w:r w:rsidRPr="00F73E58">
        <w:t>的表达热图。</w:t>
      </w:r>
    </w:p>
    <w:p w14:paraId="4797357C" w14:textId="77777777" w:rsidR="00190564" w:rsidRPr="00F73E58" w:rsidRDefault="00190564" w:rsidP="00302770">
      <w:pPr>
        <w:pStyle w:val="a7"/>
      </w:pPr>
      <w:moveToRangeStart w:id="163" w:author="Thomas Huang" w:date="2017-04-06T16:17:00Z" w:name="move479258786"/>
      <w:moveTo w:id="164" w:author="Thomas Huang" w:date="2017-04-06T16:17:00Z">
        <w:r w:rsidRPr="00F73E58">
          <w:t>以上的图</w:t>
        </w:r>
        <w:r>
          <w:t>4</w:t>
        </w:r>
        <w:r w:rsidRPr="00F73E58">
          <w:t>-1</w:t>
        </w:r>
        <w:r w:rsidRPr="00F73E58">
          <w:t>和图</w:t>
        </w:r>
        <w:r>
          <w:t>4</w:t>
        </w:r>
        <w:r w:rsidRPr="00F73E58">
          <w:t>-2</w:t>
        </w:r>
        <w:r w:rsidRPr="00F73E58">
          <w:t>中，显示了同一个</w:t>
        </w:r>
        <w:r w:rsidRPr="00F73E58">
          <w:t>miRNA</w:t>
        </w:r>
        <w:r w:rsidRPr="00F73E58">
          <w:t>在不同阶段的组织和器官中的表达量存在差别，也说明</w:t>
        </w:r>
        <w:r w:rsidRPr="00F73E58">
          <w:t>miRNA</w:t>
        </w:r>
        <w:r w:rsidRPr="00F73E58">
          <w:t>在不同的组织和器官中的调节强度有差异。另外图</w:t>
        </w:r>
        <w:r>
          <w:t>4</w:t>
        </w:r>
        <w:r w:rsidRPr="00F73E58">
          <w:t>-1</w:t>
        </w:r>
        <w:r w:rsidRPr="00F73E58">
          <w:t>中，同一个家族的</w:t>
        </w:r>
        <w:r w:rsidRPr="00F73E58">
          <w:t>miRNA</w:t>
        </w:r>
        <w:r w:rsidRPr="00F73E58">
          <w:t>表达存在差异，也暗示了</w:t>
        </w:r>
        <w:r w:rsidRPr="00F73E58">
          <w:t>miRNA</w:t>
        </w:r>
        <w:r w:rsidRPr="00F73E58">
          <w:t>存在的亚功能化</w:t>
        </w:r>
        <w:r w:rsidRPr="00F73E58">
          <w:t xml:space="preserve"> (subfunctionalization)</w:t>
        </w:r>
        <w:r w:rsidRPr="00F73E58">
          <w:t>，但是图</w:t>
        </w:r>
        <w:r>
          <w:t>4</w:t>
        </w:r>
        <w:r w:rsidRPr="00F73E58">
          <w:t>-2</w:t>
        </w:r>
        <w:r w:rsidRPr="00F73E58">
          <w:t>中，同一个家族的</w:t>
        </w:r>
        <w:r w:rsidRPr="00F73E58">
          <w:t>miRNA</w:t>
        </w:r>
        <w:r w:rsidRPr="00F73E58">
          <w:t>之间的差异较小，因为同一个家族的成熟</w:t>
        </w:r>
        <w:r w:rsidRPr="00F73E58">
          <w:t>miRNA</w:t>
        </w:r>
        <w:r w:rsidRPr="00F73E58">
          <w:t>序列非常相似，所以其探针所得到的表达量也很相似。图</w:t>
        </w:r>
        <w:r>
          <w:t>4</w:t>
        </w:r>
        <w:r w:rsidRPr="00F73E58">
          <w:t>-1</w:t>
        </w:r>
        <w:r w:rsidRPr="00F73E58">
          <w:t>显示，</w:t>
        </w:r>
        <w:r w:rsidRPr="00F73E58">
          <w:t>osa-miR168a</w:t>
        </w:r>
        <w:r w:rsidRPr="00F73E58">
          <w:t>是所有检测的</w:t>
        </w:r>
        <w:r w:rsidRPr="00F73E58">
          <w:t>pre-miRNA</w:t>
        </w:r>
        <w:r w:rsidRPr="00F73E58">
          <w:t>中表达量最高的，图</w:t>
        </w:r>
        <w:r>
          <w:t>4</w:t>
        </w:r>
        <w:r w:rsidRPr="00F73E58">
          <w:t>-2</w:t>
        </w:r>
        <w:r w:rsidRPr="00F73E58">
          <w:t>则显示，</w:t>
        </w:r>
        <w:r w:rsidRPr="00F73E58">
          <w:t>osa-miR414</w:t>
        </w:r>
        <w:r w:rsidRPr="00F73E58">
          <w:t>是所有检测的成熟</w:t>
        </w:r>
        <w:r w:rsidRPr="00F73E58">
          <w:t>miRNA</w:t>
        </w:r>
        <w:r w:rsidRPr="00F73E58">
          <w:t>中表达量最高的。</w:t>
        </w:r>
      </w:moveTo>
    </w:p>
    <w:moveToRangeEnd w:id="163"/>
    <w:p w14:paraId="5A31E7D1" w14:textId="35F9EF27" w:rsidR="00190564" w:rsidRPr="00F73E58" w:rsidRDefault="00190564" w:rsidP="00302770">
      <w:pPr>
        <w:pStyle w:val="a7"/>
      </w:pPr>
    </w:p>
    <w:p w14:paraId="690EC5AE" w14:textId="36FC9484" w:rsidR="00A24063" w:rsidRPr="00F73E58" w:rsidRDefault="00067F4D" w:rsidP="006F13B3">
      <w:pPr>
        <w:pStyle w:val="Figurealignment"/>
      </w:pPr>
      <w:commentRangeStart w:id="165"/>
      <w:ins w:id="166" w:author="Thomas Huang" w:date="2017-04-11T22:29:00Z">
        <w:r>
          <w:lastRenderedPageBreak/>
          <w:drawing>
            <wp:inline distT="0" distB="0" distL="0" distR="0" wp14:anchorId="3AA5EC12" wp14:editId="3DEF7CAF">
              <wp:extent cx="4549382" cy="7527290"/>
              <wp:effectExtent l="0" t="0" r="0" b="0"/>
              <wp:docPr id="31" name="Picture 31" descr="../../../../../Desktop/pre-heatma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e-heatmap.p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1533" cy="7530849"/>
                      </a:xfrm>
                      <a:prstGeom prst="rect">
                        <a:avLst/>
                      </a:prstGeom>
                      <a:noFill/>
                      <a:ln>
                        <a:noFill/>
                      </a:ln>
                    </pic:spPr>
                  </pic:pic>
                </a:graphicData>
              </a:graphic>
            </wp:inline>
          </w:drawing>
        </w:r>
      </w:ins>
    </w:p>
    <w:p w14:paraId="40268E4E" w14:textId="216A6707" w:rsidR="007A2DFC" w:rsidRPr="00F73E58" w:rsidRDefault="007A2DFC" w:rsidP="006F13B3">
      <w:pPr>
        <w:pStyle w:val="-8"/>
      </w:pPr>
      <w:bookmarkStart w:id="167" w:name="_Toc479949748"/>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1</w:t>
      </w:r>
      <w:r w:rsidRPr="00F73E58">
        <w:fldChar w:fldCharType="end"/>
      </w:r>
      <w:r w:rsidR="009209C5" w:rsidRPr="00F73E58">
        <w:t xml:space="preserve"> </w:t>
      </w:r>
      <w:r w:rsidRPr="00F73E58">
        <w:t>pre-miRNA</w:t>
      </w:r>
      <w:r w:rsidR="00E3324B">
        <w:t>在水稻</w:t>
      </w:r>
      <w:r w:rsidR="00E3324B">
        <w:rPr>
          <w:rFonts w:hint="eastAsia"/>
        </w:rPr>
        <w:t>不同阶段</w:t>
      </w:r>
      <w:r w:rsidR="00E3324B">
        <w:t>组织／器官中</w:t>
      </w:r>
      <w:r w:rsidR="009209C5" w:rsidRPr="00F73E58">
        <w:t>表达热图</w:t>
      </w:r>
      <w:bookmarkEnd w:id="167"/>
    </w:p>
    <w:p w14:paraId="0CA7F19F" w14:textId="260EDB59" w:rsidR="004C2376" w:rsidRPr="00F73E58" w:rsidRDefault="00AC4FBD" w:rsidP="008B64BC">
      <w:pPr>
        <w:pStyle w:val="-9"/>
        <w:rPr>
          <w:rFonts w:eastAsia="SimSun"/>
        </w:rPr>
      </w:pPr>
      <w:r>
        <w:rPr>
          <w:rFonts w:eastAsia="SimSun"/>
        </w:rPr>
        <w:t>Fig.4</w:t>
      </w:r>
      <w:r w:rsidR="007A2DFC"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1</w:t>
      </w:r>
      <w:r w:rsidR="00B00076" w:rsidRPr="00F73E58">
        <w:rPr>
          <w:rFonts w:eastAsia="SimSun"/>
          <w:noProof/>
        </w:rPr>
        <w:fldChar w:fldCharType="end"/>
      </w:r>
      <w:r w:rsidR="007A2DFC" w:rsidRPr="00F73E58">
        <w:rPr>
          <w:rFonts w:eastAsia="SimSun"/>
        </w:rPr>
        <w:t xml:space="preserve"> </w:t>
      </w:r>
      <w:r w:rsidR="009209C5" w:rsidRPr="00F73E58">
        <w:rPr>
          <w:rFonts w:eastAsia="SimSun"/>
        </w:rPr>
        <w:t>Heatmap of expression levels of pre-miRNAs in various tissues/organs at various stages</w:t>
      </w:r>
      <w:ins w:id="168" w:author="Thomas Huang" w:date="2017-04-11T22:00:00Z">
        <w:r w:rsidR="004C2376" w:rsidRPr="00F73E58">
          <w:t xml:space="preserve"> </w:t>
        </w:r>
      </w:ins>
    </w:p>
    <w:commentRangeEnd w:id="165"/>
    <w:p w14:paraId="61B3F6E0" w14:textId="71F1425B" w:rsidR="00A877A4" w:rsidRPr="00F73E58" w:rsidRDefault="00190564" w:rsidP="006F13B3">
      <w:pPr>
        <w:pStyle w:val="Figurealignment"/>
      </w:pPr>
      <w:r>
        <w:rPr>
          <w:rStyle w:val="CommentReference"/>
          <w:noProof w:val="0"/>
        </w:rPr>
        <w:lastRenderedPageBreak/>
        <w:commentReference w:id="165"/>
      </w:r>
      <w:ins w:id="169" w:author="Thomas Huang" w:date="2017-04-11T22:40:00Z">
        <w:r w:rsidR="002544E7">
          <w:drawing>
            <wp:inline distT="0" distB="0" distL="0" distR="0" wp14:anchorId="7B75EACC" wp14:editId="12BEDA3E">
              <wp:extent cx="4491990" cy="7432330"/>
              <wp:effectExtent l="0" t="0" r="3810" b="10160"/>
              <wp:docPr id="32" name="Picture 32" descr="../../../../../Desktop/pre-heatmap%20(drag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e-heatmap%20(dragg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8955" cy="7443853"/>
                      </a:xfrm>
                      <a:prstGeom prst="rect">
                        <a:avLst/>
                      </a:prstGeom>
                      <a:noFill/>
                      <a:ln>
                        <a:noFill/>
                      </a:ln>
                    </pic:spPr>
                  </pic:pic>
                </a:graphicData>
              </a:graphic>
            </wp:inline>
          </w:drawing>
        </w:r>
      </w:ins>
    </w:p>
    <w:p w14:paraId="423C28D3" w14:textId="554F907C" w:rsidR="009209C5" w:rsidRPr="00F73E58" w:rsidRDefault="009209C5" w:rsidP="006F13B3">
      <w:pPr>
        <w:pStyle w:val="-8"/>
      </w:pPr>
      <w:bookmarkStart w:id="170" w:name="_Toc479949749"/>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2</w:t>
      </w:r>
      <w:r w:rsidRPr="00F73E58">
        <w:fldChar w:fldCharType="end"/>
      </w:r>
      <w:r w:rsidRPr="00F73E58">
        <w:t xml:space="preserve"> </w:t>
      </w:r>
      <w:r w:rsidRPr="00F73E58">
        <w:t>成熟</w:t>
      </w:r>
      <w:r w:rsidRPr="00F73E58">
        <w:t>miRNA</w:t>
      </w:r>
      <w:r w:rsidR="00E3324B">
        <w:t>在水稻</w:t>
      </w:r>
      <w:r w:rsidR="00E3324B">
        <w:rPr>
          <w:rFonts w:hint="eastAsia"/>
        </w:rPr>
        <w:t>不同阶段</w:t>
      </w:r>
      <w:r w:rsidR="00E3324B">
        <w:t>组织／器官中</w:t>
      </w:r>
      <w:r w:rsidRPr="00F73E58">
        <w:t>表达热图</w:t>
      </w:r>
      <w:bookmarkEnd w:id="170"/>
    </w:p>
    <w:p w14:paraId="18F70F54" w14:textId="2DCC34E1" w:rsidR="009209C5" w:rsidRDefault="00AC4FBD" w:rsidP="006F13B3">
      <w:pPr>
        <w:pStyle w:val="-9"/>
        <w:rPr>
          <w:ins w:id="171" w:author="Thomas Huang" w:date="2017-04-11T22:02:00Z"/>
          <w:rFonts w:eastAsia="SimSun"/>
        </w:rPr>
      </w:pPr>
      <w:r>
        <w:rPr>
          <w:rFonts w:eastAsia="SimSun"/>
        </w:rPr>
        <w:t>Fig.4</w:t>
      </w:r>
      <w:r w:rsidR="009209C5"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2</w:t>
      </w:r>
      <w:r w:rsidR="00B00076" w:rsidRPr="00F73E58">
        <w:rPr>
          <w:rFonts w:eastAsia="SimSun"/>
          <w:noProof/>
        </w:rPr>
        <w:fldChar w:fldCharType="end"/>
      </w:r>
      <w:r w:rsidR="009209C5" w:rsidRPr="00F73E58">
        <w:rPr>
          <w:rFonts w:eastAsia="SimSun"/>
        </w:rPr>
        <w:t xml:space="preserve"> Heatmap of expression levels of mature miRNAs in various tissues/organs at various stages</w:t>
      </w:r>
    </w:p>
    <w:p w14:paraId="0890A96C" w14:textId="010338F1" w:rsidR="008B64BC" w:rsidRDefault="008B64BC" w:rsidP="006F13B3">
      <w:pPr>
        <w:pStyle w:val="-9"/>
        <w:rPr>
          <w:ins w:id="172" w:author="Thomas Huang" w:date="2017-04-11T22:17:00Z"/>
          <w:rFonts w:eastAsia="SimSun"/>
        </w:rPr>
      </w:pPr>
      <w:ins w:id="173" w:author="Thomas Huang" w:date="2017-04-11T22:02:00Z">
        <w:r>
          <w:rPr>
            <w:rFonts w:eastAsia="SimSun" w:hint="eastAsia"/>
          </w:rPr>
          <w:lastRenderedPageBreak/>
          <w:t>注：图</w:t>
        </w:r>
        <w:r>
          <w:rPr>
            <w:rFonts w:eastAsia="SimSun" w:hint="eastAsia"/>
          </w:rPr>
          <w:t>4-1</w:t>
        </w:r>
        <w:r>
          <w:rPr>
            <w:rFonts w:eastAsia="SimSun" w:hint="eastAsia"/>
          </w:rPr>
          <w:t>和图</w:t>
        </w:r>
        <w:r>
          <w:rPr>
            <w:rFonts w:eastAsia="SimSun" w:hint="eastAsia"/>
          </w:rPr>
          <w:t>4-2</w:t>
        </w:r>
        <w:r>
          <w:rPr>
            <w:rFonts w:eastAsia="SimSun" w:hint="eastAsia"/>
          </w:rPr>
          <w:t>中，</w:t>
        </w:r>
      </w:ins>
      <w:ins w:id="174" w:author="Thomas Huang" w:date="2017-04-11T22:03:00Z">
        <w:r>
          <w:rPr>
            <w:rFonts w:eastAsia="SimSun" w:hint="eastAsia"/>
          </w:rPr>
          <w:t>各采样样本</w:t>
        </w:r>
      </w:ins>
      <w:ins w:id="175" w:author="Thomas Huang" w:date="2017-04-11T22:04:00Z">
        <w:r w:rsidR="00147D80">
          <w:rPr>
            <w:rFonts w:eastAsia="SimSun" w:hint="eastAsia"/>
          </w:rPr>
          <w:t>从左到右</w:t>
        </w:r>
      </w:ins>
      <w:ins w:id="176" w:author="Thomas Huang" w:date="2017-04-11T22:03:00Z">
        <w:r>
          <w:rPr>
            <w:rFonts w:eastAsia="SimSun" w:hint="eastAsia"/>
          </w:rPr>
          <w:t>分别是</w:t>
        </w:r>
        <w:r>
          <w:rPr>
            <w:rFonts w:eastAsia="SimSun"/>
          </w:rPr>
          <w:t xml:space="preserve">Anther </w:t>
        </w:r>
      </w:ins>
      <w:ins w:id="177" w:author="Thomas Huang" w:date="2017-04-11T22:04:00Z">
        <w:r w:rsidR="00147D80">
          <w:rPr>
            <w:rFonts w:eastAsia="SimSun" w:hint="eastAsia"/>
          </w:rPr>
          <w:t>花药（</w:t>
        </w:r>
        <w:r w:rsidR="00147D80">
          <w:rPr>
            <w:rFonts w:eastAsia="SimSun" w:hint="eastAsia"/>
          </w:rPr>
          <w:t xml:space="preserve">1 </w:t>
        </w:r>
      </w:ins>
      <w:ins w:id="178" w:author="Thomas Huang" w:date="2017-04-11T22:05:00Z">
        <w:r w:rsidR="00147D80">
          <w:rPr>
            <w:rFonts w:eastAsia="SimSun" w:hint="eastAsia"/>
          </w:rPr>
          <w:t>0.3-0.6mm</w:t>
        </w:r>
        <w:r w:rsidR="00147D80">
          <w:rPr>
            <w:rFonts w:eastAsia="SimSun" w:hint="eastAsia"/>
          </w:rPr>
          <w:t>，</w:t>
        </w:r>
        <w:r w:rsidR="00147D80">
          <w:rPr>
            <w:rFonts w:eastAsia="SimSun" w:hint="eastAsia"/>
          </w:rPr>
          <w:t>0.7-1.0mm</w:t>
        </w:r>
        <w:r w:rsidR="00147D80">
          <w:rPr>
            <w:rFonts w:eastAsia="SimSun" w:hint="eastAsia"/>
          </w:rPr>
          <w:t>，</w:t>
        </w:r>
        <w:r w:rsidR="00147D80">
          <w:rPr>
            <w:rFonts w:eastAsia="SimSun" w:hint="eastAsia"/>
          </w:rPr>
          <w:t>1.2-1.5mm</w:t>
        </w:r>
        <w:r w:rsidR="00147D80">
          <w:rPr>
            <w:rFonts w:eastAsia="SimSun" w:hint="eastAsia"/>
          </w:rPr>
          <w:t>，</w:t>
        </w:r>
        <w:r w:rsidR="00147D80">
          <w:rPr>
            <w:rFonts w:eastAsia="SimSun" w:hint="eastAsia"/>
          </w:rPr>
          <w:t>1.6-2.0</w:t>
        </w:r>
      </w:ins>
      <w:ins w:id="179" w:author="Thomas Huang" w:date="2017-04-11T22:06:00Z">
        <w:r w:rsidR="00147D80">
          <w:rPr>
            <w:rFonts w:eastAsia="SimSun" w:hint="eastAsia"/>
          </w:rPr>
          <w:t>mm</w:t>
        </w:r>
      </w:ins>
      <w:ins w:id="180" w:author="Thomas Huang" w:date="2017-04-11T22:04:00Z">
        <w:r w:rsidR="00147D80">
          <w:rPr>
            <w:rFonts w:eastAsia="SimSun" w:hint="eastAsia"/>
          </w:rPr>
          <w:t>）</w:t>
        </w:r>
      </w:ins>
      <w:ins w:id="181" w:author="Thomas Huang" w:date="2017-04-11T22:06:00Z">
        <w:r w:rsidR="00147D80">
          <w:rPr>
            <w:rFonts w:eastAsia="SimSun" w:hint="eastAsia"/>
          </w:rPr>
          <w:t>，</w:t>
        </w:r>
        <w:r w:rsidR="00147D80">
          <w:rPr>
            <w:rFonts w:eastAsia="SimSun"/>
          </w:rPr>
          <w:t>embryo</w:t>
        </w:r>
        <w:r w:rsidR="00147D80">
          <w:rPr>
            <w:rFonts w:eastAsia="SimSun" w:hint="eastAsia"/>
          </w:rPr>
          <w:t>胚芽（开花后</w:t>
        </w:r>
        <w:r w:rsidR="00147D80">
          <w:rPr>
            <w:rFonts w:eastAsia="SimSun" w:hint="eastAsia"/>
          </w:rPr>
          <w:t>7</w:t>
        </w:r>
        <w:r w:rsidR="00147D80">
          <w:rPr>
            <w:rFonts w:eastAsia="SimSun" w:hint="eastAsia"/>
          </w:rPr>
          <w:t>天、</w:t>
        </w:r>
        <w:r w:rsidR="00147D80">
          <w:rPr>
            <w:rFonts w:eastAsia="SimSun" w:hint="eastAsia"/>
          </w:rPr>
          <w:t>10</w:t>
        </w:r>
        <w:r w:rsidR="00147D80">
          <w:rPr>
            <w:rFonts w:eastAsia="SimSun" w:hint="eastAsia"/>
          </w:rPr>
          <w:t>天</w:t>
        </w:r>
      </w:ins>
      <w:ins w:id="182" w:author="Thomas Huang" w:date="2017-04-11T22:07:00Z">
        <w:r w:rsidR="00147D80">
          <w:rPr>
            <w:rFonts w:eastAsia="SimSun" w:hint="eastAsia"/>
          </w:rPr>
          <w:t>、</w:t>
        </w:r>
        <w:r w:rsidR="00147D80">
          <w:rPr>
            <w:rFonts w:eastAsia="SimSun" w:hint="eastAsia"/>
          </w:rPr>
          <w:t>14</w:t>
        </w:r>
        <w:r w:rsidR="00147D80">
          <w:rPr>
            <w:rFonts w:eastAsia="SimSun" w:hint="eastAsia"/>
          </w:rPr>
          <w:t>天、</w:t>
        </w:r>
        <w:r w:rsidR="00147D80">
          <w:rPr>
            <w:rFonts w:eastAsia="SimSun" w:hint="eastAsia"/>
          </w:rPr>
          <w:t>28</w:t>
        </w:r>
        <w:r w:rsidR="00147D80">
          <w:rPr>
            <w:rFonts w:eastAsia="SimSun" w:hint="eastAsia"/>
          </w:rPr>
          <w:t>天、</w:t>
        </w:r>
        <w:r w:rsidR="00147D80">
          <w:rPr>
            <w:rFonts w:eastAsia="SimSun" w:hint="eastAsia"/>
          </w:rPr>
          <w:t>42</w:t>
        </w:r>
        <w:r w:rsidR="00147D80">
          <w:rPr>
            <w:rFonts w:eastAsia="SimSun" w:hint="eastAsia"/>
          </w:rPr>
          <w:t>天</w:t>
        </w:r>
      </w:ins>
      <w:ins w:id="183" w:author="Thomas Huang" w:date="2017-04-11T22:06:00Z">
        <w:r w:rsidR="00147D80">
          <w:rPr>
            <w:rFonts w:eastAsia="SimSun" w:hint="eastAsia"/>
          </w:rPr>
          <w:t>）</w:t>
        </w:r>
      </w:ins>
      <w:ins w:id="184" w:author="Thomas Huang" w:date="2017-04-11T22:07:00Z">
        <w:r w:rsidR="00147D80">
          <w:rPr>
            <w:rFonts w:eastAsia="SimSun" w:hint="eastAsia"/>
          </w:rPr>
          <w:t>，</w:t>
        </w:r>
      </w:ins>
      <w:ins w:id="185" w:author="Thomas Huang" w:date="2017-04-11T22:12:00Z">
        <w:r w:rsidR="00BE0566">
          <w:rPr>
            <w:rFonts w:eastAsia="SimSun"/>
          </w:rPr>
          <w:t>endosperm</w:t>
        </w:r>
      </w:ins>
      <w:ins w:id="186" w:author="Thomas Huang" w:date="2017-04-11T22:07:00Z">
        <w:r w:rsidR="00147D80">
          <w:rPr>
            <w:rFonts w:eastAsia="SimSun" w:hint="eastAsia"/>
          </w:rPr>
          <w:t>胚乳（开花后</w:t>
        </w:r>
        <w:r w:rsidR="00147D80">
          <w:rPr>
            <w:rFonts w:eastAsia="SimSun" w:hint="eastAsia"/>
          </w:rPr>
          <w:t>7</w:t>
        </w:r>
        <w:r w:rsidR="00147D80">
          <w:rPr>
            <w:rFonts w:eastAsia="SimSun" w:hint="eastAsia"/>
          </w:rPr>
          <w:t>天</w:t>
        </w:r>
      </w:ins>
      <w:ins w:id="187" w:author="Thomas Huang" w:date="2017-04-11T22:08:00Z">
        <w:r w:rsidR="00147D80">
          <w:rPr>
            <w:rFonts w:eastAsia="SimSun" w:hint="eastAsia"/>
          </w:rPr>
          <w:t>、</w:t>
        </w:r>
        <w:r w:rsidR="00147D80">
          <w:rPr>
            <w:rFonts w:eastAsia="SimSun" w:hint="eastAsia"/>
          </w:rPr>
          <w:t>10</w:t>
        </w:r>
        <w:r w:rsidR="00147D80">
          <w:rPr>
            <w:rFonts w:eastAsia="SimSun" w:hint="eastAsia"/>
          </w:rPr>
          <w:t>天、</w:t>
        </w:r>
        <w:r w:rsidR="00147D80">
          <w:rPr>
            <w:rFonts w:eastAsia="SimSun" w:hint="eastAsia"/>
          </w:rPr>
          <w:t>14</w:t>
        </w:r>
        <w:r w:rsidR="00147D80">
          <w:rPr>
            <w:rFonts w:eastAsia="SimSun" w:hint="eastAsia"/>
          </w:rPr>
          <w:t>天、</w:t>
        </w:r>
        <w:r w:rsidR="00147D80">
          <w:rPr>
            <w:rFonts w:eastAsia="SimSun" w:hint="eastAsia"/>
          </w:rPr>
          <w:t>28</w:t>
        </w:r>
        <w:r w:rsidR="00147D80">
          <w:rPr>
            <w:rFonts w:eastAsia="SimSun" w:hint="eastAsia"/>
          </w:rPr>
          <w:t>天、</w:t>
        </w:r>
        <w:r w:rsidR="00147D80">
          <w:rPr>
            <w:rFonts w:eastAsia="SimSun" w:hint="eastAsia"/>
          </w:rPr>
          <w:t>42</w:t>
        </w:r>
        <w:r w:rsidR="00147D80">
          <w:rPr>
            <w:rFonts w:eastAsia="SimSun" w:hint="eastAsia"/>
          </w:rPr>
          <w:t>天</w:t>
        </w:r>
      </w:ins>
      <w:ins w:id="188" w:author="Thomas Huang" w:date="2017-04-11T22:07:00Z">
        <w:r w:rsidR="00147D80">
          <w:rPr>
            <w:rFonts w:eastAsia="SimSun" w:hint="eastAsia"/>
          </w:rPr>
          <w:t>）</w:t>
        </w:r>
      </w:ins>
      <w:ins w:id="189" w:author="Thomas Huang" w:date="2017-04-11T22:08:00Z">
        <w:r w:rsidR="00147D80">
          <w:rPr>
            <w:rFonts w:eastAsia="SimSun" w:hint="eastAsia"/>
          </w:rPr>
          <w:t>，</w:t>
        </w:r>
      </w:ins>
      <w:r w:rsidR="00B8486C">
        <w:rPr>
          <w:rFonts w:eastAsia="SimSun"/>
        </w:rPr>
        <w:t>inflorescence</w:t>
      </w:r>
      <w:ins w:id="190" w:author="Thomas Huang" w:date="2017-04-11T22:08:00Z">
        <w:r w:rsidR="00147D80">
          <w:rPr>
            <w:rFonts w:eastAsia="SimSun" w:hint="eastAsia"/>
          </w:rPr>
          <w:t>花序（</w:t>
        </w:r>
        <w:r w:rsidR="00147D80">
          <w:rPr>
            <w:rFonts w:eastAsia="SimSun" w:hint="eastAsia"/>
          </w:rPr>
          <w:t>0.6-1.0mm</w:t>
        </w:r>
        <w:r w:rsidR="00147D80">
          <w:rPr>
            <w:rFonts w:eastAsia="SimSun" w:hint="eastAsia"/>
          </w:rPr>
          <w:t>、</w:t>
        </w:r>
        <w:r w:rsidR="00147D80">
          <w:rPr>
            <w:rFonts w:eastAsia="SimSun" w:hint="eastAsia"/>
          </w:rPr>
          <w:t>3.0-4.0</w:t>
        </w:r>
      </w:ins>
      <w:ins w:id="191" w:author="Thomas Huang" w:date="2017-04-11T22:09:00Z">
        <w:r w:rsidR="00147D80">
          <w:rPr>
            <w:rFonts w:eastAsia="SimSun" w:hint="eastAsia"/>
          </w:rPr>
          <w:t>mm</w:t>
        </w:r>
        <w:r w:rsidR="00147D80">
          <w:rPr>
            <w:rFonts w:eastAsia="SimSun" w:hint="eastAsia"/>
          </w:rPr>
          <w:t>、</w:t>
        </w:r>
        <w:r w:rsidR="00147D80">
          <w:rPr>
            <w:rFonts w:eastAsia="SimSun" w:hint="eastAsia"/>
          </w:rPr>
          <w:t>5.0-10.0mm</w:t>
        </w:r>
      </w:ins>
      <w:ins w:id="192" w:author="Thomas Huang" w:date="2017-04-11T22:08:00Z">
        <w:r w:rsidR="00147D80">
          <w:rPr>
            <w:rFonts w:eastAsia="SimSun" w:hint="eastAsia"/>
          </w:rPr>
          <w:t>）</w:t>
        </w:r>
      </w:ins>
      <w:ins w:id="193" w:author="Thomas Huang" w:date="2017-04-11T22:09:00Z">
        <w:r w:rsidR="00147D80">
          <w:rPr>
            <w:rFonts w:eastAsia="SimSun" w:hint="eastAsia"/>
          </w:rPr>
          <w:t>，</w:t>
        </w:r>
      </w:ins>
      <w:ins w:id="194" w:author="Thomas Huang" w:date="2017-04-11T22:13:00Z">
        <w:r w:rsidR="00BE0566">
          <w:rPr>
            <w:rFonts w:eastAsia="SimSun"/>
          </w:rPr>
          <w:t>leaf blade</w:t>
        </w:r>
      </w:ins>
      <w:ins w:id="195" w:author="Thomas Huang" w:date="2017-04-11T22:09:00Z">
        <w:r w:rsidR="00147D80">
          <w:rPr>
            <w:rFonts w:eastAsia="SimSun" w:hint="eastAsia"/>
          </w:rPr>
          <w:t>叶片（</w:t>
        </w:r>
      </w:ins>
      <w:ins w:id="196" w:author="Thomas Huang" w:date="2017-04-11T22:10:00Z">
        <w:r w:rsidR="00BE0566">
          <w:rPr>
            <w:rFonts w:eastAsia="SimSun" w:hint="eastAsia"/>
          </w:rPr>
          <w:t>125</w:t>
        </w:r>
        <w:r w:rsidR="00BE0566">
          <w:rPr>
            <w:rFonts w:eastAsia="SimSun" w:hint="eastAsia"/>
          </w:rPr>
          <w:t>天白天、晚上，</w:t>
        </w:r>
      </w:ins>
      <w:ins w:id="197" w:author="Thomas Huang" w:date="2017-04-11T22:11:00Z">
        <w:r w:rsidR="00BE0566">
          <w:rPr>
            <w:rFonts w:eastAsia="SimSun" w:hint="eastAsia"/>
          </w:rPr>
          <w:t>27</w:t>
        </w:r>
        <w:r w:rsidR="00BE0566">
          <w:rPr>
            <w:rFonts w:eastAsia="SimSun" w:hint="eastAsia"/>
          </w:rPr>
          <w:t>天白天、晚上，</w:t>
        </w:r>
        <w:r w:rsidR="00BE0566">
          <w:rPr>
            <w:rFonts w:eastAsia="SimSun" w:hint="eastAsia"/>
          </w:rPr>
          <w:t>76</w:t>
        </w:r>
        <w:r w:rsidR="00BE0566">
          <w:rPr>
            <w:rFonts w:eastAsia="SimSun" w:hint="eastAsia"/>
          </w:rPr>
          <w:t>天白天、晚上</w:t>
        </w:r>
      </w:ins>
      <w:ins w:id="198" w:author="Thomas Huang" w:date="2017-04-11T22:09:00Z">
        <w:r w:rsidR="00147D80">
          <w:rPr>
            <w:rFonts w:eastAsia="SimSun" w:hint="eastAsia"/>
          </w:rPr>
          <w:t>）</w:t>
        </w:r>
      </w:ins>
      <w:ins w:id="199" w:author="Thomas Huang" w:date="2017-04-11T22:11:00Z">
        <w:r w:rsidR="00BE0566">
          <w:rPr>
            <w:rFonts w:eastAsia="SimSun" w:hint="eastAsia"/>
          </w:rPr>
          <w:t>，</w:t>
        </w:r>
      </w:ins>
      <w:ins w:id="200" w:author="Thomas Huang" w:date="2017-04-11T22:13:00Z">
        <w:r w:rsidR="00BE0566">
          <w:rPr>
            <w:rFonts w:eastAsia="SimSun"/>
          </w:rPr>
          <w:t>leaf sheath</w:t>
        </w:r>
      </w:ins>
      <w:ins w:id="201" w:author="Thomas Huang" w:date="2017-04-11T22:11:00Z">
        <w:r w:rsidR="00BE0566">
          <w:rPr>
            <w:rFonts w:eastAsia="SimSun" w:hint="eastAsia"/>
          </w:rPr>
          <w:t>叶鞘（</w:t>
        </w:r>
        <w:r w:rsidR="00BE0566">
          <w:rPr>
            <w:rFonts w:eastAsia="SimSun" w:hint="eastAsia"/>
          </w:rPr>
          <w:t>27</w:t>
        </w:r>
        <w:r w:rsidR="00BE0566">
          <w:rPr>
            <w:rFonts w:eastAsia="SimSun" w:hint="eastAsia"/>
          </w:rPr>
          <w:t>天白天、晚上，</w:t>
        </w:r>
        <w:r w:rsidR="00BE0566">
          <w:rPr>
            <w:rFonts w:eastAsia="SimSun" w:hint="eastAsia"/>
          </w:rPr>
          <w:t>76</w:t>
        </w:r>
        <w:r w:rsidR="00BE0566">
          <w:rPr>
            <w:rFonts w:eastAsia="SimSun" w:hint="eastAsia"/>
          </w:rPr>
          <w:t>天白天、晚上）</w:t>
        </w:r>
      </w:ins>
      <w:ins w:id="202" w:author="Thomas Huang" w:date="2017-04-11T22:12:00Z">
        <w:r w:rsidR="00BE0566">
          <w:rPr>
            <w:rFonts w:eastAsia="SimSun" w:hint="eastAsia"/>
          </w:rPr>
          <w:t>，</w:t>
        </w:r>
      </w:ins>
      <w:ins w:id="203" w:author="Thomas Huang" w:date="2017-04-11T22:13:00Z">
        <w:r w:rsidR="00BE0566">
          <w:rPr>
            <w:rFonts w:eastAsia="SimSun"/>
          </w:rPr>
          <w:t>lemma</w:t>
        </w:r>
      </w:ins>
      <w:ins w:id="204" w:author="Thomas Huang" w:date="2017-04-11T22:12:00Z">
        <w:r w:rsidR="00BE0566">
          <w:rPr>
            <w:rFonts w:eastAsia="SimSun" w:hint="eastAsia"/>
          </w:rPr>
          <w:t>外稃（</w:t>
        </w:r>
      </w:ins>
      <w:ins w:id="205" w:author="Thomas Huang" w:date="2017-04-11T22:13:00Z">
        <w:r w:rsidR="00BE0566">
          <w:rPr>
            <w:rFonts w:eastAsia="SimSun" w:hint="eastAsia"/>
          </w:rPr>
          <w:t>1.5-2.0mm</w:t>
        </w:r>
        <w:r w:rsidR="00BE0566">
          <w:rPr>
            <w:rFonts w:eastAsia="SimSun" w:hint="eastAsia"/>
          </w:rPr>
          <w:t>、</w:t>
        </w:r>
        <w:r w:rsidR="00BE0566">
          <w:rPr>
            <w:rFonts w:eastAsia="SimSun" w:hint="eastAsia"/>
          </w:rPr>
          <w:t>4.0-5.0mm</w:t>
        </w:r>
        <w:r w:rsidR="00BE0566">
          <w:rPr>
            <w:rFonts w:eastAsia="SimSun" w:hint="eastAsia"/>
          </w:rPr>
          <w:t>、</w:t>
        </w:r>
        <w:r w:rsidR="00BE0566">
          <w:rPr>
            <w:rFonts w:eastAsia="SimSun" w:hint="eastAsia"/>
          </w:rPr>
          <w:t>7.0mm</w:t>
        </w:r>
      </w:ins>
      <w:ins w:id="206" w:author="Thomas Huang" w:date="2017-04-11T22:12:00Z">
        <w:r w:rsidR="00BE0566">
          <w:rPr>
            <w:rFonts w:eastAsia="SimSun" w:hint="eastAsia"/>
          </w:rPr>
          <w:t>）</w:t>
        </w:r>
      </w:ins>
      <w:ins w:id="207" w:author="Thomas Huang" w:date="2017-04-11T22:13:00Z">
        <w:r w:rsidR="00BE0566">
          <w:rPr>
            <w:rFonts w:eastAsia="SimSun" w:hint="eastAsia"/>
          </w:rPr>
          <w:t>，</w:t>
        </w:r>
      </w:ins>
      <w:ins w:id="208" w:author="Thomas Huang" w:date="2017-04-11T22:14:00Z">
        <w:r w:rsidR="00BE0566">
          <w:rPr>
            <w:rFonts w:eastAsia="SimSun"/>
          </w:rPr>
          <w:t>ovary</w:t>
        </w:r>
        <w:r w:rsidR="00BE0566">
          <w:rPr>
            <w:rFonts w:eastAsia="SimSun" w:hint="eastAsia"/>
          </w:rPr>
          <w:t>子房（</w:t>
        </w:r>
        <w:r w:rsidR="00BE0566">
          <w:rPr>
            <w:rFonts w:eastAsia="SimSun" w:hint="eastAsia"/>
          </w:rPr>
          <w:t>1</w:t>
        </w:r>
        <w:r w:rsidR="00BE0566">
          <w:rPr>
            <w:rFonts w:eastAsia="SimSun" w:hint="eastAsia"/>
          </w:rPr>
          <w:t>天、</w:t>
        </w:r>
        <w:r w:rsidR="00BE0566">
          <w:rPr>
            <w:rFonts w:eastAsia="SimSun" w:hint="eastAsia"/>
          </w:rPr>
          <w:t>3</w:t>
        </w:r>
        <w:r w:rsidR="00BE0566">
          <w:rPr>
            <w:rFonts w:eastAsia="SimSun" w:hint="eastAsia"/>
          </w:rPr>
          <w:t>天、</w:t>
        </w:r>
        <w:r w:rsidR="00BE0566">
          <w:rPr>
            <w:rFonts w:eastAsia="SimSun" w:hint="eastAsia"/>
          </w:rPr>
          <w:t>5</w:t>
        </w:r>
        <w:r w:rsidR="00BE0566">
          <w:rPr>
            <w:rFonts w:eastAsia="SimSun" w:hint="eastAsia"/>
          </w:rPr>
          <w:t>天、</w:t>
        </w:r>
        <w:r w:rsidR="00BE0566">
          <w:rPr>
            <w:rFonts w:eastAsia="SimSun" w:hint="eastAsia"/>
          </w:rPr>
          <w:t>7</w:t>
        </w:r>
        <w:r w:rsidR="00BE0566">
          <w:rPr>
            <w:rFonts w:eastAsia="SimSun" w:hint="eastAsia"/>
          </w:rPr>
          <w:t>天），</w:t>
        </w:r>
      </w:ins>
      <w:ins w:id="209" w:author="Thomas Huang" w:date="2017-04-11T22:15:00Z">
        <w:r w:rsidR="00BE0566">
          <w:rPr>
            <w:rFonts w:eastAsia="SimSun"/>
          </w:rPr>
          <w:t>palea</w:t>
        </w:r>
      </w:ins>
      <w:ins w:id="210" w:author="Thomas Huang" w:date="2017-04-11T22:14:00Z">
        <w:r w:rsidR="00BE0566">
          <w:rPr>
            <w:rFonts w:eastAsia="SimSun" w:hint="eastAsia"/>
          </w:rPr>
          <w:t>内稃</w:t>
        </w:r>
      </w:ins>
      <w:ins w:id="211" w:author="Thomas Huang" w:date="2017-04-11T22:15:00Z">
        <w:r w:rsidR="00BE0566">
          <w:rPr>
            <w:rFonts w:eastAsia="SimSun" w:hint="eastAsia"/>
          </w:rPr>
          <w:t>（</w:t>
        </w:r>
        <w:r w:rsidR="00BE0566">
          <w:rPr>
            <w:rFonts w:eastAsia="SimSun" w:hint="eastAsia"/>
          </w:rPr>
          <w:t>1.5-2.0mm</w:t>
        </w:r>
        <w:r w:rsidR="00BE0566">
          <w:rPr>
            <w:rFonts w:eastAsia="SimSun" w:hint="eastAsia"/>
          </w:rPr>
          <w:t>、</w:t>
        </w:r>
        <w:r w:rsidR="00BE0566">
          <w:rPr>
            <w:rFonts w:eastAsia="SimSun" w:hint="eastAsia"/>
          </w:rPr>
          <w:t>4.0-5.0mm</w:t>
        </w:r>
        <w:r w:rsidR="00BE0566">
          <w:rPr>
            <w:rFonts w:eastAsia="SimSun" w:hint="eastAsia"/>
          </w:rPr>
          <w:t>、</w:t>
        </w:r>
        <w:r w:rsidR="00BE0566">
          <w:rPr>
            <w:rFonts w:eastAsia="SimSun" w:hint="eastAsia"/>
          </w:rPr>
          <w:t>7.0mm</w:t>
        </w:r>
        <w:r w:rsidR="00BE0566">
          <w:rPr>
            <w:rFonts w:eastAsia="SimSun" w:hint="eastAsia"/>
          </w:rPr>
          <w:t>），</w:t>
        </w:r>
        <w:r w:rsidR="00BE0566">
          <w:rPr>
            <w:rFonts w:eastAsia="SimSun"/>
          </w:rPr>
          <w:t>pistil</w:t>
        </w:r>
        <w:r w:rsidR="00BE0566">
          <w:rPr>
            <w:rFonts w:eastAsia="SimSun" w:hint="eastAsia"/>
          </w:rPr>
          <w:t>雌蕊（</w:t>
        </w:r>
      </w:ins>
      <w:ins w:id="212" w:author="Thomas Huang" w:date="2017-04-11T22:16:00Z">
        <w:r w:rsidR="00BE0566">
          <w:rPr>
            <w:rFonts w:eastAsia="SimSun" w:hint="eastAsia"/>
          </w:rPr>
          <w:t>5-10cm</w:t>
        </w:r>
        <w:r w:rsidR="00BE0566">
          <w:rPr>
            <w:rFonts w:eastAsia="SimSun" w:hint="eastAsia"/>
          </w:rPr>
          <w:t>、</w:t>
        </w:r>
        <w:r w:rsidR="00BE0566">
          <w:rPr>
            <w:rFonts w:eastAsia="SimSun" w:hint="eastAsia"/>
          </w:rPr>
          <w:t>10-14cm</w:t>
        </w:r>
        <w:r w:rsidR="00BE0566">
          <w:rPr>
            <w:rFonts w:eastAsia="SimSun" w:hint="eastAsia"/>
          </w:rPr>
          <w:t>、</w:t>
        </w:r>
        <w:r w:rsidR="00BE0566">
          <w:rPr>
            <w:rFonts w:eastAsia="SimSun" w:hint="eastAsia"/>
          </w:rPr>
          <w:t>14-18cm</w:t>
        </w:r>
      </w:ins>
      <w:ins w:id="213" w:author="Thomas Huang" w:date="2017-04-11T22:15:00Z">
        <w:r w:rsidR="00BE0566">
          <w:rPr>
            <w:rFonts w:eastAsia="SimSun" w:hint="eastAsia"/>
          </w:rPr>
          <w:t>）</w:t>
        </w:r>
      </w:ins>
      <w:ins w:id="214" w:author="Thomas Huang" w:date="2017-04-11T22:16:00Z">
        <w:r w:rsidR="00BE0566">
          <w:rPr>
            <w:rFonts w:eastAsia="SimSun" w:hint="eastAsia"/>
          </w:rPr>
          <w:t>，</w:t>
        </w:r>
        <w:r w:rsidR="00BE0566">
          <w:rPr>
            <w:rFonts w:eastAsia="SimSun"/>
          </w:rPr>
          <w:t>root</w:t>
        </w:r>
        <w:r w:rsidR="00BE0566">
          <w:rPr>
            <w:rFonts w:eastAsia="SimSun" w:hint="eastAsia"/>
          </w:rPr>
          <w:t>根（</w:t>
        </w:r>
        <w:r w:rsidR="00BE0566">
          <w:rPr>
            <w:rFonts w:eastAsia="SimSun" w:hint="eastAsia"/>
          </w:rPr>
          <w:t>27</w:t>
        </w:r>
        <w:r w:rsidR="00BE0566">
          <w:rPr>
            <w:rFonts w:eastAsia="SimSun" w:hint="eastAsia"/>
          </w:rPr>
          <w:t>天白天、晚上，</w:t>
        </w:r>
      </w:ins>
      <w:ins w:id="215" w:author="Thomas Huang" w:date="2017-04-11T22:17:00Z">
        <w:r w:rsidR="00BE0566">
          <w:rPr>
            <w:rFonts w:eastAsia="SimSun" w:hint="eastAsia"/>
          </w:rPr>
          <w:t>76</w:t>
        </w:r>
        <w:r w:rsidR="00BE0566">
          <w:rPr>
            <w:rFonts w:eastAsia="SimSun" w:hint="eastAsia"/>
          </w:rPr>
          <w:t>天白天、晚上</w:t>
        </w:r>
      </w:ins>
      <w:ins w:id="216" w:author="Thomas Huang" w:date="2017-04-11T22:16:00Z">
        <w:r w:rsidR="00BE0566">
          <w:rPr>
            <w:rFonts w:eastAsia="SimSun" w:hint="eastAsia"/>
          </w:rPr>
          <w:t>）</w:t>
        </w:r>
      </w:ins>
      <w:ins w:id="217" w:author="Thomas Huang" w:date="2017-04-11T22:17:00Z">
        <w:r w:rsidR="00BE0566">
          <w:rPr>
            <w:rFonts w:eastAsia="SimSun" w:hint="eastAsia"/>
          </w:rPr>
          <w:t>，</w:t>
        </w:r>
        <w:r w:rsidR="00BE0566">
          <w:rPr>
            <w:rFonts w:eastAsia="SimSun"/>
          </w:rPr>
          <w:t>stem</w:t>
        </w:r>
        <w:r w:rsidR="00BE0566">
          <w:rPr>
            <w:rFonts w:eastAsia="SimSun" w:hint="eastAsia"/>
          </w:rPr>
          <w:t>茎（</w:t>
        </w:r>
        <w:r w:rsidR="00BE0566">
          <w:rPr>
            <w:rFonts w:eastAsia="SimSun" w:hint="eastAsia"/>
          </w:rPr>
          <w:t>83</w:t>
        </w:r>
        <w:r w:rsidR="00BE0566">
          <w:rPr>
            <w:rFonts w:eastAsia="SimSun" w:hint="eastAsia"/>
          </w:rPr>
          <w:t>天白天、晚上，</w:t>
        </w:r>
        <w:r w:rsidR="00BE0566">
          <w:rPr>
            <w:rFonts w:eastAsia="SimSun" w:hint="eastAsia"/>
          </w:rPr>
          <w:t>90</w:t>
        </w:r>
        <w:r w:rsidR="00BE0566">
          <w:rPr>
            <w:rFonts w:eastAsia="SimSun" w:hint="eastAsia"/>
          </w:rPr>
          <w:t>天白天、晚上）；</w:t>
        </w:r>
      </w:ins>
    </w:p>
    <w:p w14:paraId="052BB165" w14:textId="680D57D6" w:rsidR="00BE0566" w:rsidRPr="00BE0566" w:rsidRDefault="00BE0566" w:rsidP="006F13B3">
      <w:pPr>
        <w:pStyle w:val="-9"/>
        <w:rPr>
          <w:rFonts w:eastAsia="SimSun"/>
        </w:rPr>
      </w:pPr>
      <w:ins w:id="218" w:author="Thomas Huang" w:date="2017-04-11T22:17:00Z">
        <w:r>
          <w:rPr>
            <w:rFonts w:eastAsia="SimSun" w:hint="eastAsia"/>
          </w:rPr>
          <w:t>而相应的</w:t>
        </w:r>
        <w:r>
          <w:rPr>
            <w:rFonts w:eastAsia="SimSun" w:hint="eastAsia"/>
          </w:rPr>
          <w:t>miRNA</w:t>
        </w:r>
        <w:r>
          <w:rPr>
            <w:rFonts w:eastAsia="SimSun" w:hint="eastAsia"/>
          </w:rPr>
          <w:t>从上到下分别是</w:t>
        </w:r>
      </w:ins>
      <w:ins w:id="219" w:author="Thomas Huang" w:date="2017-04-11T22:18:00Z">
        <w:r>
          <w:rPr>
            <w:rFonts w:eastAsia="SimSun"/>
          </w:rPr>
          <w:t xml:space="preserve">a: osa-miR156a-l, b: osa-miR159a-f, c: </w:t>
        </w:r>
      </w:ins>
      <w:ins w:id="220" w:author="Thomas Huang" w:date="2017-04-11T22:19:00Z">
        <w:r>
          <w:rPr>
            <w:rFonts w:eastAsia="SimSun"/>
          </w:rPr>
          <w:t>osa-miR160a-f, d: osa-miR162a-b, e: osa-miR164a-f, f: osa-miR</w:t>
        </w:r>
      </w:ins>
      <w:ins w:id="221" w:author="Thomas Huang" w:date="2017-04-11T22:20:00Z">
        <w:r>
          <w:rPr>
            <w:rFonts w:eastAsia="SimSun"/>
          </w:rPr>
          <w:t>166</w:t>
        </w:r>
        <w:r w:rsidR="0048335A">
          <w:rPr>
            <w:rFonts w:eastAsia="SimSun"/>
          </w:rPr>
          <w:t>a-m, g: osa-miR167a-j, h: osa-miR168a-b, i: osa-miR169</w:t>
        </w:r>
      </w:ins>
      <w:ins w:id="222" w:author="Thomas Huang" w:date="2017-04-11T22:21:00Z">
        <w:r w:rsidR="0048335A">
          <w:rPr>
            <w:rFonts w:eastAsia="SimSun"/>
          </w:rPr>
          <w:t xml:space="preserve">a-p, j: osa-miR171a-i, k: osa-miR172a-d, l: osa-miR319a-b, m: </w:t>
        </w:r>
      </w:ins>
      <w:ins w:id="223" w:author="Thomas Huang" w:date="2017-04-11T22:22:00Z">
        <w:r w:rsidR="0048335A">
          <w:rPr>
            <w:rFonts w:eastAsia="SimSun"/>
          </w:rPr>
          <w:t>osa-miR390, n: osa-miR393b, o: osa-miR394, p: osa-miR395a-w, q: osa-miR396a-</w:t>
        </w:r>
      </w:ins>
      <w:ins w:id="224" w:author="Thomas Huang" w:date="2017-04-11T22:23:00Z">
        <w:r w:rsidR="0048335A">
          <w:rPr>
            <w:rFonts w:eastAsia="SimSun"/>
          </w:rPr>
          <w:t>d, r: osa-miR</w:t>
        </w:r>
        <w:r w:rsidR="007D5538">
          <w:rPr>
            <w:rFonts w:eastAsia="SimSun"/>
          </w:rPr>
          <w:t>397a-b, s: osa-miR</w:t>
        </w:r>
      </w:ins>
      <w:ins w:id="225" w:author="Thomas Huang" w:date="2017-04-11T22:24:00Z">
        <w:r w:rsidR="007D5538">
          <w:rPr>
            <w:rFonts w:eastAsia="SimSun"/>
          </w:rPr>
          <w:t>398a-b, t: osa-miR399a-k, u: (osa-miR</w:t>
        </w:r>
      </w:ins>
      <w:ins w:id="226" w:author="Thomas Huang" w:date="2017-04-11T22:25:00Z">
        <w:r w:rsidR="007D5538">
          <w:rPr>
            <w:rFonts w:eastAsia="SimSun"/>
          </w:rPr>
          <w:t>408, 413, 414, 415, 416, 417, 418, 419, 426, 435, 437, 438</w:t>
        </w:r>
      </w:ins>
      <w:ins w:id="227" w:author="Thomas Huang" w:date="2017-04-11T22:24:00Z">
        <w:r w:rsidR="007D5538">
          <w:rPr>
            <w:rFonts w:eastAsia="SimSun"/>
          </w:rPr>
          <w:t>)</w:t>
        </w:r>
      </w:ins>
      <w:ins w:id="228" w:author="Thomas Huang" w:date="2017-04-11T22:25:00Z">
        <w:r w:rsidR="007D5538">
          <w:rPr>
            <w:rFonts w:eastAsia="SimSun"/>
          </w:rPr>
          <w:t xml:space="preserve">, v: osa-miR439a-h, </w:t>
        </w:r>
      </w:ins>
      <w:ins w:id="229" w:author="Thomas Huang" w:date="2017-04-11T22:26:00Z">
        <w:r w:rsidR="007D5538">
          <w:rPr>
            <w:rFonts w:eastAsia="SimSun"/>
          </w:rPr>
          <w:t>w: osa-miR440, 443, 528, 530, 535</w:t>
        </w:r>
        <w:r w:rsidR="007D5538">
          <w:rPr>
            <w:rFonts w:eastAsia="SimSun" w:hint="eastAsia"/>
          </w:rPr>
          <w:t>。</w:t>
        </w:r>
      </w:ins>
    </w:p>
    <w:p w14:paraId="292BA56E" w14:textId="0C48A6C1" w:rsidR="007A28F1" w:rsidRPr="00F73E58" w:rsidDel="00190564" w:rsidRDefault="006077AB" w:rsidP="00302770">
      <w:pPr>
        <w:pStyle w:val="a7"/>
      </w:pPr>
      <w:moveFromRangeStart w:id="230" w:author="Thomas Huang" w:date="2017-04-06T16:17:00Z" w:name="move479258786"/>
      <w:moveFrom w:id="231" w:author="Thomas Huang" w:date="2017-04-06T16:17:00Z">
        <w:r w:rsidRPr="00F73E58" w:rsidDel="00190564">
          <w:t>以上的图</w:t>
        </w:r>
        <w:r w:rsidR="00B41D96" w:rsidDel="00190564">
          <w:t>4</w:t>
        </w:r>
        <w:r w:rsidRPr="00F73E58" w:rsidDel="00190564">
          <w:t>-1</w:t>
        </w:r>
        <w:r w:rsidRPr="00F73E58" w:rsidDel="00190564">
          <w:t>和图</w:t>
        </w:r>
        <w:r w:rsidR="00B41D96" w:rsidDel="00190564">
          <w:t>4</w:t>
        </w:r>
        <w:r w:rsidRPr="00F73E58" w:rsidDel="00190564">
          <w:t>-2</w:t>
        </w:r>
        <w:r w:rsidRPr="00F73E58" w:rsidDel="00190564">
          <w:t>中，显示了同一个</w:t>
        </w:r>
        <w:r w:rsidRPr="00F73E58" w:rsidDel="00190564">
          <w:t>miRNA</w:t>
        </w:r>
        <w:r w:rsidRPr="00F73E58" w:rsidDel="00190564">
          <w:t>在不同阶段的组织和器官中的表达量存在差别，也说明</w:t>
        </w:r>
        <w:r w:rsidRPr="00F73E58" w:rsidDel="00190564">
          <w:t>miRNA</w:t>
        </w:r>
        <w:r w:rsidRPr="00F73E58" w:rsidDel="00190564">
          <w:t>在不同的组织和器官中的调节强度有差异。另外图</w:t>
        </w:r>
        <w:r w:rsidR="00B41D96" w:rsidDel="00190564">
          <w:t>4</w:t>
        </w:r>
        <w:r w:rsidRPr="00F73E58" w:rsidDel="00190564">
          <w:t>-1</w:t>
        </w:r>
        <w:r w:rsidRPr="00F73E58" w:rsidDel="00190564">
          <w:t>中，同一个家族的</w:t>
        </w:r>
        <w:r w:rsidRPr="00F73E58" w:rsidDel="00190564">
          <w:t>miRNA</w:t>
        </w:r>
        <w:r w:rsidRPr="00F73E58" w:rsidDel="00190564">
          <w:t>表达存在差异，也暗示了</w:t>
        </w:r>
        <w:r w:rsidRPr="00F73E58" w:rsidDel="00190564">
          <w:t>miRNA</w:t>
        </w:r>
        <w:r w:rsidRPr="00F73E58" w:rsidDel="00190564">
          <w:t>存在的亚功能化</w:t>
        </w:r>
        <w:r w:rsidRPr="00F73E58" w:rsidDel="00190564">
          <w:t xml:space="preserve"> (</w:t>
        </w:r>
        <w:r w:rsidR="00A052AE" w:rsidRPr="00F73E58" w:rsidDel="00190564">
          <w:t>subfunctio</w:t>
        </w:r>
        <w:r w:rsidRPr="00F73E58" w:rsidDel="00190564">
          <w:t>nalization)</w:t>
        </w:r>
        <w:r w:rsidRPr="00F73E58" w:rsidDel="00190564">
          <w:t>，但是图</w:t>
        </w:r>
        <w:r w:rsidR="00B41D96" w:rsidDel="00190564">
          <w:t>4</w:t>
        </w:r>
        <w:r w:rsidRPr="00F73E58" w:rsidDel="00190564">
          <w:t>-2</w:t>
        </w:r>
        <w:r w:rsidRPr="00F73E58" w:rsidDel="00190564">
          <w:t>中，同一个家族的</w:t>
        </w:r>
        <w:r w:rsidRPr="00F73E58" w:rsidDel="00190564">
          <w:t>miRNA</w:t>
        </w:r>
        <w:r w:rsidRPr="00F73E58" w:rsidDel="00190564">
          <w:t>之间的差异较小，因为同一个家族的成熟</w:t>
        </w:r>
        <w:r w:rsidRPr="00F73E58" w:rsidDel="00190564">
          <w:t>miRNA</w:t>
        </w:r>
        <w:r w:rsidRPr="00F73E58" w:rsidDel="00190564">
          <w:t>序列非常相似，所以其探针所得到的</w:t>
        </w:r>
        <w:r w:rsidR="0075793E" w:rsidRPr="00F73E58" w:rsidDel="00190564">
          <w:t>表达量</w:t>
        </w:r>
        <w:r w:rsidR="00A052AE" w:rsidRPr="00F73E58" w:rsidDel="00190564">
          <w:t>也很相似。</w:t>
        </w:r>
        <w:r w:rsidR="007676AE" w:rsidRPr="00F73E58" w:rsidDel="00190564">
          <w:t>图</w:t>
        </w:r>
        <w:r w:rsidR="00B41D96" w:rsidDel="00190564">
          <w:t>4</w:t>
        </w:r>
        <w:r w:rsidR="007676AE" w:rsidRPr="00F73E58" w:rsidDel="00190564">
          <w:t>-1</w:t>
        </w:r>
        <w:r w:rsidR="007676AE" w:rsidRPr="00F73E58" w:rsidDel="00190564">
          <w:t>显示，</w:t>
        </w:r>
        <w:r w:rsidR="007676AE" w:rsidRPr="00F73E58" w:rsidDel="00190564">
          <w:t>osa-miR168a</w:t>
        </w:r>
        <w:r w:rsidR="007676AE" w:rsidRPr="00F73E58" w:rsidDel="00190564">
          <w:t>是所有检测的</w:t>
        </w:r>
        <w:r w:rsidR="007676AE" w:rsidRPr="00F73E58" w:rsidDel="00190564">
          <w:t>pre-miRNA</w:t>
        </w:r>
        <w:r w:rsidR="007676AE" w:rsidRPr="00F73E58" w:rsidDel="00190564">
          <w:t>中表达量最高的，图</w:t>
        </w:r>
        <w:r w:rsidR="00B41D96" w:rsidDel="00190564">
          <w:t>4</w:t>
        </w:r>
        <w:r w:rsidR="007676AE" w:rsidRPr="00F73E58" w:rsidDel="00190564">
          <w:t>-2</w:t>
        </w:r>
        <w:r w:rsidR="007676AE" w:rsidRPr="00F73E58" w:rsidDel="00190564">
          <w:t>则显示，</w:t>
        </w:r>
        <w:r w:rsidR="007676AE" w:rsidRPr="00F73E58" w:rsidDel="00190564">
          <w:t>osa-miR414</w:t>
        </w:r>
        <w:r w:rsidR="007676AE" w:rsidRPr="00F73E58" w:rsidDel="00190564">
          <w:t>是所有检测的成熟</w:t>
        </w:r>
        <w:r w:rsidR="007676AE" w:rsidRPr="00F73E58" w:rsidDel="00190564">
          <w:t>miRNA</w:t>
        </w:r>
        <w:r w:rsidR="007676AE" w:rsidRPr="00F73E58" w:rsidDel="00190564">
          <w:t>中表达量最高的。</w:t>
        </w:r>
      </w:moveFrom>
    </w:p>
    <w:p w14:paraId="771C40BD" w14:textId="6F4017FC" w:rsidR="0058092C" w:rsidRPr="00F73E58" w:rsidRDefault="006D2989" w:rsidP="006F13B3">
      <w:pPr>
        <w:pStyle w:val="Heading2"/>
      </w:pPr>
      <w:bookmarkStart w:id="232" w:name="_Toc479949714"/>
      <w:moveFromRangeEnd w:id="230"/>
      <w:r w:rsidRPr="00F73E58">
        <w:t>降解组验证</w:t>
      </w:r>
      <w:r w:rsidR="0058092C" w:rsidRPr="00F73E58">
        <w:t>miRNA</w:t>
      </w:r>
      <w:r w:rsidR="0058092C" w:rsidRPr="00F73E58">
        <w:t>和靶基因作用对的</w:t>
      </w:r>
      <w:r w:rsidRPr="00F73E58">
        <w:t>表达量</w:t>
      </w:r>
      <w:r w:rsidR="0058092C" w:rsidRPr="00F73E58">
        <w:t>相关性检验</w:t>
      </w:r>
      <w:bookmarkEnd w:id="232"/>
    </w:p>
    <w:p w14:paraId="567E74DC" w14:textId="475F7FB6" w:rsidR="007676AE" w:rsidRPr="00F73E58" w:rsidRDefault="007676AE" w:rsidP="00302770">
      <w:pPr>
        <w:pStyle w:val="a7"/>
      </w:pPr>
      <w:r w:rsidRPr="00F73E58">
        <w:t>收集的靶基因所包含的</w:t>
      </w:r>
      <w:r w:rsidRPr="00F73E58">
        <w:t>46</w:t>
      </w:r>
      <w:r w:rsidRPr="00F73E58">
        <w:t>个靶基因是用降解组测序验证的，可以作为真正的靶基因。</w:t>
      </w:r>
      <w:r w:rsidR="006D2989" w:rsidRPr="00F73E58">
        <w:t>而根据传统的理论，在以上提到的两个前提下，它们和其相应的</w:t>
      </w:r>
      <w:r w:rsidR="006D2989" w:rsidRPr="00F73E58">
        <w:t>miRNA</w:t>
      </w:r>
      <w:r w:rsidR="006D2989" w:rsidRPr="00F73E58">
        <w:t>之间应该总是有表达量负相关的关联。</w:t>
      </w:r>
      <w:r w:rsidR="006147FD" w:rsidRPr="00F73E58">
        <w:t>上节的图</w:t>
      </w:r>
      <w:r w:rsidR="00B41D96">
        <w:t>4</w:t>
      </w:r>
      <w:r w:rsidR="006147FD" w:rsidRPr="00F73E58">
        <w:t>-2</w:t>
      </w:r>
      <w:r w:rsidR="006147FD" w:rsidRPr="00F73E58">
        <w:t>结果显示，两者同一个</w:t>
      </w:r>
      <w:r w:rsidR="006147FD" w:rsidRPr="00F73E58">
        <w:t>miRNA</w:t>
      </w:r>
      <w:r w:rsidR="006147FD" w:rsidRPr="00F73E58">
        <w:t>家族的成熟</w:t>
      </w:r>
      <w:r w:rsidR="006147FD" w:rsidRPr="00F73E58">
        <w:t>miRNA</w:t>
      </w:r>
      <w:r w:rsidR="006147FD" w:rsidRPr="00F73E58">
        <w:t>表达量几乎相同，源自于探针几乎相同，而真正有区别的是</w:t>
      </w:r>
      <w:r w:rsidR="006147FD" w:rsidRPr="00F73E58">
        <w:t>pre-miRNA</w:t>
      </w:r>
      <w:r w:rsidR="006147FD" w:rsidRPr="00F73E58">
        <w:t>的表达量，所以此处我们对</w:t>
      </w:r>
      <w:r w:rsidR="006147FD" w:rsidRPr="00F73E58">
        <w:t>pre-miRNA</w:t>
      </w:r>
      <w:r w:rsidR="006147FD" w:rsidRPr="00F73E58">
        <w:t>和靶基因的表达量进行皮尔森相关性检验</w:t>
      </w:r>
      <w:r w:rsidR="009914A9">
        <w:t xml:space="preserve"> </w:t>
      </w:r>
      <w:r w:rsidR="006147FD" w:rsidRPr="00F73E58">
        <w:t>(Pearson correlation coefficient test)</w:t>
      </w:r>
      <w:r w:rsidR="006147FD" w:rsidRPr="00F73E58">
        <w:t>。</w:t>
      </w:r>
    </w:p>
    <w:p w14:paraId="08622084" w14:textId="3FFE3E2F" w:rsidR="00715530" w:rsidRDefault="00715530" w:rsidP="00302770">
      <w:pPr>
        <w:pStyle w:val="a7"/>
        <w:rPr>
          <w:ins w:id="233" w:author="Thomas Huang" w:date="2017-04-11T22:43:00Z"/>
        </w:rPr>
      </w:pPr>
      <w:r w:rsidRPr="00F73E58">
        <w:t>因为降解组测序实验所采用的样本是</w:t>
      </w:r>
      <w:r w:rsidRPr="00F73E58">
        <w:t>3</w:t>
      </w:r>
      <w:r w:rsidRPr="00F73E58">
        <w:t>周大的水稻幼苗，所以在进行相关性检验时我们选择其中</w:t>
      </w:r>
      <w:r w:rsidRPr="00F73E58">
        <w:t>27</w:t>
      </w:r>
      <w:r w:rsidRPr="00F73E58">
        <w:t>天大的水稻幼苗样本，选择的组织时叶片和叶鞘。</w:t>
      </w:r>
    </w:p>
    <w:p w14:paraId="6D3909D0" w14:textId="77777777" w:rsidR="00EA1975" w:rsidRPr="00F73E58" w:rsidRDefault="00EA1975" w:rsidP="00302770">
      <w:pPr>
        <w:pStyle w:val="a7"/>
        <w:rPr>
          <w:sz w:val="21"/>
          <w:szCs w:val="21"/>
        </w:rPr>
      </w:pPr>
      <w:moveToRangeStart w:id="234" w:author="Thomas Huang" w:date="2017-04-11T22:43:00Z" w:name="move479713927"/>
      <w:moveTo w:id="235" w:author="Thomas Huang" w:date="2017-04-11T22:43:00Z">
        <w:r w:rsidRPr="00F73E58">
          <w:t>从图</w:t>
        </w:r>
        <w:r>
          <w:t>4</w:t>
        </w:r>
        <w:r w:rsidRPr="00F73E58">
          <w:t>-3</w:t>
        </w:r>
        <w:r w:rsidRPr="00F73E58">
          <w:t>可以看出，</w:t>
        </w:r>
        <w:r w:rsidRPr="00F73E58">
          <w:t>367</w:t>
        </w:r>
        <w:r w:rsidRPr="00F73E58">
          <w:t>个</w:t>
        </w:r>
        <w:r w:rsidRPr="00F73E58">
          <w:t>miRNA</w:t>
        </w:r>
        <w:r w:rsidRPr="00F73E58">
          <w:t>和靶基因对中，只有</w:t>
        </w:r>
        <w:r w:rsidRPr="00F73E58">
          <w:t>136</w:t>
        </w:r>
        <w:r w:rsidRPr="00F73E58">
          <w:t>个呈现负相关，而原定的假设是真正的靶基因和其</w:t>
        </w:r>
        <w:r w:rsidRPr="00F73E58">
          <w:t>miRNA</w:t>
        </w:r>
        <w:r w:rsidRPr="00F73E58">
          <w:t>在相互作用的组织中总是呈现负相关，所得的结果并不支持原定的假设。不但如此，超过一半</w:t>
        </w:r>
        <w:r w:rsidRPr="00F73E58">
          <w:t>(197</w:t>
        </w:r>
        <w:r>
          <w:t xml:space="preserve"> </w:t>
        </w:r>
        <w:r w:rsidRPr="00F73E58">
          <w:t>/</w:t>
        </w:r>
        <w:r>
          <w:t xml:space="preserve"> </w:t>
        </w:r>
        <w:r w:rsidRPr="00F73E58">
          <w:t>367)</w:t>
        </w:r>
        <w:r w:rsidRPr="00F73E58">
          <w:t>的作用对之间是弱相关</w:t>
        </w:r>
        <w:r w:rsidRPr="00F73E58">
          <w:t>(-0.4</w:t>
        </w:r>
        <w:r>
          <w:t xml:space="preserve"> </w:t>
        </w:r>
        <w:r w:rsidRPr="00F73E58">
          <w:t>~</w:t>
        </w:r>
        <w:r>
          <w:t xml:space="preserve"> </w:t>
        </w:r>
        <w:r w:rsidRPr="00F73E58">
          <w:t>0.4)</w:t>
        </w:r>
        <w:r w:rsidRPr="00F73E58">
          <w:t>，这暗示在这些</w:t>
        </w:r>
        <w:r w:rsidRPr="00F73E58">
          <w:t>miRNA</w:t>
        </w:r>
        <w:r w:rsidRPr="00F73E58">
          <w:t>和靶基因对的表达量之间可能根本就不存在直接的相关性。</w:t>
        </w:r>
      </w:moveTo>
    </w:p>
    <w:p w14:paraId="5CD8C5B1" w14:textId="77777777" w:rsidR="00EA1975" w:rsidRPr="00F73E58" w:rsidRDefault="00EA1975" w:rsidP="00302770">
      <w:pPr>
        <w:pStyle w:val="a7"/>
      </w:pPr>
      <w:moveToRangeStart w:id="236" w:author="Thomas Huang" w:date="2017-04-11T22:43:00Z" w:name="move479713937"/>
      <w:moveToRangeEnd w:id="234"/>
      <w:moveTo w:id="237" w:author="Thomas Huang" w:date="2017-04-11T22:43:00Z">
        <w:r w:rsidRPr="00F73E58">
          <w:t xml:space="preserve">Wen </w:t>
        </w:r>
        <w:r w:rsidRPr="00C3574A">
          <w:rPr>
            <w:i/>
          </w:rPr>
          <w:t>et al.</w:t>
        </w:r>
        <w:r w:rsidRPr="00F73E58">
          <w:t>,</w:t>
        </w:r>
        <w:r>
          <w:t xml:space="preserve"> </w:t>
        </w:r>
        <w:r w:rsidRPr="00F73E58">
          <w:t>2016</w:t>
        </w:r>
        <w:r w:rsidRPr="00F73E58">
          <w:t>也发现了类似的现象，在他们的研究中正相关的</w:t>
        </w:r>
        <w:r w:rsidRPr="00F73E58">
          <w:t>miRNA</w:t>
        </w:r>
        <w:r w:rsidRPr="00F73E58">
          <w:t>和靶基因作用对也是比负相关的要多。而这种现象可能是由更加复杂的作用机理比如负反馈环路</w:t>
        </w:r>
        <w:r w:rsidRPr="00F73E58">
          <w:t xml:space="preserve"> (negative feedback loops, FBLs) </w:t>
        </w:r>
        <w:r w:rsidRPr="00F73E58">
          <w:t>和不合理正反馈环路</w:t>
        </w:r>
        <w:r w:rsidRPr="00F73E58">
          <w:t xml:space="preserve"> (incoherent feedforward loops, FFLs) </w:t>
        </w:r>
        <w:r w:rsidRPr="00F73E58">
          <w:t>导致</w:t>
        </w:r>
        <w:r>
          <w:rPr>
            <w:rStyle w:val="EndnoteReference"/>
            <w:rFonts w:eastAsia="SimSun"/>
          </w:rPr>
          <w:t>[</w:t>
        </w:r>
        <w:r w:rsidRPr="00F73E58">
          <w:rPr>
            <w:rStyle w:val="EndnoteReference"/>
            <w:rFonts w:eastAsia="SimSun"/>
          </w:rPr>
          <w:endnoteReference w:id="41"/>
        </w:r>
        <w:r>
          <w:rPr>
            <w:rStyle w:val="EndnoteReference"/>
            <w:rFonts w:eastAsia="SimSun"/>
          </w:rPr>
          <w:t>]</w:t>
        </w:r>
        <w:r w:rsidRPr="00F73E58">
          <w:t>。</w:t>
        </w:r>
      </w:moveTo>
    </w:p>
    <w:moveToRangeEnd w:id="236"/>
    <w:p w14:paraId="5DE9CBB7" w14:textId="77777777" w:rsidR="00EA1975" w:rsidRPr="00F73E58" w:rsidRDefault="00EA1975" w:rsidP="00302770">
      <w:pPr>
        <w:pStyle w:val="a7"/>
      </w:pPr>
    </w:p>
    <w:p w14:paraId="0DEC0535" w14:textId="44F4802F" w:rsidR="006147FD" w:rsidRPr="00F73E58" w:rsidRDefault="00EA1975" w:rsidP="006F13B3">
      <w:pPr>
        <w:pStyle w:val="Figurealignment"/>
        <w:rPr>
          <w:rFonts w:eastAsia="SimSun"/>
        </w:rPr>
      </w:pPr>
      <w:commentRangeStart w:id="238"/>
      <w:ins w:id="239" w:author="Thomas Huang" w:date="2017-04-11T22:42:00Z">
        <w:r>
          <w:rPr>
            <w:rFonts w:eastAsia="SimSun"/>
            <w:rPrChange w:id="240" w:author="Unknown">
              <w:rPr/>
            </w:rPrChange>
          </w:rPr>
          <w:lastRenderedPageBreak/>
          <w:drawing>
            <wp:inline distT="0" distB="0" distL="0" distR="0" wp14:anchorId="608A16B9" wp14:editId="74907CA2">
              <wp:extent cx="5349240" cy="3779520"/>
              <wp:effectExtent l="0" t="0" r="10160" b="5080"/>
              <wp:docPr id="33" name="Picture 33" descr="../小论文/中文文章/图片/figure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小论文/中文文章/图片/figure4.pd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49240" cy="3779520"/>
                      </a:xfrm>
                      <a:prstGeom prst="rect">
                        <a:avLst/>
                      </a:prstGeom>
                      <a:noFill/>
                      <a:ln>
                        <a:noFill/>
                      </a:ln>
                    </pic:spPr>
                  </pic:pic>
                </a:graphicData>
              </a:graphic>
            </wp:inline>
          </w:drawing>
        </w:r>
      </w:ins>
    </w:p>
    <w:p w14:paraId="43A44408" w14:textId="69EF44D9" w:rsidR="006147FD" w:rsidRPr="00F73E58" w:rsidRDefault="00A50E27" w:rsidP="006F13B3">
      <w:pPr>
        <w:pStyle w:val="-8"/>
      </w:pPr>
      <w:bookmarkStart w:id="241" w:name="_Toc479949750"/>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3</w:t>
      </w:r>
      <w:r w:rsidRPr="00F73E58">
        <w:fldChar w:fldCharType="end"/>
      </w:r>
      <w:r w:rsidR="00E3324B">
        <w:rPr>
          <w:rFonts w:hint="eastAsia"/>
        </w:rPr>
        <w:t>已</w:t>
      </w:r>
      <w:r w:rsidR="00E3324B">
        <w:t>验证</w:t>
      </w:r>
      <w:r w:rsidR="006147FD" w:rsidRPr="00F73E58">
        <w:t>miRNA:</w:t>
      </w:r>
      <w:r w:rsidR="00E3324B">
        <w:t>靶基因</w:t>
      </w:r>
      <w:r w:rsidR="00E3324B">
        <w:rPr>
          <w:rFonts w:hint="eastAsia"/>
        </w:rPr>
        <w:t>表达量</w:t>
      </w:r>
      <w:r w:rsidR="006147FD" w:rsidRPr="00F73E58">
        <w:t>Spearman</w:t>
      </w:r>
      <w:r w:rsidR="006147FD" w:rsidRPr="00F73E58">
        <w:t>相关性系数图</w:t>
      </w:r>
      <w:bookmarkEnd w:id="241"/>
    </w:p>
    <w:p w14:paraId="0FD2AEB1" w14:textId="78850DDC" w:rsidR="006147FD" w:rsidRPr="00F73E58" w:rsidRDefault="006147FD" w:rsidP="00E3324B">
      <w:pPr>
        <w:pStyle w:val="-9"/>
      </w:pPr>
      <w:r w:rsidRPr="00F73E58">
        <w:t>Fig.</w:t>
      </w:r>
      <w:r w:rsidR="00AC4FBD">
        <w:t xml:space="preserve"> </w:t>
      </w:r>
      <w:r w:rsidR="00AC4FBD">
        <w:rPr>
          <w:rFonts w:hint="eastAsia"/>
        </w:rPr>
        <w:t>4</w:t>
      </w:r>
      <w:r w:rsidR="00A50E27" w:rsidRPr="00F73E58">
        <w:t>-</w:t>
      </w:r>
      <w:r w:rsidR="00D74056">
        <w:fldChar w:fldCharType="begin"/>
      </w:r>
      <w:r w:rsidR="00AC4FBD">
        <w:instrText xml:space="preserve"> SEQ Fig.4</w:instrText>
      </w:r>
      <w:r w:rsidR="00D74056">
        <w:instrText xml:space="preserve">- \* ARABIC </w:instrText>
      </w:r>
      <w:r w:rsidR="00D74056">
        <w:fldChar w:fldCharType="separate"/>
      </w:r>
      <w:r w:rsidR="00AC4FBD">
        <w:rPr>
          <w:noProof/>
        </w:rPr>
        <w:t>3</w:t>
      </w:r>
      <w:r w:rsidR="00D74056">
        <w:rPr>
          <w:noProof/>
        </w:rPr>
        <w:fldChar w:fldCharType="end"/>
      </w:r>
      <w:r w:rsidRPr="00F73E58">
        <w:t xml:space="preserve"> Heatmap of expression levels of mature miRNAs in various tissues/organs at various stages</w:t>
      </w:r>
    </w:p>
    <w:p w14:paraId="26DC71D8" w14:textId="41128D09" w:rsidR="00E3324B" w:rsidRPr="00F73E58" w:rsidRDefault="00E3324B" w:rsidP="00E3324B">
      <w:pPr>
        <w:pStyle w:val="-9"/>
      </w:pPr>
      <w:r w:rsidRPr="00F73E58">
        <w:rPr>
          <w:rFonts w:eastAsia="MS Mincho"/>
        </w:rPr>
        <w:t>注：</w:t>
      </w:r>
      <w:r w:rsidRPr="00F73E58">
        <w:t>X</w:t>
      </w:r>
      <w:r w:rsidRPr="00F73E58">
        <w:rPr>
          <w:rFonts w:eastAsia="MS Mincho"/>
        </w:rPr>
        <w:t>坐</w:t>
      </w:r>
      <w:r w:rsidRPr="00F73E58">
        <w:rPr>
          <w:rFonts w:ascii="SimSun" w:eastAsia="SimSun" w:hAnsi="SimSun" w:cs="SimSun"/>
        </w:rPr>
        <w:t>标</w:t>
      </w:r>
      <w:r w:rsidRPr="00F73E58">
        <w:rPr>
          <w:rFonts w:eastAsia="MS Mincho"/>
        </w:rPr>
        <w:t>是落在特定相关系数区</w:t>
      </w:r>
      <w:r w:rsidRPr="00F73E58">
        <w:rPr>
          <w:rFonts w:ascii="SimSun" w:eastAsia="SimSun" w:hAnsi="SimSun" w:cs="SimSun"/>
        </w:rPr>
        <w:t>间</w:t>
      </w:r>
      <w:r w:rsidRPr="00F73E58">
        <w:rPr>
          <w:rFonts w:eastAsia="MS Mincho"/>
        </w:rPr>
        <w:t>的作用</w:t>
      </w:r>
      <w:r w:rsidRPr="00F73E58">
        <w:rPr>
          <w:rFonts w:ascii="SimSun" w:eastAsia="SimSun" w:hAnsi="SimSun" w:cs="SimSun"/>
        </w:rPr>
        <w:t>对</w:t>
      </w:r>
      <w:r w:rsidRPr="00F73E58">
        <w:rPr>
          <w:rFonts w:eastAsia="MS Mincho"/>
        </w:rPr>
        <w:t>数量，其中下方</w:t>
      </w:r>
      <w:r w:rsidRPr="00F73E58">
        <w:rPr>
          <w:rFonts w:ascii="SimSun" w:eastAsia="SimSun" w:hAnsi="SimSun" w:cs="SimSun"/>
        </w:rPr>
        <w:t>负</w:t>
      </w:r>
      <w:r w:rsidRPr="00F73E58">
        <w:rPr>
          <w:rFonts w:eastAsia="MS Mincho"/>
        </w:rPr>
        <w:t>相关的作用</w:t>
      </w:r>
      <w:r w:rsidRPr="00F73E58">
        <w:rPr>
          <w:rFonts w:ascii="SimSun" w:eastAsia="SimSun" w:hAnsi="SimSun" w:cs="SimSun"/>
        </w:rPr>
        <w:t>对</w:t>
      </w:r>
      <w:r w:rsidRPr="00F73E58">
        <w:rPr>
          <w:rFonts w:eastAsia="MS Mincho"/>
        </w:rPr>
        <w:t>的条形</w:t>
      </w:r>
      <w:r w:rsidRPr="00F73E58">
        <w:rPr>
          <w:rFonts w:ascii="SimSun" w:eastAsia="SimSun" w:hAnsi="SimSun" w:cs="SimSun"/>
        </w:rPr>
        <w:t>图</w:t>
      </w:r>
      <w:r w:rsidRPr="00F73E58">
        <w:rPr>
          <w:rFonts w:eastAsia="MS Mincho"/>
        </w:rPr>
        <w:t>用</w:t>
      </w:r>
      <w:r w:rsidRPr="00F73E58">
        <w:rPr>
          <w:rFonts w:ascii="SimSun" w:eastAsia="SimSun" w:hAnsi="SimSun" w:cs="SimSun"/>
        </w:rPr>
        <w:t>绿</w:t>
      </w:r>
      <w:r w:rsidRPr="00F73E58">
        <w:rPr>
          <w:rFonts w:eastAsia="MS Mincho"/>
        </w:rPr>
        <w:t>色</w:t>
      </w:r>
      <w:r w:rsidRPr="00F73E58">
        <w:rPr>
          <w:rFonts w:ascii="SimSun" w:eastAsia="SimSun" w:hAnsi="SimSun" w:cs="SimSun"/>
        </w:rPr>
        <w:t>标</w:t>
      </w:r>
      <w:r w:rsidRPr="00F73E58">
        <w:rPr>
          <w:rFonts w:eastAsia="MS Mincho"/>
        </w:rPr>
        <w:t>出，而上方正相关的作用</w:t>
      </w:r>
      <w:r w:rsidRPr="00F73E58">
        <w:rPr>
          <w:rFonts w:ascii="SimSun" w:eastAsia="SimSun" w:hAnsi="SimSun" w:cs="SimSun"/>
        </w:rPr>
        <w:t>对则</w:t>
      </w:r>
      <w:r w:rsidRPr="00F73E58">
        <w:rPr>
          <w:rFonts w:eastAsia="MS Mincho"/>
        </w:rPr>
        <w:t>用棕色</w:t>
      </w:r>
      <w:r w:rsidRPr="00F73E58">
        <w:rPr>
          <w:rFonts w:ascii="SimSun" w:eastAsia="SimSun" w:hAnsi="SimSun" w:cs="SimSun"/>
        </w:rPr>
        <w:t>标</w:t>
      </w:r>
      <w:r w:rsidRPr="00F73E58">
        <w:rPr>
          <w:rFonts w:eastAsia="MS Mincho"/>
        </w:rPr>
        <w:t>出。</w:t>
      </w:r>
    </w:p>
    <w:commentRangeEnd w:id="238"/>
    <w:p w14:paraId="4F717FB7" w14:textId="0D0B3E72" w:rsidR="00715530" w:rsidRPr="00F73E58" w:rsidRDefault="00190564" w:rsidP="00302770">
      <w:pPr>
        <w:pStyle w:val="a7"/>
      </w:pPr>
      <w:r>
        <w:rPr>
          <w:rStyle w:val="CommentReference"/>
        </w:rPr>
        <w:commentReference w:id="238"/>
      </w:r>
      <w:r w:rsidR="00E3324B">
        <w:tab/>
      </w:r>
    </w:p>
    <w:p w14:paraId="329069E4" w14:textId="26D1E924" w:rsidR="006147FD" w:rsidRPr="00F73E58" w:rsidDel="00EA1975" w:rsidRDefault="006147FD" w:rsidP="00302770">
      <w:pPr>
        <w:pStyle w:val="a7"/>
        <w:rPr>
          <w:sz w:val="21"/>
          <w:szCs w:val="21"/>
        </w:rPr>
      </w:pPr>
      <w:moveFromRangeStart w:id="242" w:author="Thomas Huang" w:date="2017-04-11T22:43:00Z" w:name="move479713927"/>
      <w:moveFrom w:id="243" w:author="Thomas Huang" w:date="2017-04-11T22:43:00Z">
        <w:r w:rsidRPr="00F73E58" w:rsidDel="00EA1975">
          <w:t>从</w:t>
        </w:r>
        <w:r w:rsidR="00715530" w:rsidRPr="00F73E58" w:rsidDel="00EA1975">
          <w:t>图</w:t>
        </w:r>
        <w:r w:rsidR="00B41D96" w:rsidDel="00EA1975">
          <w:t>4</w:t>
        </w:r>
        <w:r w:rsidR="00715530" w:rsidRPr="00F73E58" w:rsidDel="00EA1975">
          <w:t>-3</w:t>
        </w:r>
        <w:r w:rsidRPr="00F73E58" w:rsidDel="00EA1975">
          <w:t>可以看出</w:t>
        </w:r>
        <w:r w:rsidR="00715530" w:rsidRPr="00F73E58" w:rsidDel="00EA1975">
          <w:t>，</w:t>
        </w:r>
        <w:r w:rsidR="00715530" w:rsidRPr="00F73E58" w:rsidDel="00EA1975">
          <w:t>367</w:t>
        </w:r>
        <w:r w:rsidR="00715530" w:rsidRPr="00F73E58" w:rsidDel="00EA1975">
          <w:t>个</w:t>
        </w:r>
        <w:r w:rsidR="00715530" w:rsidRPr="00F73E58" w:rsidDel="00EA1975">
          <w:t>miRNA</w:t>
        </w:r>
        <w:r w:rsidR="00715530" w:rsidRPr="00F73E58" w:rsidDel="00EA1975">
          <w:t>和靶基因对中，只有</w:t>
        </w:r>
        <w:r w:rsidR="00715530" w:rsidRPr="00F73E58" w:rsidDel="00EA1975">
          <w:t>136</w:t>
        </w:r>
        <w:r w:rsidR="00715530" w:rsidRPr="00F73E58" w:rsidDel="00EA1975">
          <w:t>个呈现负相关，而原定的假设是真正的靶基因和其</w:t>
        </w:r>
        <w:r w:rsidR="00715530" w:rsidRPr="00F73E58" w:rsidDel="00EA1975">
          <w:t>miRNA</w:t>
        </w:r>
        <w:r w:rsidR="00715530" w:rsidRPr="00F73E58" w:rsidDel="00EA1975">
          <w:t>在相互作用的组织中总是呈现负相关，所得的结果并不支持原定的假设。不但如此，超过一半</w:t>
        </w:r>
        <w:r w:rsidR="00715530" w:rsidRPr="00F73E58" w:rsidDel="00EA1975">
          <w:t>(197</w:t>
        </w:r>
        <w:r w:rsidR="009914A9" w:rsidDel="00EA1975">
          <w:t xml:space="preserve"> </w:t>
        </w:r>
        <w:r w:rsidR="00715530" w:rsidRPr="00F73E58" w:rsidDel="00EA1975">
          <w:t>/</w:t>
        </w:r>
        <w:r w:rsidR="009914A9" w:rsidDel="00EA1975">
          <w:t xml:space="preserve"> </w:t>
        </w:r>
        <w:r w:rsidR="00715530" w:rsidRPr="00F73E58" w:rsidDel="00EA1975">
          <w:t>367)</w:t>
        </w:r>
        <w:r w:rsidR="00715530" w:rsidRPr="00F73E58" w:rsidDel="00EA1975">
          <w:t>的作用对之间是弱相关</w:t>
        </w:r>
        <w:r w:rsidR="00715530" w:rsidRPr="00F73E58" w:rsidDel="00EA1975">
          <w:t>(-0.4</w:t>
        </w:r>
        <w:r w:rsidR="009914A9" w:rsidDel="00EA1975">
          <w:t xml:space="preserve"> </w:t>
        </w:r>
        <w:r w:rsidR="00715530" w:rsidRPr="00F73E58" w:rsidDel="00EA1975">
          <w:t>~</w:t>
        </w:r>
        <w:r w:rsidR="009914A9" w:rsidDel="00EA1975">
          <w:t xml:space="preserve"> </w:t>
        </w:r>
        <w:r w:rsidR="00715530" w:rsidRPr="00F73E58" w:rsidDel="00EA1975">
          <w:t>0.4)</w:t>
        </w:r>
        <w:r w:rsidR="00715530" w:rsidRPr="00F73E58" w:rsidDel="00EA1975">
          <w:t>，这暗示在这些</w:t>
        </w:r>
        <w:r w:rsidR="00715530" w:rsidRPr="00F73E58" w:rsidDel="00EA1975">
          <w:t>miRNA</w:t>
        </w:r>
        <w:r w:rsidR="00715530" w:rsidRPr="00F73E58" w:rsidDel="00EA1975">
          <w:t>和靶基因对的表达量之间可能根本就不存在直接的相关性。</w:t>
        </w:r>
      </w:moveFrom>
    </w:p>
    <w:p w14:paraId="661AB083" w14:textId="0A5E4063" w:rsidR="00715530" w:rsidRPr="00F73E58" w:rsidDel="00EA1975" w:rsidRDefault="005764E2" w:rsidP="00302770">
      <w:pPr>
        <w:pStyle w:val="a7"/>
      </w:pPr>
      <w:moveFromRangeStart w:id="244" w:author="Thomas Huang" w:date="2017-04-11T22:43:00Z" w:name="move479713937"/>
      <w:moveFromRangeEnd w:id="242"/>
      <w:moveFrom w:id="245" w:author="Thomas Huang" w:date="2017-04-11T22:43:00Z">
        <w:r w:rsidRPr="00F73E58" w:rsidDel="00EA1975">
          <w:t xml:space="preserve">Wen </w:t>
        </w:r>
        <w:r w:rsidR="00C3574A" w:rsidRPr="00C3574A" w:rsidDel="00EA1975">
          <w:rPr>
            <w:i/>
          </w:rPr>
          <w:t>et al.</w:t>
        </w:r>
        <w:r w:rsidRPr="00F73E58" w:rsidDel="00EA1975">
          <w:t>,</w:t>
        </w:r>
        <w:r w:rsidR="009914A9" w:rsidDel="00EA1975">
          <w:t xml:space="preserve"> </w:t>
        </w:r>
        <w:r w:rsidRPr="00F73E58" w:rsidDel="00EA1975">
          <w:t>2016</w:t>
        </w:r>
        <w:r w:rsidRPr="00F73E58" w:rsidDel="00EA1975">
          <w:t>也发现了类似的现象，在他们的研究中正相关的</w:t>
        </w:r>
        <w:r w:rsidRPr="00F73E58" w:rsidDel="00EA1975">
          <w:t>miRNA</w:t>
        </w:r>
        <w:r w:rsidRPr="00F73E58" w:rsidDel="00EA1975">
          <w:t>和靶基因作用对也是比负相关的要多。而这种现象可能是由更加复杂的作用机理比如负反馈环路</w:t>
        </w:r>
        <w:r w:rsidRPr="00F73E58" w:rsidDel="00EA1975">
          <w:t xml:space="preserve"> (negative feedback loops, FBLs) </w:t>
        </w:r>
        <w:r w:rsidRPr="00F73E58" w:rsidDel="00EA1975">
          <w:t>和不合理正反馈环路</w:t>
        </w:r>
        <w:r w:rsidRPr="00F73E58" w:rsidDel="00EA1975">
          <w:t xml:space="preserve"> (incoherent feedforward loops, FFLs) </w:t>
        </w:r>
        <w:r w:rsidRPr="00F73E58" w:rsidDel="00EA1975">
          <w:t>导致</w:t>
        </w:r>
        <w:r w:rsidR="00A27289" w:rsidDel="00EA1975">
          <w:rPr>
            <w:rStyle w:val="EndnoteReference"/>
            <w:rFonts w:eastAsia="SimSun"/>
          </w:rPr>
          <w:t>[</w:t>
        </w:r>
        <w:r w:rsidR="00A27289" w:rsidRPr="00F73E58" w:rsidDel="00EA1975">
          <w:rPr>
            <w:rStyle w:val="EndnoteReference"/>
            <w:rFonts w:eastAsia="SimSun"/>
          </w:rPr>
          <w:endnoteReference w:id="42"/>
        </w:r>
        <w:r w:rsidR="00A27289" w:rsidDel="00EA1975">
          <w:rPr>
            <w:rStyle w:val="EndnoteReference"/>
            <w:rFonts w:eastAsia="SimSun"/>
          </w:rPr>
          <w:t>]</w:t>
        </w:r>
        <w:r w:rsidRPr="00F73E58" w:rsidDel="00EA1975">
          <w:t>。</w:t>
        </w:r>
      </w:moveFrom>
    </w:p>
    <w:moveFromRangeEnd w:id="244"/>
    <w:p w14:paraId="38B62C83" w14:textId="3F5A7E5E" w:rsidR="003B38A6" w:rsidRPr="00F73E58" w:rsidRDefault="003B38A6" w:rsidP="00302770">
      <w:pPr>
        <w:pStyle w:val="a7"/>
      </w:pPr>
      <w:r w:rsidRPr="00F73E58">
        <w:t>以上的结果也再次强调了植物</w:t>
      </w:r>
      <w:r w:rsidRPr="00F73E58">
        <w:t>miRNA</w:t>
      </w:r>
      <w:r w:rsidRPr="00F73E58">
        <w:t>介导的基因沉默还有很多位置的复杂因素未被研究清楚。同时也说明，表达量负相关的方法不能用以筛选具有生物相关性的</w:t>
      </w:r>
      <w:r w:rsidRPr="00F73E58">
        <w:t>miRNA</w:t>
      </w:r>
      <w:r w:rsidRPr="00F73E58">
        <w:t>和靶基因相互作用对。</w:t>
      </w:r>
    </w:p>
    <w:p w14:paraId="76C28876" w14:textId="3F55900C" w:rsidR="0041331A" w:rsidRPr="00F73E58" w:rsidRDefault="00CD7BB3" w:rsidP="006F13B3">
      <w:pPr>
        <w:pStyle w:val="Heading2"/>
      </w:pPr>
      <w:bookmarkStart w:id="247" w:name="_Toc479949715"/>
      <w:r w:rsidRPr="00F73E58">
        <w:t>miRNA</w:t>
      </w:r>
      <w:r w:rsidRPr="00F73E58">
        <w:t>家族内不同</w:t>
      </w:r>
      <w:r w:rsidRPr="00F73E58">
        <w:t>miRNA</w:t>
      </w:r>
      <w:r w:rsidRPr="00F73E58">
        <w:t>和靶基因表达量相关性比较</w:t>
      </w:r>
      <w:bookmarkEnd w:id="247"/>
    </w:p>
    <w:p w14:paraId="61AE0093" w14:textId="1F93E401" w:rsidR="00C72939" w:rsidRDefault="00C72939" w:rsidP="00302770">
      <w:pPr>
        <w:pStyle w:val="a7"/>
      </w:pPr>
      <w:r w:rsidRPr="00F73E58">
        <w:t>水稻中，很多保守</w:t>
      </w:r>
      <w:r w:rsidRPr="00F73E58">
        <w:t>miRNA</w:t>
      </w:r>
      <w:r w:rsidRPr="00F73E58">
        <w:t>家族都有不止一个成员，成员之间的成熟</w:t>
      </w:r>
      <w:r w:rsidRPr="00F73E58">
        <w:t>miRNA</w:t>
      </w:r>
      <w:r w:rsidR="007B0B10" w:rsidRPr="00F73E58">
        <w:t>的序列有很高的相似性，同时它们会有重叠度非常高的靶基因集合，而且通常都是来自于同一个基因家族。</w:t>
      </w:r>
      <w:r w:rsidR="007F2ADB" w:rsidRPr="00F73E58">
        <w:t>比如</w:t>
      </w:r>
      <w:r w:rsidR="00904DCB" w:rsidRPr="00F73E58">
        <w:t>osa-</w:t>
      </w:r>
      <w:r w:rsidR="007F2ADB" w:rsidRPr="00F73E58">
        <w:t>miR156</w:t>
      </w:r>
      <w:r w:rsidR="007F2ADB" w:rsidRPr="00F73E58">
        <w:t>家族</w:t>
      </w:r>
      <w:r w:rsidR="00581C9C" w:rsidRPr="00F73E58">
        <w:t>有</w:t>
      </w:r>
      <w:r w:rsidR="00581C9C" w:rsidRPr="00F73E58">
        <w:t>12</w:t>
      </w:r>
      <w:r w:rsidR="00581C9C" w:rsidRPr="00F73E58">
        <w:t>个成员，它们的靶基因则都是集中在</w:t>
      </w:r>
      <w:r w:rsidR="00581C9C" w:rsidRPr="00F73E58">
        <w:t>SBP</w:t>
      </w:r>
      <w:r w:rsidR="00581C9C" w:rsidRPr="00F73E58">
        <w:t>基因家族。</w:t>
      </w:r>
      <w:r w:rsidR="00904DCB" w:rsidRPr="00F73E58">
        <w:t>对比</w:t>
      </w:r>
      <w:r w:rsidR="00904DCB" w:rsidRPr="00F73E58">
        <w:t>osa-miR156</w:t>
      </w:r>
      <w:r w:rsidR="00904DCB" w:rsidRPr="00F73E58">
        <w:t>家族中</w:t>
      </w:r>
      <w:r w:rsidR="00904DCB" w:rsidRPr="00F73E58">
        <w:t>miRNA</w:t>
      </w:r>
      <w:r w:rsidR="00904DCB" w:rsidRPr="00F73E58">
        <w:t>和</w:t>
      </w:r>
      <w:r w:rsidR="00904DCB" w:rsidRPr="00F73E58">
        <w:t>SBP</w:t>
      </w:r>
      <w:r w:rsidR="00904DCB" w:rsidRPr="00F73E58">
        <w:t>中靶基因的表达量相关性（仍然采用皮尔森相关性系数）。</w:t>
      </w:r>
    </w:p>
    <w:p w14:paraId="75C1C08E" w14:textId="198049E9" w:rsidR="004464EF" w:rsidRPr="0017734C" w:rsidRDefault="004464EF" w:rsidP="00302770">
      <w:pPr>
        <w:pStyle w:val="a7"/>
      </w:pPr>
      <w:r>
        <w:rPr>
          <w:rFonts w:hint="eastAsia"/>
        </w:rPr>
        <w:lastRenderedPageBreak/>
        <w:t>图</w:t>
      </w:r>
      <w:r w:rsidR="00B41D96">
        <w:rPr>
          <w:rFonts w:hint="eastAsia"/>
        </w:rPr>
        <w:t>4</w:t>
      </w:r>
      <w:r>
        <w:rPr>
          <w:rFonts w:hint="eastAsia"/>
        </w:rPr>
        <w:t>-4</w:t>
      </w:r>
      <w:r>
        <w:rPr>
          <w:rFonts w:hint="eastAsia"/>
        </w:rPr>
        <w:t>中，可以看出对比</w:t>
      </w:r>
      <w:r>
        <w:rPr>
          <w:rFonts w:hint="eastAsia"/>
        </w:rPr>
        <w:t>osa-miR156</w:t>
      </w:r>
      <w:r>
        <w:rPr>
          <w:rFonts w:hint="eastAsia"/>
        </w:rPr>
        <w:t>家族成员和同一个基因的表达量相关性系数，发现它们各自不相同，而且相差很大，</w:t>
      </w:r>
      <w:r w:rsidRPr="00F73E58">
        <w:t>这再次暗示了</w:t>
      </w:r>
      <w:r w:rsidRPr="00F73E58">
        <w:t>miRNA</w:t>
      </w:r>
      <w:r w:rsidRPr="00F73E58">
        <w:t>家族中有亚功能化</w:t>
      </w:r>
      <w:r w:rsidRPr="00F73E58">
        <w:t>(subfunctionalization)</w:t>
      </w:r>
      <w:r w:rsidRPr="00F73E58">
        <w:t>。</w:t>
      </w:r>
      <w:r>
        <w:rPr>
          <w:rFonts w:hint="eastAsia"/>
        </w:rPr>
        <w:t>；但是值得注意的是，对于每个基因，都有</w:t>
      </w:r>
      <w:r>
        <w:rPr>
          <w:rFonts w:hint="eastAsia"/>
        </w:rPr>
        <w:t>miRNA</w:t>
      </w:r>
      <w:r>
        <w:rPr>
          <w:rFonts w:hint="eastAsia"/>
        </w:rPr>
        <w:t>与之有表达量负相关关系</w:t>
      </w:r>
      <w:r w:rsidR="0017734C">
        <w:rPr>
          <w:rFonts w:hint="eastAsia"/>
        </w:rPr>
        <w:t>，这暗示着</w:t>
      </w:r>
      <w:r w:rsidR="0017734C">
        <w:rPr>
          <w:rFonts w:hint="eastAsia"/>
        </w:rPr>
        <w:t>osa-miR156</w:t>
      </w:r>
      <w:r w:rsidR="0017734C">
        <w:rPr>
          <w:rFonts w:hint="eastAsia"/>
        </w:rPr>
        <w:t>家族中的确有</w:t>
      </w:r>
      <w:r w:rsidR="0017734C">
        <w:rPr>
          <w:rFonts w:hint="eastAsia"/>
        </w:rPr>
        <w:t>miRNA</w:t>
      </w:r>
      <w:r w:rsidR="0017734C">
        <w:rPr>
          <w:rFonts w:hint="eastAsia"/>
        </w:rPr>
        <w:t>在调控这个基因。</w:t>
      </w:r>
    </w:p>
    <w:p w14:paraId="7117E25A" w14:textId="2C290801" w:rsidR="004464EF" w:rsidRPr="004464EF" w:rsidRDefault="004464EF" w:rsidP="00302770">
      <w:pPr>
        <w:pStyle w:val="a7"/>
      </w:pPr>
    </w:p>
    <w:p w14:paraId="654B94AF" w14:textId="4DBCDD84" w:rsidR="00904DCB" w:rsidRPr="00F73E58" w:rsidRDefault="00BB0C60" w:rsidP="006F13B3">
      <w:pPr>
        <w:pStyle w:val="Figurealignment"/>
      </w:pPr>
      <w:r w:rsidRPr="00515C56">
        <w:drawing>
          <wp:inline distT="0" distB="0" distL="0" distR="0" wp14:anchorId="153A7178" wp14:editId="2B3EFBF8">
            <wp:extent cx="5767754" cy="2574338"/>
            <wp:effectExtent l="0" t="0" r="0" b="0"/>
            <wp:docPr id="8" name="Picture 8" descr="../../../../../Desktop/Picture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Picture1.p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1309" r="-144"/>
                    <a:stretch/>
                  </pic:blipFill>
                  <pic:spPr bwMode="auto">
                    <a:xfrm>
                      <a:off x="0" y="0"/>
                      <a:ext cx="5768312" cy="2574587"/>
                    </a:xfrm>
                    <a:prstGeom prst="rect">
                      <a:avLst/>
                    </a:prstGeom>
                    <a:noFill/>
                    <a:ln>
                      <a:noFill/>
                    </a:ln>
                    <a:extLst>
                      <a:ext uri="{53640926-AAD7-44D8-BBD7-CCE9431645EC}">
                        <a14:shadowObscured xmlns:a14="http://schemas.microsoft.com/office/drawing/2010/main"/>
                      </a:ext>
                    </a:extLst>
                  </pic:spPr>
                </pic:pic>
              </a:graphicData>
            </a:graphic>
          </wp:inline>
        </w:drawing>
      </w:r>
    </w:p>
    <w:p w14:paraId="3DBAA086" w14:textId="3B4870C0" w:rsidR="00C913CE" w:rsidRPr="00F73E58" w:rsidRDefault="00C913CE" w:rsidP="006F13B3">
      <w:pPr>
        <w:pStyle w:val="-8"/>
      </w:pPr>
      <w:bookmarkStart w:id="248" w:name="_Toc479949751"/>
      <w:r w:rsidRPr="00F73E58">
        <w:t>图</w:t>
      </w:r>
      <w:r w:rsidR="00AC4FBD">
        <w:t>4</w:t>
      </w:r>
      <w:r w:rsidR="00A50E27" w:rsidRPr="00F73E58">
        <w:t>-</w:t>
      </w:r>
      <w:r w:rsidR="00A50E27" w:rsidRPr="00F73E58">
        <w:fldChar w:fldCharType="begin"/>
      </w:r>
      <w:r w:rsidR="00A50E27" w:rsidRPr="00F73E58">
        <w:instrText xml:space="preserve"> SEQ </w:instrText>
      </w:r>
      <w:r w:rsidR="00A50E27" w:rsidRPr="00F73E58">
        <w:instrText>图</w:instrText>
      </w:r>
      <w:r w:rsidR="00AC4FBD">
        <w:instrText>4</w:instrText>
      </w:r>
      <w:r w:rsidR="00A50E27" w:rsidRPr="00F73E58">
        <w:instrText xml:space="preserve">- \* ARABIC </w:instrText>
      </w:r>
      <w:r w:rsidR="00A50E27" w:rsidRPr="00F73E58">
        <w:fldChar w:fldCharType="separate"/>
      </w:r>
      <w:r w:rsidR="00AC4FBD">
        <w:rPr>
          <w:noProof/>
        </w:rPr>
        <w:t>4</w:t>
      </w:r>
      <w:r w:rsidR="00A50E27" w:rsidRPr="00F73E58">
        <w:fldChar w:fldCharType="end"/>
      </w:r>
      <w:r w:rsidRPr="00F73E58">
        <w:t xml:space="preserve"> </w:t>
      </w:r>
      <w:r w:rsidR="00A52D14" w:rsidRPr="00F73E58">
        <w:t>osa-</w:t>
      </w:r>
      <w:r w:rsidRPr="00F73E58">
        <w:t>miR156</w:t>
      </w:r>
      <w:r w:rsidRPr="00F73E58">
        <w:t>家族和</w:t>
      </w:r>
      <w:r w:rsidRPr="00F73E58">
        <w:t>SBP</w:t>
      </w:r>
      <w:r w:rsidR="00F52D2A">
        <w:t>家族</w:t>
      </w:r>
      <w:r w:rsidRPr="00F73E58">
        <w:t>表达量的皮尔森相关性系数</w:t>
      </w:r>
      <w:bookmarkEnd w:id="248"/>
    </w:p>
    <w:p w14:paraId="27AFF979" w14:textId="70799885" w:rsidR="00CD171B" w:rsidRPr="00CD171B" w:rsidRDefault="00C913CE" w:rsidP="00CD171B">
      <w:pPr>
        <w:pStyle w:val="-9"/>
        <w:rPr>
          <w:rFonts w:eastAsia="SimSun"/>
        </w:rPr>
      </w:pPr>
      <w:r w:rsidRPr="00F73E58">
        <w:rPr>
          <w:rFonts w:eastAsia="SimSun"/>
        </w:rPr>
        <w:t>Fig.</w:t>
      </w:r>
      <w:r w:rsidR="00AC4FBD">
        <w:rPr>
          <w:rFonts w:eastAsia="SimSun"/>
        </w:rPr>
        <w:t xml:space="preserve"> 4</w:t>
      </w:r>
      <w:r w:rsidR="00A50E27" w:rsidRPr="00F73E58">
        <w:rPr>
          <w:rFonts w:eastAsia="SimSun"/>
        </w:rPr>
        <w:t>-</w:t>
      </w:r>
      <w:r w:rsidR="00A50E27" w:rsidRPr="00F73E58">
        <w:rPr>
          <w:rFonts w:eastAsia="SimSun"/>
        </w:rPr>
        <w:fldChar w:fldCharType="begin"/>
      </w:r>
      <w:r w:rsidR="00AC4FBD">
        <w:rPr>
          <w:rFonts w:eastAsia="SimSun"/>
        </w:rPr>
        <w:instrText xml:space="preserve"> SEQ Fig.</w:instrText>
      </w:r>
      <w:r w:rsidR="00AC4FBD">
        <w:rPr>
          <w:rFonts w:eastAsia="SimSun" w:hint="eastAsia"/>
        </w:rPr>
        <w:instrText>4</w:instrText>
      </w:r>
      <w:r w:rsidR="00A50E27" w:rsidRPr="00F73E58">
        <w:rPr>
          <w:rFonts w:eastAsia="SimSun"/>
        </w:rPr>
        <w:instrText xml:space="preserve">- \* ARABIC </w:instrText>
      </w:r>
      <w:r w:rsidR="00A50E27" w:rsidRPr="00F73E58">
        <w:rPr>
          <w:rFonts w:eastAsia="SimSun"/>
        </w:rPr>
        <w:fldChar w:fldCharType="separate"/>
      </w:r>
      <w:r w:rsidR="00AC4FBD">
        <w:rPr>
          <w:rFonts w:eastAsia="SimSun"/>
          <w:noProof/>
        </w:rPr>
        <w:t>4</w:t>
      </w:r>
      <w:r w:rsidR="00A50E27" w:rsidRPr="00F73E58">
        <w:rPr>
          <w:rFonts w:eastAsia="SimSun"/>
          <w:noProof/>
        </w:rPr>
        <w:fldChar w:fldCharType="end"/>
      </w:r>
      <w:r w:rsidR="00A50E27" w:rsidRPr="00F73E58">
        <w:rPr>
          <w:rFonts w:eastAsia="SimSun"/>
          <w:noProof/>
        </w:rPr>
        <w:t xml:space="preserve"> </w:t>
      </w:r>
      <w:r w:rsidRPr="00F73E58">
        <w:rPr>
          <w:rFonts w:eastAsia="SimSun"/>
        </w:rPr>
        <w:t xml:space="preserve">Pearson correlation coefficient of expression levels of </w:t>
      </w:r>
      <w:r w:rsidR="00A52D14" w:rsidRPr="00F73E58">
        <w:rPr>
          <w:rFonts w:eastAsia="SimSun"/>
        </w:rPr>
        <w:t>osa-</w:t>
      </w:r>
      <w:r w:rsidRPr="00F73E58">
        <w:rPr>
          <w:rFonts w:eastAsia="SimSun"/>
        </w:rPr>
        <w:t>miR156 family and its target gene family SBP</w:t>
      </w:r>
    </w:p>
    <w:p w14:paraId="42969DF5" w14:textId="3DD11093" w:rsidR="00C913CE" w:rsidRPr="00F73E58" w:rsidRDefault="00E3324B" w:rsidP="00CD171B">
      <w:pPr>
        <w:pStyle w:val="-b"/>
      </w:pPr>
      <w:r>
        <w:rPr>
          <w:rFonts w:ascii="MS Mincho" w:eastAsia="MS Mincho" w:hAnsi="MS Mincho" w:cs="MS Mincho"/>
        </w:rPr>
        <w:t>注：</w:t>
      </w:r>
      <w:r w:rsidR="00BB0C60" w:rsidRPr="00F73E58">
        <w:rPr>
          <w:rFonts w:ascii="MS Mincho" w:eastAsia="MS Mincho" w:hAnsi="MS Mincho" w:cs="MS Mincho"/>
        </w:rPr>
        <w:t>幼年花器官包括：</w:t>
      </w:r>
      <w:r w:rsidR="000864C1" w:rsidRPr="00F73E58">
        <w:t>0.6-1.0mm</w:t>
      </w:r>
      <w:r w:rsidR="000864C1" w:rsidRPr="00F73E58">
        <w:rPr>
          <w:rFonts w:ascii="MS Mincho" w:eastAsia="MS Mincho" w:hAnsi="MS Mincho" w:cs="MS Mincho"/>
        </w:rPr>
        <w:t>花序、</w:t>
      </w:r>
      <w:r w:rsidR="000864C1" w:rsidRPr="00F73E58">
        <w:t>3.0-4.0mm</w:t>
      </w:r>
      <w:r w:rsidR="000864C1" w:rsidRPr="00F73E58">
        <w:rPr>
          <w:rFonts w:ascii="MS Mincho" w:eastAsia="MS Mincho" w:hAnsi="MS Mincho" w:cs="MS Mincho"/>
        </w:rPr>
        <w:t>花序和</w:t>
      </w:r>
      <w:r w:rsidR="000864C1" w:rsidRPr="00F73E58">
        <w:t>5.0-10mm</w:t>
      </w:r>
      <w:r w:rsidR="000864C1" w:rsidRPr="00F73E58">
        <w:rPr>
          <w:rFonts w:ascii="MS Mincho" w:eastAsia="MS Mincho" w:hAnsi="MS Mincho" w:cs="MS Mincho"/>
        </w:rPr>
        <w:t>花序</w:t>
      </w:r>
    </w:p>
    <w:p w14:paraId="10024E2B" w14:textId="77777777" w:rsidR="000864C1" w:rsidRPr="00F73E58" w:rsidRDefault="000864C1" w:rsidP="00302770">
      <w:pPr>
        <w:pStyle w:val="a7"/>
      </w:pPr>
    </w:p>
    <w:p w14:paraId="40B94DFF" w14:textId="49F2CF40" w:rsidR="000864C1" w:rsidRPr="00F73E58" w:rsidRDefault="00904343" w:rsidP="006F13B3">
      <w:pPr>
        <w:pStyle w:val="Heading2"/>
      </w:pPr>
      <w:bookmarkStart w:id="249" w:name="_Toc479949716"/>
      <w:r w:rsidRPr="00F73E58">
        <w:t>本章小节</w:t>
      </w:r>
      <w:bookmarkEnd w:id="249"/>
      <w:r w:rsidRPr="00F73E58">
        <w:t xml:space="preserve"> </w:t>
      </w:r>
    </w:p>
    <w:p w14:paraId="08303228" w14:textId="6E12D839" w:rsidR="00904343" w:rsidRPr="00F73E58" w:rsidRDefault="006E222A" w:rsidP="00302770">
      <w:pPr>
        <w:pStyle w:val="a7"/>
      </w:pPr>
      <w:r w:rsidRPr="00F73E58">
        <w:t>本章尝试用</w:t>
      </w:r>
      <w:r w:rsidRPr="00F73E58">
        <w:t>miRNA</w:t>
      </w:r>
      <w:r w:rsidRPr="00F73E58">
        <w:t>和靶基因的表达量水平相关性来筛选出其中具有生物相关性的</w:t>
      </w:r>
      <w:r w:rsidRPr="00F73E58">
        <w:t>miRNA</w:t>
      </w:r>
      <w:r w:rsidRPr="00F73E58">
        <w:t>和靶基因作用对。但是在对经降解组验证的</w:t>
      </w:r>
      <w:r w:rsidRPr="00F73E58">
        <w:t>miRNA</w:t>
      </w:r>
      <w:r w:rsidRPr="00F73E58">
        <w:t>和靶基因对进行表达量水平相关性检验时，我们却发现它们之间并没有绝对的负相关性。因此，我们也不能用这种方法对</w:t>
      </w:r>
      <w:r w:rsidRPr="00F73E58">
        <w:t>miRNA</w:t>
      </w:r>
      <w:r w:rsidRPr="00F73E58">
        <w:t>和靶基因的生物相关性进行筛选，同时</w:t>
      </w:r>
      <w:r w:rsidR="00E85016" w:rsidRPr="00F73E58">
        <w:t>也对普遍所认为的</w:t>
      </w:r>
      <w:r w:rsidR="00E85016" w:rsidRPr="00F73E58">
        <w:t>miRNA</w:t>
      </w:r>
      <w:r w:rsidR="00E85016" w:rsidRPr="00F73E58">
        <w:t>和真正的靶基因之间的表达量具有负相关的观点提出质疑。</w:t>
      </w:r>
    </w:p>
    <w:p w14:paraId="690C4D4A" w14:textId="1012C6D1" w:rsidR="00E85016" w:rsidRPr="00F73E58" w:rsidRDefault="00E85016" w:rsidP="00302770">
      <w:pPr>
        <w:pStyle w:val="a7"/>
      </w:pPr>
      <w:r w:rsidRPr="00F73E58">
        <w:t>另外，对比</w:t>
      </w:r>
      <w:r w:rsidRPr="00F73E58">
        <w:t>miRNA</w:t>
      </w:r>
      <w:r w:rsidRPr="00F73E58">
        <w:t>家族的表达量和它们与相同靶基因之间的表达量相关性系数，可以发现</w:t>
      </w:r>
      <w:r w:rsidRPr="00F73E58">
        <w:t>miRNA</w:t>
      </w:r>
      <w:r w:rsidRPr="00F73E58">
        <w:t>家族成员的调节作用并不总是一样，反而呈现亚功能化。</w:t>
      </w:r>
    </w:p>
    <w:p w14:paraId="05092365" w14:textId="77777777" w:rsidR="0075630F" w:rsidRPr="00F73E58" w:rsidRDefault="0075630F" w:rsidP="00302770">
      <w:pPr>
        <w:pStyle w:val="a7"/>
        <w:sectPr w:rsidR="0075630F" w:rsidRPr="00F73E58" w:rsidSect="004F2961">
          <w:footerReference w:type="default" r:id="rId25"/>
          <w:endnotePr>
            <w:numFmt w:val="decimal"/>
          </w:endnotePr>
          <w:pgSz w:w="11906" w:h="16838" w:code="9"/>
          <w:pgMar w:top="1985" w:right="1588" w:bottom="2268" w:left="1588" w:header="1418" w:footer="1701" w:gutter="284"/>
          <w:cols w:space="425"/>
          <w:noEndnote/>
          <w:docGrid w:linePitch="395"/>
        </w:sectPr>
      </w:pPr>
    </w:p>
    <w:p w14:paraId="1FFA186C" w14:textId="771B04F8" w:rsidR="008C3FC9" w:rsidRPr="00F73E58" w:rsidRDefault="008C3FC9" w:rsidP="006F13B3">
      <w:pPr>
        <w:pStyle w:val="Heading1"/>
      </w:pPr>
      <w:bookmarkStart w:id="250" w:name="_Toc479949717"/>
      <w:r w:rsidRPr="00F73E58">
        <w:lastRenderedPageBreak/>
        <w:t>miRNA</w:t>
      </w:r>
      <w:r w:rsidRPr="00F73E58">
        <w:t>及其靶基因上结合位点的</w:t>
      </w:r>
      <w:r w:rsidRPr="00F73E58">
        <w:t>SNP</w:t>
      </w:r>
      <w:r w:rsidR="00992EFB">
        <w:rPr>
          <w:rFonts w:hint="eastAsia"/>
        </w:rPr>
        <w:t>获得</w:t>
      </w:r>
      <w:r w:rsidRPr="00F73E58">
        <w:t>和分析</w:t>
      </w:r>
      <w:bookmarkEnd w:id="250"/>
    </w:p>
    <w:p w14:paraId="7015B667" w14:textId="7425ED70" w:rsidR="0075630F" w:rsidRPr="00F73E58" w:rsidRDefault="00CF32CB" w:rsidP="006F13B3">
      <w:pPr>
        <w:pStyle w:val="Heading2"/>
      </w:pPr>
      <w:bookmarkStart w:id="251" w:name="_Toc479949718"/>
      <w:r w:rsidRPr="00F73E58">
        <w:t>本地</w:t>
      </w:r>
      <w:r w:rsidRPr="00F73E58">
        <w:t>SNP</w:t>
      </w:r>
      <w:r w:rsidRPr="00F73E58">
        <w:t>数据库的建立</w:t>
      </w:r>
      <w:bookmarkEnd w:id="251"/>
    </w:p>
    <w:p w14:paraId="4F0D0E8C" w14:textId="442B1E7F" w:rsidR="00CF32CB" w:rsidRPr="00F73E58" w:rsidRDefault="00CA78F0" w:rsidP="00302770">
      <w:pPr>
        <w:pStyle w:val="a7"/>
      </w:pPr>
      <w:r w:rsidRPr="00F73E58">
        <w:t>最近的</w:t>
      </w:r>
      <w:r w:rsidRPr="00F73E58">
        <w:t>3K</w:t>
      </w:r>
      <w:r w:rsidRPr="00F73E58">
        <w:t>水稻基因组测序项目产生了</w:t>
      </w:r>
      <w:r w:rsidRPr="00F73E58">
        <w:t>23M SNP</w:t>
      </w:r>
      <w:r w:rsidRPr="00F73E58">
        <w:t>，如此大量的数据可以给水稻中的</w:t>
      </w:r>
      <w:r w:rsidRPr="00F73E58">
        <w:t>SNP</w:t>
      </w:r>
      <w:r w:rsidRPr="00F73E58">
        <w:t>研究提供很多帮助，而本研究中的所有的</w:t>
      </w:r>
      <w:r w:rsidRPr="00F73E58">
        <w:t>SNP</w:t>
      </w:r>
      <w:r w:rsidRPr="00F73E58">
        <w:t>都是来源于此</w:t>
      </w:r>
      <w:r w:rsidRPr="00F73E58">
        <w:t xml:space="preserve">(SNP-Seek database, </w:t>
      </w:r>
      <w:r w:rsidR="00CA46DC" w:rsidRPr="00F73E58">
        <w:t>http://snp-seek.irri.org/</w:t>
      </w:r>
      <w:r w:rsidRPr="00F73E58">
        <w:t>)</w:t>
      </w:r>
      <w:r w:rsidRPr="00F73E58">
        <w:t>。</w:t>
      </w:r>
      <w:r w:rsidR="00CA46DC" w:rsidRPr="00F73E58">
        <w:t>为了方便研究</w:t>
      </w:r>
      <w:r w:rsidR="00211D6B" w:rsidRPr="00F73E58">
        <w:t>使用</w:t>
      </w:r>
      <w:r w:rsidR="00CA46DC" w:rsidRPr="00F73E58">
        <w:t>，我们将在线的</w:t>
      </w:r>
      <w:r w:rsidR="00CA46DC" w:rsidRPr="00F73E58">
        <w:t>SNP</w:t>
      </w:r>
      <w:r w:rsidR="00992EFB">
        <w:t>数据下载</w:t>
      </w:r>
      <w:r w:rsidR="00992EFB">
        <w:rPr>
          <w:rFonts w:hint="eastAsia"/>
        </w:rPr>
        <w:t>到本地</w:t>
      </w:r>
      <w:r w:rsidR="00CA46DC" w:rsidRPr="00F73E58">
        <w:t>，并且</w:t>
      </w:r>
      <w:r w:rsidR="00992EFB">
        <w:rPr>
          <w:rFonts w:hint="eastAsia"/>
        </w:rPr>
        <w:t>使用</w:t>
      </w:r>
      <w:r w:rsidR="00992EFB">
        <w:t>MySQL</w:t>
      </w:r>
      <w:r w:rsidR="00CA46DC" w:rsidRPr="00F73E58">
        <w:t>建立起本地的</w:t>
      </w:r>
      <w:r w:rsidR="00CA46DC" w:rsidRPr="00F73E58">
        <w:t>SNP</w:t>
      </w:r>
      <w:r w:rsidR="00CA46DC" w:rsidRPr="00F73E58">
        <w:t>数据库</w:t>
      </w:r>
      <w:r w:rsidR="00CD1438" w:rsidRPr="00F73E58">
        <w:t>。</w:t>
      </w:r>
    </w:p>
    <w:p w14:paraId="3612C4DC" w14:textId="170DB9C6" w:rsidR="00D44184" w:rsidRPr="00F73E58" w:rsidRDefault="00D44184" w:rsidP="006F13B3">
      <w:pPr>
        <w:pStyle w:val="Figurealignment"/>
      </w:pPr>
      <w:r w:rsidRPr="00F73E58">
        <w:drawing>
          <wp:inline distT="0" distB="0" distL="0" distR="0" wp14:anchorId="53BAB635" wp14:editId="2324E64C">
            <wp:extent cx="3568852" cy="2880000"/>
            <wp:effectExtent l="0" t="0" r="0" b="0"/>
            <wp:docPr id="9" name="Picture 9"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Desktop/Untitled.001.jp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68852" cy="2880000"/>
                    </a:xfrm>
                    <a:prstGeom prst="rect">
                      <a:avLst/>
                    </a:prstGeom>
                    <a:noFill/>
                    <a:ln>
                      <a:noFill/>
                    </a:ln>
                  </pic:spPr>
                </pic:pic>
              </a:graphicData>
            </a:graphic>
          </wp:inline>
        </w:drawing>
      </w:r>
    </w:p>
    <w:p w14:paraId="445B84D1" w14:textId="2C2E5EE7" w:rsidR="00A50E27" w:rsidRDefault="00A50E27" w:rsidP="006F13B3">
      <w:pPr>
        <w:pStyle w:val="-8"/>
      </w:pPr>
      <w:bookmarkStart w:id="252" w:name="_Toc479949752"/>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1</w:t>
      </w:r>
      <w:r w:rsidRPr="00F73E58">
        <w:fldChar w:fldCharType="end"/>
      </w:r>
      <w:r w:rsidRPr="00F73E58">
        <w:t>本地</w:t>
      </w:r>
      <w:r w:rsidRPr="00F73E58">
        <w:t>SNP</w:t>
      </w:r>
      <w:r w:rsidRPr="00F73E58">
        <w:t>数据库模式图</w:t>
      </w:r>
      <w:bookmarkEnd w:id="252"/>
    </w:p>
    <w:p w14:paraId="06031042" w14:textId="6B40942F" w:rsidR="00A50E27" w:rsidRDefault="00AC4FBD" w:rsidP="006F13B3">
      <w:pPr>
        <w:pStyle w:val="-9"/>
      </w:pPr>
      <w:r>
        <w:t>Fig.5</w:t>
      </w:r>
      <w:r w:rsidR="00A50E27" w:rsidRPr="00F73E58">
        <w:t>-</w:t>
      </w:r>
      <w:r w:rsidR="00D74056">
        <w:fldChar w:fldCharType="begin"/>
      </w:r>
      <w:r>
        <w:instrText xml:space="preserve"> SEQ Fig.5</w:instrText>
      </w:r>
      <w:r w:rsidR="00D74056">
        <w:instrText xml:space="preserve">- \* ARABIC </w:instrText>
      </w:r>
      <w:r w:rsidR="00D74056">
        <w:fldChar w:fldCharType="separate"/>
      </w:r>
      <w:r>
        <w:rPr>
          <w:noProof/>
        </w:rPr>
        <w:t>1</w:t>
      </w:r>
      <w:r w:rsidR="00D74056">
        <w:rPr>
          <w:noProof/>
        </w:rPr>
        <w:fldChar w:fldCharType="end"/>
      </w:r>
      <w:r w:rsidR="00A50E27" w:rsidRPr="00F73E58">
        <w:t xml:space="preserve"> </w:t>
      </w:r>
      <w:r w:rsidR="008752E6" w:rsidRPr="00F73E58">
        <w:t>Basic schema of local SNP database</w:t>
      </w:r>
    </w:p>
    <w:p w14:paraId="3D130989" w14:textId="77777777" w:rsidR="00F52D2A" w:rsidRPr="00F73E58" w:rsidRDefault="00F52D2A" w:rsidP="00CD171B">
      <w:pPr>
        <w:pStyle w:val="-b"/>
      </w:pPr>
      <w:r>
        <w:rPr>
          <w:rFonts w:ascii="MS Mincho" w:eastAsia="MS Mincho" w:hAnsi="MS Mincho" w:cs="MS Mincho"/>
        </w:rPr>
        <w:t>注：</w:t>
      </w:r>
      <w:r>
        <w:rPr>
          <w:rFonts w:ascii="SimSun" w:eastAsia="SimSun" w:hAnsi="SimSun" w:cs="SimSun"/>
        </w:rPr>
        <w:t>图</w:t>
      </w:r>
      <w:r>
        <w:rPr>
          <w:rFonts w:ascii="MS Mincho" w:eastAsia="MS Mincho" w:hAnsi="MS Mincho" w:cs="MS Mincho"/>
        </w:rPr>
        <w:t>中三个框内分</w:t>
      </w:r>
      <w:r>
        <w:rPr>
          <w:rFonts w:ascii="SimSun" w:eastAsia="SimSun" w:hAnsi="SimSun" w:cs="SimSun"/>
        </w:rPr>
        <w:t>别</w:t>
      </w:r>
      <w:r>
        <w:rPr>
          <w:rFonts w:ascii="MS Mincho" w:eastAsia="MS Mincho" w:hAnsi="MS Mincho" w:cs="MS Mincho"/>
        </w:rPr>
        <w:t>代表在本地数据</w:t>
      </w:r>
      <w:r>
        <w:rPr>
          <w:rFonts w:ascii="SimSun" w:eastAsia="SimSun" w:hAnsi="SimSun" w:cs="SimSun"/>
        </w:rPr>
        <w:t>库</w:t>
      </w:r>
      <w:r>
        <w:rPr>
          <w:rFonts w:ascii="MS Mincho" w:eastAsia="MS Mincho" w:hAnsi="MS Mincho" w:cs="MS Mincho"/>
        </w:rPr>
        <w:t>中的三个表，粗体的是表名，而下面的</w:t>
      </w:r>
      <w:r>
        <w:rPr>
          <w:rFonts w:ascii="SimSun" w:eastAsia="SimSun" w:hAnsi="SimSun" w:cs="SimSun"/>
        </w:rPr>
        <w:t>则</w:t>
      </w:r>
      <w:r>
        <w:rPr>
          <w:rFonts w:ascii="MS Mincho" w:eastAsia="MS Mincho" w:hAnsi="MS Mincho" w:cs="MS Mincho"/>
        </w:rPr>
        <w:t>是列名称</w:t>
      </w:r>
    </w:p>
    <w:p w14:paraId="59A3BC76" w14:textId="77777777" w:rsidR="00A50E27" w:rsidRPr="00F73E58" w:rsidRDefault="00A50E27" w:rsidP="00302770">
      <w:pPr>
        <w:pStyle w:val="a7"/>
      </w:pPr>
    </w:p>
    <w:p w14:paraId="7DDC3294" w14:textId="14D5878B" w:rsidR="00897B3A" w:rsidRPr="00605121" w:rsidRDefault="002451F6" w:rsidP="00302770">
      <w:pPr>
        <w:pStyle w:val="a7"/>
      </w:pPr>
      <w:r w:rsidRPr="00F73E58">
        <w:t>使用本地</w:t>
      </w:r>
      <w:r w:rsidRPr="00F73E58">
        <w:t>Python</w:t>
      </w:r>
      <w:r w:rsidRPr="00F73E58">
        <w:t>脚本，搜索在上述的</w:t>
      </w:r>
      <w:r w:rsidRPr="00F73E58">
        <w:t>pre-miRNA</w:t>
      </w:r>
      <w:r w:rsidRPr="00F73E58">
        <w:t>、成熟</w:t>
      </w:r>
      <w:r w:rsidRPr="00F73E58">
        <w:t>miRNA</w:t>
      </w:r>
      <w:r w:rsidRPr="00F73E58">
        <w:t>和靶基因上</w:t>
      </w:r>
      <w:r w:rsidRPr="00F73E58">
        <w:t>miRNA</w:t>
      </w:r>
      <w:r w:rsidRPr="00F73E58">
        <w:t>结合位点的</w:t>
      </w:r>
      <w:r w:rsidRPr="00F73E58">
        <w:t>SNP</w:t>
      </w:r>
      <w:r w:rsidR="00500D75">
        <w:rPr>
          <w:rFonts w:hint="eastAsia"/>
        </w:rPr>
        <w:t>以及靶基因上结合位点的侧翼区间（上下游各</w:t>
      </w:r>
      <w:r w:rsidR="00500D75">
        <w:rPr>
          <w:rFonts w:hint="eastAsia"/>
        </w:rPr>
        <w:t>100bp</w:t>
      </w:r>
      <w:r w:rsidR="00500D75">
        <w:rPr>
          <w:rFonts w:hint="eastAsia"/>
        </w:rPr>
        <w:t>）</w:t>
      </w:r>
      <w:r w:rsidRPr="00F73E58">
        <w:t>，我们得到大量的</w:t>
      </w:r>
      <w:r w:rsidRPr="00F73E58">
        <w:t>SNP</w:t>
      </w:r>
      <w:r w:rsidRPr="00F73E58">
        <w:t>数据。</w:t>
      </w:r>
      <w:r w:rsidR="0017734C">
        <w:rPr>
          <w:rFonts w:hint="eastAsia"/>
        </w:rPr>
        <w:t>从表</w:t>
      </w:r>
      <w:r w:rsidR="0017734C">
        <w:rPr>
          <w:rFonts w:hint="eastAsia"/>
        </w:rPr>
        <w:t>4-1</w:t>
      </w:r>
      <w:r w:rsidR="0017734C">
        <w:rPr>
          <w:rFonts w:hint="eastAsia"/>
        </w:rPr>
        <w:t>中，保守</w:t>
      </w:r>
      <w:r w:rsidR="0017734C">
        <w:rPr>
          <w:rFonts w:hint="eastAsia"/>
        </w:rPr>
        <w:t>miRNA</w:t>
      </w:r>
      <w:r w:rsidR="0017734C">
        <w:rPr>
          <w:rFonts w:hint="eastAsia"/>
        </w:rPr>
        <w:t>上的</w:t>
      </w:r>
      <w:r w:rsidR="00605121">
        <w:rPr>
          <w:rFonts w:hint="eastAsia"/>
        </w:rPr>
        <w:t>平均</w:t>
      </w:r>
      <w:r w:rsidR="00605121">
        <w:rPr>
          <w:rFonts w:hint="eastAsia"/>
        </w:rPr>
        <w:t>SNP</w:t>
      </w:r>
      <w:r w:rsidR="00605121">
        <w:rPr>
          <w:rFonts w:hint="eastAsia"/>
        </w:rPr>
        <w:t>数量为</w:t>
      </w:r>
      <w:r w:rsidR="00605121">
        <w:t>0.85</w:t>
      </w:r>
      <w:r w:rsidR="00605121">
        <w:rPr>
          <w:rFonts w:hint="eastAsia"/>
        </w:rPr>
        <w:t>个，成熟</w:t>
      </w:r>
      <w:r w:rsidR="00605121">
        <w:rPr>
          <w:rFonts w:hint="eastAsia"/>
        </w:rPr>
        <w:t>miRNA</w:t>
      </w:r>
      <w:r w:rsidR="00605121">
        <w:rPr>
          <w:rFonts w:hint="eastAsia"/>
        </w:rPr>
        <w:t>上的平均</w:t>
      </w:r>
      <w:r w:rsidR="00605121">
        <w:rPr>
          <w:rFonts w:hint="eastAsia"/>
        </w:rPr>
        <w:t>SNP</w:t>
      </w:r>
      <w:r w:rsidR="00605121">
        <w:rPr>
          <w:rFonts w:hint="eastAsia"/>
        </w:rPr>
        <w:t>数量为</w:t>
      </w:r>
      <w:r w:rsidR="00605121">
        <w:rPr>
          <w:rFonts w:hint="eastAsia"/>
        </w:rPr>
        <w:t>1.60</w:t>
      </w:r>
      <w:r w:rsidR="00605121">
        <w:rPr>
          <w:rFonts w:hint="eastAsia"/>
        </w:rPr>
        <w:t>个，而在结合位点上的平均</w:t>
      </w:r>
      <w:r w:rsidR="00605121">
        <w:rPr>
          <w:rFonts w:hint="eastAsia"/>
        </w:rPr>
        <w:t>SNP</w:t>
      </w:r>
      <w:r w:rsidR="00605121">
        <w:rPr>
          <w:rFonts w:hint="eastAsia"/>
        </w:rPr>
        <w:t>数量为</w:t>
      </w:r>
      <w:r w:rsidR="00605121">
        <w:rPr>
          <w:rFonts w:hint="eastAsia"/>
        </w:rPr>
        <w:t>1.42</w:t>
      </w:r>
      <w:r w:rsidR="00605121">
        <w:rPr>
          <w:rFonts w:hint="eastAsia"/>
        </w:rPr>
        <w:t>个，可以看出保守</w:t>
      </w:r>
      <w:r w:rsidR="00605121">
        <w:rPr>
          <w:rFonts w:hint="eastAsia"/>
        </w:rPr>
        <w:t>miRNA</w:t>
      </w:r>
      <w:r w:rsidR="00605121">
        <w:rPr>
          <w:rFonts w:hint="eastAsia"/>
        </w:rPr>
        <w:t>的平均</w:t>
      </w:r>
      <w:r w:rsidR="00605121">
        <w:rPr>
          <w:rFonts w:hint="eastAsia"/>
        </w:rPr>
        <w:t>SNP</w:t>
      </w:r>
      <w:r w:rsidR="00605121">
        <w:rPr>
          <w:rFonts w:hint="eastAsia"/>
        </w:rPr>
        <w:t>数量相较于两者更低；另外在靶基因上</w:t>
      </w:r>
      <w:r w:rsidR="00605121">
        <w:rPr>
          <w:rFonts w:hint="eastAsia"/>
        </w:rPr>
        <w:t>miRNA</w:t>
      </w:r>
      <w:r w:rsidR="00605121">
        <w:rPr>
          <w:rFonts w:hint="eastAsia"/>
        </w:rPr>
        <w:t>结合位点侧翼的平均</w:t>
      </w:r>
      <w:r w:rsidR="00605121">
        <w:rPr>
          <w:rFonts w:hint="eastAsia"/>
        </w:rPr>
        <w:t>SNP</w:t>
      </w:r>
      <w:r w:rsidR="00605121">
        <w:rPr>
          <w:rFonts w:hint="eastAsia"/>
        </w:rPr>
        <w:t>数量为</w:t>
      </w:r>
      <w:r w:rsidR="00997DF4">
        <w:t>9.78</w:t>
      </w:r>
      <w:r w:rsidR="00605121">
        <w:rPr>
          <w:rFonts w:hint="eastAsia"/>
        </w:rPr>
        <w:t>个，高于</w:t>
      </w:r>
      <w:r w:rsidR="00605121">
        <w:rPr>
          <w:rFonts w:hint="eastAsia"/>
        </w:rPr>
        <w:t>miRNA</w:t>
      </w:r>
      <w:r w:rsidR="00605121">
        <w:rPr>
          <w:rFonts w:hint="eastAsia"/>
        </w:rPr>
        <w:t>结合位点的</w:t>
      </w:r>
      <w:r w:rsidR="00605121">
        <w:rPr>
          <w:rFonts w:hint="eastAsia"/>
        </w:rPr>
        <w:t>SNP</w:t>
      </w:r>
      <w:r w:rsidR="00605121">
        <w:rPr>
          <w:rFonts w:hint="eastAsia"/>
        </w:rPr>
        <w:t>平均数量，但是考虑到其长度是</w:t>
      </w:r>
      <w:r w:rsidR="00605121">
        <w:rPr>
          <w:rFonts w:hint="eastAsia"/>
        </w:rPr>
        <w:t>200bp</w:t>
      </w:r>
      <w:r w:rsidR="00605121">
        <w:rPr>
          <w:rFonts w:hint="eastAsia"/>
        </w:rPr>
        <w:t>，其上的密度是</w:t>
      </w:r>
      <w:r w:rsidR="003D499D">
        <w:t>0.0489</w:t>
      </w:r>
      <w:r w:rsidR="00605121">
        <w:rPr>
          <w:rFonts w:hint="eastAsia"/>
        </w:rPr>
        <w:t xml:space="preserve"> </w:t>
      </w:r>
      <w:r w:rsidR="00605121">
        <w:rPr>
          <w:rFonts w:hint="eastAsia"/>
        </w:rPr>
        <w:t>个</w:t>
      </w:r>
      <w:r w:rsidR="00605121">
        <w:t>/ bp</w:t>
      </w:r>
      <w:r w:rsidR="00605121">
        <w:rPr>
          <w:rFonts w:hint="eastAsia"/>
        </w:rPr>
        <w:t>，而结合位点上的则是</w:t>
      </w:r>
      <w:r w:rsidR="00605121">
        <w:t>0.0676</w:t>
      </w:r>
      <w:r w:rsidR="00605121">
        <w:rPr>
          <w:rFonts w:hint="eastAsia"/>
        </w:rPr>
        <w:t>个</w:t>
      </w:r>
      <w:r w:rsidR="00605121">
        <w:t>/ bp</w:t>
      </w:r>
      <w:r w:rsidR="00605121">
        <w:rPr>
          <w:rFonts w:hint="eastAsia"/>
        </w:rPr>
        <w:t>，所以相比之下，结合位点侧翼的</w:t>
      </w:r>
      <w:r w:rsidR="00605121">
        <w:rPr>
          <w:rFonts w:hint="eastAsia"/>
        </w:rPr>
        <w:t>SNP</w:t>
      </w:r>
      <w:r w:rsidR="00605121">
        <w:rPr>
          <w:rFonts w:hint="eastAsia"/>
        </w:rPr>
        <w:t>密度反倒要</w:t>
      </w:r>
      <w:r w:rsidR="00605121">
        <w:rPr>
          <w:rFonts w:hint="eastAsia"/>
        </w:rPr>
        <w:lastRenderedPageBreak/>
        <w:t>比结合位点要低。</w:t>
      </w:r>
      <w:r w:rsidR="003D499D">
        <w:rPr>
          <w:rFonts w:hint="eastAsia"/>
        </w:rPr>
        <w:t>因为靶基因的可达型</w:t>
      </w:r>
      <w:r w:rsidR="003D499D">
        <w:t>(target accessibility)</w:t>
      </w:r>
      <w:r w:rsidR="003D499D">
        <w:rPr>
          <w:rFonts w:hint="eastAsia"/>
        </w:rPr>
        <w:t>也对于</w:t>
      </w:r>
      <w:r w:rsidR="003D499D">
        <w:rPr>
          <w:rFonts w:hint="eastAsia"/>
        </w:rPr>
        <w:t>miRNA</w:t>
      </w:r>
      <w:r w:rsidR="003D499D">
        <w:rPr>
          <w:rFonts w:hint="eastAsia"/>
        </w:rPr>
        <w:t>对靶基因的识别有影响</w:t>
      </w:r>
      <w:r w:rsidR="00D54CC6" w:rsidRPr="00D54CC6">
        <w:rPr>
          <w:vertAlign w:val="superscript"/>
        </w:rPr>
        <w:t>[</w:t>
      </w:r>
      <w:r w:rsidR="003D499D" w:rsidRPr="003D499D">
        <w:rPr>
          <w:vertAlign w:val="superscript"/>
        </w:rPr>
        <w:fldChar w:fldCharType="begin"/>
      </w:r>
      <w:r w:rsidR="003D499D" w:rsidRPr="003D499D">
        <w:rPr>
          <w:vertAlign w:val="superscript"/>
        </w:rPr>
        <w:instrText xml:space="preserve"> </w:instrText>
      </w:r>
      <w:r w:rsidR="003D499D" w:rsidRPr="003D499D">
        <w:rPr>
          <w:rFonts w:hint="eastAsia"/>
          <w:vertAlign w:val="superscript"/>
        </w:rPr>
        <w:instrText>NOTEREF _Ref475043706 \h</w:instrText>
      </w:r>
      <w:r w:rsidR="003D499D" w:rsidRPr="003D499D">
        <w:rPr>
          <w:vertAlign w:val="superscript"/>
        </w:rPr>
        <w:instrText xml:space="preserve"> </w:instrText>
      </w:r>
      <w:r w:rsidR="003D499D">
        <w:rPr>
          <w:vertAlign w:val="superscript"/>
        </w:rPr>
        <w:instrText xml:space="preserve"> \* MERGEFORMAT </w:instrText>
      </w:r>
      <w:r w:rsidR="003D499D" w:rsidRPr="003D499D">
        <w:rPr>
          <w:vertAlign w:val="superscript"/>
        </w:rPr>
      </w:r>
      <w:r w:rsidR="003D499D" w:rsidRPr="003D499D">
        <w:rPr>
          <w:vertAlign w:val="superscript"/>
        </w:rPr>
        <w:fldChar w:fldCharType="separate"/>
      </w:r>
      <w:r w:rsidR="003D499D" w:rsidRPr="003D499D">
        <w:rPr>
          <w:vertAlign w:val="superscript"/>
        </w:rPr>
        <w:t>7</w:t>
      </w:r>
      <w:r w:rsidR="003D499D" w:rsidRPr="003D499D">
        <w:rPr>
          <w:vertAlign w:val="superscript"/>
        </w:rPr>
        <w:fldChar w:fldCharType="end"/>
      </w:r>
      <w:r w:rsidR="00D54CC6">
        <w:rPr>
          <w:vertAlign w:val="superscript"/>
        </w:rPr>
        <w:t>]</w:t>
      </w:r>
      <w:r w:rsidR="003D499D">
        <w:rPr>
          <w:rFonts w:hint="eastAsia"/>
        </w:rPr>
        <w:t>，而靶基因可达型则是由靶基因</w:t>
      </w:r>
      <w:r w:rsidR="003D499D">
        <w:rPr>
          <w:rFonts w:hint="eastAsia"/>
        </w:rPr>
        <w:t>mRNA</w:t>
      </w:r>
      <w:r w:rsidR="003D499D">
        <w:rPr>
          <w:rFonts w:hint="eastAsia"/>
        </w:rPr>
        <w:t>的二级结构决定，特别是结合位点侧翼区段，这可能导致结合位点侧翼</w:t>
      </w:r>
      <w:r w:rsidR="003D499D">
        <w:rPr>
          <w:rFonts w:hint="eastAsia"/>
        </w:rPr>
        <w:t>SNP</w:t>
      </w:r>
      <w:r w:rsidR="003D499D">
        <w:rPr>
          <w:rFonts w:hint="eastAsia"/>
        </w:rPr>
        <w:t>密度较小的现象。</w:t>
      </w:r>
    </w:p>
    <w:p w14:paraId="038D59EC" w14:textId="77777777" w:rsidR="00897B3A" w:rsidRPr="00F73E58" w:rsidRDefault="00897B3A" w:rsidP="00302770">
      <w:pPr>
        <w:pStyle w:val="a7"/>
      </w:pPr>
    </w:p>
    <w:p w14:paraId="0CB812CD" w14:textId="25160B44" w:rsidR="00897B3A" w:rsidRPr="002153B2" w:rsidRDefault="00897B3A" w:rsidP="006F13B3">
      <w:pPr>
        <w:pStyle w:val="-a"/>
      </w:pPr>
      <w:bookmarkStart w:id="253" w:name="_Toc479949770"/>
      <w:r w:rsidRPr="002153B2">
        <w:t>表</w:t>
      </w:r>
      <w:r w:rsidR="00AC4FBD">
        <w:t>5</w:t>
      </w:r>
      <w:r w:rsidRPr="002153B2">
        <w:t>-</w:t>
      </w:r>
      <w:r w:rsidRPr="002153B2">
        <w:fldChar w:fldCharType="begin"/>
      </w:r>
      <w:r w:rsidRPr="002153B2">
        <w:instrText xml:space="preserve"> SEQ </w:instrText>
      </w:r>
      <w:r w:rsidRPr="002153B2">
        <w:instrText>表</w:instrText>
      </w:r>
      <w:r w:rsidR="00AC4FBD">
        <w:instrText>5</w:instrText>
      </w:r>
      <w:r w:rsidRPr="002153B2">
        <w:instrText xml:space="preserve">- \* ARABIC </w:instrText>
      </w:r>
      <w:r w:rsidRPr="002153B2">
        <w:fldChar w:fldCharType="separate"/>
      </w:r>
      <w:r w:rsidR="00AC4FBD">
        <w:rPr>
          <w:noProof/>
        </w:rPr>
        <w:t>1</w:t>
      </w:r>
      <w:r w:rsidRPr="002153B2">
        <w:fldChar w:fldCharType="end"/>
      </w:r>
      <w:r w:rsidRPr="002153B2">
        <w:t xml:space="preserve"> miRNA</w:t>
      </w:r>
      <w:r w:rsidR="00F52D2A">
        <w:t>和靶基因</w:t>
      </w:r>
      <w:r w:rsidRPr="002153B2">
        <w:t>的</w:t>
      </w:r>
      <w:r w:rsidRPr="002153B2">
        <w:t>SNP</w:t>
      </w:r>
      <w:r w:rsidRPr="002153B2">
        <w:t>数量统计</w:t>
      </w:r>
      <w:bookmarkEnd w:id="253"/>
    </w:p>
    <w:p w14:paraId="4FC017F6" w14:textId="46FCE761" w:rsidR="00897B3A" w:rsidRPr="002153B2" w:rsidRDefault="00AC4FBD" w:rsidP="006F13B3">
      <w:pPr>
        <w:pStyle w:val="-b"/>
        <w:rPr>
          <w:rFonts w:eastAsia="SimSun"/>
        </w:rPr>
      </w:pPr>
      <w:r>
        <w:rPr>
          <w:rFonts w:eastAsia="SimSun"/>
        </w:rPr>
        <w:t>Table 5</w:t>
      </w:r>
      <w:r w:rsidR="00897B3A" w:rsidRPr="00F73E58">
        <w:rPr>
          <w:rFonts w:eastAsia="SimSun"/>
        </w:rPr>
        <w:t>-</w:t>
      </w:r>
      <w:r w:rsidR="00897B3A" w:rsidRPr="00F73E58">
        <w:rPr>
          <w:rFonts w:eastAsia="SimSun"/>
        </w:rPr>
        <w:fldChar w:fldCharType="begin"/>
      </w:r>
      <w:r>
        <w:rPr>
          <w:rFonts w:eastAsia="SimSun"/>
        </w:rPr>
        <w:instrText xml:space="preserve"> SEQ Table-5</w:instrText>
      </w:r>
      <w:r w:rsidR="00897B3A" w:rsidRPr="00F73E58">
        <w:rPr>
          <w:rFonts w:eastAsia="SimSun"/>
        </w:rPr>
        <w:instrText xml:space="preserve">- \* ARABIC </w:instrText>
      </w:r>
      <w:r w:rsidR="00897B3A" w:rsidRPr="00F73E58">
        <w:rPr>
          <w:rFonts w:eastAsia="SimSun"/>
        </w:rPr>
        <w:fldChar w:fldCharType="separate"/>
      </w:r>
      <w:r>
        <w:rPr>
          <w:rFonts w:eastAsia="SimSun"/>
          <w:noProof/>
        </w:rPr>
        <w:t>1</w:t>
      </w:r>
      <w:r w:rsidR="00897B3A" w:rsidRPr="00F73E58">
        <w:rPr>
          <w:rFonts w:eastAsia="SimSun"/>
          <w:noProof/>
        </w:rPr>
        <w:fldChar w:fldCharType="end"/>
      </w:r>
      <w:r w:rsidR="00897B3A" w:rsidRPr="00F73E58">
        <w:rPr>
          <w:rFonts w:eastAsia="SimSun"/>
        </w:rPr>
        <w:t xml:space="preserve"> Summary of SNPs on miRNAs and targets</w:t>
      </w:r>
    </w:p>
    <w:tbl>
      <w:tblPr>
        <w:tblW w:w="7366" w:type="dxa"/>
        <w:jc w:val="center"/>
        <w:tblLook w:val="04A0" w:firstRow="1" w:lastRow="0" w:firstColumn="1" w:lastColumn="0" w:noHBand="0" w:noVBand="1"/>
        <w:tblPrChange w:id="254" w:author="Thomas Huang" w:date="2017-04-06T16:19:00Z">
          <w:tblPr>
            <w:tblW w:w="7366" w:type="dxa"/>
            <w:jc w:val="center"/>
            <w:tblLook w:val="04A0" w:firstRow="1" w:lastRow="0" w:firstColumn="1" w:lastColumn="0" w:noHBand="0" w:noVBand="1"/>
          </w:tblPr>
        </w:tblPrChange>
      </w:tblPr>
      <w:tblGrid>
        <w:gridCol w:w="3343"/>
        <w:gridCol w:w="1070"/>
        <w:gridCol w:w="2953"/>
        <w:tblGridChange w:id="255">
          <w:tblGrid>
            <w:gridCol w:w="3290"/>
            <w:gridCol w:w="1070"/>
            <w:gridCol w:w="3006"/>
          </w:tblGrid>
        </w:tblGridChange>
      </w:tblGrid>
      <w:tr w:rsidR="00190564" w:rsidRPr="00F73E58" w14:paraId="45B379CD" w14:textId="77777777" w:rsidTr="003A7240">
        <w:trPr>
          <w:trHeight w:val="640"/>
          <w:jc w:val="center"/>
          <w:trPrChange w:id="256" w:author="Thomas Huang" w:date="2017-04-06T16:19:00Z">
            <w:trPr>
              <w:trHeight w:val="640"/>
              <w:jc w:val="center"/>
            </w:trPr>
          </w:trPrChange>
        </w:trPr>
        <w:tc>
          <w:tcPr>
            <w:tcW w:w="3343" w:type="dxa"/>
            <w:tcBorders>
              <w:top w:val="single" w:sz="4" w:space="0" w:color="auto"/>
              <w:left w:val="nil"/>
              <w:bottom w:val="single" w:sz="4" w:space="0" w:color="auto"/>
              <w:right w:val="nil"/>
            </w:tcBorders>
            <w:shd w:val="clear" w:color="auto" w:fill="auto"/>
            <w:vAlign w:val="center"/>
            <w:hideMark/>
            <w:tcPrChange w:id="257" w:author="Thomas Huang" w:date="2017-04-06T16:19:00Z">
              <w:tcPr>
                <w:tcW w:w="3290" w:type="dxa"/>
                <w:tcBorders>
                  <w:top w:val="single" w:sz="4" w:space="0" w:color="auto"/>
                  <w:left w:val="nil"/>
                  <w:bottom w:val="single" w:sz="4" w:space="0" w:color="auto"/>
                  <w:right w:val="nil"/>
                </w:tcBorders>
                <w:shd w:val="clear" w:color="auto" w:fill="auto"/>
                <w:vAlign w:val="center"/>
                <w:hideMark/>
              </w:tcPr>
            </w:tcPrChange>
          </w:tcPr>
          <w:p w14:paraId="18314F54" w14:textId="77777777" w:rsidR="00897B3A" w:rsidRPr="002153B2" w:rsidRDefault="00897B3A" w:rsidP="006F13B3">
            <w:pPr>
              <w:pStyle w:val="Tablehead"/>
            </w:pPr>
            <w:r w:rsidRPr="002153B2">
              <w:t>Fragment type</w:t>
            </w:r>
            <w:r w:rsidRPr="002153B2">
              <w:br/>
            </w:r>
            <w:r w:rsidRPr="002153B2">
              <w:rPr>
                <w:rFonts w:eastAsia="MS Mincho"/>
              </w:rPr>
              <w:t>基因</w:t>
            </w:r>
            <w:r w:rsidRPr="002153B2">
              <w:rPr>
                <w:rFonts w:eastAsia="SimSun"/>
              </w:rPr>
              <w:t>组</w:t>
            </w:r>
            <w:r w:rsidRPr="002153B2">
              <w:rPr>
                <w:rFonts w:eastAsia="MS Mincho"/>
              </w:rPr>
              <w:t>片段</w:t>
            </w:r>
            <w:r w:rsidRPr="002153B2">
              <w:rPr>
                <w:rFonts w:eastAsia="SimSun"/>
              </w:rPr>
              <w:t>类</w:t>
            </w:r>
            <w:r w:rsidRPr="002153B2">
              <w:rPr>
                <w:rFonts w:eastAsia="MS Mincho"/>
              </w:rPr>
              <w:t>型</w:t>
            </w:r>
          </w:p>
        </w:tc>
        <w:tc>
          <w:tcPr>
            <w:tcW w:w="1070" w:type="dxa"/>
            <w:tcBorders>
              <w:top w:val="single" w:sz="4" w:space="0" w:color="auto"/>
              <w:left w:val="nil"/>
              <w:bottom w:val="single" w:sz="4" w:space="0" w:color="auto"/>
              <w:right w:val="nil"/>
            </w:tcBorders>
            <w:shd w:val="clear" w:color="auto" w:fill="auto"/>
            <w:vAlign w:val="center"/>
            <w:hideMark/>
            <w:tcPrChange w:id="258" w:author="Thomas Huang" w:date="2017-04-06T16:19:00Z">
              <w:tcPr>
                <w:tcW w:w="1070" w:type="dxa"/>
                <w:tcBorders>
                  <w:top w:val="single" w:sz="4" w:space="0" w:color="auto"/>
                  <w:left w:val="nil"/>
                  <w:bottom w:val="single" w:sz="4" w:space="0" w:color="auto"/>
                  <w:right w:val="nil"/>
                </w:tcBorders>
                <w:shd w:val="clear" w:color="auto" w:fill="auto"/>
                <w:vAlign w:val="center"/>
                <w:hideMark/>
              </w:tcPr>
            </w:tcPrChange>
          </w:tcPr>
          <w:p w14:paraId="36BCFA98" w14:textId="77777777" w:rsidR="00897B3A" w:rsidRPr="002153B2" w:rsidRDefault="00897B3A" w:rsidP="006F13B3">
            <w:pPr>
              <w:pStyle w:val="Tablehead"/>
            </w:pPr>
            <w:r w:rsidRPr="002153B2">
              <w:t>Number</w:t>
            </w:r>
            <w:r w:rsidRPr="002153B2">
              <w:br/>
            </w:r>
            <w:r w:rsidRPr="002153B2">
              <w:rPr>
                <w:rFonts w:eastAsia="SimSun"/>
              </w:rPr>
              <w:t>总</w:t>
            </w:r>
            <w:r w:rsidRPr="002153B2">
              <w:rPr>
                <w:rFonts w:eastAsia="MS Mincho"/>
              </w:rPr>
              <w:t>数</w:t>
            </w:r>
          </w:p>
        </w:tc>
        <w:tc>
          <w:tcPr>
            <w:tcW w:w="2953" w:type="dxa"/>
            <w:tcBorders>
              <w:top w:val="single" w:sz="4" w:space="0" w:color="auto"/>
              <w:left w:val="nil"/>
              <w:bottom w:val="single" w:sz="4" w:space="0" w:color="auto"/>
              <w:right w:val="nil"/>
            </w:tcBorders>
            <w:shd w:val="clear" w:color="auto" w:fill="auto"/>
            <w:vAlign w:val="center"/>
            <w:hideMark/>
            <w:tcPrChange w:id="259" w:author="Thomas Huang" w:date="2017-04-06T16:19:00Z">
              <w:tcPr>
                <w:tcW w:w="3006" w:type="dxa"/>
                <w:tcBorders>
                  <w:top w:val="single" w:sz="4" w:space="0" w:color="auto"/>
                  <w:left w:val="nil"/>
                  <w:bottom w:val="single" w:sz="4" w:space="0" w:color="auto"/>
                  <w:right w:val="nil"/>
                </w:tcBorders>
                <w:shd w:val="clear" w:color="auto" w:fill="auto"/>
                <w:vAlign w:val="center"/>
                <w:hideMark/>
              </w:tcPr>
            </w:tcPrChange>
          </w:tcPr>
          <w:p w14:paraId="0AE67216" w14:textId="77777777" w:rsidR="00897B3A" w:rsidRPr="002153B2" w:rsidRDefault="00897B3A" w:rsidP="006F13B3">
            <w:pPr>
              <w:pStyle w:val="Tablehead"/>
            </w:pPr>
            <w:r w:rsidRPr="002153B2">
              <w:t>Number of SNPs</w:t>
            </w:r>
            <w:r w:rsidRPr="002153B2">
              <w:br/>
              <w:t>SNP</w:t>
            </w:r>
            <w:r w:rsidRPr="002153B2">
              <w:rPr>
                <w:rFonts w:eastAsia="MS Mincho"/>
              </w:rPr>
              <w:t>的数量</w:t>
            </w:r>
          </w:p>
        </w:tc>
      </w:tr>
      <w:tr w:rsidR="00190564" w:rsidRPr="00F73E58" w14:paraId="07341843" w14:textId="77777777" w:rsidTr="009A7364">
        <w:trPr>
          <w:trHeight w:val="227"/>
          <w:jc w:val="center"/>
          <w:trPrChange w:id="260" w:author="Thomas Huang" w:date="2017-04-14T14:43:00Z">
            <w:trPr>
              <w:trHeight w:val="320"/>
              <w:jc w:val="center"/>
            </w:trPr>
          </w:trPrChange>
        </w:trPr>
        <w:tc>
          <w:tcPr>
            <w:tcW w:w="3343" w:type="dxa"/>
            <w:tcBorders>
              <w:top w:val="nil"/>
              <w:left w:val="nil"/>
              <w:bottom w:val="nil"/>
              <w:right w:val="nil"/>
            </w:tcBorders>
            <w:shd w:val="clear" w:color="auto" w:fill="auto"/>
            <w:vAlign w:val="center"/>
            <w:hideMark/>
            <w:tcPrChange w:id="261" w:author="Thomas Huang" w:date="2017-04-14T14:43:00Z">
              <w:tcPr>
                <w:tcW w:w="3290" w:type="dxa"/>
                <w:tcBorders>
                  <w:top w:val="nil"/>
                  <w:left w:val="nil"/>
                  <w:bottom w:val="nil"/>
                  <w:right w:val="nil"/>
                </w:tcBorders>
                <w:shd w:val="clear" w:color="auto" w:fill="auto"/>
                <w:vAlign w:val="center"/>
                <w:hideMark/>
              </w:tcPr>
            </w:tcPrChange>
          </w:tcPr>
          <w:p w14:paraId="11549613" w14:textId="77777777" w:rsidR="00897B3A" w:rsidRPr="003A7240" w:rsidRDefault="00897B3A" w:rsidP="006F13B3">
            <w:pPr>
              <w:pStyle w:val="Table"/>
              <w:rPr>
                <w:sz w:val="22"/>
                <w:rPrChange w:id="262" w:author="Thomas Huang" w:date="2017-04-06T16:20:00Z">
                  <w:rPr/>
                </w:rPrChange>
              </w:rPr>
            </w:pPr>
            <w:r w:rsidRPr="003A7240">
              <w:rPr>
                <w:sz w:val="22"/>
                <w:rPrChange w:id="263" w:author="Thomas Huang" w:date="2017-04-06T16:20:00Z">
                  <w:rPr/>
                </w:rPrChange>
              </w:rPr>
              <w:t>pre-miRNAs</w:t>
            </w:r>
          </w:p>
        </w:tc>
        <w:tc>
          <w:tcPr>
            <w:tcW w:w="1070" w:type="dxa"/>
            <w:tcBorders>
              <w:top w:val="nil"/>
              <w:left w:val="nil"/>
              <w:bottom w:val="nil"/>
              <w:right w:val="nil"/>
            </w:tcBorders>
            <w:shd w:val="clear" w:color="auto" w:fill="auto"/>
            <w:vAlign w:val="center"/>
            <w:hideMark/>
            <w:tcPrChange w:id="264" w:author="Thomas Huang" w:date="2017-04-14T14:43:00Z">
              <w:tcPr>
                <w:tcW w:w="1070" w:type="dxa"/>
                <w:tcBorders>
                  <w:top w:val="nil"/>
                  <w:left w:val="nil"/>
                  <w:bottom w:val="nil"/>
                  <w:right w:val="nil"/>
                </w:tcBorders>
                <w:shd w:val="clear" w:color="auto" w:fill="auto"/>
                <w:vAlign w:val="center"/>
                <w:hideMark/>
              </w:tcPr>
            </w:tcPrChange>
          </w:tcPr>
          <w:p w14:paraId="750E2041" w14:textId="77777777" w:rsidR="00897B3A" w:rsidRPr="003A7240" w:rsidRDefault="00897B3A" w:rsidP="006F13B3">
            <w:pPr>
              <w:pStyle w:val="Table"/>
              <w:rPr>
                <w:sz w:val="22"/>
                <w:rPrChange w:id="265" w:author="Thomas Huang" w:date="2017-04-06T16:20:00Z">
                  <w:rPr/>
                </w:rPrChange>
              </w:rPr>
            </w:pPr>
            <w:r w:rsidRPr="003A7240">
              <w:rPr>
                <w:sz w:val="22"/>
                <w:rPrChange w:id="266" w:author="Thomas Huang" w:date="2017-04-06T16:20:00Z">
                  <w:rPr/>
                </w:rPrChange>
              </w:rPr>
              <w:t>585</w:t>
            </w:r>
          </w:p>
        </w:tc>
        <w:tc>
          <w:tcPr>
            <w:tcW w:w="2953" w:type="dxa"/>
            <w:tcBorders>
              <w:top w:val="nil"/>
              <w:left w:val="nil"/>
              <w:bottom w:val="nil"/>
              <w:right w:val="nil"/>
            </w:tcBorders>
            <w:shd w:val="clear" w:color="auto" w:fill="auto"/>
            <w:vAlign w:val="center"/>
            <w:hideMark/>
            <w:tcPrChange w:id="267" w:author="Thomas Huang" w:date="2017-04-14T14:43:00Z">
              <w:tcPr>
                <w:tcW w:w="3006" w:type="dxa"/>
                <w:tcBorders>
                  <w:top w:val="nil"/>
                  <w:left w:val="nil"/>
                  <w:bottom w:val="nil"/>
                  <w:right w:val="nil"/>
                </w:tcBorders>
                <w:shd w:val="clear" w:color="auto" w:fill="auto"/>
                <w:vAlign w:val="center"/>
                <w:hideMark/>
              </w:tcPr>
            </w:tcPrChange>
          </w:tcPr>
          <w:p w14:paraId="39F85726" w14:textId="77777777" w:rsidR="00897B3A" w:rsidRPr="003A7240" w:rsidRDefault="00897B3A" w:rsidP="006F13B3">
            <w:pPr>
              <w:pStyle w:val="Table"/>
              <w:rPr>
                <w:sz w:val="22"/>
                <w:rPrChange w:id="268" w:author="Thomas Huang" w:date="2017-04-06T16:20:00Z">
                  <w:rPr/>
                </w:rPrChange>
              </w:rPr>
            </w:pPr>
            <w:r w:rsidRPr="003A7240">
              <w:rPr>
                <w:sz w:val="22"/>
                <w:rPrChange w:id="269" w:author="Thomas Huang" w:date="2017-04-06T16:20:00Z">
                  <w:rPr/>
                </w:rPrChange>
              </w:rPr>
              <w:t>7193</w:t>
            </w:r>
          </w:p>
        </w:tc>
      </w:tr>
      <w:tr w:rsidR="00190564" w:rsidRPr="00F73E58" w14:paraId="23F5976E" w14:textId="77777777" w:rsidTr="009A7364">
        <w:trPr>
          <w:trHeight w:val="227"/>
          <w:jc w:val="center"/>
          <w:trPrChange w:id="270" w:author="Thomas Huang" w:date="2017-04-14T14:43:00Z">
            <w:trPr>
              <w:trHeight w:val="640"/>
              <w:jc w:val="center"/>
            </w:trPr>
          </w:trPrChange>
        </w:trPr>
        <w:tc>
          <w:tcPr>
            <w:tcW w:w="3343" w:type="dxa"/>
            <w:tcBorders>
              <w:top w:val="nil"/>
              <w:left w:val="nil"/>
              <w:bottom w:val="nil"/>
              <w:right w:val="nil"/>
            </w:tcBorders>
            <w:shd w:val="clear" w:color="auto" w:fill="auto"/>
            <w:vAlign w:val="center"/>
            <w:hideMark/>
            <w:tcPrChange w:id="271" w:author="Thomas Huang" w:date="2017-04-14T14:43:00Z">
              <w:tcPr>
                <w:tcW w:w="3290" w:type="dxa"/>
                <w:tcBorders>
                  <w:top w:val="nil"/>
                  <w:left w:val="nil"/>
                  <w:bottom w:val="nil"/>
                  <w:right w:val="nil"/>
                </w:tcBorders>
                <w:shd w:val="clear" w:color="auto" w:fill="auto"/>
                <w:vAlign w:val="center"/>
                <w:hideMark/>
              </w:tcPr>
            </w:tcPrChange>
          </w:tcPr>
          <w:p w14:paraId="74937271" w14:textId="72440144" w:rsidR="00897B3A" w:rsidRPr="003A7240" w:rsidRDefault="00897B3A" w:rsidP="006F13B3">
            <w:pPr>
              <w:pStyle w:val="Table"/>
              <w:rPr>
                <w:sz w:val="22"/>
                <w:rPrChange w:id="272" w:author="Thomas Huang" w:date="2017-04-06T16:20:00Z">
                  <w:rPr/>
                </w:rPrChange>
              </w:rPr>
            </w:pPr>
            <w:r w:rsidRPr="003A7240">
              <w:rPr>
                <w:rFonts w:hint="eastAsia"/>
                <w:sz w:val="22"/>
                <w:rPrChange w:id="273" w:author="Thomas Huang" w:date="2017-04-06T16:20:00Z">
                  <w:rPr>
                    <w:rFonts w:hint="eastAsia"/>
                  </w:rPr>
                </w:rPrChange>
              </w:rPr>
              <w:t>成熟</w:t>
            </w:r>
            <w:r w:rsidRPr="003A7240">
              <w:rPr>
                <w:sz w:val="22"/>
                <w:rPrChange w:id="274" w:author="Thomas Huang" w:date="2017-04-06T16:20:00Z">
                  <w:rPr/>
                </w:rPrChange>
              </w:rPr>
              <w:t>miRNA</w:t>
            </w:r>
          </w:p>
        </w:tc>
        <w:tc>
          <w:tcPr>
            <w:tcW w:w="1070" w:type="dxa"/>
            <w:tcBorders>
              <w:top w:val="nil"/>
              <w:left w:val="nil"/>
              <w:bottom w:val="nil"/>
              <w:right w:val="nil"/>
            </w:tcBorders>
            <w:shd w:val="clear" w:color="auto" w:fill="auto"/>
            <w:vAlign w:val="center"/>
            <w:hideMark/>
            <w:tcPrChange w:id="275" w:author="Thomas Huang" w:date="2017-04-14T14:43:00Z">
              <w:tcPr>
                <w:tcW w:w="1070" w:type="dxa"/>
                <w:tcBorders>
                  <w:top w:val="nil"/>
                  <w:left w:val="nil"/>
                  <w:bottom w:val="nil"/>
                  <w:right w:val="nil"/>
                </w:tcBorders>
                <w:shd w:val="clear" w:color="auto" w:fill="auto"/>
                <w:vAlign w:val="center"/>
                <w:hideMark/>
              </w:tcPr>
            </w:tcPrChange>
          </w:tcPr>
          <w:p w14:paraId="579A4A6B" w14:textId="77777777" w:rsidR="00897B3A" w:rsidRPr="003A7240" w:rsidRDefault="00897B3A" w:rsidP="006F13B3">
            <w:pPr>
              <w:pStyle w:val="Table"/>
              <w:rPr>
                <w:sz w:val="22"/>
                <w:rPrChange w:id="276" w:author="Thomas Huang" w:date="2017-04-06T16:20:00Z">
                  <w:rPr/>
                </w:rPrChange>
              </w:rPr>
            </w:pPr>
            <w:r w:rsidRPr="003A7240">
              <w:rPr>
                <w:sz w:val="22"/>
                <w:rPrChange w:id="277" w:author="Thomas Huang" w:date="2017-04-06T16:20:00Z">
                  <w:rPr/>
                </w:rPrChange>
              </w:rPr>
              <w:t>793</w:t>
            </w:r>
          </w:p>
        </w:tc>
        <w:tc>
          <w:tcPr>
            <w:tcW w:w="2953" w:type="dxa"/>
            <w:tcBorders>
              <w:top w:val="nil"/>
              <w:left w:val="nil"/>
              <w:bottom w:val="nil"/>
              <w:right w:val="nil"/>
            </w:tcBorders>
            <w:shd w:val="clear" w:color="auto" w:fill="auto"/>
            <w:vAlign w:val="center"/>
            <w:hideMark/>
            <w:tcPrChange w:id="278" w:author="Thomas Huang" w:date="2017-04-14T14:43:00Z">
              <w:tcPr>
                <w:tcW w:w="3006" w:type="dxa"/>
                <w:tcBorders>
                  <w:top w:val="nil"/>
                  <w:left w:val="nil"/>
                  <w:bottom w:val="nil"/>
                  <w:right w:val="nil"/>
                </w:tcBorders>
                <w:shd w:val="clear" w:color="auto" w:fill="auto"/>
                <w:vAlign w:val="center"/>
                <w:hideMark/>
              </w:tcPr>
            </w:tcPrChange>
          </w:tcPr>
          <w:p w14:paraId="5525BDF7" w14:textId="77777777" w:rsidR="00897B3A" w:rsidRPr="003A7240" w:rsidRDefault="00897B3A" w:rsidP="006F13B3">
            <w:pPr>
              <w:pStyle w:val="Table"/>
              <w:rPr>
                <w:sz w:val="22"/>
                <w:rPrChange w:id="279" w:author="Thomas Huang" w:date="2017-04-06T16:20:00Z">
                  <w:rPr/>
                </w:rPrChange>
              </w:rPr>
            </w:pPr>
            <w:r w:rsidRPr="003A7240">
              <w:rPr>
                <w:sz w:val="22"/>
                <w:rPrChange w:id="280" w:author="Thomas Huang" w:date="2017-04-06T16:20:00Z">
                  <w:rPr/>
                </w:rPrChange>
              </w:rPr>
              <w:t>1270</w:t>
            </w:r>
          </w:p>
        </w:tc>
      </w:tr>
      <w:tr w:rsidR="00190564" w:rsidRPr="00F73E58" w14:paraId="638933EB" w14:textId="77777777" w:rsidTr="009A7364">
        <w:trPr>
          <w:trHeight w:val="227"/>
          <w:jc w:val="center"/>
          <w:trPrChange w:id="281" w:author="Thomas Huang" w:date="2017-04-14T14:43:00Z">
            <w:trPr>
              <w:trHeight w:val="640"/>
              <w:jc w:val="center"/>
            </w:trPr>
          </w:trPrChange>
        </w:trPr>
        <w:tc>
          <w:tcPr>
            <w:tcW w:w="3343" w:type="dxa"/>
            <w:tcBorders>
              <w:top w:val="nil"/>
              <w:left w:val="nil"/>
              <w:bottom w:val="nil"/>
              <w:right w:val="nil"/>
            </w:tcBorders>
            <w:shd w:val="clear" w:color="auto" w:fill="auto"/>
            <w:vAlign w:val="center"/>
            <w:hideMark/>
            <w:tcPrChange w:id="282" w:author="Thomas Huang" w:date="2017-04-14T14:43:00Z">
              <w:tcPr>
                <w:tcW w:w="3290" w:type="dxa"/>
                <w:tcBorders>
                  <w:top w:val="nil"/>
                  <w:left w:val="nil"/>
                  <w:bottom w:val="nil"/>
                  <w:right w:val="nil"/>
                </w:tcBorders>
                <w:shd w:val="clear" w:color="auto" w:fill="auto"/>
                <w:vAlign w:val="center"/>
                <w:hideMark/>
              </w:tcPr>
            </w:tcPrChange>
          </w:tcPr>
          <w:p w14:paraId="1FBF239D" w14:textId="35F17627" w:rsidR="00897B3A" w:rsidRPr="003A7240" w:rsidRDefault="00897B3A" w:rsidP="006F13B3">
            <w:pPr>
              <w:pStyle w:val="Table"/>
              <w:rPr>
                <w:sz w:val="22"/>
                <w:rPrChange w:id="283" w:author="Thomas Huang" w:date="2017-04-06T16:20:00Z">
                  <w:rPr/>
                </w:rPrChange>
              </w:rPr>
            </w:pPr>
            <w:r w:rsidRPr="003A7240">
              <w:rPr>
                <w:rFonts w:hint="eastAsia"/>
                <w:sz w:val="22"/>
                <w:rPrChange w:id="284" w:author="Thomas Huang" w:date="2017-04-06T16:20:00Z">
                  <w:rPr>
                    <w:rFonts w:hint="eastAsia"/>
                  </w:rPr>
                </w:rPrChange>
              </w:rPr>
              <w:t>保守</w:t>
            </w:r>
            <w:r w:rsidRPr="003A7240">
              <w:rPr>
                <w:sz w:val="22"/>
                <w:rPrChange w:id="285" w:author="Thomas Huang" w:date="2017-04-06T16:20:00Z">
                  <w:rPr/>
                </w:rPrChange>
              </w:rPr>
              <w:t>miRNA</w:t>
            </w:r>
          </w:p>
        </w:tc>
        <w:tc>
          <w:tcPr>
            <w:tcW w:w="1070" w:type="dxa"/>
            <w:tcBorders>
              <w:top w:val="nil"/>
              <w:left w:val="nil"/>
              <w:bottom w:val="nil"/>
              <w:right w:val="nil"/>
            </w:tcBorders>
            <w:shd w:val="clear" w:color="auto" w:fill="auto"/>
            <w:vAlign w:val="center"/>
            <w:hideMark/>
            <w:tcPrChange w:id="286" w:author="Thomas Huang" w:date="2017-04-14T14:43:00Z">
              <w:tcPr>
                <w:tcW w:w="1070" w:type="dxa"/>
                <w:tcBorders>
                  <w:top w:val="nil"/>
                  <w:left w:val="nil"/>
                  <w:bottom w:val="nil"/>
                  <w:right w:val="nil"/>
                </w:tcBorders>
                <w:shd w:val="clear" w:color="auto" w:fill="auto"/>
                <w:vAlign w:val="center"/>
                <w:hideMark/>
              </w:tcPr>
            </w:tcPrChange>
          </w:tcPr>
          <w:p w14:paraId="02C610E9" w14:textId="77777777" w:rsidR="00897B3A" w:rsidRPr="003A7240" w:rsidRDefault="00897B3A" w:rsidP="006F13B3">
            <w:pPr>
              <w:pStyle w:val="Table"/>
              <w:rPr>
                <w:sz w:val="22"/>
                <w:rPrChange w:id="287" w:author="Thomas Huang" w:date="2017-04-06T16:20:00Z">
                  <w:rPr/>
                </w:rPrChange>
              </w:rPr>
            </w:pPr>
            <w:r w:rsidRPr="003A7240">
              <w:rPr>
                <w:sz w:val="22"/>
                <w:rPrChange w:id="288" w:author="Thomas Huang" w:date="2017-04-06T16:20:00Z">
                  <w:rPr/>
                </w:rPrChange>
              </w:rPr>
              <w:t>220</w:t>
            </w:r>
          </w:p>
        </w:tc>
        <w:tc>
          <w:tcPr>
            <w:tcW w:w="2953" w:type="dxa"/>
            <w:tcBorders>
              <w:top w:val="nil"/>
              <w:left w:val="nil"/>
              <w:bottom w:val="nil"/>
              <w:right w:val="nil"/>
            </w:tcBorders>
            <w:shd w:val="clear" w:color="auto" w:fill="auto"/>
            <w:vAlign w:val="center"/>
            <w:hideMark/>
            <w:tcPrChange w:id="289" w:author="Thomas Huang" w:date="2017-04-14T14:43:00Z">
              <w:tcPr>
                <w:tcW w:w="3006" w:type="dxa"/>
                <w:tcBorders>
                  <w:top w:val="nil"/>
                  <w:left w:val="nil"/>
                  <w:bottom w:val="nil"/>
                  <w:right w:val="nil"/>
                </w:tcBorders>
                <w:shd w:val="clear" w:color="auto" w:fill="auto"/>
                <w:vAlign w:val="center"/>
                <w:hideMark/>
              </w:tcPr>
            </w:tcPrChange>
          </w:tcPr>
          <w:p w14:paraId="03836A14" w14:textId="77777777" w:rsidR="00897B3A" w:rsidRPr="003A7240" w:rsidRDefault="00897B3A" w:rsidP="006F13B3">
            <w:pPr>
              <w:pStyle w:val="Table"/>
              <w:rPr>
                <w:sz w:val="22"/>
                <w:rPrChange w:id="290" w:author="Thomas Huang" w:date="2017-04-06T16:20:00Z">
                  <w:rPr/>
                </w:rPrChange>
              </w:rPr>
            </w:pPr>
            <w:r w:rsidRPr="003A7240">
              <w:rPr>
                <w:sz w:val="22"/>
                <w:rPrChange w:id="291" w:author="Thomas Huang" w:date="2017-04-06T16:20:00Z">
                  <w:rPr/>
                </w:rPrChange>
              </w:rPr>
              <w:t>188</w:t>
            </w:r>
          </w:p>
        </w:tc>
      </w:tr>
      <w:tr w:rsidR="00190564" w:rsidRPr="00F73E58" w14:paraId="1027CB46" w14:textId="77777777" w:rsidTr="009A7364">
        <w:trPr>
          <w:trHeight w:val="227"/>
          <w:jc w:val="center"/>
          <w:trPrChange w:id="292" w:author="Thomas Huang" w:date="2017-04-14T14:43:00Z">
            <w:trPr>
              <w:trHeight w:val="960"/>
              <w:jc w:val="center"/>
            </w:trPr>
          </w:trPrChange>
        </w:trPr>
        <w:tc>
          <w:tcPr>
            <w:tcW w:w="3343" w:type="dxa"/>
            <w:tcBorders>
              <w:top w:val="nil"/>
              <w:left w:val="nil"/>
              <w:bottom w:val="nil"/>
              <w:right w:val="nil"/>
            </w:tcBorders>
            <w:shd w:val="clear" w:color="auto" w:fill="auto"/>
            <w:vAlign w:val="center"/>
            <w:hideMark/>
            <w:tcPrChange w:id="293" w:author="Thomas Huang" w:date="2017-04-14T14:43:00Z">
              <w:tcPr>
                <w:tcW w:w="3290" w:type="dxa"/>
                <w:tcBorders>
                  <w:top w:val="nil"/>
                  <w:left w:val="nil"/>
                  <w:bottom w:val="nil"/>
                  <w:right w:val="nil"/>
                </w:tcBorders>
                <w:shd w:val="clear" w:color="auto" w:fill="auto"/>
                <w:vAlign w:val="center"/>
                <w:hideMark/>
              </w:tcPr>
            </w:tcPrChange>
          </w:tcPr>
          <w:p w14:paraId="2199A71D" w14:textId="0B4E981A" w:rsidR="00897B3A" w:rsidRPr="003A7240" w:rsidRDefault="00897B3A" w:rsidP="006F13B3">
            <w:pPr>
              <w:pStyle w:val="Table"/>
              <w:rPr>
                <w:sz w:val="22"/>
                <w:rPrChange w:id="294" w:author="Thomas Huang" w:date="2017-04-06T16:20:00Z">
                  <w:rPr/>
                </w:rPrChange>
              </w:rPr>
            </w:pPr>
            <w:r w:rsidRPr="003A7240">
              <w:rPr>
                <w:rFonts w:hint="eastAsia"/>
                <w:sz w:val="22"/>
                <w:rPrChange w:id="295" w:author="Thomas Huang" w:date="2017-04-06T16:20:00Z">
                  <w:rPr>
                    <w:rFonts w:hint="eastAsia"/>
                  </w:rPr>
                </w:rPrChange>
              </w:rPr>
              <w:t>靶基因上</w:t>
            </w:r>
            <w:r w:rsidRPr="003A7240">
              <w:rPr>
                <w:sz w:val="22"/>
                <w:rPrChange w:id="296" w:author="Thomas Huang" w:date="2017-04-06T16:20:00Z">
                  <w:rPr/>
                </w:rPrChange>
              </w:rPr>
              <w:t>miRNA</w:t>
            </w:r>
            <w:r w:rsidRPr="003A7240">
              <w:rPr>
                <w:rFonts w:hint="eastAsia"/>
                <w:sz w:val="22"/>
                <w:rPrChange w:id="297" w:author="Thomas Huang" w:date="2017-04-06T16:20:00Z">
                  <w:rPr>
                    <w:rFonts w:hint="eastAsia"/>
                  </w:rPr>
                </w:rPrChange>
              </w:rPr>
              <w:t>结合位点</w:t>
            </w:r>
          </w:p>
        </w:tc>
        <w:tc>
          <w:tcPr>
            <w:tcW w:w="1070" w:type="dxa"/>
            <w:tcBorders>
              <w:top w:val="nil"/>
              <w:left w:val="nil"/>
              <w:bottom w:val="nil"/>
              <w:right w:val="nil"/>
            </w:tcBorders>
            <w:shd w:val="clear" w:color="auto" w:fill="auto"/>
            <w:vAlign w:val="center"/>
            <w:hideMark/>
            <w:tcPrChange w:id="298" w:author="Thomas Huang" w:date="2017-04-14T14:43:00Z">
              <w:tcPr>
                <w:tcW w:w="1070" w:type="dxa"/>
                <w:tcBorders>
                  <w:top w:val="nil"/>
                  <w:left w:val="nil"/>
                  <w:bottom w:val="nil"/>
                  <w:right w:val="nil"/>
                </w:tcBorders>
                <w:shd w:val="clear" w:color="auto" w:fill="auto"/>
                <w:vAlign w:val="center"/>
                <w:hideMark/>
              </w:tcPr>
            </w:tcPrChange>
          </w:tcPr>
          <w:p w14:paraId="1EACCB8B" w14:textId="77777777" w:rsidR="00897B3A" w:rsidRPr="003A7240" w:rsidRDefault="00897B3A" w:rsidP="006F13B3">
            <w:pPr>
              <w:pStyle w:val="Table"/>
              <w:rPr>
                <w:sz w:val="22"/>
                <w:rPrChange w:id="299" w:author="Thomas Huang" w:date="2017-04-06T16:20:00Z">
                  <w:rPr/>
                </w:rPrChange>
              </w:rPr>
            </w:pPr>
            <w:r w:rsidRPr="003A7240">
              <w:rPr>
                <w:sz w:val="22"/>
                <w:rPrChange w:id="300" w:author="Thomas Huang" w:date="2017-04-06T16:20:00Z">
                  <w:rPr/>
                </w:rPrChange>
              </w:rPr>
              <w:t>823</w:t>
            </w:r>
          </w:p>
        </w:tc>
        <w:tc>
          <w:tcPr>
            <w:tcW w:w="2953" w:type="dxa"/>
            <w:tcBorders>
              <w:top w:val="nil"/>
              <w:left w:val="nil"/>
              <w:bottom w:val="nil"/>
              <w:right w:val="nil"/>
            </w:tcBorders>
            <w:shd w:val="clear" w:color="auto" w:fill="auto"/>
            <w:vAlign w:val="center"/>
            <w:hideMark/>
            <w:tcPrChange w:id="301" w:author="Thomas Huang" w:date="2017-04-14T14:43:00Z">
              <w:tcPr>
                <w:tcW w:w="3006" w:type="dxa"/>
                <w:tcBorders>
                  <w:top w:val="nil"/>
                  <w:left w:val="nil"/>
                  <w:bottom w:val="nil"/>
                  <w:right w:val="nil"/>
                </w:tcBorders>
                <w:shd w:val="clear" w:color="auto" w:fill="auto"/>
                <w:vAlign w:val="center"/>
                <w:hideMark/>
              </w:tcPr>
            </w:tcPrChange>
          </w:tcPr>
          <w:p w14:paraId="66095C53" w14:textId="77777777" w:rsidR="00897B3A" w:rsidRPr="003A7240" w:rsidRDefault="00897B3A" w:rsidP="006F13B3">
            <w:pPr>
              <w:pStyle w:val="Table"/>
              <w:rPr>
                <w:sz w:val="22"/>
                <w:rPrChange w:id="302" w:author="Thomas Huang" w:date="2017-04-06T16:20:00Z">
                  <w:rPr/>
                </w:rPrChange>
              </w:rPr>
            </w:pPr>
            <w:r w:rsidRPr="003A7240">
              <w:rPr>
                <w:sz w:val="22"/>
                <w:rPrChange w:id="303" w:author="Thomas Huang" w:date="2017-04-06T16:20:00Z">
                  <w:rPr/>
                </w:rPrChange>
              </w:rPr>
              <w:t>1169</w:t>
            </w:r>
          </w:p>
        </w:tc>
      </w:tr>
      <w:tr w:rsidR="00190564" w:rsidRPr="00F73E58" w14:paraId="342801DC" w14:textId="77777777" w:rsidTr="009A7364">
        <w:trPr>
          <w:trHeight w:val="227"/>
          <w:jc w:val="center"/>
          <w:trPrChange w:id="304" w:author="Thomas Huang" w:date="2017-04-14T14:43:00Z">
            <w:trPr>
              <w:trHeight w:val="960"/>
              <w:jc w:val="center"/>
            </w:trPr>
          </w:trPrChange>
        </w:trPr>
        <w:tc>
          <w:tcPr>
            <w:tcW w:w="3343" w:type="dxa"/>
            <w:tcBorders>
              <w:top w:val="nil"/>
              <w:left w:val="nil"/>
              <w:bottom w:val="single" w:sz="4" w:space="0" w:color="auto"/>
              <w:right w:val="nil"/>
            </w:tcBorders>
            <w:shd w:val="clear" w:color="auto" w:fill="auto"/>
            <w:vAlign w:val="center"/>
            <w:hideMark/>
            <w:tcPrChange w:id="305" w:author="Thomas Huang" w:date="2017-04-14T14:43:00Z">
              <w:tcPr>
                <w:tcW w:w="3290" w:type="dxa"/>
                <w:tcBorders>
                  <w:top w:val="nil"/>
                  <w:left w:val="nil"/>
                  <w:bottom w:val="single" w:sz="4" w:space="0" w:color="auto"/>
                  <w:right w:val="nil"/>
                </w:tcBorders>
                <w:shd w:val="clear" w:color="auto" w:fill="auto"/>
                <w:vAlign w:val="center"/>
                <w:hideMark/>
              </w:tcPr>
            </w:tcPrChange>
          </w:tcPr>
          <w:p w14:paraId="61ADFE37" w14:textId="612DE06E" w:rsidR="00897B3A" w:rsidRPr="003A7240" w:rsidRDefault="00897B3A" w:rsidP="006F13B3">
            <w:pPr>
              <w:pStyle w:val="Table"/>
              <w:rPr>
                <w:sz w:val="22"/>
                <w:rPrChange w:id="306" w:author="Thomas Huang" w:date="2017-04-06T16:20:00Z">
                  <w:rPr/>
                </w:rPrChange>
              </w:rPr>
            </w:pPr>
            <w:commentRangeStart w:id="307"/>
            <w:r w:rsidRPr="003A7240">
              <w:rPr>
                <w:rFonts w:hint="eastAsia"/>
                <w:sz w:val="22"/>
                <w:rPrChange w:id="308" w:author="Thomas Huang" w:date="2017-04-06T16:20:00Z">
                  <w:rPr>
                    <w:rFonts w:hint="eastAsia"/>
                  </w:rPr>
                </w:rPrChange>
              </w:rPr>
              <w:t>结合位点侧翼</w:t>
            </w:r>
            <w:r w:rsidRPr="003A7240">
              <w:rPr>
                <w:sz w:val="22"/>
                <w:rPrChange w:id="309" w:author="Thomas Huang" w:date="2017-04-06T16:20:00Z">
                  <w:rPr/>
                </w:rPrChange>
              </w:rPr>
              <w:t xml:space="preserve"> (~100bp</w:t>
            </w:r>
            <w:r w:rsidRPr="003A7240">
              <w:rPr>
                <w:rFonts w:hint="eastAsia"/>
                <w:sz w:val="22"/>
                <w:rPrChange w:id="310" w:author="Thomas Huang" w:date="2017-04-06T16:20:00Z">
                  <w:rPr>
                    <w:rFonts w:hint="eastAsia"/>
                  </w:rPr>
                </w:rPrChange>
              </w:rPr>
              <w:t>上下游</w:t>
            </w:r>
            <w:r w:rsidRPr="003A7240">
              <w:rPr>
                <w:sz w:val="22"/>
                <w:rPrChange w:id="311" w:author="Thomas Huang" w:date="2017-04-06T16:20:00Z">
                  <w:rPr/>
                </w:rPrChange>
              </w:rPr>
              <w:t>)</w:t>
            </w:r>
          </w:p>
        </w:tc>
        <w:tc>
          <w:tcPr>
            <w:tcW w:w="1070" w:type="dxa"/>
            <w:tcBorders>
              <w:top w:val="nil"/>
              <w:left w:val="nil"/>
              <w:bottom w:val="single" w:sz="4" w:space="0" w:color="auto"/>
              <w:right w:val="nil"/>
            </w:tcBorders>
            <w:shd w:val="clear" w:color="auto" w:fill="auto"/>
            <w:vAlign w:val="center"/>
            <w:hideMark/>
            <w:tcPrChange w:id="312" w:author="Thomas Huang" w:date="2017-04-14T14:43:00Z">
              <w:tcPr>
                <w:tcW w:w="1070" w:type="dxa"/>
                <w:tcBorders>
                  <w:top w:val="nil"/>
                  <w:left w:val="nil"/>
                  <w:bottom w:val="single" w:sz="4" w:space="0" w:color="auto"/>
                  <w:right w:val="nil"/>
                </w:tcBorders>
                <w:shd w:val="clear" w:color="auto" w:fill="auto"/>
                <w:vAlign w:val="center"/>
                <w:hideMark/>
              </w:tcPr>
            </w:tcPrChange>
          </w:tcPr>
          <w:p w14:paraId="6AFE7040" w14:textId="77777777" w:rsidR="00897B3A" w:rsidRPr="003A7240" w:rsidRDefault="00897B3A" w:rsidP="006F13B3">
            <w:pPr>
              <w:pStyle w:val="Table"/>
              <w:rPr>
                <w:sz w:val="22"/>
                <w:rPrChange w:id="313" w:author="Thomas Huang" w:date="2017-04-06T16:20:00Z">
                  <w:rPr/>
                </w:rPrChange>
              </w:rPr>
            </w:pPr>
            <w:r w:rsidRPr="003A7240">
              <w:rPr>
                <w:sz w:val="22"/>
                <w:rPrChange w:id="314" w:author="Thomas Huang" w:date="2017-04-06T16:20:00Z">
                  <w:rPr/>
                </w:rPrChange>
              </w:rPr>
              <w:t>823</w:t>
            </w:r>
          </w:p>
        </w:tc>
        <w:tc>
          <w:tcPr>
            <w:tcW w:w="2953" w:type="dxa"/>
            <w:tcBorders>
              <w:top w:val="nil"/>
              <w:left w:val="nil"/>
              <w:bottom w:val="single" w:sz="4" w:space="0" w:color="auto"/>
              <w:right w:val="nil"/>
            </w:tcBorders>
            <w:shd w:val="clear" w:color="auto" w:fill="auto"/>
            <w:vAlign w:val="center"/>
            <w:hideMark/>
            <w:tcPrChange w:id="315" w:author="Thomas Huang" w:date="2017-04-14T14:43:00Z">
              <w:tcPr>
                <w:tcW w:w="3006" w:type="dxa"/>
                <w:tcBorders>
                  <w:top w:val="nil"/>
                  <w:left w:val="nil"/>
                  <w:bottom w:val="single" w:sz="4" w:space="0" w:color="auto"/>
                  <w:right w:val="nil"/>
                </w:tcBorders>
                <w:shd w:val="clear" w:color="auto" w:fill="auto"/>
                <w:vAlign w:val="center"/>
                <w:hideMark/>
              </w:tcPr>
            </w:tcPrChange>
          </w:tcPr>
          <w:p w14:paraId="3E253326" w14:textId="08536664" w:rsidR="00897B3A" w:rsidRPr="003A7240" w:rsidRDefault="00500D75" w:rsidP="006F13B3">
            <w:pPr>
              <w:pStyle w:val="Table"/>
              <w:rPr>
                <w:sz w:val="22"/>
                <w:rPrChange w:id="316" w:author="Thomas Huang" w:date="2017-04-06T16:20:00Z">
                  <w:rPr/>
                </w:rPrChange>
              </w:rPr>
            </w:pPr>
            <w:r w:rsidRPr="003A7240">
              <w:rPr>
                <w:sz w:val="22"/>
                <w:rPrChange w:id="317" w:author="Thomas Huang" w:date="2017-04-06T16:20:00Z">
                  <w:rPr/>
                </w:rPrChange>
              </w:rPr>
              <w:t>8048</w:t>
            </w:r>
            <w:commentRangeEnd w:id="307"/>
            <w:r w:rsidR="00B82D06">
              <w:rPr>
                <w:rStyle w:val="CommentReference"/>
              </w:rPr>
              <w:commentReference w:id="307"/>
            </w:r>
          </w:p>
        </w:tc>
      </w:tr>
    </w:tbl>
    <w:p w14:paraId="2A029637" w14:textId="77777777" w:rsidR="00897B3A" w:rsidRDefault="00897B3A" w:rsidP="00302770">
      <w:pPr>
        <w:pStyle w:val="a7"/>
      </w:pPr>
    </w:p>
    <w:p w14:paraId="19C92819" w14:textId="77777777" w:rsidR="00634E49" w:rsidRDefault="00634E49" w:rsidP="00302770">
      <w:pPr>
        <w:pStyle w:val="a7"/>
      </w:pPr>
    </w:p>
    <w:p w14:paraId="55140B44" w14:textId="1595874E" w:rsidR="00634E49" w:rsidRDefault="00634E49" w:rsidP="006F13B3">
      <w:pPr>
        <w:pStyle w:val="Heading3"/>
      </w:pPr>
      <w:bookmarkStart w:id="318" w:name="_Toc479949719"/>
      <w:r>
        <w:t>SNP</w:t>
      </w:r>
      <w:r>
        <w:rPr>
          <w:rFonts w:hint="eastAsia"/>
        </w:rPr>
        <w:t>数据库之间的比较</w:t>
      </w:r>
      <w:bookmarkEnd w:id="318"/>
    </w:p>
    <w:p w14:paraId="30736253" w14:textId="34769A5A" w:rsidR="009B0586" w:rsidRDefault="009921A9" w:rsidP="00302770">
      <w:pPr>
        <w:pStyle w:val="a7"/>
      </w:pPr>
      <w:r>
        <w:t xml:space="preserve">RiceVarMap (Rice Variation Map, </w:t>
      </w:r>
      <w:hyperlink r:id="rId27" w:history="1">
        <w:r w:rsidRPr="00723106">
          <w:rPr>
            <w:rStyle w:val="Hyperlink"/>
            <w:rFonts w:eastAsia="SimSun"/>
          </w:rPr>
          <w:t>http://ricevarmap.ncpgr.cn)</w:t>
        </w:r>
      </w:hyperlink>
      <w:r w:rsidR="00A27289">
        <w:rPr>
          <w:rStyle w:val="EndnoteReference"/>
          <w:rFonts w:eastAsia="SimSun"/>
        </w:rPr>
        <w:t>[</w:t>
      </w:r>
      <w:bookmarkStart w:id="319" w:name="_Ref474856616"/>
      <w:r w:rsidR="00A27289">
        <w:rPr>
          <w:rStyle w:val="EndnoteReference"/>
          <w:rFonts w:eastAsia="SimSun"/>
        </w:rPr>
        <w:endnoteReference w:id="43"/>
      </w:r>
      <w:bookmarkEnd w:id="319"/>
      <w:r w:rsidR="00A27289">
        <w:rPr>
          <w:rStyle w:val="EndnoteReference"/>
          <w:rFonts w:eastAsia="SimSun"/>
        </w:rPr>
        <w:t>]</w:t>
      </w:r>
      <w:r>
        <w:rPr>
          <w:rFonts w:hint="eastAsia"/>
        </w:rPr>
        <w:t>是在</w:t>
      </w:r>
      <w:r>
        <w:rPr>
          <w:rFonts w:hint="eastAsia"/>
        </w:rPr>
        <w:t>3K</w:t>
      </w:r>
      <w:r>
        <w:rPr>
          <w:rFonts w:hint="eastAsia"/>
        </w:rPr>
        <w:t>水稻基因测序项目之前的水稻基因组突变数据库，其中包括了</w:t>
      </w:r>
      <w:r w:rsidR="00C90555">
        <w:rPr>
          <w:rFonts w:hint="eastAsia"/>
        </w:rPr>
        <w:t>从</w:t>
      </w:r>
      <w:r w:rsidR="00C90555">
        <w:rPr>
          <w:rFonts w:hint="eastAsia"/>
        </w:rPr>
        <w:t>1479</w:t>
      </w:r>
      <w:r w:rsidR="00C90555">
        <w:rPr>
          <w:rFonts w:hint="eastAsia"/>
        </w:rPr>
        <w:t>个水稻品系测序数据而得的</w:t>
      </w:r>
      <w:r>
        <w:rPr>
          <w:rFonts w:hint="eastAsia"/>
        </w:rPr>
        <w:t>6</w:t>
      </w:r>
      <w:r>
        <w:t>,551,358</w:t>
      </w:r>
      <w:r w:rsidR="00C90555">
        <w:rPr>
          <w:rFonts w:hint="eastAsia"/>
        </w:rPr>
        <w:t>个</w:t>
      </w:r>
      <w:r w:rsidR="00C90555">
        <w:rPr>
          <w:rFonts w:hint="eastAsia"/>
        </w:rPr>
        <w:t>SNP</w:t>
      </w:r>
      <w:r w:rsidR="00C90555">
        <w:rPr>
          <w:rFonts w:hint="eastAsia"/>
        </w:rPr>
        <w:t>以及</w:t>
      </w:r>
      <w:r w:rsidR="00C90555">
        <w:t>1,214,627</w:t>
      </w:r>
      <w:r w:rsidR="00C90555">
        <w:rPr>
          <w:rFonts w:hint="eastAsia"/>
        </w:rPr>
        <w:t>个</w:t>
      </w:r>
      <w:r w:rsidR="00C90555">
        <w:t>INDEL (insertions/deletions)</w:t>
      </w:r>
      <w:r w:rsidR="00C90555">
        <w:rPr>
          <w:rFonts w:hint="eastAsia"/>
        </w:rPr>
        <w:t>。本实验初期也曾使用</w:t>
      </w:r>
      <w:r w:rsidR="00C90555">
        <w:t>RiceVarMap</w:t>
      </w:r>
      <w:r w:rsidR="00C90555">
        <w:rPr>
          <w:rFonts w:hint="eastAsia"/>
        </w:rPr>
        <w:t>进行分析。由于该数据库所采用的水稻参照基因组是</w:t>
      </w:r>
      <w:r w:rsidR="00C90555">
        <w:t>Nipponbare, MSU</w:t>
      </w:r>
      <w:r w:rsidR="00C90555">
        <w:rPr>
          <w:rFonts w:hint="eastAsia"/>
        </w:rPr>
        <w:t xml:space="preserve"> </w:t>
      </w:r>
      <w:r w:rsidR="00C90555">
        <w:t>6.1</w:t>
      </w:r>
      <w:r w:rsidR="00C90555">
        <w:rPr>
          <w:rFonts w:hint="eastAsia"/>
        </w:rPr>
        <w:t>，在</w:t>
      </w:r>
      <w:r w:rsidR="00C90555">
        <w:rPr>
          <w:rFonts w:hint="eastAsia"/>
        </w:rPr>
        <w:t>SNP</w:t>
      </w:r>
      <w:r w:rsidR="00544857">
        <w:rPr>
          <w:rFonts w:hint="eastAsia"/>
        </w:rPr>
        <w:t>搜索</w:t>
      </w:r>
      <w:r w:rsidR="00C90555">
        <w:rPr>
          <w:rFonts w:hint="eastAsia"/>
        </w:rPr>
        <w:t>中就需要进行参照基因组转换</w:t>
      </w:r>
      <w:r w:rsidR="00C90555">
        <w:t xml:space="preserve"> (genome lift)</w:t>
      </w:r>
      <w:r w:rsidR="00C90555">
        <w:rPr>
          <w:rFonts w:hint="eastAsia"/>
        </w:rPr>
        <w:t>。</w:t>
      </w:r>
      <w:r w:rsidR="0041345F">
        <w:rPr>
          <w:rFonts w:hint="eastAsia"/>
        </w:rPr>
        <w:t>我们成功转换了</w:t>
      </w:r>
      <w:r w:rsidR="0041345F">
        <w:rPr>
          <w:rFonts w:hint="eastAsia"/>
        </w:rPr>
        <w:t>560</w:t>
      </w:r>
      <w:r w:rsidR="0041345F">
        <w:rPr>
          <w:rFonts w:hint="eastAsia"/>
        </w:rPr>
        <w:t>个</w:t>
      </w:r>
      <w:r w:rsidR="0041345F">
        <w:t>pre-miRNA</w:t>
      </w:r>
      <w:r w:rsidR="0041345F">
        <w:rPr>
          <w:rFonts w:hint="eastAsia"/>
        </w:rPr>
        <w:t>和</w:t>
      </w:r>
      <w:r w:rsidR="0041345F">
        <w:rPr>
          <w:rFonts w:hint="eastAsia"/>
        </w:rPr>
        <w:t>665</w:t>
      </w:r>
      <w:r w:rsidR="0041345F">
        <w:rPr>
          <w:rFonts w:hint="eastAsia"/>
        </w:rPr>
        <w:t>个成熟</w:t>
      </w:r>
      <w:r w:rsidR="0041345F">
        <w:rPr>
          <w:rFonts w:hint="eastAsia"/>
        </w:rPr>
        <w:t>miRNA</w:t>
      </w:r>
      <w:r w:rsidR="0041345F">
        <w:rPr>
          <w:rFonts w:hint="eastAsia"/>
        </w:rPr>
        <w:t>的基因组坐标，并且使用</w:t>
      </w:r>
      <w:r w:rsidR="0041345F">
        <w:t>RiceVarMap</w:t>
      </w:r>
      <w:r w:rsidR="0041345F">
        <w:rPr>
          <w:rFonts w:hint="eastAsia"/>
        </w:rPr>
        <w:t>进行</w:t>
      </w:r>
      <w:r w:rsidR="0041345F">
        <w:rPr>
          <w:rFonts w:hint="eastAsia"/>
        </w:rPr>
        <w:t>SNP</w:t>
      </w:r>
      <w:r w:rsidR="0041345F">
        <w:rPr>
          <w:rFonts w:hint="eastAsia"/>
        </w:rPr>
        <w:t>搜索。</w:t>
      </w:r>
      <w:r w:rsidR="00D60DCE">
        <w:rPr>
          <w:rFonts w:hint="eastAsia"/>
        </w:rPr>
        <w:t>在</w:t>
      </w:r>
      <w:r w:rsidR="00D60DCE">
        <w:t>pre-miRNA</w:t>
      </w:r>
      <w:r w:rsidR="00D60DCE">
        <w:rPr>
          <w:rFonts w:hint="eastAsia"/>
        </w:rPr>
        <w:t>上总共得到</w:t>
      </w:r>
      <w:r w:rsidR="00D60DCE">
        <w:rPr>
          <w:rFonts w:hint="eastAsia"/>
        </w:rPr>
        <w:t>1724</w:t>
      </w:r>
      <w:r w:rsidR="00D60DCE">
        <w:rPr>
          <w:rFonts w:hint="eastAsia"/>
        </w:rPr>
        <w:t>个</w:t>
      </w:r>
      <w:r w:rsidR="00D60DCE">
        <w:rPr>
          <w:rFonts w:hint="eastAsia"/>
        </w:rPr>
        <w:t>SNP</w:t>
      </w:r>
      <w:r w:rsidR="00D60DCE">
        <w:rPr>
          <w:rFonts w:hint="eastAsia"/>
        </w:rPr>
        <w:t>，而其中</w:t>
      </w:r>
      <w:r w:rsidR="00D60DCE">
        <w:rPr>
          <w:rFonts w:hint="eastAsia"/>
        </w:rPr>
        <w:t>323</w:t>
      </w:r>
      <w:r w:rsidR="00D60DCE">
        <w:rPr>
          <w:rFonts w:hint="eastAsia"/>
        </w:rPr>
        <w:t>个</w:t>
      </w:r>
      <w:r w:rsidR="00D60DCE">
        <w:rPr>
          <w:rFonts w:hint="eastAsia"/>
        </w:rPr>
        <w:t>SNP</w:t>
      </w:r>
      <w:r w:rsidR="00D60DCE">
        <w:rPr>
          <w:rFonts w:hint="eastAsia"/>
        </w:rPr>
        <w:t>落在成熟</w:t>
      </w:r>
      <w:r w:rsidR="00D60DCE">
        <w:rPr>
          <w:rFonts w:hint="eastAsia"/>
        </w:rPr>
        <w:t>miRNA</w:t>
      </w:r>
      <w:r w:rsidR="00D60DCE">
        <w:rPr>
          <w:rFonts w:hint="eastAsia"/>
        </w:rPr>
        <w:t>上。</w:t>
      </w:r>
    </w:p>
    <w:p w14:paraId="6804056F" w14:textId="31752D21" w:rsidR="00E07FC8" w:rsidRDefault="00E07FC8" w:rsidP="00302770">
      <w:pPr>
        <w:pStyle w:val="a7"/>
      </w:pPr>
      <w:r>
        <w:rPr>
          <w:rFonts w:hint="eastAsia"/>
        </w:rPr>
        <w:t>对比</w:t>
      </w:r>
      <w:r>
        <w:t>RiceVarMap</w:t>
      </w:r>
      <w:r>
        <w:rPr>
          <w:rFonts w:hint="eastAsia"/>
        </w:rPr>
        <w:t>和</w:t>
      </w:r>
      <w:r>
        <w:t>SNP-seek database</w:t>
      </w:r>
      <w:r>
        <w:rPr>
          <w:rFonts w:hint="eastAsia"/>
        </w:rPr>
        <w:t>的</w:t>
      </w:r>
      <w:r>
        <w:rPr>
          <w:rFonts w:hint="eastAsia"/>
        </w:rPr>
        <w:t>SNP</w:t>
      </w:r>
      <w:r>
        <w:rPr>
          <w:rFonts w:hint="eastAsia"/>
        </w:rPr>
        <w:t>结果，发现两者之间</w:t>
      </w:r>
      <w:r>
        <w:rPr>
          <w:rFonts w:hint="eastAsia"/>
        </w:rPr>
        <w:t>1670</w:t>
      </w:r>
      <w:r>
        <w:rPr>
          <w:rFonts w:hint="eastAsia"/>
        </w:rPr>
        <w:t>个</w:t>
      </w:r>
      <w:r>
        <w:rPr>
          <w:rFonts w:hint="eastAsia"/>
        </w:rPr>
        <w:t>SNP</w:t>
      </w:r>
      <w:r>
        <w:rPr>
          <w:rFonts w:hint="eastAsia"/>
        </w:rPr>
        <w:t>是共有的，而只有</w:t>
      </w:r>
      <w:r>
        <w:rPr>
          <w:rFonts w:hint="eastAsia"/>
        </w:rPr>
        <w:t>54</w:t>
      </w:r>
      <w:r>
        <w:rPr>
          <w:rFonts w:hint="eastAsia"/>
        </w:rPr>
        <w:t>个</w:t>
      </w:r>
      <w:r>
        <w:rPr>
          <w:rFonts w:hint="eastAsia"/>
        </w:rPr>
        <w:t>SNP</w:t>
      </w:r>
      <w:r>
        <w:rPr>
          <w:rFonts w:hint="eastAsia"/>
        </w:rPr>
        <w:t>是</w:t>
      </w:r>
      <w:r>
        <w:t>RiceVarMap</w:t>
      </w:r>
      <w:r>
        <w:rPr>
          <w:rFonts w:hint="eastAsia"/>
        </w:rPr>
        <w:t>所特有的，两者的重合率达到</w:t>
      </w:r>
      <w:r>
        <w:t>96.9%</w:t>
      </w:r>
      <w:r w:rsidR="00B3532F">
        <w:rPr>
          <w:rFonts w:hint="eastAsia"/>
        </w:rPr>
        <w:t>，所以可以看出</w:t>
      </w:r>
      <w:r w:rsidR="00B3532F">
        <w:t>SNP-seek database</w:t>
      </w:r>
      <w:r w:rsidR="00B3532F">
        <w:rPr>
          <w:rFonts w:hint="eastAsia"/>
        </w:rPr>
        <w:t>的</w:t>
      </w:r>
      <w:r w:rsidR="00B3532F">
        <w:rPr>
          <w:rFonts w:hint="eastAsia"/>
        </w:rPr>
        <w:t>SNP</w:t>
      </w:r>
      <w:r w:rsidR="00B3532F">
        <w:rPr>
          <w:rFonts w:hint="eastAsia"/>
        </w:rPr>
        <w:t>是具有很高的可信度。</w:t>
      </w:r>
    </w:p>
    <w:p w14:paraId="3CFD34BB" w14:textId="3ECEA461" w:rsidR="00B3532F" w:rsidRDefault="00B3532F" w:rsidP="00302770">
      <w:pPr>
        <w:pStyle w:val="a7"/>
      </w:pPr>
      <w:r>
        <w:rPr>
          <w:rFonts w:hint="eastAsia"/>
        </w:rPr>
        <w:t>另外，在本实验研究过程中，</w:t>
      </w:r>
      <w:r>
        <w:t>SNP-seek database</w:t>
      </w:r>
      <w:r>
        <w:rPr>
          <w:rFonts w:hint="eastAsia"/>
        </w:rPr>
        <w:t>经历过版本更新，</w:t>
      </w:r>
      <w:r w:rsidR="00F22D79">
        <w:rPr>
          <w:rFonts w:hint="eastAsia"/>
        </w:rPr>
        <w:t>水稻品系总数量从</w:t>
      </w:r>
      <w:r w:rsidR="00F22D79">
        <w:t>3,000</w:t>
      </w:r>
      <w:r w:rsidR="00F22D79">
        <w:rPr>
          <w:rFonts w:hint="eastAsia"/>
        </w:rPr>
        <w:t>增加到</w:t>
      </w:r>
      <w:r w:rsidR="00F22D79">
        <w:t>3,024</w:t>
      </w:r>
      <w:r w:rsidR="00F22D79">
        <w:rPr>
          <w:rFonts w:hint="eastAsia"/>
        </w:rPr>
        <w:t>，同时所得到的</w:t>
      </w:r>
      <w:r w:rsidR="00F22D79">
        <w:rPr>
          <w:rFonts w:hint="eastAsia"/>
        </w:rPr>
        <w:t>SNP</w:t>
      </w:r>
      <w:r w:rsidR="00F22D79">
        <w:rPr>
          <w:rFonts w:hint="eastAsia"/>
        </w:rPr>
        <w:t>总数量也增加了。</w:t>
      </w:r>
      <w:r w:rsidR="00652654">
        <w:rPr>
          <w:rFonts w:hint="eastAsia"/>
        </w:rPr>
        <w:t>旧版本中</w:t>
      </w:r>
      <w:r w:rsidR="00652654">
        <w:t>pre-miRNA</w:t>
      </w:r>
      <w:r w:rsidR="00652654">
        <w:rPr>
          <w:rFonts w:hint="eastAsia"/>
        </w:rPr>
        <w:t>上</w:t>
      </w:r>
      <w:r w:rsidR="00652654">
        <w:rPr>
          <w:rFonts w:hint="eastAsia"/>
        </w:rPr>
        <w:t>SNP</w:t>
      </w:r>
      <w:r w:rsidR="00652654">
        <w:rPr>
          <w:rFonts w:hint="eastAsia"/>
        </w:rPr>
        <w:t>数量是</w:t>
      </w:r>
      <w:r w:rsidR="00652654">
        <w:rPr>
          <w:rFonts w:hint="eastAsia"/>
        </w:rPr>
        <w:t>4617</w:t>
      </w:r>
      <w:r w:rsidR="00652654">
        <w:rPr>
          <w:rFonts w:hint="eastAsia"/>
        </w:rPr>
        <w:t>，成熟</w:t>
      </w:r>
      <w:r w:rsidR="00652654">
        <w:rPr>
          <w:rFonts w:hint="eastAsia"/>
        </w:rPr>
        <w:t>miRNA</w:t>
      </w:r>
      <w:r w:rsidR="00652654">
        <w:rPr>
          <w:rFonts w:hint="eastAsia"/>
        </w:rPr>
        <w:t>上</w:t>
      </w:r>
      <w:r w:rsidR="00652654">
        <w:rPr>
          <w:rFonts w:hint="eastAsia"/>
        </w:rPr>
        <w:t>SNP</w:t>
      </w:r>
      <w:r w:rsidR="00652654">
        <w:rPr>
          <w:rFonts w:hint="eastAsia"/>
        </w:rPr>
        <w:t>数量则是</w:t>
      </w:r>
      <w:r w:rsidR="00652654">
        <w:rPr>
          <w:rFonts w:hint="eastAsia"/>
        </w:rPr>
        <w:t>798</w:t>
      </w:r>
      <w:r w:rsidR="00652654">
        <w:rPr>
          <w:rFonts w:hint="eastAsia"/>
        </w:rPr>
        <w:t>。</w:t>
      </w:r>
      <w:r w:rsidR="002B7746">
        <w:rPr>
          <w:rFonts w:hint="eastAsia"/>
        </w:rPr>
        <w:t>比较可以发现，新版本</w:t>
      </w:r>
      <w:r w:rsidR="002B7746">
        <w:t>SNP-seek database</w:t>
      </w:r>
      <w:r w:rsidR="002B7746">
        <w:rPr>
          <w:rFonts w:hint="eastAsia"/>
        </w:rPr>
        <w:t>的数据</w:t>
      </w:r>
      <w:r w:rsidR="000A0613">
        <w:rPr>
          <w:rFonts w:hint="eastAsia"/>
        </w:rPr>
        <w:t>拥有更丰富的</w:t>
      </w:r>
      <w:r w:rsidR="000A0613">
        <w:rPr>
          <w:rFonts w:hint="eastAsia"/>
        </w:rPr>
        <w:t>SNP</w:t>
      </w:r>
      <w:r w:rsidR="000A0613">
        <w:rPr>
          <w:rFonts w:hint="eastAsia"/>
        </w:rPr>
        <w:t>数据，</w:t>
      </w:r>
      <w:r w:rsidR="00500D75">
        <w:rPr>
          <w:rFonts w:hint="eastAsia"/>
        </w:rPr>
        <w:t>而三个数据来源共同包括了</w:t>
      </w:r>
      <w:r w:rsidR="00500D75">
        <w:rPr>
          <w:rFonts w:hint="eastAsia"/>
        </w:rPr>
        <w:t>1617</w:t>
      </w:r>
      <w:r w:rsidR="00500D75">
        <w:rPr>
          <w:rFonts w:hint="eastAsia"/>
        </w:rPr>
        <w:t>个</w:t>
      </w:r>
      <w:r w:rsidR="00500D75">
        <w:rPr>
          <w:rFonts w:hint="eastAsia"/>
        </w:rPr>
        <w:t>SNP</w:t>
      </w:r>
      <w:r w:rsidR="00500D75">
        <w:rPr>
          <w:rFonts w:hint="eastAsia"/>
        </w:rPr>
        <w:t>，重合率是</w:t>
      </w:r>
      <w:r w:rsidR="00500D75">
        <w:t>93.8%</w:t>
      </w:r>
      <w:r w:rsidR="00500D75">
        <w:rPr>
          <w:rFonts w:hint="eastAsia"/>
        </w:rPr>
        <w:t>，表明了数据库</w:t>
      </w:r>
      <w:r w:rsidR="000A0613">
        <w:rPr>
          <w:rFonts w:hint="eastAsia"/>
        </w:rPr>
        <w:t>具有很高的可信度。</w:t>
      </w:r>
    </w:p>
    <w:p w14:paraId="3D6DF6BA" w14:textId="0FA086AD" w:rsidR="002E1DA3" w:rsidRDefault="00FE3CEA" w:rsidP="006F13B3">
      <w:pPr>
        <w:pStyle w:val="Figurealignment"/>
      </w:pPr>
      <w:r>
        <w:lastRenderedPageBreak/>
        <w:drawing>
          <wp:inline distT="0" distB="0" distL="0" distR="0" wp14:anchorId="536485C6" wp14:editId="1E1E709E">
            <wp:extent cx="2966527" cy="2160000"/>
            <wp:effectExtent l="0" t="0" r="5715" b="0"/>
            <wp:docPr id="3" name="Picture 3"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Desktop/Untitled.001.jp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66527" cy="2160000"/>
                    </a:xfrm>
                    <a:prstGeom prst="rect">
                      <a:avLst/>
                    </a:prstGeom>
                    <a:noFill/>
                    <a:ln>
                      <a:noFill/>
                    </a:ln>
                  </pic:spPr>
                </pic:pic>
              </a:graphicData>
            </a:graphic>
          </wp:inline>
        </w:drawing>
      </w:r>
    </w:p>
    <w:p w14:paraId="3BB676D9" w14:textId="525DE504" w:rsidR="00FE3CEA" w:rsidRPr="00F73E58" w:rsidRDefault="00FE3CEA" w:rsidP="006F13B3">
      <w:pPr>
        <w:pStyle w:val="-8"/>
      </w:pPr>
      <w:bookmarkStart w:id="320" w:name="_Toc479949753"/>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2</w:t>
      </w:r>
      <w:r w:rsidRPr="00F73E58">
        <w:fldChar w:fldCharType="end"/>
      </w:r>
      <w:r>
        <w:t xml:space="preserve"> RiceVarMap</w:t>
      </w:r>
      <w:r>
        <w:rPr>
          <w:rFonts w:hint="eastAsia"/>
        </w:rPr>
        <w:t>和</w:t>
      </w:r>
      <w:r w:rsidR="00CD171B">
        <w:t>SNP-seek databas</w:t>
      </w:r>
      <w:r w:rsidR="00CD171B">
        <w:rPr>
          <w:rFonts w:hint="eastAsia"/>
        </w:rPr>
        <w:t>e</w:t>
      </w:r>
      <w:r w:rsidR="00CD171B">
        <w:rPr>
          <w:rFonts w:hint="eastAsia"/>
        </w:rPr>
        <w:t>中</w:t>
      </w:r>
      <w:r>
        <w:t>pre-miRNA</w:t>
      </w:r>
      <w:r w:rsidR="00CD171B">
        <w:rPr>
          <w:rFonts w:hint="eastAsia"/>
        </w:rPr>
        <w:t>的</w:t>
      </w:r>
      <w:r>
        <w:t>SNP</w:t>
      </w:r>
      <w:r>
        <w:rPr>
          <w:rFonts w:hint="eastAsia"/>
        </w:rPr>
        <w:t>数量</w:t>
      </w:r>
      <w:bookmarkEnd w:id="320"/>
    </w:p>
    <w:p w14:paraId="61FA47C2" w14:textId="176C9709" w:rsidR="00FE3CEA" w:rsidRPr="00F73E58" w:rsidRDefault="00AC4FBD" w:rsidP="006F13B3">
      <w:pPr>
        <w:pStyle w:val="-9"/>
      </w:pPr>
      <w:r>
        <w:t>Fig.5</w:t>
      </w:r>
      <w:r w:rsidR="00FE3CEA" w:rsidRPr="00F73E58">
        <w:t>-</w:t>
      </w:r>
      <w:r w:rsidR="00D74056">
        <w:fldChar w:fldCharType="begin"/>
      </w:r>
      <w:r>
        <w:instrText xml:space="preserve"> SEQ Fig.5</w:instrText>
      </w:r>
      <w:r w:rsidR="00D74056">
        <w:instrText xml:space="preserve">- \* ARABIC </w:instrText>
      </w:r>
      <w:r w:rsidR="00D74056">
        <w:fldChar w:fldCharType="separate"/>
      </w:r>
      <w:r>
        <w:rPr>
          <w:noProof/>
        </w:rPr>
        <w:t>2</w:t>
      </w:r>
      <w:r w:rsidR="00D74056">
        <w:rPr>
          <w:noProof/>
        </w:rPr>
        <w:fldChar w:fldCharType="end"/>
      </w:r>
      <w:r w:rsidR="00FE3CEA" w:rsidRPr="00F73E58">
        <w:t xml:space="preserve"> </w:t>
      </w:r>
      <w:r w:rsidR="00FE3CEA">
        <w:t>Number of SNPs on pre-miRNAs in RiceVarMap, and in both versions of SNP-seek database</w:t>
      </w:r>
    </w:p>
    <w:p w14:paraId="10D31D51" w14:textId="77777777" w:rsidR="00FE3CEA" w:rsidRPr="00B3532F" w:rsidRDefault="00FE3CEA" w:rsidP="00302770">
      <w:pPr>
        <w:pStyle w:val="a7"/>
      </w:pPr>
    </w:p>
    <w:p w14:paraId="2BC4C03D" w14:textId="63056042" w:rsidR="00211D6B" w:rsidRPr="00F73E58" w:rsidRDefault="00211D6B" w:rsidP="006F13B3">
      <w:pPr>
        <w:pStyle w:val="Heading2"/>
      </w:pPr>
      <w:bookmarkStart w:id="321" w:name="_Toc479949720"/>
      <w:r w:rsidRPr="00F73E58">
        <w:t>水稻全部</w:t>
      </w:r>
      <w:r w:rsidRPr="00F73E58">
        <w:t>miRNA</w:t>
      </w:r>
      <w:r w:rsidRPr="00F73E58">
        <w:t>的</w:t>
      </w:r>
      <w:r w:rsidRPr="00F73E58">
        <w:t>SNP</w:t>
      </w:r>
      <w:r w:rsidRPr="00F73E58">
        <w:t>密度分析</w:t>
      </w:r>
      <w:bookmarkEnd w:id="321"/>
    </w:p>
    <w:p w14:paraId="106F2C74" w14:textId="099B75CB" w:rsidR="00897B3A" w:rsidRPr="00F73E58" w:rsidRDefault="00897B3A" w:rsidP="00302770">
      <w:pPr>
        <w:pStyle w:val="a7"/>
      </w:pPr>
      <w:r w:rsidRPr="00F73E58">
        <w:t>SNP</w:t>
      </w:r>
      <w:r w:rsidRPr="00F73E58">
        <w:t>密度，也就是</w:t>
      </w:r>
      <w:r w:rsidRPr="00F73E58">
        <w:t>SNP</w:t>
      </w:r>
      <w:r w:rsidRPr="00F73E58">
        <w:t>数量除以相应基因组区段长度，能够反应该基因组区间的选择压力。其选择压力越大，则其上的</w:t>
      </w:r>
      <w:r w:rsidRPr="00F73E58">
        <w:t>SNP</w:t>
      </w:r>
      <w:r w:rsidRPr="00F73E58">
        <w:t>密度越低</w:t>
      </w:r>
      <w:r w:rsidR="00A27289">
        <w:rPr>
          <w:rStyle w:val="EndnoteReference"/>
          <w:rFonts w:eastAsia="SimSun"/>
        </w:rPr>
        <w:t>[</w:t>
      </w:r>
      <w:bookmarkStart w:id="322" w:name="_Ref474848741"/>
      <w:r w:rsidR="00A27289" w:rsidRPr="00F73E58">
        <w:rPr>
          <w:rStyle w:val="EndnoteReference"/>
          <w:rFonts w:eastAsia="SimSun"/>
        </w:rPr>
        <w:endnoteReference w:id="44"/>
      </w:r>
      <w:bookmarkEnd w:id="322"/>
      <w:r w:rsidR="00A27289">
        <w:rPr>
          <w:rStyle w:val="EndnoteReference"/>
          <w:rFonts w:eastAsia="SimSun"/>
        </w:rPr>
        <w:t>]</w:t>
      </w:r>
      <w:r w:rsidRPr="00F73E58">
        <w:t>，反之亦然。因为</w:t>
      </w:r>
      <w:r w:rsidRPr="00F73E58">
        <w:t>miRNA</w:t>
      </w:r>
      <w:r w:rsidRPr="00F73E58">
        <w:t>是功能基因组元件并且是主要调节物，相比于基因间隔区和外显子，它们会经历不同的选择压力</w:t>
      </w:r>
      <w:r w:rsidR="00A27289">
        <w:rPr>
          <w:rStyle w:val="EndnoteReference"/>
          <w:rFonts w:eastAsia="SimSun"/>
        </w:rPr>
        <w:t>[</w:t>
      </w:r>
      <w:bookmarkStart w:id="323" w:name="_Ref474848746"/>
      <w:r w:rsidR="00A27289" w:rsidRPr="00F73E58">
        <w:rPr>
          <w:rStyle w:val="EndnoteReference"/>
          <w:rFonts w:eastAsia="SimSun"/>
        </w:rPr>
        <w:endnoteReference w:id="45"/>
      </w:r>
      <w:bookmarkEnd w:id="323"/>
      <w:r w:rsidR="00A27289">
        <w:rPr>
          <w:rStyle w:val="EndnoteReference"/>
          <w:rFonts w:eastAsia="SimSun"/>
        </w:rPr>
        <w:t>]</w:t>
      </w:r>
      <w:r w:rsidRPr="00F73E58">
        <w:t>。为了研究这个问题，我们在水稻基因组中随机选择了长度为</w:t>
      </w:r>
      <w:r w:rsidRPr="00F73E58">
        <w:t>150</w:t>
      </w:r>
      <w:r w:rsidRPr="00F73E58">
        <w:t>碱基对长度的基因间隔区</w:t>
      </w:r>
      <w:r w:rsidRPr="00F73E58">
        <w:t xml:space="preserve"> (intergenic region)</w:t>
      </w:r>
      <w:r w:rsidRPr="00F73E58">
        <w:t>片段和外显子</w:t>
      </w:r>
      <w:r w:rsidRPr="00F73E58">
        <w:t xml:space="preserve"> (exon)</w:t>
      </w:r>
      <w:r w:rsidRPr="00F73E58">
        <w:t>片段作为对照</w:t>
      </w:r>
      <w:r w:rsidR="002752D8" w:rsidRPr="00F73E58">
        <w:t>，总共分别选择了</w:t>
      </w:r>
      <w:r w:rsidR="002752D8" w:rsidRPr="00F73E58">
        <w:t>600</w:t>
      </w:r>
      <w:r w:rsidR="002752D8" w:rsidRPr="00F73E58">
        <w:t>个片段，并且在本地的</w:t>
      </w:r>
      <w:r w:rsidR="002752D8" w:rsidRPr="00F73E58">
        <w:t>SNP</w:t>
      </w:r>
      <w:r w:rsidR="002752D8" w:rsidRPr="00F73E58">
        <w:t>数据库中对这些片段进行</w:t>
      </w:r>
      <w:r w:rsidR="002752D8" w:rsidRPr="00F73E58">
        <w:t>SNP</w:t>
      </w:r>
      <w:r w:rsidR="002752D8" w:rsidRPr="00F73E58">
        <w:t>搜索</w:t>
      </w:r>
      <w:r w:rsidRPr="00F73E58">
        <w:t>。</w:t>
      </w:r>
    </w:p>
    <w:p w14:paraId="14090E2C" w14:textId="3B472574" w:rsidR="00897B3A" w:rsidRDefault="00897B3A" w:rsidP="00302770">
      <w:pPr>
        <w:pStyle w:val="a7"/>
      </w:pPr>
      <w:r w:rsidRPr="00F73E58">
        <w:t>正如所预期的，</w:t>
      </w:r>
      <w:r w:rsidRPr="00F73E58">
        <w:t>pre-miRNA</w:t>
      </w:r>
      <w:r w:rsidRPr="00F73E58">
        <w:t>和外显子上的</w:t>
      </w:r>
      <w:r w:rsidRPr="00F73E58">
        <w:t>SNP</w:t>
      </w:r>
      <w:r w:rsidRPr="00F73E58">
        <w:t>密度比基因间隔区的更低。对于</w:t>
      </w:r>
      <w:r w:rsidRPr="00F73E58">
        <w:t>pre-miRNA</w:t>
      </w:r>
      <w:r w:rsidRPr="00F73E58">
        <w:t>，在</w:t>
      </w:r>
      <w:r w:rsidRPr="00F73E58">
        <w:t>SNP</w:t>
      </w:r>
      <w:r w:rsidRPr="00F73E58">
        <w:t>密度达到</w:t>
      </w:r>
      <w:r w:rsidRPr="00F73E58">
        <w:t>0.03-0.04</w:t>
      </w:r>
      <w:r w:rsidRPr="00F73E58">
        <w:t>范围之前，基因组片段的百分比随着</w:t>
      </w:r>
      <w:r w:rsidRPr="00F73E58">
        <w:t>SNP</w:t>
      </w:r>
      <w:r w:rsidRPr="00F73E58">
        <w:t>密度的增加而增加，而在超过</w:t>
      </w:r>
      <w:r w:rsidRPr="00F73E58">
        <w:t>0.04</w:t>
      </w:r>
      <w:r w:rsidRPr="00F73E58">
        <w:t>之后逐渐下降</w:t>
      </w:r>
      <w:r w:rsidRPr="00F73E58">
        <w:t xml:space="preserve"> (</w:t>
      </w:r>
      <w:r w:rsidRPr="00F73E58">
        <w:t>图</w:t>
      </w:r>
      <w:r w:rsidR="00B41D96">
        <w:t>5</w:t>
      </w:r>
      <w:r w:rsidR="006C1396">
        <w:t>-2</w:t>
      </w:r>
      <w:r w:rsidRPr="00F73E58">
        <w:t>)</w:t>
      </w:r>
      <w:r w:rsidRPr="00F73E58">
        <w:t>。在本研究所取样的外显子也显示了类似的趋势，只是相应的基因组片段百分比最高值是在</w:t>
      </w:r>
      <w:r w:rsidRPr="00F73E58">
        <w:t>SNP</w:t>
      </w:r>
      <w:r w:rsidRPr="00F73E58">
        <w:t>密度为</w:t>
      </w:r>
      <w:r w:rsidRPr="00F73E58">
        <w:t>0.02-0.03</w:t>
      </w:r>
      <w:r w:rsidRPr="00F73E58">
        <w:t>区间达到</w:t>
      </w:r>
      <w:r w:rsidR="00DE2CDE">
        <w:rPr>
          <w:rFonts w:hint="eastAsia"/>
        </w:rPr>
        <w:t>，为</w:t>
      </w:r>
      <w:r w:rsidR="00DE2CDE">
        <w:rPr>
          <w:rFonts w:hint="eastAsia"/>
        </w:rPr>
        <w:t>12.83%</w:t>
      </w:r>
      <w:r w:rsidRPr="00F73E58">
        <w:t xml:space="preserve"> (</w:t>
      </w:r>
      <w:r w:rsidRPr="00F73E58">
        <w:t>图</w:t>
      </w:r>
      <w:r w:rsidR="00B41D96">
        <w:rPr>
          <w:rFonts w:hint="eastAsia"/>
        </w:rPr>
        <w:t>5</w:t>
      </w:r>
      <w:r w:rsidR="006C1396">
        <w:rPr>
          <w:rFonts w:hint="eastAsia"/>
        </w:rPr>
        <w:t>-</w:t>
      </w:r>
      <w:r w:rsidRPr="00F73E58">
        <w:t>2)</w:t>
      </w:r>
      <w:r w:rsidRPr="00F73E58">
        <w:t>。然而，基因间隔区中则没有展现出类似的趋势</w:t>
      </w:r>
      <w:r w:rsidRPr="00F73E58">
        <w:t xml:space="preserve"> (</w:t>
      </w:r>
      <w:r w:rsidRPr="00F73E58">
        <w:t>图</w:t>
      </w:r>
      <w:r w:rsidR="00B41D96">
        <w:t>5</w:t>
      </w:r>
      <w:r w:rsidR="006C1396">
        <w:t>-2</w:t>
      </w:r>
      <w:r w:rsidRPr="00F73E58">
        <w:t>)</w:t>
      </w:r>
      <w:r w:rsidR="00605121">
        <w:rPr>
          <w:rFonts w:hint="eastAsia"/>
        </w:rPr>
        <w:t>，而是随着</w:t>
      </w:r>
      <w:r w:rsidR="00605121">
        <w:rPr>
          <w:rFonts w:hint="eastAsia"/>
        </w:rPr>
        <w:t>SNP</w:t>
      </w:r>
      <w:r w:rsidR="00605121">
        <w:rPr>
          <w:rFonts w:hint="eastAsia"/>
        </w:rPr>
        <w:t>密度的增加，不断的“震动”变化，在</w:t>
      </w:r>
      <w:r w:rsidR="00605121">
        <w:t>0.02 – 0.03</w:t>
      </w:r>
      <w:r w:rsidR="00605121">
        <w:rPr>
          <w:rFonts w:hint="eastAsia"/>
        </w:rPr>
        <w:t>区间达到最大值，为</w:t>
      </w:r>
      <w:r w:rsidR="00605121">
        <w:rPr>
          <w:rFonts w:hint="eastAsia"/>
        </w:rPr>
        <w:t>10.17%</w:t>
      </w:r>
      <w:r w:rsidRPr="00F73E58">
        <w:t>。通过分别比较三图中落在</w:t>
      </w:r>
      <w:r w:rsidRPr="00F73E58">
        <w:t>0-0.10</w:t>
      </w:r>
      <w:r w:rsidRPr="00F73E58">
        <w:t>、</w:t>
      </w:r>
      <w:r w:rsidRPr="00F73E58">
        <w:t xml:space="preserve"> 0-0.08 </w:t>
      </w:r>
      <w:r w:rsidRPr="00F73E58">
        <w:t>和</w:t>
      </w:r>
      <w:r w:rsidRPr="00F73E58">
        <w:t xml:space="preserve"> 0-0.05</w:t>
      </w:r>
      <w:r w:rsidRPr="00F73E58">
        <w:t>区间片段的百分比，可以很明显看出落在相应区间的</w:t>
      </w:r>
      <w:r w:rsidRPr="00F73E58">
        <w:t>pre-miRNA</w:t>
      </w:r>
      <w:r w:rsidRPr="00F73E58">
        <w:t>比例多余外显子，而外显子的比例则多余基因间隔区。这显示了相较于外显子和基因间隔区，</w:t>
      </w:r>
      <w:r w:rsidRPr="00F73E58">
        <w:t>pre-miRNA</w:t>
      </w:r>
      <w:r w:rsidRPr="00F73E58">
        <w:t>经过了更加严格的进化选择，而这结果也和</w:t>
      </w:r>
      <w:r w:rsidRPr="00F73E58">
        <w:t>miRNA</w:t>
      </w:r>
      <w:r w:rsidR="00E05005">
        <w:rPr>
          <w:rFonts w:hint="eastAsia"/>
        </w:rPr>
        <w:t>在</w:t>
      </w:r>
      <w:r w:rsidR="00E05005">
        <w:t>很多调节通路</w:t>
      </w:r>
      <w:r w:rsidR="00E05005">
        <w:rPr>
          <w:rFonts w:hint="eastAsia"/>
        </w:rPr>
        <w:t>中扮演</w:t>
      </w:r>
      <w:r w:rsidRPr="00F73E58">
        <w:t>主要调节因子的角色一致。</w:t>
      </w:r>
      <w:r w:rsidRPr="00F73E58">
        <w:t xml:space="preserve"> </w:t>
      </w:r>
    </w:p>
    <w:p w14:paraId="0458633F" w14:textId="6048BF3C" w:rsidR="00B33F0A" w:rsidRDefault="00B33F0A" w:rsidP="00302770">
      <w:pPr>
        <w:pStyle w:val="a7"/>
        <w:rPr>
          <w:ins w:id="324" w:author="Thomas Huang" w:date="2017-04-11T22:45:00Z"/>
        </w:rPr>
      </w:pPr>
      <w:r>
        <w:rPr>
          <w:rFonts w:hint="eastAsia"/>
        </w:rPr>
        <w:lastRenderedPageBreak/>
        <w:t>其它的研究中也有得到的结果和本实验很类似，</w:t>
      </w:r>
      <w:r w:rsidRPr="00B33F0A">
        <w:rPr>
          <w:rFonts w:hint="eastAsia"/>
        </w:rPr>
        <w:t>在这些研究中，功能性区段比如</w:t>
      </w:r>
      <w:r w:rsidRPr="00B33F0A">
        <w:rPr>
          <w:rFonts w:hint="eastAsia"/>
        </w:rPr>
        <w:t>pre-miRNA</w:t>
      </w:r>
      <w:r w:rsidRPr="00B33F0A">
        <w:rPr>
          <w:rFonts w:hint="eastAsia"/>
        </w:rPr>
        <w:t>特别在种子区域和</w:t>
      </w:r>
      <w:r w:rsidRPr="00B33F0A">
        <w:rPr>
          <w:rFonts w:hint="eastAsia"/>
        </w:rPr>
        <w:t>miRNA</w:t>
      </w:r>
      <w:r w:rsidRPr="00B33F0A">
        <w:rPr>
          <w:rFonts w:hint="eastAsia"/>
        </w:rPr>
        <w:t>结合位点上的</w:t>
      </w:r>
      <w:r w:rsidRPr="00B33F0A">
        <w:rPr>
          <w:rFonts w:hint="eastAsia"/>
        </w:rPr>
        <w:t>SNP</w:t>
      </w:r>
      <w:r w:rsidRPr="00B33F0A">
        <w:rPr>
          <w:rFonts w:hint="eastAsia"/>
        </w:rPr>
        <w:t>非常稀少甚至比</w:t>
      </w:r>
      <w:r w:rsidRPr="00B33F0A">
        <w:rPr>
          <w:rFonts w:hint="eastAsia"/>
        </w:rPr>
        <w:t>3</w:t>
      </w:r>
      <w:r w:rsidRPr="00B33F0A">
        <w:rPr>
          <w:rFonts w:hint="eastAsia"/>
        </w:rPr>
        <w:t>’</w:t>
      </w:r>
      <w:r w:rsidR="003C573E">
        <w:rPr>
          <w:rFonts w:hint="eastAsia"/>
        </w:rPr>
        <w:t xml:space="preserve"> </w:t>
      </w:r>
      <w:r w:rsidR="003C573E">
        <w:rPr>
          <w:rFonts w:hint="eastAsia"/>
        </w:rPr>
        <w:t>非编码</w:t>
      </w:r>
      <w:r w:rsidRPr="00B33F0A">
        <w:rPr>
          <w:rFonts w:hint="eastAsia"/>
        </w:rPr>
        <w:t>区</w:t>
      </w:r>
      <w:r w:rsidR="003C573E">
        <w:t>(UTR)</w:t>
      </w:r>
      <w:r w:rsidRPr="00B33F0A">
        <w:rPr>
          <w:rFonts w:hint="eastAsia"/>
        </w:rPr>
        <w:t>其他保守序列的</w:t>
      </w:r>
      <w:r w:rsidRPr="00B33F0A">
        <w:rPr>
          <w:rFonts w:hint="eastAsia"/>
        </w:rPr>
        <w:t>SNP</w:t>
      </w:r>
      <w:r w:rsidRPr="00B33F0A">
        <w:rPr>
          <w:rFonts w:hint="eastAsia"/>
        </w:rPr>
        <w:t>都少</w:t>
      </w:r>
      <w:r w:rsidR="00D54CC6" w:rsidRPr="00D54CC6">
        <w:rPr>
          <w:vertAlign w:val="superscript"/>
        </w:rPr>
        <w:t>[</w:t>
      </w:r>
      <w:r w:rsidR="003C573E" w:rsidRPr="003C573E">
        <w:rPr>
          <w:vertAlign w:val="superscript"/>
        </w:rPr>
        <w:fldChar w:fldCharType="begin"/>
      </w:r>
      <w:r w:rsidR="003C573E" w:rsidRPr="003C573E">
        <w:rPr>
          <w:vertAlign w:val="superscript"/>
        </w:rPr>
        <w:instrText xml:space="preserve"> </w:instrText>
      </w:r>
      <w:r w:rsidR="003C573E" w:rsidRPr="003C573E">
        <w:rPr>
          <w:rFonts w:hint="eastAsia"/>
          <w:vertAlign w:val="superscript"/>
        </w:rPr>
        <w:instrText>NOTEREF _Ref474848741 \h</w:instrText>
      </w:r>
      <w:r w:rsidR="003C573E" w:rsidRPr="003C573E">
        <w:rPr>
          <w:vertAlign w:val="superscript"/>
        </w:rPr>
        <w:instrText xml:space="preserve">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16</w:t>
      </w:r>
      <w:r w:rsidR="003C573E" w:rsidRPr="003C573E">
        <w:rPr>
          <w:vertAlign w:val="superscript"/>
        </w:rPr>
        <w:fldChar w:fldCharType="end"/>
      </w:r>
      <w:r w:rsidR="003C573E">
        <w:rPr>
          <w:vertAlign w:val="superscript"/>
        </w:rPr>
        <w:t>,</w:t>
      </w:r>
      <w:r w:rsidR="00D54CC6">
        <w:rPr>
          <w:vertAlign w:val="superscript"/>
        </w:rPr>
        <w:t xml:space="preserve"> </w:t>
      </w:r>
      <w:r w:rsidR="003C573E" w:rsidRPr="003C573E">
        <w:rPr>
          <w:vertAlign w:val="superscript"/>
        </w:rPr>
        <w:fldChar w:fldCharType="begin"/>
      </w:r>
      <w:r w:rsidR="003C573E" w:rsidRPr="003C573E">
        <w:rPr>
          <w:vertAlign w:val="superscript"/>
        </w:rPr>
        <w:instrText xml:space="preserve"> NOTEREF _Ref474848746 \h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17</w:t>
      </w:r>
      <w:r w:rsidR="003C573E" w:rsidRPr="003C573E">
        <w:rPr>
          <w:vertAlign w:val="superscript"/>
        </w:rPr>
        <w:fldChar w:fldCharType="end"/>
      </w:r>
      <w:r w:rsidR="00D54CC6">
        <w:rPr>
          <w:vertAlign w:val="superscript"/>
        </w:rPr>
        <w:t>]</w:t>
      </w:r>
      <w:r>
        <w:rPr>
          <w:rFonts w:hint="eastAsia"/>
        </w:rPr>
        <w:t>。</w:t>
      </w:r>
    </w:p>
    <w:p w14:paraId="7B3DDC64" w14:textId="77777777" w:rsidR="000C617E" w:rsidRPr="00D57250" w:rsidDel="00B82D06" w:rsidRDefault="000C617E" w:rsidP="00302770">
      <w:pPr>
        <w:pStyle w:val="a7"/>
        <w:rPr>
          <w:del w:id="325" w:author="Thomas Huang" w:date="2017-04-14T10:17:00Z"/>
        </w:rPr>
      </w:pPr>
      <w:moveToRangeStart w:id="326" w:author="Thomas Huang" w:date="2017-04-11T22:45:00Z" w:name="move479714038"/>
      <w:moveTo w:id="327" w:author="Thomas Huang" w:date="2017-04-11T22:45:00Z">
        <w:r w:rsidRPr="00F73E58">
          <w:t>由于进化上的保守性不同</w:t>
        </w:r>
        <w:r w:rsidRPr="0088130B">
          <w:rPr>
            <w:vertAlign w:val="superscript"/>
          </w:rPr>
          <w:t>[</w:t>
        </w:r>
        <w:r w:rsidRPr="00F73E58">
          <w:rPr>
            <w:vertAlign w:val="superscript"/>
          </w:rPr>
          <w:fldChar w:fldCharType="begin"/>
        </w:r>
        <w:r w:rsidRPr="00F73E58">
          <w:rPr>
            <w:vertAlign w:val="superscript"/>
          </w:rPr>
          <w:instrText xml:space="preserve"> NOTEREF _Ref474786255 \h  \* MERGEFORMAT </w:instrText>
        </w:r>
      </w:moveTo>
      <w:r w:rsidRPr="00F73E58">
        <w:rPr>
          <w:vertAlign w:val="superscript"/>
        </w:rPr>
      </w:r>
      <w:moveTo w:id="328" w:author="Thomas Huang" w:date="2017-04-11T22:45:00Z">
        <w:r w:rsidRPr="00F73E58">
          <w:rPr>
            <w:vertAlign w:val="superscript"/>
          </w:rPr>
          <w:fldChar w:fldCharType="separate"/>
        </w:r>
      </w:moveTo>
      <w:r>
        <w:rPr>
          <w:vertAlign w:val="superscript"/>
        </w:rPr>
        <w:t>29</w:t>
      </w:r>
      <w:moveTo w:id="329" w:author="Thomas Huang" w:date="2017-04-11T22:45:00Z">
        <w:r w:rsidRPr="00F73E58">
          <w:rPr>
            <w:vertAlign w:val="superscript"/>
          </w:rPr>
          <w:fldChar w:fldCharType="end"/>
        </w:r>
        <w:r w:rsidRPr="00F73E58">
          <w:rPr>
            <w:rStyle w:val="EndnoteReference"/>
            <w:rFonts w:eastAsia="SimSun"/>
          </w:rPr>
          <w:t>,</w:t>
        </w:r>
        <w:r>
          <w:rPr>
            <w:rStyle w:val="EndnoteReference"/>
            <w:rFonts w:eastAsia="SimSun"/>
          </w:rPr>
          <w:t xml:space="preserve"> </w:t>
        </w:r>
        <w:r w:rsidRPr="00F73E58">
          <w:rPr>
            <w:rStyle w:val="EndnoteReference"/>
            <w:rFonts w:eastAsia="SimSun"/>
          </w:rPr>
          <w:endnoteReference w:id="46"/>
        </w:r>
        <w:r>
          <w:rPr>
            <w:rStyle w:val="EndnoteReference"/>
            <w:rFonts w:eastAsia="SimSun"/>
          </w:rPr>
          <w:t xml:space="preserve">, </w:t>
        </w:r>
        <w:r w:rsidRPr="00F73E58">
          <w:rPr>
            <w:rStyle w:val="EndnoteReference"/>
            <w:rFonts w:eastAsia="SimSun"/>
          </w:rPr>
          <w:endnoteReference w:id="47"/>
        </w:r>
        <w:r>
          <w:rPr>
            <w:rStyle w:val="EndnoteReference"/>
            <w:rFonts w:eastAsia="SimSun"/>
          </w:rPr>
          <w:t>]</w:t>
        </w:r>
        <w:r w:rsidRPr="00F73E58">
          <w:t>，水稻中保守的</w:t>
        </w:r>
        <w:r w:rsidRPr="00F73E58">
          <w:t>miRNA</w:t>
        </w:r>
        <w:r w:rsidRPr="00F73E58">
          <w:t>上的</w:t>
        </w:r>
        <w:r w:rsidRPr="00F73E58">
          <w:t>SNP</w:t>
        </w:r>
        <w:r w:rsidRPr="00F73E58">
          <w:t>密度应该会比非保守的</w:t>
        </w:r>
        <w:r w:rsidRPr="00F73E58">
          <w:t>miRNA</w:t>
        </w:r>
        <w:r w:rsidRPr="00F73E58">
          <w:t>上的更低。在图</w:t>
        </w:r>
        <w:r>
          <w:t>5</w:t>
        </w:r>
        <w:r>
          <w:rPr>
            <w:rFonts w:hint="eastAsia"/>
          </w:rPr>
          <w:t>-3</w:t>
        </w:r>
        <w:r w:rsidRPr="00F73E58">
          <w:t>中，</w:t>
        </w:r>
        <w:r>
          <w:rPr>
            <w:rFonts w:hint="eastAsia"/>
          </w:rPr>
          <w:t>保守</w:t>
        </w:r>
        <w:r>
          <w:rPr>
            <w:rFonts w:hint="eastAsia"/>
          </w:rPr>
          <w:t>miRNA</w:t>
        </w:r>
        <w:r>
          <w:rPr>
            <w:rFonts w:hint="eastAsia"/>
          </w:rPr>
          <w:t>和非保守</w:t>
        </w:r>
        <w:r>
          <w:rPr>
            <w:rFonts w:hint="eastAsia"/>
          </w:rPr>
          <w:t>miRNA</w:t>
        </w:r>
        <w:r>
          <w:rPr>
            <w:rFonts w:hint="eastAsia"/>
          </w:rPr>
          <w:t>的百分比都是随着</w:t>
        </w:r>
        <w:r>
          <w:rPr>
            <w:rFonts w:hint="eastAsia"/>
          </w:rPr>
          <w:t>SNP</w:t>
        </w:r>
        <w:r>
          <w:rPr>
            <w:rFonts w:hint="eastAsia"/>
          </w:rPr>
          <w:t>密度的增加而上升，两者都在</w:t>
        </w:r>
        <w:r>
          <w:rPr>
            <w:rFonts w:hint="eastAsia"/>
          </w:rPr>
          <w:t>0.03-0.04</w:t>
        </w:r>
        <w:r>
          <w:rPr>
            <w:rFonts w:hint="eastAsia"/>
          </w:rPr>
          <w:t>区间达到最大值，分别是</w:t>
        </w:r>
        <w:r>
          <w:rPr>
            <w:rFonts w:hint="eastAsia"/>
          </w:rPr>
          <w:t>15.1%</w:t>
        </w:r>
        <w:r>
          <w:rPr>
            <w:rFonts w:hint="eastAsia"/>
          </w:rPr>
          <w:t>和</w:t>
        </w:r>
        <w:r>
          <w:rPr>
            <w:rFonts w:hint="eastAsia"/>
          </w:rPr>
          <w:t>8.9%</w:t>
        </w:r>
        <w:r>
          <w:rPr>
            <w:rFonts w:hint="eastAsia"/>
          </w:rPr>
          <w:t>；非保守</w:t>
        </w:r>
        <w:r>
          <w:rPr>
            <w:rFonts w:hint="eastAsia"/>
          </w:rPr>
          <w:t>miRNA</w:t>
        </w:r>
        <w:r>
          <w:rPr>
            <w:rFonts w:hint="eastAsia"/>
          </w:rPr>
          <w:t>最高</w:t>
        </w:r>
        <w:r>
          <w:rPr>
            <w:rFonts w:hint="eastAsia"/>
          </w:rPr>
          <w:t>SNP</w:t>
        </w:r>
        <w:r>
          <w:rPr>
            <w:rFonts w:hint="eastAsia"/>
          </w:rPr>
          <w:t>密度在</w:t>
        </w:r>
        <w:r>
          <w:t>0.53-0.54</w:t>
        </w:r>
        <w:r>
          <w:rPr>
            <w:rFonts w:hint="eastAsia"/>
          </w:rPr>
          <w:t>，远远高过保守</w:t>
        </w:r>
        <w:r>
          <w:rPr>
            <w:rFonts w:hint="eastAsia"/>
          </w:rPr>
          <w:t>miRNA</w:t>
        </w:r>
        <w:r>
          <w:rPr>
            <w:rFonts w:hint="eastAsia"/>
          </w:rPr>
          <w:t>最高密度。而我们</w:t>
        </w:r>
        <w:r w:rsidRPr="00F73E58">
          <w:t>通过分别比较落在</w:t>
        </w:r>
        <w:r w:rsidRPr="00F73E58">
          <w:t xml:space="preserve">0-0.10, 0-0.08 </w:t>
        </w:r>
        <w:r w:rsidRPr="00F73E58">
          <w:t>和</w:t>
        </w:r>
        <w:r w:rsidRPr="00F73E58">
          <w:t>0-0.05</w:t>
        </w:r>
        <w:r w:rsidRPr="00F73E58">
          <w:t>区间的比例，</w:t>
        </w:r>
        <w:r>
          <w:rPr>
            <w:rFonts w:hint="eastAsia"/>
          </w:rPr>
          <w:t>我们</w:t>
        </w:r>
        <w:r w:rsidRPr="00F73E58">
          <w:t>可以发现相较于非保守的</w:t>
        </w:r>
        <w:r w:rsidRPr="00F73E58">
          <w:t>miRNA</w:t>
        </w:r>
        <w:r w:rsidRPr="00F73E58">
          <w:t>，大部分的保守</w:t>
        </w:r>
        <w:r w:rsidRPr="00F73E58">
          <w:t>miRNA</w:t>
        </w:r>
        <w:r w:rsidRPr="00F73E58">
          <w:t>都聚集在比较低的</w:t>
        </w:r>
        <w:r w:rsidRPr="00F73E58">
          <w:t>SNP</w:t>
        </w:r>
        <w:r w:rsidRPr="00F73E58">
          <w:t>密度区间中。结果和预期的一样。</w:t>
        </w:r>
        <w:r>
          <w:rPr>
            <w:rFonts w:hint="eastAsia"/>
          </w:rPr>
          <w:t>而保守</w:t>
        </w:r>
        <w:r>
          <w:rPr>
            <w:rFonts w:hint="eastAsia"/>
          </w:rPr>
          <w:t>miRNA</w:t>
        </w:r>
        <w:r>
          <w:rPr>
            <w:rFonts w:hint="eastAsia"/>
          </w:rPr>
          <w:t>和非保守</w:t>
        </w:r>
        <w:r>
          <w:rPr>
            <w:rFonts w:hint="eastAsia"/>
          </w:rPr>
          <w:t>miRNA</w:t>
        </w:r>
        <w:r>
          <w:rPr>
            <w:rFonts w:hint="eastAsia"/>
          </w:rPr>
          <w:t>上</w:t>
        </w:r>
        <w:r>
          <w:rPr>
            <w:rFonts w:hint="eastAsia"/>
          </w:rPr>
          <w:t>SNP</w:t>
        </w:r>
        <w:r>
          <w:rPr>
            <w:rFonts w:hint="eastAsia"/>
          </w:rPr>
          <w:t>密度的差异，甚至比</w:t>
        </w:r>
        <w:r>
          <w:t>pre-miRNA</w:t>
        </w:r>
        <w:r>
          <w:rPr>
            <w:rFonts w:hint="eastAsia"/>
          </w:rPr>
          <w:t>和基因间断区</w:t>
        </w:r>
        <w:r>
          <w:rPr>
            <w:rFonts w:hint="eastAsia"/>
          </w:rPr>
          <w:t>SNP</w:t>
        </w:r>
        <w:r>
          <w:rPr>
            <w:rFonts w:hint="eastAsia"/>
          </w:rPr>
          <w:t>密度的差异还要大，说明保守</w:t>
        </w:r>
        <w:r>
          <w:rPr>
            <w:rFonts w:hint="eastAsia"/>
          </w:rPr>
          <w:t>miRNA</w:t>
        </w:r>
        <w:r>
          <w:rPr>
            <w:rFonts w:hint="eastAsia"/>
          </w:rPr>
          <w:t>和非保守</w:t>
        </w:r>
        <w:r>
          <w:rPr>
            <w:rFonts w:hint="eastAsia"/>
          </w:rPr>
          <w:t>miRNA</w:t>
        </w:r>
        <w:r>
          <w:rPr>
            <w:rFonts w:hint="eastAsia"/>
          </w:rPr>
          <w:t>上的选择压力相差很大。</w:t>
        </w:r>
      </w:moveTo>
    </w:p>
    <w:moveToRangeEnd w:id="326"/>
    <w:p w14:paraId="2AD3D65B" w14:textId="4CD69DED" w:rsidR="00040D66" w:rsidRPr="00F73E58" w:rsidRDefault="00B82D06" w:rsidP="00B82D06">
      <w:pPr>
        <w:pStyle w:val="a7"/>
      </w:pPr>
      <w:commentRangeStart w:id="330"/>
      <w:r>
        <w:rPr>
          <w:rFonts w:hint="eastAsia"/>
        </w:rPr>
        <w:t>前期</w:t>
      </w:r>
      <w:r w:rsidR="00040D66" w:rsidRPr="003C573E">
        <w:rPr>
          <w:rFonts w:hint="eastAsia"/>
        </w:rPr>
        <w:t xml:space="preserve">Liu </w:t>
      </w:r>
      <w:r w:rsidR="00040D66" w:rsidRPr="00C3574A">
        <w:rPr>
          <w:i/>
        </w:rPr>
        <w:t>et al.</w:t>
      </w:r>
      <w:r w:rsidR="00040D66" w:rsidRPr="003C573E">
        <w:rPr>
          <w:rFonts w:hint="eastAsia"/>
        </w:rPr>
        <w:t>, 2013</w:t>
      </w:r>
      <w:r w:rsidR="00040D66" w:rsidRPr="003C573E">
        <w:rPr>
          <w:rFonts w:hint="eastAsia"/>
        </w:rPr>
        <w:t>的研究发现排除一些保守性较差的</w:t>
      </w:r>
      <w:r w:rsidR="00040D66" w:rsidRPr="003C573E">
        <w:rPr>
          <w:rFonts w:hint="eastAsia"/>
        </w:rPr>
        <w:t>miRNA</w:t>
      </w:r>
      <w:r w:rsidR="00040D66" w:rsidRPr="003C573E">
        <w:rPr>
          <w:rFonts w:hint="eastAsia"/>
        </w:rPr>
        <w:t>，所统计的</w:t>
      </w:r>
      <w:r w:rsidR="00040D66" w:rsidRPr="003C573E">
        <w:rPr>
          <w:rFonts w:hint="eastAsia"/>
        </w:rPr>
        <w:t>pre-miRNA</w:t>
      </w:r>
      <w:r w:rsidR="00040D66" w:rsidRPr="003C573E">
        <w:rPr>
          <w:rFonts w:hint="eastAsia"/>
        </w:rPr>
        <w:t>上的</w:t>
      </w:r>
      <w:r w:rsidR="00040D66" w:rsidRPr="003C573E">
        <w:rPr>
          <w:rFonts w:hint="eastAsia"/>
        </w:rPr>
        <w:t>SNP</w:t>
      </w:r>
      <w:r w:rsidR="00040D66" w:rsidRPr="003C573E">
        <w:rPr>
          <w:rFonts w:hint="eastAsia"/>
        </w:rPr>
        <w:t>显著减少，</w:t>
      </w:r>
      <w:commentRangeEnd w:id="330"/>
      <w:r>
        <w:rPr>
          <w:rStyle w:val="CommentReference"/>
        </w:rPr>
        <w:commentReference w:id="330"/>
      </w:r>
      <w:r w:rsidR="00040D66" w:rsidRPr="003C573E">
        <w:rPr>
          <w:rFonts w:hint="eastAsia"/>
        </w:rPr>
        <w:t>如此也表明在保守</w:t>
      </w:r>
      <w:r w:rsidR="00040D66" w:rsidRPr="003C573E">
        <w:rPr>
          <w:rFonts w:hint="eastAsia"/>
        </w:rPr>
        <w:t>miRNA</w:t>
      </w:r>
      <w:r w:rsidR="00040D66" w:rsidRPr="003C573E">
        <w:rPr>
          <w:rFonts w:hint="eastAsia"/>
        </w:rPr>
        <w:t>上有更加严格的纯化选择</w:t>
      </w:r>
      <w:r w:rsidR="00040D66">
        <w:rPr>
          <w:rStyle w:val="EndnoteReference"/>
        </w:rPr>
        <w:t>[</w:t>
      </w:r>
      <w:r w:rsidR="00040D66">
        <w:rPr>
          <w:rStyle w:val="EndnoteReference"/>
        </w:rPr>
        <w:endnoteReference w:id="48"/>
      </w:r>
      <w:r w:rsidR="00040D66">
        <w:rPr>
          <w:rStyle w:val="EndnoteReference"/>
        </w:rPr>
        <w:t>]</w:t>
      </w:r>
      <w:r w:rsidR="00040D66" w:rsidRPr="003C573E">
        <w:rPr>
          <w:rFonts w:hint="eastAsia"/>
        </w:rPr>
        <w:t>。</w:t>
      </w:r>
    </w:p>
    <w:p w14:paraId="29A0071E" w14:textId="77777777" w:rsidR="000C617E" w:rsidRDefault="000C617E" w:rsidP="00302770">
      <w:pPr>
        <w:pStyle w:val="a7"/>
        <w:rPr>
          <w:ins w:id="331" w:author="Thomas Huang" w:date="2017-04-11T22:44:00Z"/>
        </w:rPr>
      </w:pPr>
    </w:p>
    <w:p w14:paraId="2A882AE1" w14:textId="3B35A695" w:rsidR="000C617E" w:rsidRPr="00F73E58" w:rsidRDefault="000C617E" w:rsidP="000C218B">
      <w:pPr>
        <w:pStyle w:val="a7"/>
        <w:jc w:val="center"/>
      </w:pPr>
      <w:ins w:id="332" w:author="Thomas Huang" w:date="2017-04-11T22:44:00Z">
        <w:r>
          <w:rPr>
            <w:noProof/>
          </w:rPr>
          <w:lastRenderedPageBreak/>
          <w:drawing>
            <wp:inline distT="0" distB="0" distL="0" distR="0" wp14:anchorId="213D62F7" wp14:editId="573BE6EC">
              <wp:extent cx="4674870" cy="7276465"/>
              <wp:effectExtent l="0" t="0" r="0" b="0"/>
              <wp:docPr id="34" name="Picture 34" descr="../小论文/中文文章/图片/figure1.pd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小论文/中文文章/图片/figure1.pd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7071" cy="7295456"/>
                      </a:xfrm>
                      <a:prstGeom prst="rect">
                        <a:avLst/>
                      </a:prstGeom>
                      <a:noFill/>
                      <a:ln>
                        <a:noFill/>
                      </a:ln>
                    </pic:spPr>
                  </pic:pic>
                </a:graphicData>
              </a:graphic>
            </wp:inline>
          </w:drawing>
        </w:r>
      </w:ins>
    </w:p>
    <w:p w14:paraId="457813C4" w14:textId="27529C66" w:rsidR="002752D8" w:rsidRPr="00F73E58" w:rsidRDefault="002752D8" w:rsidP="00A35E12">
      <w:pPr>
        <w:pStyle w:val="-8"/>
      </w:pPr>
      <w:bookmarkStart w:id="333" w:name="_Toc479949754"/>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t>3</w:t>
      </w:r>
      <w:r w:rsidRPr="00F73E58">
        <w:fldChar w:fldCharType="end"/>
      </w:r>
      <w:r w:rsidRPr="00F73E58">
        <w:t>水稻</w:t>
      </w:r>
      <w:r w:rsidRPr="00F73E58">
        <w:t>pre-miRNA</w:t>
      </w:r>
      <w:r w:rsidRPr="00F73E58">
        <w:t>、外显子和基因间隔区的</w:t>
      </w:r>
      <w:r w:rsidRPr="00F73E58">
        <w:t>SNP</w:t>
      </w:r>
      <w:r w:rsidRPr="00F73E58">
        <w:t>密度</w:t>
      </w:r>
      <w:bookmarkEnd w:id="333"/>
    </w:p>
    <w:p w14:paraId="153830AC" w14:textId="38A13273" w:rsidR="00CD171B" w:rsidRPr="00CD171B" w:rsidRDefault="00AC4FBD" w:rsidP="00CD171B">
      <w:pPr>
        <w:pStyle w:val="-9"/>
        <w:rPr>
          <w:rFonts w:eastAsia="SimSun"/>
        </w:rPr>
      </w:pPr>
      <w:r>
        <w:rPr>
          <w:rFonts w:eastAsia="SimSun"/>
        </w:rPr>
        <w:t>Fig. 5</w:t>
      </w:r>
      <w:r w:rsidR="002752D8" w:rsidRPr="00F73E58">
        <w:rPr>
          <w:rFonts w:eastAsia="SimSun"/>
        </w:rPr>
        <w:t>-</w:t>
      </w:r>
      <w:r w:rsidR="002752D8" w:rsidRPr="00F73E58">
        <w:rPr>
          <w:rFonts w:eastAsia="SimSun"/>
        </w:rPr>
        <w:fldChar w:fldCharType="begin"/>
      </w:r>
      <w:r>
        <w:rPr>
          <w:rFonts w:eastAsia="SimSun"/>
        </w:rPr>
        <w:instrText xml:space="preserve"> SEQ Fig.5</w:instrText>
      </w:r>
      <w:r w:rsidR="002752D8" w:rsidRPr="00F73E58">
        <w:rPr>
          <w:rFonts w:eastAsia="SimSun"/>
        </w:rPr>
        <w:instrText xml:space="preserve">- \* ARABIC </w:instrText>
      </w:r>
      <w:r w:rsidR="002752D8" w:rsidRPr="00F73E58">
        <w:rPr>
          <w:rFonts w:eastAsia="SimSun"/>
        </w:rPr>
        <w:fldChar w:fldCharType="separate"/>
      </w:r>
      <w:r>
        <w:rPr>
          <w:rFonts w:eastAsia="SimSun"/>
          <w:noProof/>
        </w:rPr>
        <w:t>3</w:t>
      </w:r>
      <w:r w:rsidR="002752D8" w:rsidRPr="00F73E58">
        <w:rPr>
          <w:rFonts w:eastAsia="SimSun"/>
          <w:noProof/>
        </w:rPr>
        <w:fldChar w:fldCharType="end"/>
      </w:r>
      <w:r w:rsidR="002752D8" w:rsidRPr="00F73E58">
        <w:rPr>
          <w:rFonts w:eastAsia="SimSun"/>
          <w:noProof/>
        </w:rPr>
        <w:t xml:space="preserve"> </w:t>
      </w:r>
      <w:r w:rsidR="002752D8" w:rsidRPr="00F73E58">
        <w:rPr>
          <w:rFonts w:eastAsia="SimSun"/>
        </w:rPr>
        <w:t>SNP density of pre-miRNAs, exon regions and intergenic regions in rice.</w:t>
      </w:r>
    </w:p>
    <w:p w14:paraId="498883E1" w14:textId="35A4DE9A" w:rsidR="00CD171B" w:rsidRPr="00F73E58" w:rsidRDefault="00CD171B" w:rsidP="00CD171B">
      <w:pPr>
        <w:pStyle w:val="-b"/>
      </w:pPr>
      <w:r w:rsidRPr="00F73E58">
        <w:rPr>
          <w:rFonts w:ascii="MS Mincho" w:eastAsia="MS Mincho" w:hAnsi="MS Mincho" w:cs="MS Mincho"/>
        </w:rPr>
        <w:lastRenderedPageBreak/>
        <w:t>注</w:t>
      </w:r>
      <w:r w:rsidRPr="00F73E58">
        <w:t xml:space="preserve">: </w:t>
      </w:r>
      <w:r w:rsidRPr="00F73E58">
        <w:rPr>
          <w:rFonts w:ascii="MS Mincho" w:eastAsia="MS Mincho" w:hAnsi="MS Mincho" w:cs="MS Mincho"/>
        </w:rPr>
        <w:t>其中，</w:t>
      </w:r>
      <w:r w:rsidRPr="00F73E58">
        <w:t>SNP</w:t>
      </w:r>
      <w:r w:rsidRPr="00F73E58">
        <w:rPr>
          <w:rFonts w:ascii="MS Mincho" w:eastAsia="MS Mincho" w:hAnsi="MS Mincho" w:cs="MS Mincho"/>
        </w:rPr>
        <w:t>密度是</w:t>
      </w:r>
      <w:r w:rsidRPr="00F73E58">
        <w:t>SNP</w:t>
      </w:r>
      <w:r w:rsidRPr="00F73E58">
        <w:rPr>
          <w:rFonts w:ascii="MS Mincho" w:eastAsia="MS Mincho" w:hAnsi="MS Mincho" w:cs="MS Mincho"/>
        </w:rPr>
        <w:t>的数量除以相</w:t>
      </w:r>
      <w:r w:rsidRPr="00F73E58">
        <w:rPr>
          <w:rFonts w:ascii="SimSun" w:eastAsia="SimSun" w:hAnsi="SimSun" w:cs="SimSun"/>
        </w:rPr>
        <w:t>应</w:t>
      </w:r>
      <w:r w:rsidRPr="00F73E58">
        <w:rPr>
          <w:rFonts w:ascii="MS Mincho" w:eastAsia="MS Mincho" w:hAnsi="MS Mincho" w:cs="MS Mincho"/>
        </w:rPr>
        <w:t>基因</w:t>
      </w:r>
      <w:r w:rsidRPr="00F73E58">
        <w:rPr>
          <w:rFonts w:ascii="SimSun" w:eastAsia="SimSun" w:hAnsi="SimSun" w:cs="SimSun"/>
        </w:rPr>
        <w:t>组</w:t>
      </w:r>
      <w:r w:rsidRPr="00F73E58">
        <w:rPr>
          <w:rFonts w:ascii="MS Mincho" w:eastAsia="MS Mincho" w:hAnsi="MS Mincho" w:cs="MS Mincho"/>
        </w:rPr>
        <w:t>区段的</w:t>
      </w:r>
      <w:r w:rsidRPr="00F73E58">
        <w:rPr>
          <w:rFonts w:ascii="SimSun" w:eastAsia="SimSun" w:hAnsi="SimSun" w:cs="SimSun"/>
        </w:rPr>
        <w:t>长</w:t>
      </w:r>
      <w:r w:rsidRPr="00F73E58">
        <w:rPr>
          <w:rFonts w:ascii="MS Mincho" w:eastAsia="MS Mincho" w:hAnsi="MS Mincho" w:cs="MS Mincho"/>
        </w:rPr>
        <w:t>度。而</w:t>
      </w:r>
      <w:r w:rsidRPr="00F73E58">
        <w:t>X</w:t>
      </w:r>
      <w:r w:rsidRPr="00F73E58">
        <w:rPr>
          <w:rFonts w:ascii="MS Mincho" w:eastAsia="MS Mincho" w:hAnsi="MS Mincho" w:cs="MS Mincho"/>
        </w:rPr>
        <w:t>坐</w:t>
      </w:r>
      <w:r w:rsidRPr="00F73E58">
        <w:rPr>
          <w:rFonts w:ascii="SimSun" w:eastAsia="SimSun" w:hAnsi="SimSun" w:cs="SimSun"/>
        </w:rPr>
        <w:t>标则</w:t>
      </w:r>
      <w:r w:rsidRPr="00F73E58">
        <w:rPr>
          <w:rFonts w:ascii="MS Mincho" w:eastAsia="MS Mincho" w:hAnsi="MS Mincho" w:cs="MS Mincho"/>
        </w:rPr>
        <w:t>是</w:t>
      </w:r>
      <w:r w:rsidRPr="00F73E58">
        <w:t>SNP</w:t>
      </w:r>
      <w:r w:rsidRPr="00F73E58">
        <w:rPr>
          <w:rFonts w:ascii="MS Mincho" w:eastAsia="MS Mincho" w:hAnsi="MS Mincho" w:cs="MS Mincho"/>
        </w:rPr>
        <w:t>密度落在相</w:t>
      </w:r>
      <w:r w:rsidRPr="00F73E58">
        <w:rPr>
          <w:rFonts w:ascii="SimSun" w:eastAsia="SimSun" w:hAnsi="SimSun" w:cs="SimSun"/>
        </w:rPr>
        <w:t>应</w:t>
      </w:r>
      <w:r w:rsidRPr="00F73E58">
        <w:rPr>
          <w:rFonts w:ascii="MS Mincho" w:eastAsia="MS Mincho" w:hAnsi="MS Mincho" w:cs="MS Mincho"/>
        </w:rPr>
        <w:t>区</w:t>
      </w:r>
      <w:r w:rsidRPr="00F73E58">
        <w:rPr>
          <w:rFonts w:ascii="SimSun" w:eastAsia="SimSun" w:hAnsi="SimSun" w:cs="SimSun"/>
        </w:rPr>
        <w:t>间</w:t>
      </w:r>
      <w:r w:rsidRPr="00F73E58">
        <w:rPr>
          <w:rFonts w:ascii="MS Mincho" w:eastAsia="MS Mincho" w:hAnsi="MS Mincho" w:cs="MS Mincho"/>
        </w:rPr>
        <w:t>的基因片段百分比</w:t>
      </w:r>
      <w:r>
        <w:rPr>
          <w:rFonts w:ascii="MS Mincho" w:eastAsia="MS Mincho" w:hAnsi="MS Mincho" w:cs="MS Mincho"/>
        </w:rPr>
        <w:t>，</w:t>
      </w:r>
      <w:r w:rsidRPr="00F73E58">
        <w:rPr>
          <w:rFonts w:ascii="MS Mincho" w:eastAsia="MS Mincho" w:hAnsi="MS Mincho" w:cs="MS Mincho"/>
        </w:rPr>
        <w:t>右下方的条形</w:t>
      </w:r>
      <w:r w:rsidRPr="00F73E58">
        <w:rPr>
          <w:rFonts w:ascii="SimSun" w:eastAsia="SimSun" w:hAnsi="SimSun" w:cs="SimSun"/>
        </w:rPr>
        <w:t>图</w:t>
      </w:r>
      <w:r w:rsidRPr="00F73E58">
        <w:rPr>
          <w:rFonts w:ascii="MS Mincho" w:eastAsia="MS Mincho" w:hAnsi="MS Mincho" w:cs="MS Mincho"/>
        </w:rPr>
        <w:t>是</w:t>
      </w:r>
      <w:r w:rsidRPr="00F73E58">
        <w:t>SNP</w:t>
      </w:r>
      <w:r w:rsidRPr="00F73E58">
        <w:rPr>
          <w:rFonts w:ascii="MS Mincho" w:eastAsia="MS Mincho" w:hAnsi="MS Mincho" w:cs="MS Mincho"/>
        </w:rPr>
        <w:t>密度分</w:t>
      </w:r>
      <w:r w:rsidRPr="00F73E58">
        <w:rPr>
          <w:rFonts w:ascii="SimSun" w:eastAsia="SimSun" w:hAnsi="SimSun" w:cs="SimSun"/>
        </w:rPr>
        <w:t>别</w:t>
      </w:r>
      <w:r w:rsidRPr="00F73E58">
        <w:rPr>
          <w:rFonts w:ascii="MS Mincho" w:eastAsia="MS Mincho" w:hAnsi="MS Mincho" w:cs="MS Mincho"/>
        </w:rPr>
        <w:t>低于</w:t>
      </w:r>
      <w:r w:rsidRPr="00F73E58">
        <w:t>0</w:t>
      </w:r>
      <w:r>
        <w:t xml:space="preserve"> ~ </w:t>
      </w:r>
      <w:r w:rsidRPr="00F73E58">
        <w:t>0.10, 0</w:t>
      </w:r>
      <w:r>
        <w:t xml:space="preserve"> ~ </w:t>
      </w:r>
      <w:r w:rsidRPr="00F73E58">
        <w:t xml:space="preserve">0.08 </w:t>
      </w:r>
      <w:r w:rsidRPr="00F73E58">
        <w:rPr>
          <w:rFonts w:ascii="MS Mincho" w:eastAsia="MS Mincho" w:hAnsi="MS Mincho" w:cs="MS Mincho"/>
        </w:rPr>
        <w:t>和</w:t>
      </w:r>
      <w:r w:rsidRPr="00F73E58">
        <w:t>0</w:t>
      </w:r>
      <w:r>
        <w:t xml:space="preserve"> ~ </w:t>
      </w:r>
      <w:r w:rsidRPr="00F73E58">
        <w:t>0.05</w:t>
      </w:r>
      <w:r w:rsidRPr="00F73E58">
        <w:rPr>
          <w:rFonts w:ascii="MS Mincho" w:eastAsia="MS Mincho" w:hAnsi="MS Mincho" w:cs="MS Mincho"/>
        </w:rPr>
        <w:t>的</w:t>
      </w:r>
      <w:r w:rsidRPr="00F73E58">
        <w:t>miRNA</w:t>
      </w:r>
      <w:r w:rsidRPr="00F73E58">
        <w:rPr>
          <w:rFonts w:ascii="MS Mincho" w:eastAsia="MS Mincho" w:hAnsi="MS Mincho" w:cs="MS Mincho"/>
        </w:rPr>
        <w:t>比例。</w:t>
      </w:r>
      <w:ins w:id="334" w:author="Thomas Huang" w:date="2017-04-14T14:44:00Z">
        <w:r w:rsidR="003D646E">
          <w:rPr>
            <w:rFonts w:ascii="MS Mincho" w:eastAsia="MS Mincho" w:hAnsi="MS Mincho" w:cs="MS Mincho" w:hint="eastAsia"/>
          </w:rPr>
          <w:t>其中</w:t>
        </w:r>
        <w:r w:rsidR="003D646E" w:rsidRPr="003D646E">
          <w:rPr>
            <w:rFonts w:eastAsia="MS Mincho" w:cs="Times New Roman"/>
            <w:rPrChange w:id="335" w:author="Thomas Huang" w:date="2017-04-14T14:45:00Z">
              <w:rPr>
                <w:rFonts w:ascii="MS Mincho" w:eastAsia="MS Mincho" w:hAnsi="MS Mincho" w:cs="MS Mincho"/>
              </w:rPr>
            </w:rPrChange>
          </w:rPr>
          <w:t>(a)</w:t>
        </w:r>
        <w:r w:rsidR="003D646E" w:rsidRPr="003D646E">
          <w:rPr>
            <w:rFonts w:eastAsia="MS Mincho" w:cs="Times New Roman" w:hint="eastAsia"/>
            <w:rPrChange w:id="336" w:author="Thomas Huang" w:date="2017-04-14T14:45:00Z">
              <w:rPr>
                <w:rFonts w:ascii="MS Mincho" w:eastAsia="MS Mincho" w:hAnsi="MS Mincho" w:cs="MS Mincho" w:hint="eastAsia"/>
              </w:rPr>
            </w:rPrChange>
          </w:rPr>
          <w:t>表示</w:t>
        </w:r>
        <w:r w:rsidR="003D646E" w:rsidRPr="003D646E">
          <w:rPr>
            <w:rFonts w:eastAsia="MS Mincho" w:cs="Times New Roman"/>
            <w:rPrChange w:id="337" w:author="Thomas Huang" w:date="2017-04-14T14:45:00Z">
              <w:rPr>
                <w:rFonts w:ascii="MS Mincho" w:eastAsia="MS Mincho" w:hAnsi="MS Mincho" w:cs="MS Mincho"/>
              </w:rPr>
            </w:rPrChange>
          </w:rPr>
          <w:t>pre-miRNA, (b)</w:t>
        </w:r>
        <w:r w:rsidR="003D646E" w:rsidRPr="003D646E">
          <w:rPr>
            <w:rFonts w:eastAsia="MS Mincho" w:cs="Times New Roman" w:hint="eastAsia"/>
            <w:rPrChange w:id="338" w:author="Thomas Huang" w:date="2017-04-14T14:45:00Z">
              <w:rPr>
                <w:rFonts w:ascii="MS Mincho" w:eastAsia="MS Mincho" w:hAnsi="MS Mincho" w:cs="MS Mincho" w:hint="eastAsia"/>
              </w:rPr>
            </w:rPrChange>
          </w:rPr>
          <w:t>表示外</w:t>
        </w:r>
        <w:r w:rsidR="003D646E" w:rsidRPr="003D646E">
          <w:rPr>
            <w:rFonts w:ascii="SimSun" w:eastAsia="SimSun" w:hAnsi="SimSun" w:cs="SimSun"/>
          </w:rPr>
          <w:t>显</w:t>
        </w:r>
        <w:r w:rsidR="003D646E" w:rsidRPr="003D646E">
          <w:rPr>
            <w:rFonts w:eastAsia="MS Mincho" w:cs="Times New Roman" w:hint="eastAsia"/>
            <w:rPrChange w:id="339" w:author="Thomas Huang" w:date="2017-04-14T14:45:00Z">
              <w:rPr>
                <w:rFonts w:ascii="MS Mincho" w:eastAsia="MS Mincho" w:hAnsi="MS Mincho" w:cs="MS Mincho" w:hint="eastAsia"/>
              </w:rPr>
            </w:rPrChange>
          </w:rPr>
          <w:t>子，</w:t>
        </w:r>
        <w:r w:rsidR="003D646E" w:rsidRPr="003D646E">
          <w:rPr>
            <w:rFonts w:eastAsia="MS Mincho" w:cs="Times New Roman"/>
            <w:rPrChange w:id="340" w:author="Thomas Huang" w:date="2017-04-14T14:45:00Z">
              <w:rPr>
                <w:rFonts w:ascii="MS Mincho" w:eastAsia="MS Mincho" w:hAnsi="MS Mincho" w:cs="MS Mincho"/>
              </w:rPr>
            </w:rPrChange>
          </w:rPr>
          <w:t>(c)</w:t>
        </w:r>
        <w:r w:rsidR="003D646E">
          <w:rPr>
            <w:rFonts w:ascii="MS Mincho" w:eastAsia="MS Mincho" w:hAnsi="MS Mincho" w:cs="MS Mincho" w:hint="eastAsia"/>
          </w:rPr>
          <w:t>表示基因</w:t>
        </w:r>
        <w:r w:rsidR="003D646E" w:rsidRPr="003D646E">
          <w:rPr>
            <w:rFonts w:ascii="MS Mincho" w:eastAsia="MS Mincho" w:hAnsi="MS Mincho" w:cs="MS Mincho"/>
            <w:rPrChange w:id="341" w:author="Thomas Huang" w:date="2017-04-14T14:44:00Z">
              <w:rPr>
                <w:rFonts w:ascii="SimSun" w:eastAsia="SimSun" w:hAnsi="SimSun" w:cs="SimSun"/>
              </w:rPr>
            </w:rPrChange>
          </w:rPr>
          <w:t>间</w:t>
        </w:r>
        <w:r w:rsidR="003D646E">
          <w:rPr>
            <w:rFonts w:ascii="MS Mincho" w:eastAsia="MS Mincho" w:hAnsi="MS Mincho" w:cs="MS Mincho" w:hint="eastAsia"/>
          </w:rPr>
          <w:t>隔区</w:t>
        </w:r>
      </w:ins>
    </w:p>
    <w:p w14:paraId="1E6C50C7" w14:textId="77777777" w:rsidR="002752D8" w:rsidRPr="00F73E58" w:rsidRDefault="002752D8" w:rsidP="006F13B3"/>
    <w:p w14:paraId="0B8702F4" w14:textId="21FBDDF1" w:rsidR="00D57250" w:rsidRPr="00D57250" w:rsidDel="000C617E" w:rsidRDefault="002752D8" w:rsidP="00302770">
      <w:pPr>
        <w:pStyle w:val="a7"/>
      </w:pPr>
      <w:moveFromRangeStart w:id="342" w:author="Thomas Huang" w:date="2017-04-11T22:45:00Z" w:name="move479714038"/>
      <w:moveFrom w:id="343" w:author="Thomas Huang" w:date="2017-04-11T22:45:00Z">
        <w:r w:rsidRPr="00F73E58" w:rsidDel="000C617E">
          <w:t>由于进化上的保守性不同</w:t>
        </w:r>
        <w:r w:rsidR="0088130B" w:rsidRPr="0088130B" w:rsidDel="000C617E">
          <w:rPr>
            <w:vertAlign w:val="superscript"/>
          </w:rPr>
          <w:t>[</w:t>
        </w:r>
        <w:r w:rsidRPr="00F73E58" w:rsidDel="000C617E">
          <w:rPr>
            <w:vertAlign w:val="superscript"/>
          </w:rPr>
          <w:fldChar w:fldCharType="begin"/>
        </w:r>
        <w:r w:rsidRPr="00F73E58" w:rsidDel="000C617E">
          <w:rPr>
            <w:vertAlign w:val="superscript"/>
          </w:rPr>
          <w:instrText xml:space="preserve"> NOTEREF _Ref474786255 \h </w:instrText>
        </w:r>
        <w:r w:rsidR="00BF40A9" w:rsidRPr="00F73E58" w:rsidDel="000C617E">
          <w:rPr>
            <w:vertAlign w:val="superscript"/>
          </w:rPr>
          <w:instrText xml:space="preserve"> \* MERGEFORMAT </w:instrText>
        </w:r>
      </w:moveFrom>
      <w:del w:id="344" w:author="Thomas Huang" w:date="2017-04-11T22:45:00Z">
        <w:r w:rsidRPr="00F73E58" w:rsidDel="000C617E">
          <w:rPr>
            <w:vertAlign w:val="superscript"/>
          </w:rPr>
        </w:r>
      </w:del>
      <w:moveFrom w:id="345" w:author="Thomas Huang" w:date="2017-04-11T22:45:00Z">
        <w:r w:rsidRPr="00F73E58" w:rsidDel="000C617E">
          <w:rPr>
            <w:vertAlign w:val="superscript"/>
          </w:rPr>
          <w:fldChar w:fldCharType="separate"/>
        </w:r>
        <w:r w:rsidRPr="00F73E58" w:rsidDel="000C617E">
          <w:rPr>
            <w:vertAlign w:val="superscript"/>
          </w:rPr>
          <w:t>3</w:t>
        </w:r>
        <w:r w:rsidRPr="00F73E58" w:rsidDel="000C617E">
          <w:rPr>
            <w:vertAlign w:val="superscript"/>
          </w:rPr>
          <w:fldChar w:fldCharType="end"/>
        </w:r>
        <w:r w:rsidR="00BF40A9" w:rsidRPr="00F73E58" w:rsidDel="000C617E">
          <w:rPr>
            <w:rStyle w:val="EndnoteReference"/>
            <w:rFonts w:eastAsia="SimSun"/>
          </w:rPr>
          <w:t>,</w:t>
        </w:r>
        <w:bookmarkStart w:id="346" w:name="_Ref474832191"/>
        <w:r w:rsidR="0088130B" w:rsidDel="000C617E">
          <w:rPr>
            <w:rStyle w:val="EndnoteReference"/>
            <w:rFonts w:eastAsia="SimSun"/>
          </w:rPr>
          <w:t xml:space="preserve"> </w:t>
        </w:r>
        <w:r w:rsidR="00A27289" w:rsidRPr="00F73E58" w:rsidDel="000C617E">
          <w:rPr>
            <w:rStyle w:val="EndnoteReference"/>
            <w:rFonts w:eastAsia="SimSun"/>
          </w:rPr>
          <w:endnoteReference w:id="49"/>
        </w:r>
        <w:bookmarkEnd w:id="346"/>
        <w:r w:rsidR="00A27289" w:rsidDel="000C617E">
          <w:rPr>
            <w:rStyle w:val="EndnoteReference"/>
            <w:rFonts w:eastAsia="SimSun"/>
          </w:rPr>
          <w:t xml:space="preserve">, </w:t>
        </w:r>
        <w:r w:rsidR="00A27289" w:rsidRPr="00F73E58" w:rsidDel="000C617E">
          <w:rPr>
            <w:rStyle w:val="EndnoteReference"/>
            <w:rFonts w:eastAsia="SimSun"/>
          </w:rPr>
          <w:endnoteReference w:id="50"/>
        </w:r>
        <w:r w:rsidR="00A27289" w:rsidDel="000C617E">
          <w:rPr>
            <w:rStyle w:val="EndnoteReference"/>
            <w:rFonts w:eastAsia="SimSun"/>
          </w:rPr>
          <w:t>]</w:t>
        </w:r>
        <w:r w:rsidRPr="00F73E58" w:rsidDel="000C617E">
          <w:t>，水稻中保守的</w:t>
        </w:r>
        <w:r w:rsidRPr="00F73E58" w:rsidDel="000C617E">
          <w:t>miRNA</w:t>
        </w:r>
        <w:r w:rsidRPr="00F73E58" w:rsidDel="000C617E">
          <w:t>上的</w:t>
        </w:r>
        <w:r w:rsidRPr="00F73E58" w:rsidDel="000C617E">
          <w:t>SNP</w:t>
        </w:r>
        <w:r w:rsidRPr="00F73E58" w:rsidDel="000C617E">
          <w:t>密度应该会比非保守的</w:t>
        </w:r>
        <w:r w:rsidRPr="00F73E58" w:rsidDel="000C617E">
          <w:t>miRNA</w:t>
        </w:r>
        <w:r w:rsidRPr="00F73E58" w:rsidDel="000C617E">
          <w:t>上的更低。在图</w:t>
        </w:r>
        <w:r w:rsidR="00B41D96" w:rsidDel="000C617E">
          <w:t>5</w:t>
        </w:r>
        <w:r w:rsidR="006C1396" w:rsidDel="000C617E">
          <w:rPr>
            <w:rFonts w:hint="eastAsia"/>
          </w:rPr>
          <w:t>-3</w:t>
        </w:r>
        <w:r w:rsidRPr="00F73E58" w:rsidDel="000C617E">
          <w:t>中，</w:t>
        </w:r>
        <w:r w:rsidR="00E05005" w:rsidDel="000C617E">
          <w:rPr>
            <w:rFonts w:hint="eastAsia"/>
          </w:rPr>
          <w:t>保守</w:t>
        </w:r>
        <w:r w:rsidR="00E05005" w:rsidDel="000C617E">
          <w:rPr>
            <w:rFonts w:hint="eastAsia"/>
          </w:rPr>
          <w:t>miRNA</w:t>
        </w:r>
        <w:r w:rsidR="00E05005" w:rsidDel="000C617E">
          <w:rPr>
            <w:rFonts w:hint="eastAsia"/>
          </w:rPr>
          <w:t>和非保守</w:t>
        </w:r>
        <w:r w:rsidR="00E05005" w:rsidDel="000C617E">
          <w:rPr>
            <w:rFonts w:hint="eastAsia"/>
          </w:rPr>
          <w:t>miRNA</w:t>
        </w:r>
        <w:r w:rsidR="00E05005" w:rsidDel="000C617E">
          <w:rPr>
            <w:rFonts w:hint="eastAsia"/>
          </w:rPr>
          <w:t>的百分比都是随着</w:t>
        </w:r>
        <w:r w:rsidR="00E05005" w:rsidDel="000C617E">
          <w:rPr>
            <w:rFonts w:hint="eastAsia"/>
          </w:rPr>
          <w:t>SNP</w:t>
        </w:r>
        <w:r w:rsidR="00E05005" w:rsidDel="000C617E">
          <w:rPr>
            <w:rFonts w:hint="eastAsia"/>
          </w:rPr>
          <w:t>密度的增加而上升，两者都在</w:t>
        </w:r>
        <w:r w:rsidR="00E05005" w:rsidDel="000C617E">
          <w:rPr>
            <w:rFonts w:hint="eastAsia"/>
          </w:rPr>
          <w:t>0.03-0.04</w:t>
        </w:r>
        <w:r w:rsidR="00E05005" w:rsidDel="000C617E">
          <w:rPr>
            <w:rFonts w:hint="eastAsia"/>
          </w:rPr>
          <w:t>区间达到最大值，分别是</w:t>
        </w:r>
        <w:r w:rsidR="00E05005" w:rsidDel="000C617E">
          <w:rPr>
            <w:rFonts w:hint="eastAsia"/>
          </w:rPr>
          <w:t>15.1%</w:t>
        </w:r>
        <w:r w:rsidR="00E05005" w:rsidDel="000C617E">
          <w:rPr>
            <w:rFonts w:hint="eastAsia"/>
          </w:rPr>
          <w:t>和</w:t>
        </w:r>
        <w:r w:rsidR="00E05005" w:rsidDel="000C617E">
          <w:rPr>
            <w:rFonts w:hint="eastAsia"/>
          </w:rPr>
          <w:t>8.9%</w:t>
        </w:r>
        <w:r w:rsidR="0060212C" w:rsidDel="000C617E">
          <w:rPr>
            <w:rFonts w:hint="eastAsia"/>
          </w:rPr>
          <w:t>；</w:t>
        </w:r>
        <w:r w:rsidR="00E05005" w:rsidDel="000C617E">
          <w:rPr>
            <w:rFonts w:hint="eastAsia"/>
          </w:rPr>
          <w:t>非保守</w:t>
        </w:r>
        <w:r w:rsidR="00E05005" w:rsidDel="000C617E">
          <w:rPr>
            <w:rFonts w:hint="eastAsia"/>
          </w:rPr>
          <w:t>miRNA</w:t>
        </w:r>
        <w:r w:rsidR="0060212C" w:rsidDel="000C617E">
          <w:rPr>
            <w:rFonts w:hint="eastAsia"/>
          </w:rPr>
          <w:t>最高</w:t>
        </w:r>
        <w:r w:rsidR="00E05005" w:rsidDel="000C617E">
          <w:rPr>
            <w:rFonts w:hint="eastAsia"/>
          </w:rPr>
          <w:t>SNP</w:t>
        </w:r>
        <w:r w:rsidR="00E05005" w:rsidDel="000C617E">
          <w:rPr>
            <w:rFonts w:hint="eastAsia"/>
          </w:rPr>
          <w:t>密度</w:t>
        </w:r>
        <w:r w:rsidR="0060212C" w:rsidDel="000C617E">
          <w:rPr>
            <w:rFonts w:hint="eastAsia"/>
          </w:rPr>
          <w:t>在</w:t>
        </w:r>
        <w:r w:rsidR="0060212C" w:rsidDel="000C617E">
          <w:t>0.53-0.54</w:t>
        </w:r>
        <w:r w:rsidR="0060212C" w:rsidDel="000C617E">
          <w:rPr>
            <w:rFonts w:hint="eastAsia"/>
          </w:rPr>
          <w:t>，远远高过保守</w:t>
        </w:r>
        <w:r w:rsidR="0060212C" w:rsidDel="000C617E">
          <w:rPr>
            <w:rFonts w:hint="eastAsia"/>
          </w:rPr>
          <w:t>miRNA</w:t>
        </w:r>
        <w:r w:rsidR="0060212C" w:rsidDel="000C617E">
          <w:rPr>
            <w:rFonts w:hint="eastAsia"/>
          </w:rPr>
          <w:t>最高密度</w:t>
        </w:r>
        <w:r w:rsidR="00E05005" w:rsidDel="000C617E">
          <w:rPr>
            <w:rFonts w:hint="eastAsia"/>
          </w:rPr>
          <w:t>。</w:t>
        </w:r>
        <w:r w:rsidR="0060212C" w:rsidDel="000C617E">
          <w:rPr>
            <w:rFonts w:hint="eastAsia"/>
          </w:rPr>
          <w:t>而</w:t>
        </w:r>
        <w:r w:rsidR="00E05005" w:rsidDel="000C617E">
          <w:rPr>
            <w:rFonts w:hint="eastAsia"/>
          </w:rPr>
          <w:t>我们</w:t>
        </w:r>
        <w:r w:rsidRPr="00F73E58" w:rsidDel="000C617E">
          <w:t>通过分别比较落在</w:t>
        </w:r>
        <w:r w:rsidRPr="00F73E58" w:rsidDel="000C617E">
          <w:t xml:space="preserve">0-0.10, 0-0.08 </w:t>
        </w:r>
        <w:r w:rsidRPr="00F73E58" w:rsidDel="000C617E">
          <w:t>和</w:t>
        </w:r>
        <w:r w:rsidRPr="00F73E58" w:rsidDel="000C617E">
          <w:t>0-0.05</w:t>
        </w:r>
        <w:r w:rsidRPr="00F73E58" w:rsidDel="000C617E">
          <w:t>区间的比例，</w:t>
        </w:r>
        <w:r w:rsidR="00E05005" w:rsidDel="000C617E">
          <w:rPr>
            <w:rFonts w:hint="eastAsia"/>
          </w:rPr>
          <w:t>我们</w:t>
        </w:r>
        <w:r w:rsidRPr="00F73E58" w:rsidDel="000C617E">
          <w:t>可以发现相较于非保守的</w:t>
        </w:r>
        <w:r w:rsidRPr="00F73E58" w:rsidDel="000C617E">
          <w:t>miRNA</w:t>
        </w:r>
        <w:r w:rsidRPr="00F73E58" w:rsidDel="000C617E">
          <w:t>，大部分的保守</w:t>
        </w:r>
        <w:r w:rsidRPr="00F73E58" w:rsidDel="000C617E">
          <w:t>miRNA</w:t>
        </w:r>
        <w:r w:rsidRPr="00F73E58" w:rsidDel="000C617E">
          <w:t>都聚集在比较低的</w:t>
        </w:r>
        <w:r w:rsidRPr="00F73E58" w:rsidDel="000C617E">
          <w:t>SNP</w:t>
        </w:r>
        <w:r w:rsidRPr="00F73E58" w:rsidDel="000C617E">
          <w:t>密度区间中。结果和预期的一样。</w:t>
        </w:r>
        <w:r w:rsidR="00D57250" w:rsidDel="000C617E">
          <w:rPr>
            <w:rFonts w:hint="eastAsia"/>
          </w:rPr>
          <w:t>而保守</w:t>
        </w:r>
        <w:r w:rsidR="00D57250" w:rsidDel="000C617E">
          <w:rPr>
            <w:rFonts w:hint="eastAsia"/>
          </w:rPr>
          <w:t>miRNA</w:t>
        </w:r>
        <w:r w:rsidR="00D57250" w:rsidDel="000C617E">
          <w:rPr>
            <w:rFonts w:hint="eastAsia"/>
          </w:rPr>
          <w:t>和非保守</w:t>
        </w:r>
        <w:r w:rsidR="00D57250" w:rsidDel="000C617E">
          <w:rPr>
            <w:rFonts w:hint="eastAsia"/>
          </w:rPr>
          <w:t>miRNA</w:t>
        </w:r>
        <w:r w:rsidR="00D57250" w:rsidDel="000C617E">
          <w:rPr>
            <w:rFonts w:hint="eastAsia"/>
          </w:rPr>
          <w:t>上</w:t>
        </w:r>
        <w:r w:rsidR="00D57250" w:rsidDel="000C617E">
          <w:rPr>
            <w:rFonts w:hint="eastAsia"/>
          </w:rPr>
          <w:t>SNP</w:t>
        </w:r>
        <w:r w:rsidR="00D57250" w:rsidDel="000C617E">
          <w:rPr>
            <w:rFonts w:hint="eastAsia"/>
          </w:rPr>
          <w:t>密度的差异，甚至比</w:t>
        </w:r>
        <w:r w:rsidR="00D57250" w:rsidDel="000C617E">
          <w:t>pre-miRNA</w:t>
        </w:r>
        <w:r w:rsidR="00D57250" w:rsidDel="000C617E">
          <w:rPr>
            <w:rFonts w:hint="eastAsia"/>
          </w:rPr>
          <w:t>和基因间断区</w:t>
        </w:r>
        <w:r w:rsidR="00D57250" w:rsidDel="000C617E">
          <w:rPr>
            <w:rFonts w:hint="eastAsia"/>
          </w:rPr>
          <w:t>SNP</w:t>
        </w:r>
        <w:r w:rsidR="00D57250" w:rsidDel="000C617E">
          <w:rPr>
            <w:rFonts w:hint="eastAsia"/>
          </w:rPr>
          <w:t>密度的差异还要大，说明保守</w:t>
        </w:r>
        <w:r w:rsidR="00D57250" w:rsidDel="000C617E">
          <w:rPr>
            <w:rFonts w:hint="eastAsia"/>
          </w:rPr>
          <w:t>miRNA</w:t>
        </w:r>
        <w:r w:rsidR="00D57250" w:rsidDel="000C617E">
          <w:rPr>
            <w:rFonts w:hint="eastAsia"/>
          </w:rPr>
          <w:t>和非保守</w:t>
        </w:r>
        <w:r w:rsidR="00D57250" w:rsidDel="000C617E">
          <w:rPr>
            <w:rFonts w:hint="eastAsia"/>
          </w:rPr>
          <w:t>miRNA</w:t>
        </w:r>
        <w:r w:rsidR="00D57250" w:rsidDel="000C617E">
          <w:rPr>
            <w:rFonts w:hint="eastAsia"/>
          </w:rPr>
          <w:t>上的选择压力相差很大。</w:t>
        </w:r>
      </w:moveFrom>
    </w:p>
    <w:moveFromRangeEnd w:id="342"/>
    <w:p w14:paraId="220ABA4A" w14:textId="1E6EBF73" w:rsidR="00BF40A9" w:rsidRPr="00F73E58" w:rsidRDefault="00584D45" w:rsidP="006F13B3">
      <w:pPr>
        <w:pStyle w:val="Figurealignment"/>
      </w:pPr>
      <w:r>
        <w:drawing>
          <wp:inline distT="0" distB="0" distL="0" distR="0" wp14:anchorId="662135C2" wp14:editId="5500E56F">
            <wp:extent cx="5353685" cy="4017010"/>
            <wp:effectExtent l="0" t="0" r="5715" b="0"/>
            <wp:docPr id="40" name="Picture 40" descr="../../../../../Desktop/figure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figure3.p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53685" cy="4017010"/>
                    </a:xfrm>
                    <a:prstGeom prst="rect">
                      <a:avLst/>
                    </a:prstGeom>
                    <a:noFill/>
                    <a:ln>
                      <a:noFill/>
                    </a:ln>
                  </pic:spPr>
                </pic:pic>
              </a:graphicData>
            </a:graphic>
          </wp:inline>
        </w:drawing>
      </w:r>
    </w:p>
    <w:p w14:paraId="76F5E3E1" w14:textId="73BDBD08" w:rsidR="00BF40A9" w:rsidRPr="00F73E58" w:rsidRDefault="00BF40A9" w:rsidP="006F13B3">
      <w:pPr>
        <w:pStyle w:val="-8"/>
      </w:pPr>
      <w:bookmarkStart w:id="349" w:name="_Toc479949755"/>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4</w:t>
      </w:r>
      <w:r w:rsidRPr="00F73E58">
        <w:fldChar w:fldCharType="end"/>
      </w:r>
      <w:r w:rsidRPr="00F73E58">
        <w:t xml:space="preserve"> pre-miRNA</w:t>
      </w:r>
      <w:r w:rsidRPr="00F73E58">
        <w:t>的</w:t>
      </w:r>
      <w:r w:rsidRPr="00F73E58">
        <w:t>SNP</w:t>
      </w:r>
      <w:r w:rsidRPr="00F73E58">
        <w:t>密度分布图</w:t>
      </w:r>
      <w:bookmarkEnd w:id="349"/>
    </w:p>
    <w:p w14:paraId="5234298C" w14:textId="39C5565C" w:rsidR="00BF40A9" w:rsidRPr="00F73E58" w:rsidRDefault="00AC4FBD" w:rsidP="006F13B3">
      <w:pPr>
        <w:pStyle w:val="-9"/>
        <w:rPr>
          <w:rFonts w:eastAsia="SimSun"/>
        </w:rPr>
      </w:pPr>
      <w:r>
        <w:rPr>
          <w:rFonts w:eastAsia="SimSun"/>
        </w:rPr>
        <w:t xml:space="preserve">Fig. </w:t>
      </w:r>
      <w:r>
        <w:rPr>
          <w:rFonts w:eastAsia="SimSun" w:hint="eastAsia"/>
        </w:rPr>
        <w:t>5</w:t>
      </w:r>
      <w:r w:rsidR="00BF40A9" w:rsidRPr="00F73E58">
        <w:rPr>
          <w:rFonts w:eastAsia="SimSun"/>
        </w:rPr>
        <w:t>-</w:t>
      </w:r>
      <w:r w:rsidR="00BF40A9" w:rsidRPr="00F73E58">
        <w:rPr>
          <w:rFonts w:eastAsia="SimSun"/>
        </w:rPr>
        <w:fldChar w:fldCharType="begin"/>
      </w:r>
      <w:r>
        <w:rPr>
          <w:rFonts w:eastAsia="SimSun"/>
        </w:rPr>
        <w:instrText xml:space="preserve"> SEQ Fig.5</w:instrText>
      </w:r>
      <w:r w:rsidR="00BF40A9" w:rsidRPr="00F73E58">
        <w:rPr>
          <w:rFonts w:eastAsia="SimSun"/>
        </w:rPr>
        <w:instrText xml:space="preserve">- \* ARABIC </w:instrText>
      </w:r>
      <w:r w:rsidR="00BF40A9" w:rsidRPr="00F73E58">
        <w:rPr>
          <w:rFonts w:eastAsia="SimSun"/>
        </w:rPr>
        <w:fldChar w:fldCharType="separate"/>
      </w:r>
      <w:r>
        <w:rPr>
          <w:rFonts w:eastAsia="SimSun"/>
          <w:noProof/>
        </w:rPr>
        <w:t>4</w:t>
      </w:r>
      <w:r w:rsidR="00BF40A9" w:rsidRPr="00F73E58">
        <w:rPr>
          <w:rFonts w:eastAsia="SimSun"/>
          <w:noProof/>
        </w:rPr>
        <w:fldChar w:fldCharType="end"/>
      </w:r>
      <w:r w:rsidR="00BF40A9" w:rsidRPr="00F73E58">
        <w:rPr>
          <w:rFonts w:eastAsia="SimSun"/>
          <w:noProof/>
        </w:rPr>
        <w:t xml:space="preserve"> </w:t>
      </w:r>
      <w:r w:rsidR="00BF40A9" w:rsidRPr="00F73E58">
        <w:rPr>
          <w:rFonts w:eastAsia="SimSun"/>
        </w:rPr>
        <w:t>miRNA SNP density distribution of pre-miRNAs, both conserved miRNAs (in red color) and non-conserved miRNAs (blue color).</w:t>
      </w:r>
    </w:p>
    <w:p w14:paraId="33A196F3" w14:textId="75EF2DD2" w:rsidR="00CD171B" w:rsidRPr="00F73E58" w:rsidRDefault="00CD171B" w:rsidP="00CD171B">
      <w:pPr>
        <w:pStyle w:val="-b"/>
      </w:pPr>
      <w:r w:rsidRPr="00F73E58">
        <w:rPr>
          <w:rFonts w:ascii="MS Mincho" w:eastAsia="MS Mincho" w:hAnsi="MS Mincho" w:cs="MS Mincho"/>
        </w:rPr>
        <w:t>注</w:t>
      </w:r>
      <w:r w:rsidRPr="00F73E58">
        <w:t xml:space="preserve">: </w:t>
      </w:r>
      <w:r w:rsidRPr="00CD171B">
        <w:rPr>
          <w:rFonts w:ascii="MS Mincho" w:eastAsia="MS Mincho" w:hAnsi="MS Mincho" w:cs="MS Mincho"/>
        </w:rPr>
        <w:t>其中保守</w:t>
      </w:r>
      <w:r w:rsidRPr="00CD171B">
        <w:rPr>
          <w:rFonts w:hint="eastAsia"/>
        </w:rPr>
        <w:t>miRNA</w:t>
      </w:r>
      <w:r w:rsidRPr="00CD171B">
        <w:rPr>
          <w:rFonts w:ascii="MS Mincho" w:eastAsia="MS Mincho" w:hAnsi="MS Mincho" w:cs="MS Mincho"/>
        </w:rPr>
        <w:t>以</w:t>
      </w:r>
      <w:r w:rsidRPr="00CD171B">
        <w:rPr>
          <w:rFonts w:ascii="SimSun" w:eastAsia="SimSun" w:hAnsi="SimSun" w:cs="SimSun"/>
        </w:rPr>
        <w:t>红</w:t>
      </w:r>
      <w:r w:rsidRPr="00CD171B">
        <w:rPr>
          <w:rFonts w:ascii="MS Mincho" w:eastAsia="MS Mincho" w:hAnsi="MS Mincho" w:cs="MS Mincho"/>
        </w:rPr>
        <w:t>色</w:t>
      </w:r>
      <w:r w:rsidRPr="00CD171B">
        <w:rPr>
          <w:rFonts w:ascii="SimSun" w:eastAsia="SimSun" w:hAnsi="SimSun" w:cs="SimSun"/>
        </w:rPr>
        <w:t>标</w:t>
      </w:r>
      <w:r w:rsidRPr="00CD171B">
        <w:rPr>
          <w:rFonts w:ascii="MS Mincho" w:eastAsia="MS Mincho" w:hAnsi="MS Mincho" w:cs="MS Mincho"/>
        </w:rPr>
        <w:t>明，非保守</w:t>
      </w:r>
      <w:r w:rsidRPr="00CD171B">
        <w:rPr>
          <w:rFonts w:hint="eastAsia"/>
        </w:rPr>
        <w:t>miRNA</w:t>
      </w:r>
      <w:r w:rsidRPr="00CD171B">
        <w:rPr>
          <w:rFonts w:ascii="SimSun" w:eastAsia="SimSun" w:hAnsi="SimSun" w:cs="SimSun"/>
        </w:rPr>
        <w:t>则以蓝色标明</w:t>
      </w:r>
      <w:r>
        <w:rPr>
          <w:rFonts w:ascii="SimSun" w:eastAsia="SimSun" w:hAnsi="SimSun" w:cs="SimSun" w:hint="eastAsia"/>
        </w:rPr>
        <w:t>，</w:t>
      </w:r>
      <w:r w:rsidRPr="00F73E58">
        <w:rPr>
          <w:rFonts w:ascii="MS Mincho" w:eastAsia="MS Mincho" w:hAnsi="MS Mincho" w:cs="MS Mincho"/>
        </w:rPr>
        <w:t>右下方的条形</w:t>
      </w:r>
      <w:r w:rsidRPr="00F73E58">
        <w:rPr>
          <w:rFonts w:ascii="SimSun" w:eastAsia="SimSun" w:hAnsi="SimSun" w:cs="SimSun"/>
        </w:rPr>
        <w:t>图</w:t>
      </w:r>
      <w:r w:rsidRPr="00F73E58">
        <w:rPr>
          <w:rFonts w:ascii="MS Mincho" w:eastAsia="MS Mincho" w:hAnsi="MS Mincho" w:cs="MS Mincho"/>
        </w:rPr>
        <w:t>是</w:t>
      </w:r>
      <w:r w:rsidRPr="00F73E58">
        <w:t>SNP</w:t>
      </w:r>
      <w:r w:rsidRPr="00F73E58">
        <w:rPr>
          <w:rFonts w:ascii="MS Mincho" w:eastAsia="MS Mincho" w:hAnsi="MS Mincho" w:cs="MS Mincho"/>
        </w:rPr>
        <w:t>密度分</w:t>
      </w:r>
      <w:r w:rsidRPr="00F73E58">
        <w:rPr>
          <w:rFonts w:ascii="SimSun" w:eastAsia="SimSun" w:hAnsi="SimSun" w:cs="SimSun"/>
        </w:rPr>
        <w:t>别</w:t>
      </w:r>
      <w:r w:rsidRPr="00F73E58">
        <w:rPr>
          <w:rFonts w:ascii="MS Mincho" w:eastAsia="MS Mincho" w:hAnsi="MS Mincho" w:cs="MS Mincho"/>
        </w:rPr>
        <w:t>低于</w:t>
      </w:r>
      <w:r w:rsidRPr="00F73E58">
        <w:t>0</w:t>
      </w:r>
      <w:r>
        <w:t xml:space="preserve"> ~ </w:t>
      </w:r>
      <w:r w:rsidRPr="00F73E58">
        <w:t>0.10, 0</w:t>
      </w:r>
      <w:r>
        <w:t xml:space="preserve"> ~ </w:t>
      </w:r>
      <w:r w:rsidRPr="00F73E58">
        <w:t xml:space="preserve">0.08 </w:t>
      </w:r>
      <w:r w:rsidRPr="00F73E58">
        <w:rPr>
          <w:rFonts w:ascii="MS Mincho" w:eastAsia="MS Mincho" w:hAnsi="MS Mincho" w:cs="MS Mincho"/>
        </w:rPr>
        <w:t>和</w:t>
      </w:r>
      <w:r w:rsidRPr="00F73E58">
        <w:t>0</w:t>
      </w:r>
      <w:r>
        <w:t xml:space="preserve"> ~ </w:t>
      </w:r>
      <w:r w:rsidRPr="00F73E58">
        <w:t>0.05</w:t>
      </w:r>
      <w:r w:rsidRPr="00F73E58">
        <w:rPr>
          <w:rFonts w:ascii="MS Mincho" w:eastAsia="MS Mincho" w:hAnsi="MS Mincho" w:cs="MS Mincho"/>
        </w:rPr>
        <w:t>的</w:t>
      </w:r>
      <w:r w:rsidRPr="00F73E58">
        <w:t>miRNA</w:t>
      </w:r>
      <w:r w:rsidRPr="00F73E58">
        <w:rPr>
          <w:rFonts w:ascii="MS Mincho" w:eastAsia="MS Mincho" w:hAnsi="MS Mincho" w:cs="MS Mincho"/>
        </w:rPr>
        <w:t>比例。</w:t>
      </w:r>
    </w:p>
    <w:p w14:paraId="526CBBF4" w14:textId="77777777" w:rsidR="009B0586" w:rsidRPr="00F73E58" w:rsidRDefault="009B0586" w:rsidP="006F13B3">
      <w:pPr>
        <w:pStyle w:val="-9"/>
        <w:rPr>
          <w:rFonts w:eastAsia="SimSun"/>
        </w:rPr>
      </w:pPr>
    </w:p>
    <w:p w14:paraId="5250AEBB" w14:textId="0D22291B" w:rsidR="00BF40A9" w:rsidRDefault="00BF40A9" w:rsidP="006F13B3">
      <w:pPr>
        <w:pStyle w:val="Heading2"/>
      </w:pPr>
      <w:bookmarkStart w:id="350" w:name="_Toc479949721"/>
      <w:commentRangeStart w:id="351"/>
      <w:r w:rsidRPr="00F73E58">
        <w:t>成熟的保守</w:t>
      </w:r>
      <w:del w:id="352" w:author="Thomas Huang" w:date="2017-04-11T22:46:00Z">
        <w:r w:rsidRPr="00F73E58" w:rsidDel="0002751F">
          <w:delText>miRNA</w:delText>
        </w:r>
      </w:del>
      <w:r w:rsidRPr="00F73E58">
        <w:t>和非保守</w:t>
      </w:r>
      <w:r w:rsidRPr="00F73E58">
        <w:t>miRNA</w:t>
      </w:r>
      <w:r w:rsidRPr="00F73E58">
        <w:t>上各位点</w:t>
      </w:r>
      <w:r w:rsidRPr="00F73E58">
        <w:t>SNP</w:t>
      </w:r>
      <w:r w:rsidRPr="00F73E58">
        <w:t>频率</w:t>
      </w:r>
      <w:commentRangeEnd w:id="351"/>
      <w:r w:rsidR="003A7240">
        <w:rPr>
          <w:rStyle w:val="CommentReference"/>
          <w:rFonts w:eastAsia="宋体"/>
        </w:rPr>
        <w:commentReference w:id="351"/>
      </w:r>
      <w:ins w:id="353" w:author="Thomas Huang" w:date="2017-04-06T16:22:00Z">
        <w:r w:rsidR="003A7240">
          <w:rPr>
            <w:rFonts w:hint="eastAsia"/>
          </w:rPr>
          <w:t>有差异性</w:t>
        </w:r>
      </w:ins>
      <w:bookmarkEnd w:id="350"/>
    </w:p>
    <w:p w14:paraId="3296B00E" w14:textId="6723BDCE" w:rsidR="00A55F88" w:rsidRDefault="00A55F88" w:rsidP="006F13B3">
      <w:r>
        <w:rPr>
          <w:rFonts w:hint="eastAsia"/>
        </w:rPr>
        <w:t>植物</w:t>
      </w:r>
      <w:r>
        <w:rPr>
          <w:rFonts w:hint="eastAsia"/>
        </w:rPr>
        <w:t>miRNA</w:t>
      </w:r>
      <w:r>
        <w:rPr>
          <w:rFonts w:hint="eastAsia"/>
        </w:rPr>
        <w:t>对不同的靶标基因其调节效率有差异，而这差异归因于它们的互补模式的不同，当然这互补模式是由成熟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0088130B" w:rsidRPr="0088130B">
        <w:rPr>
          <w:vertAlign w:val="superscript"/>
        </w:rPr>
        <w:t>[</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_Ref474832117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8</w:t>
      </w:r>
      <w:r w:rsidRPr="00A55F88">
        <w:rPr>
          <w:vertAlign w:val="superscript"/>
        </w:rPr>
        <w:fldChar w:fldCharType="end"/>
      </w:r>
      <w:r w:rsidR="0088130B">
        <w:rPr>
          <w:vertAlign w:val="superscript"/>
        </w:rPr>
        <w:t>]</w:t>
      </w:r>
      <w:r>
        <w:rPr>
          <w:rFonts w:hint="eastAsia"/>
        </w:rPr>
        <w:t>，因为在一些位点上的突变会导致基因沉默调节实效而其它位点上的则不会有明显的影响</w:t>
      </w:r>
      <w:r>
        <w:rPr>
          <w:rFonts w:hint="eastAsia"/>
        </w:rPr>
        <w:t xml:space="preserve"> </w:t>
      </w:r>
      <w:r w:rsidR="0088130B" w:rsidRPr="0088130B">
        <w:rPr>
          <w:vertAlign w:val="superscript"/>
        </w:rPr>
        <w:t>[</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_Ref474832191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17</w:t>
      </w:r>
      <w:r w:rsidRPr="00A55F88">
        <w:rPr>
          <w:vertAlign w:val="superscript"/>
        </w:rPr>
        <w:fldChar w:fldCharType="end"/>
      </w:r>
      <w:r w:rsidRPr="00A55F88">
        <w:rPr>
          <w:vertAlign w:val="superscript"/>
        </w:rPr>
        <w:t>,</w:t>
      </w:r>
      <w:r w:rsidR="0088130B">
        <w:rPr>
          <w:rStyle w:val="EndnoteReference"/>
        </w:rPr>
        <w:t xml:space="preserve"> </w:t>
      </w:r>
      <w:r w:rsidR="00A27289" w:rsidRPr="00A55F88">
        <w:rPr>
          <w:rStyle w:val="EndnoteReference"/>
        </w:rPr>
        <w:endnoteReference w:id="51"/>
      </w:r>
      <w:r w:rsidR="00A27289">
        <w:rPr>
          <w:rStyle w:val="EndnoteReference"/>
        </w:rPr>
        <w:t xml:space="preserve">, </w:t>
      </w:r>
      <w:r w:rsidR="00A27289" w:rsidRPr="00A55F88">
        <w:rPr>
          <w:rStyle w:val="EndnoteReference"/>
        </w:rPr>
        <w:endnoteReference w:id="52"/>
      </w:r>
      <w:r w:rsidR="00A27289">
        <w:rPr>
          <w:rStyle w:val="EndnoteReference"/>
        </w:rPr>
        <w:t>]</w:t>
      </w:r>
      <w:r>
        <w:rPr>
          <w:rFonts w:hint="eastAsia"/>
        </w:rPr>
        <w:t>。这种差异也可以用每个位点的</w:t>
      </w:r>
      <w:r>
        <w:rPr>
          <w:rFonts w:hint="eastAsia"/>
        </w:rPr>
        <w:t>SNP</w:t>
      </w:r>
      <w:r>
        <w:rPr>
          <w:rFonts w:hint="eastAsia"/>
        </w:rPr>
        <w:t>频率</w:t>
      </w:r>
      <w:r>
        <w:rPr>
          <w:rFonts w:hint="eastAsia"/>
        </w:rPr>
        <w:lastRenderedPageBreak/>
        <w:t>的差异性来反应出来（本研究中某位点的</w:t>
      </w:r>
      <w:r>
        <w:rPr>
          <w:rFonts w:hint="eastAsia"/>
        </w:rPr>
        <w:t>SNP</w:t>
      </w:r>
      <w:r>
        <w:rPr>
          <w:rFonts w:hint="eastAsia"/>
        </w:rPr>
        <w:t>频率定义为在该位点出现</w:t>
      </w:r>
      <w:r>
        <w:rPr>
          <w:rFonts w:hint="eastAsia"/>
        </w:rPr>
        <w:t>SNP</w:t>
      </w:r>
      <w:r>
        <w:rPr>
          <w:rFonts w:hint="eastAsia"/>
        </w:rPr>
        <w:t>的</w:t>
      </w:r>
      <w:r>
        <w:rPr>
          <w:rFonts w:hint="eastAsia"/>
        </w:rPr>
        <w:t>miRNA</w:t>
      </w:r>
      <w:r>
        <w:rPr>
          <w:rFonts w:hint="eastAsia"/>
        </w:rPr>
        <w:t>占总的</w:t>
      </w:r>
      <w:r>
        <w:rPr>
          <w:rFonts w:hint="eastAsia"/>
        </w:rPr>
        <w:t>miRNA</w:t>
      </w:r>
      <w:r>
        <w:rPr>
          <w:rFonts w:hint="eastAsia"/>
        </w:rPr>
        <w:t>数量的比例）。更低的</w:t>
      </w:r>
      <w:r>
        <w:rPr>
          <w:rFonts w:hint="eastAsia"/>
        </w:rPr>
        <w:t>SNP</w:t>
      </w:r>
      <w:r>
        <w:rPr>
          <w:rFonts w:hint="eastAsia"/>
        </w:rPr>
        <w:t>频率暗示此位点经受了更大的选择压力。因此，对于成熟</w:t>
      </w:r>
      <w:r>
        <w:rPr>
          <w:rFonts w:hint="eastAsia"/>
        </w:rPr>
        <w:t>miRNA</w:t>
      </w:r>
      <w:r>
        <w:rPr>
          <w:rFonts w:hint="eastAsia"/>
        </w:rPr>
        <w:t>每一个位点进行全体的</w:t>
      </w:r>
      <w:r>
        <w:rPr>
          <w:rFonts w:hint="eastAsia"/>
        </w:rPr>
        <w:t>SNP</w:t>
      </w:r>
      <w:r>
        <w:rPr>
          <w:rFonts w:hint="eastAsia"/>
        </w:rPr>
        <w:t>频率分析可能进一步揭示它们在沉默中所起到的差异性作用。</w:t>
      </w:r>
    </w:p>
    <w:p w14:paraId="59ECE835" w14:textId="4B1D321A" w:rsidR="00A55F88" w:rsidRDefault="00A55F88" w:rsidP="006F13B3">
      <w:r>
        <w:rPr>
          <w:rFonts w:hint="eastAsia"/>
        </w:rPr>
        <w:t>因为大多数的</w:t>
      </w:r>
      <w:r>
        <w:rPr>
          <w:rFonts w:hint="eastAsia"/>
        </w:rPr>
        <w:t>miRNA</w:t>
      </w:r>
      <w:r>
        <w:rPr>
          <w:rFonts w:hint="eastAsia"/>
        </w:rPr>
        <w:t>都是</w:t>
      </w:r>
      <w:r>
        <w:rPr>
          <w:rFonts w:hint="eastAsia"/>
        </w:rPr>
        <w:t>21 nt</w:t>
      </w:r>
      <w:r>
        <w:rPr>
          <w:rFonts w:hint="eastAsia"/>
        </w:rPr>
        <w:t>的长度，所以本研究主要关注</w:t>
      </w:r>
      <w:r>
        <w:rPr>
          <w:rFonts w:hint="eastAsia"/>
        </w:rPr>
        <w:t>1-21</w:t>
      </w:r>
      <w:r>
        <w:rPr>
          <w:rFonts w:hint="eastAsia"/>
        </w:rPr>
        <w:t>位点上的分析。通过分别计算和比较保守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频率，我们发现，结果如同预期：保守</w:t>
      </w:r>
      <w:r>
        <w:rPr>
          <w:rFonts w:hint="eastAsia"/>
        </w:rPr>
        <w:t>miRNA</w:t>
      </w:r>
      <w:r>
        <w:rPr>
          <w:rFonts w:hint="eastAsia"/>
        </w:rPr>
        <w:t>上的每一个位点的</w:t>
      </w:r>
      <w:r>
        <w:rPr>
          <w:rFonts w:hint="eastAsia"/>
        </w:rPr>
        <w:t>SNP</w:t>
      </w:r>
      <w:r>
        <w:rPr>
          <w:rFonts w:hint="eastAsia"/>
        </w:rPr>
        <w:t>频率都比非保守的要低。尽管如此，在理论上假如保守</w:t>
      </w:r>
      <w:r>
        <w:rPr>
          <w:rFonts w:hint="eastAsia"/>
        </w:rPr>
        <w:t>miRNA</w:t>
      </w:r>
      <w:r>
        <w:rPr>
          <w:rFonts w:hint="eastAsia"/>
        </w:rPr>
        <w:t>和非保守</w:t>
      </w:r>
      <w:r>
        <w:rPr>
          <w:rFonts w:hint="eastAsia"/>
        </w:rPr>
        <w:t>miRNA</w:t>
      </w:r>
      <w:r>
        <w:rPr>
          <w:rFonts w:hint="eastAsia"/>
        </w:rPr>
        <w:t>都处在相似的进化压力的话，两者在不同位点的</w:t>
      </w:r>
      <w:r>
        <w:rPr>
          <w:rFonts w:hint="eastAsia"/>
        </w:rPr>
        <w:t>SNP</w:t>
      </w:r>
      <w:r>
        <w:rPr>
          <w:rFonts w:hint="eastAsia"/>
        </w:rPr>
        <w:t>频率应该会有相似的秩</w:t>
      </w:r>
      <w:r>
        <w:rPr>
          <w:rFonts w:hint="eastAsia"/>
        </w:rPr>
        <w:t xml:space="preserve"> (ranking)</w:t>
      </w:r>
      <w:r>
        <w:rPr>
          <w:rFonts w:hint="eastAsia"/>
        </w:rPr>
        <w:t>，并且这相似的秩会导致保守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频率具有线性或者近似线性的关系，这线性关系可以用</w:t>
      </w:r>
      <w:r w:rsidR="006C1396">
        <w:rPr>
          <w:rFonts w:hint="eastAsia"/>
        </w:rPr>
        <w:t>皮尔森</w:t>
      </w:r>
      <w:r>
        <w:rPr>
          <w:rFonts w:hint="eastAsia"/>
        </w:rPr>
        <w:t>相关性进行检验。然而结果并非和预期相同。位点</w:t>
      </w:r>
      <w:r>
        <w:rPr>
          <w:rFonts w:hint="eastAsia"/>
        </w:rPr>
        <w:t>20</w:t>
      </w:r>
      <w:r>
        <w:rPr>
          <w:rFonts w:hint="eastAsia"/>
        </w:rPr>
        <w:t>是非保守</w:t>
      </w:r>
      <w:r>
        <w:rPr>
          <w:rFonts w:hint="eastAsia"/>
        </w:rPr>
        <w:t>miRNA</w:t>
      </w:r>
      <w:r>
        <w:rPr>
          <w:rFonts w:hint="eastAsia"/>
        </w:rPr>
        <w:t>上</w:t>
      </w:r>
      <w:r>
        <w:rPr>
          <w:rFonts w:hint="eastAsia"/>
        </w:rPr>
        <w:t>SNP</w:t>
      </w:r>
      <w:r>
        <w:rPr>
          <w:rFonts w:hint="eastAsia"/>
        </w:rPr>
        <w:t>频率最高的位点，但在保守</w:t>
      </w:r>
      <w:r>
        <w:rPr>
          <w:rFonts w:hint="eastAsia"/>
        </w:rPr>
        <w:t>miRNA</w:t>
      </w:r>
      <w:r>
        <w:rPr>
          <w:rFonts w:hint="eastAsia"/>
        </w:rPr>
        <w:t>中却是</w:t>
      </w:r>
      <w:r>
        <w:rPr>
          <w:rFonts w:hint="eastAsia"/>
        </w:rPr>
        <w:t>SNP</w:t>
      </w:r>
      <w:r>
        <w:rPr>
          <w:rFonts w:hint="eastAsia"/>
        </w:rPr>
        <w:t>频率第四低的位点，位点</w:t>
      </w:r>
      <w:r>
        <w:rPr>
          <w:rFonts w:hint="eastAsia"/>
        </w:rPr>
        <w:t>12</w:t>
      </w:r>
      <w:r>
        <w:rPr>
          <w:rFonts w:hint="eastAsia"/>
        </w:rPr>
        <w:t>在保守</w:t>
      </w:r>
      <w:r>
        <w:rPr>
          <w:rFonts w:hint="eastAsia"/>
        </w:rPr>
        <w:t>miRNA</w:t>
      </w:r>
      <w:r>
        <w:rPr>
          <w:rFonts w:hint="eastAsia"/>
        </w:rPr>
        <w:t>上是</w:t>
      </w:r>
      <w:r>
        <w:rPr>
          <w:rFonts w:hint="eastAsia"/>
        </w:rPr>
        <w:t>SNP</w:t>
      </w:r>
      <w:r>
        <w:rPr>
          <w:rFonts w:hint="eastAsia"/>
        </w:rPr>
        <w:t>频率最低的位点，但在非保守</w:t>
      </w:r>
      <w:r>
        <w:rPr>
          <w:rFonts w:hint="eastAsia"/>
        </w:rPr>
        <w:t>miRNA</w:t>
      </w:r>
      <w:r>
        <w:rPr>
          <w:rFonts w:hint="eastAsia"/>
        </w:rPr>
        <w:t>上却是频率第二高的位点。同时，</w:t>
      </w:r>
      <w:r w:rsidR="006C1396">
        <w:rPr>
          <w:rFonts w:hint="eastAsia"/>
        </w:rPr>
        <w:t>皮尔森</w:t>
      </w:r>
      <w:r>
        <w:rPr>
          <w:rFonts w:hint="eastAsia"/>
        </w:rPr>
        <w:t>相关性检验发现两者的各位点</w:t>
      </w:r>
      <w:r>
        <w:rPr>
          <w:rFonts w:hint="eastAsia"/>
        </w:rPr>
        <w:t>SNP</w:t>
      </w:r>
      <w:r>
        <w:rPr>
          <w:rFonts w:hint="eastAsia"/>
        </w:rPr>
        <w:t>频率之间并没有显著的相关性</w:t>
      </w:r>
      <w:r>
        <w:rPr>
          <w:rFonts w:hint="eastAsia"/>
        </w:rPr>
        <w:t>(r=-0.163, p-value=0.4473)</w:t>
      </w:r>
      <w:r>
        <w:rPr>
          <w:rFonts w:hint="eastAsia"/>
        </w:rPr>
        <w:t>。唯一的例外是，两者都在位点一有最低的</w:t>
      </w:r>
      <w:r>
        <w:rPr>
          <w:rFonts w:hint="eastAsia"/>
        </w:rPr>
        <w:t>SNP</w:t>
      </w:r>
      <w:r>
        <w:rPr>
          <w:rFonts w:hint="eastAsia"/>
        </w:rPr>
        <w:t>频</w:t>
      </w:r>
      <w:r w:rsidR="0060212C">
        <w:rPr>
          <w:rFonts w:hint="eastAsia"/>
        </w:rPr>
        <w:t>率，而这个可能是</w:t>
      </w:r>
      <w:r>
        <w:rPr>
          <w:rFonts w:hint="eastAsia"/>
        </w:rPr>
        <w:t>由位点一在</w:t>
      </w:r>
      <w:r>
        <w:rPr>
          <w:rFonts w:hint="eastAsia"/>
        </w:rPr>
        <w:t>miRNA</w:t>
      </w:r>
      <w:r>
        <w:rPr>
          <w:rFonts w:hint="eastAsia"/>
        </w:rPr>
        <w:t>载入</w:t>
      </w:r>
      <w:r>
        <w:rPr>
          <w:rFonts w:hint="eastAsia"/>
        </w:rPr>
        <w:t>AGO</w:t>
      </w:r>
      <w:r w:rsidR="0060212C">
        <w:rPr>
          <w:rFonts w:hint="eastAsia"/>
        </w:rPr>
        <w:t>蛋白起到重要作用导致</w:t>
      </w:r>
      <w:r w:rsidR="00A27289">
        <w:rPr>
          <w:rStyle w:val="EndnoteReference"/>
        </w:rPr>
        <w:t>[</w:t>
      </w:r>
      <w:r w:rsidR="00A27289">
        <w:rPr>
          <w:rStyle w:val="EndnoteReference"/>
        </w:rPr>
        <w:endnoteReference w:id="53"/>
      </w:r>
      <w:r w:rsidR="00A27289">
        <w:rPr>
          <w:rStyle w:val="EndnoteReference"/>
        </w:rPr>
        <w:t xml:space="preserve">, </w:t>
      </w:r>
      <w:r w:rsidR="00A27289">
        <w:rPr>
          <w:rStyle w:val="EndnoteReference"/>
        </w:rPr>
        <w:endnoteReference w:id="54"/>
      </w:r>
      <w:r w:rsidR="00A27289">
        <w:rPr>
          <w:rStyle w:val="EndnoteReference"/>
        </w:rPr>
        <w:t>]</w:t>
      </w:r>
      <w:r>
        <w:rPr>
          <w:rFonts w:hint="eastAsia"/>
        </w:rPr>
        <w:t>。总结来说，保守</w:t>
      </w:r>
      <w:r>
        <w:rPr>
          <w:rFonts w:hint="eastAsia"/>
        </w:rPr>
        <w:t>miRNA</w:t>
      </w:r>
      <w:r>
        <w:rPr>
          <w:rFonts w:hint="eastAsia"/>
        </w:rPr>
        <w:t>和非保守</w:t>
      </w:r>
      <w:r>
        <w:rPr>
          <w:rFonts w:hint="eastAsia"/>
        </w:rPr>
        <w:t>miRNA</w:t>
      </w:r>
      <w:r>
        <w:rPr>
          <w:rFonts w:hint="eastAsia"/>
        </w:rPr>
        <w:t>上位点</w:t>
      </w:r>
      <w:r>
        <w:rPr>
          <w:rFonts w:hint="eastAsia"/>
        </w:rPr>
        <w:t>SNP</w:t>
      </w:r>
      <w:r>
        <w:rPr>
          <w:rFonts w:hint="eastAsia"/>
        </w:rPr>
        <w:t>频率的不同的秩揭示了两者在各位点经历了不同的选择压力，暗示它们可能使用不同的沉默组份</w:t>
      </w:r>
      <w:r>
        <w:rPr>
          <w:rFonts w:hint="eastAsia"/>
        </w:rPr>
        <w:t xml:space="preserve"> (silencing component) </w:t>
      </w:r>
      <w:r>
        <w:rPr>
          <w:rFonts w:hint="eastAsia"/>
        </w:rPr>
        <w:t>来调节靶基因。</w:t>
      </w:r>
    </w:p>
    <w:p w14:paraId="5FA3D386" w14:textId="6C6F0AC3" w:rsidR="00A55F88" w:rsidRDefault="00A55F88" w:rsidP="006F13B3">
      <w:r>
        <w:rPr>
          <w:rFonts w:hint="eastAsia"/>
        </w:rPr>
        <w:t>通常认为在位点</w:t>
      </w:r>
      <w:r>
        <w:rPr>
          <w:rFonts w:hint="eastAsia"/>
        </w:rPr>
        <w:t>10</w:t>
      </w:r>
      <w:r>
        <w:rPr>
          <w:rFonts w:hint="eastAsia"/>
        </w:rPr>
        <w:t>和</w:t>
      </w:r>
      <w:r>
        <w:rPr>
          <w:rFonts w:hint="eastAsia"/>
        </w:rPr>
        <w:t>11</w:t>
      </w:r>
      <w:r>
        <w:rPr>
          <w:rFonts w:hint="eastAsia"/>
        </w:rPr>
        <w:t>的配对对于植物</w:t>
      </w:r>
      <w:r>
        <w:rPr>
          <w:rFonts w:hint="eastAsia"/>
        </w:rPr>
        <w:t>miRNA</w:t>
      </w:r>
      <w:r>
        <w:rPr>
          <w:rFonts w:hint="eastAsia"/>
        </w:rPr>
        <w:t>的</w:t>
      </w:r>
      <w:r>
        <w:rPr>
          <w:rFonts w:hint="eastAsia"/>
        </w:rPr>
        <w:t>mRNA</w:t>
      </w:r>
      <w:r>
        <w:rPr>
          <w:rFonts w:hint="eastAsia"/>
        </w:rPr>
        <w:t>剪切有非常重要的作用</w:t>
      </w:r>
      <w:r w:rsidR="00A27289">
        <w:rPr>
          <w:rStyle w:val="EndnoteReference"/>
        </w:rPr>
        <w:t>[</w:t>
      </w:r>
      <w:bookmarkStart w:id="354" w:name="_Ref474833554"/>
      <w:r w:rsidR="00A27289">
        <w:rPr>
          <w:rStyle w:val="EndnoteReference"/>
        </w:rPr>
        <w:endnoteReference w:id="55"/>
      </w:r>
      <w:bookmarkEnd w:id="354"/>
      <w:r w:rsidR="00A27289">
        <w:rPr>
          <w:rStyle w:val="EndnoteReference"/>
        </w:rPr>
        <w:t xml:space="preserve">, </w:t>
      </w:r>
      <w:r w:rsidR="00A27289">
        <w:rPr>
          <w:rStyle w:val="EndnoteReference"/>
        </w:rPr>
        <w:endnoteReference w:id="56"/>
      </w:r>
      <w:r w:rsidR="00A27289">
        <w:rPr>
          <w:rStyle w:val="EndnoteReference"/>
        </w:rPr>
        <w:t xml:space="preserve">, </w:t>
      </w:r>
      <w:r w:rsidR="00A27289">
        <w:rPr>
          <w:rStyle w:val="EndnoteReference"/>
        </w:rPr>
        <w:endnoteReference w:id="57"/>
      </w:r>
      <w:r w:rsidR="00A27289">
        <w:rPr>
          <w:rStyle w:val="EndnoteReference"/>
        </w:rPr>
        <w:t>]</w:t>
      </w:r>
      <w:r>
        <w:rPr>
          <w:rFonts w:hint="eastAsia"/>
        </w:rPr>
        <w:t>，而这个也对这两个位点在进化上加了一层的限制，并且可能导致它们的</w:t>
      </w:r>
      <w:r>
        <w:rPr>
          <w:rFonts w:hint="eastAsia"/>
        </w:rPr>
        <w:t>SNP</w:t>
      </w:r>
      <w:r>
        <w:rPr>
          <w:rFonts w:hint="eastAsia"/>
        </w:rPr>
        <w:t>频率比其它的位点都要低。然而，我们的结果显示这两个位点在保守</w:t>
      </w:r>
      <w:r>
        <w:rPr>
          <w:rFonts w:hint="eastAsia"/>
        </w:rPr>
        <w:t>miRNA</w:t>
      </w:r>
      <w:r>
        <w:rPr>
          <w:rFonts w:hint="eastAsia"/>
        </w:rPr>
        <w:t>和非保守</w:t>
      </w:r>
      <w:r>
        <w:rPr>
          <w:rFonts w:hint="eastAsia"/>
        </w:rPr>
        <w:t>miRNA</w:t>
      </w:r>
      <w:r>
        <w:rPr>
          <w:rFonts w:hint="eastAsia"/>
        </w:rPr>
        <w:t>中都不是</w:t>
      </w:r>
      <w:r>
        <w:rPr>
          <w:rFonts w:hint="eastAsia"/>
        </w:rPr>
        <w:t>SNP</w:t>
      </w:r>
      <w:r>
        <w:rPr>
          <w:rFonts w:hint="eastAsia"/>
        </w:rPr>
        <w:t>频率最低的位点，这和经验结论并不相符，进而对中心位点（</w:t>
      </w:r>
      <w:r>
        <w:rPr>
          <w:rFonts w:hint="eastAsia"/>
        </w:rPr>
        <w:t>10</w:t>
      </w:r>
      <w:r>
        <w:rPr>
          <w:rFonts w:hint="eastAsia"/>
        </w:rPr>
        <w:t>位和</w:t>
      </w:r>
      <w:r>
        <w:rPr>
          <w:rFonts w:hint="eastAsia"/>
        </w:rPr>
        <w:t>11</w:t>
      </w:r>
      <w:r>
        <w:rPr>
          <w:rFonts w:hint="eastAsia"/>
        </w:rPr>
        <w:t>位）完美配对对植物</w:t>
      </w:r>
      <w:r>
        <w:rPr>
          <w:rFonts w:hint="eastAsia"/>
        </w:rPr>
        <w:t>miRNA</w:t>
      </w:r>
      <w:r>
        <w:rPr>
          <w:rFonts w:hint="eastAsia"/>
        </w:rPr>
        <w:t>介导的沉默必要性的观点提出质疑。</w:t>
      </w:r>
    </w:p>
    <w:p w14:paraId="33A56BB6" w14:textId="33B41B74" w:rsidR="00F13AA6" w:rsidRDefault="0002751F">
      <w:pPr>
        <w:jc w:val="center"/>
        <w:pPrChange w:id="355" w:author="Thomas Huang" w:date="2017-04-11T22:47:00Z">
          <w:pPr/>
        </w:pPrChange>
      </w:pPr>
      <w:ins w:id="356" w:author="Thomas Huang" w:date="2017-04-11T22:47:00Z">
        <w:r>
          <w:rPr>
            <w:noProof/>
          </w:rPr>
          <w:lastRenderedPageBreak/>
          <w:drawing>
            <wp:inline distT="0" distB="0" distL="0" distR="0" wp14:anchorId="6327C555" wp14:editId="49C8A602">
              <wp:extent cx="5357495" cy="4023360"/>
              <wp:effectExtent l="0" t="0" r="1905" b="0"/>
              <wp:docPr id="36" name="Picture 36" descr="../小论文/中文文章/图片/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小论文/中文文章/图片/figure3.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7495" cy="4023360"/>
                      </a:xfrm>
                      <a:prstGeom prst="rect">
                        <a:avLst/>
                      </a:prstGeom>
                      <a:noFill/>
                      <a:ln>
                        <a:noFill/>
                      </a:ln>
                    </pic:spPr>
                  </pic:pic>
                </a:graphicData>
              </a:graphic>
            </wp:inline>
          </w:drawing>
        </w:r>
      </w:ins>
    </w:p>
    <w:p w14:paraId="7205C011" w14:textId="682A5966" w:rsidR="00F13AA6" w:rsidRPr="00F73E58" w:rsidRDefault="00F13AA6" w:rsidP="006F13B3">
      <w:pPr>
        <w:pStyle w:val="-8"/>
      </w:pPr>
      <w:bookmarkStart w:id="357" w:name="_Toc479949756"/>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5</w:t>
      </w:r>
      <w:r w:rsidRPr="00F73E58">
        <w:fldChar w:fldCharType="end"/>
      </w:r>
      <w:r w:rsidRPr="00F13AA6">
        <w:rPr>
          <w:rFonts w:hint="eastAsia"/>
        </w:rPr>
        <w:t>成熟</w:t>
      </w:r>
      <w:r w:rsidRPr="00F13AA6">
        <w:rPr>
          <w:rFonts w:hint="eastAsia"/>
        </w:rPr>
        <w:t>miRNA</w:t>
      </w:r>
      <w:r w:rsidRPr="00F13AA6">
        <w:rPr>
          <w:rFonts w:hint="eastAsia"/>
        </w:rPr>
        <w:t>每个位点的</w:t>
      </w:r>
      <w:r w:rsidRPr="00F13AA6">
        <w:rPr>
          <w:rFonts w:hint="eastAsia"/>
        </w:rPr>
        <w:t>SNP</w:t>
      </w:r>
      <w:r w:rsidRPr="00F13AA6">
        <w:rPr>
          <w:rFonts w:hint="eastAsia"/>
        </w:rPr>
        <w:t>频率</w:t>
      </w:r>
      <w:bookmarkEnd w:id="357"/>
    </w:p>
    <w:p w14:paraId="43799ACF" w14:textId="1BD465BA" w:rsidR="00F13AA6" w:rsidRPr="00F73E58" w:rsidRDefault="00F13AA6" w:rsidP="006F13B3">
      <w:pPr>
        <w:pStyle w:val="-9"/>
        <w:rPr>
          <w:rFonts w:eastAsia="SimSun"/>
        </w:rPr>
      </w:pPr>
      <w:r w:rsidRPr="00F73E58">
        <w:rPr>
          <w:rFonts w:eastAsia="SimSun"/>
        </w:rPr>
        <w:t>Fi</w:t>
      </w:r>
      <w:r w:rsidR="00AC4FBD">
        <w:rPr>
          <w:rFonts w:eastAsia="SimSun"/>
        </w:rPr>
        <w:t>g. 5</w:t>
      </w:r>
      <w:r w:rsidRPr="00F73E58">
        <w:rPr>
          <w:rFonts w:eastAsia="SimSun"/>
        </w:rPr>
        <w:t>-</w:t>
      </w:r>
      <w:r w:rsidRPr="00F73E58">
        <w:rPr>
          <w:rFonts w:eastAsia="SimSun"/>
        </w:rPr>
        <w:fldChar w:fldCharType="begin"/>
      </w:r>
      <w:r w:rsidR="00AC4FBD">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AC4FBD">
        <w:rPr>
          <w:rFonts w:eastAsia="SimSun"/>
          <w:noProof/>
        </w:rPr>
        <w:t>5</w:t>
      </w:r>
      <w:r w:rsidRPr="00F73E58">
        <w:rPr>
          <w:rFonts w:eastAsia="SimSun"/>
          <w:noProof/>
        </w:rPr>
        <w:fldChar w:fldCharType="end"/>
      </w:r>
      <w:r w:rsidRPr="00F73E58">
        <w:rPr>
          <w:rFonts w:eastAsia="SimSun"/>
          <w:noProof/>
        </w:rPr>
        <w:t xml:space="preserve"> </w:t>
      </w:r>
      <w:r w:rsidRPr="00F13AA6">
        <w:rPr>
          <w:rFonts w:eastAsia="SimSun"/>
        </w:rPr>
        <w:t>Positional SNP distribution of conserved miRNAs (blue) and non-conserved miRNAs (red).</w:t>
      </w:r>
    </w:p>
    <w:p w14:paraId="0A3BDB21" w14:textId="3AF51B70" w:rsidR="00CD171B" w:rsidRPr="00500D75" w:rsidRDefault="00CD171B" w:rsidP="00CD171B">
      <w:pPr>
        <w:pStyle w:val="-b"/>
      </w:pPr>
      <w:r w:rsidRPr="00F73E58">
        <w:rPr>
          <w:rFonts w:ascii="MS Mincho" w:eastAsia="MS Mincho" w:hAnsi="MS Mincho" w:cs="MS Mincho"/>
        </w:rPr>
        <w:t>注</w:t>
      </w:r>
      <w:r w:rsidRPr="00F73E58">
        <w:t>:</w:t>
      </w:r>
      <w:r w:rsidRPr="00CD171B">
        <w:rPr>
          <w:rFonts w:hint="eastAsia"/>
        </w:rPr>
        <w:t xml:space="preserve"> </w:t>
      </w:r>
      <w:r w:rsidRPr="00CD171B">
        <w:rPr>
          <w:rFonts w:ascii="MS Mincho" w:eastAsia="MS Mincho" w:hAnsi="MS Mincho" w:cs="MS Mincho"/>
        </w:rPr>
        <w:t>其中保守</w:t>
      </w:r>
      <w:r w:rsidRPr="00CD171B">
        <w:rPr>
          <w:rFonts w:hint="eastAsia"/>
        </w:rPr>
        <w:t>miRNA</w:t>
      </w:r>
      <w:r w:rsidRPr="00CD171B">
        <w:rPr>
          <w:rFonts w:ascii="MS Mincho" w:eastAsia="MS Mincho" w:hAnsi="MS Mincho" w:cs="MS Mincho"/>
        </w:rPr>
        <w:t>以</w:t>
      </w:r>
      <w:r w:rsidRPr="00CD171B">
        <w:rPr>
          <w:rFonts w:ascii="SimSun" w:eastAsia="SimSun" w:hAnsi="SimSun" w:cs="SimSun"/>
        </w:rPr>
        <w:t>红</w:t>
      </w:r>
      <w:r w:rsidRPr="00CD171B">
        <w:rPr>
          <w:rFonts w:ascii="MS Mincho" w:eastAsia="MS Mincho" w:hAnsi="MS Mincho" w:cs="MS Mincho"/>
        </w:rPr>
        <w:t>色</w:t>
      </w:r>
      <w:r w:rsidRPr="00CD171B">
        <w:rPr>
          <w:rFonts w:ascii="SimSun" w:eastAsia="SimSun" w:hAnsi="SimSun" w:cs="SimSun"/>
        </w:rPr>
        <w:t>标</w:t>
      </w:r>
      <w:r w:rsidRPr="00CD171B">
        <w:rPr>
          <w:rFonts w:ascii="MS Mincho" w:eastAsia="MS Mincho" w:hAnsi="MS Mincho" w:cs="MS Mincho"/>
        </w:rPr>
        <w:t>明，非保守</w:t>
      </w:r>
      <w:r w:rsidRPr="00CD171B">
        <w:rPr>
          <w:rFonts w:hint="eastAsia"/>
        </w:rPr>
        <w:t>miRNA</w:t>
      </w:r>
      <w:r w:rsidRPr="00CD171B">
        <w:rPr>
          <w:rFonts w:ascii="SimSun" w:eastAsia="SimSun" w:hAnsi="SimSun" w:cs="SimSun"/>
        </w:rPr>
        <w:t>则以蓝色标明</w:t>
      </w:r>
      <w:r>
        <w:rPr>
          <w:rFonts w:ascii="SimSun" w:eastAsia="SimSun" w:hAnsi="SimSun" w:cs="SimSun" w:hint="eastAsia"/>
        </w:rPr>
        <w:t>，</w:t>
      </w:r>
      <w:r w:rsidRPr="00F13AA6">
        <w:rPr>
          <w:rFonts w:hint="eastAsia"/>
        </w:rPr>
        <w:t>X</w:t>
      </w:r>
      <w:r w:rsidRPr="00F13AA6">
        <w:rPr>
          <w:rFonts w:ascii="MS Mincho" w:eastAsia="MS Mincho" w:hAnsi="MS Mincho" w:cs="MS Mincho"/>
        </w:rPr>
        <w:t>坐</w:t>
      </w:r>
      <w:r w:rsidRPr="00F13AA6">
        <w:rPr>
          <w:rFonts w:ascii="SimSun" w:eastAsia="SimSun" w:hAnsi="SimSun" w:cs="SimSun"/>
        </w:rPr>
        <w:t>标</w:t>
      </w:r>
      <w:r w:rsidRPr="00F13AA6">
        <w:rPr>
          <w:rFonts w:ascii="MS Mincho" w:eastAsia="MS Mincho" w:hAnsi="MS Mincho" w:cs="MS Mincho"/>
        </w:rPr>
        <w:t>是以成熟</w:t>
      </w:r>
      <w:r w:rsidRPr="00F13AA6">
        <w:rPr>
          <w:rFonts w:hint="eastAsia"/>
        </w:rPr>
        <w:t>miRNA 5’</w:t>
      </w:r>
      <w:r w:rsidRPr="00F13AA6">
        <w:rPr>
          <w:rFonts w:ascii="MS Mincho" w:eastAsia="MS Mincho" w:hAnsi="MS Mincho" w:cs="MS Mincho"/>
        </w:rPr>
        <w:t>到</w:t>
      </w:r>
      <w:r w:rsidRPr="00F13AA6">
        <w:rPr>
          <w:rFonts w:hint="eastAsia"/>
        </w:rPr>
        <w:t>3’</w:t>
      </w:r>
      <w:r w:rsidRPr="00F13AA6">
        <w:rPr>
          <w:rFonts w:ascii="MS Mincho" w:eastAsia="MS Mincho" w:hAnsi="MS Mincho" w:cs="MS Mincho"/>
        </w:rPr>
        <w:t>的</w:t>
      </w:r>
      <w:r w:rsidRPr="00F13AA6">
        <w:rPr>
          <w:rFonts w:ascii="SimSun" w:eastAsia="SimSun" w:hAnsi="SimSun" w:cs="SimSun"/>
        </w:rPr>
        <w:t>顺</w:t>
      </w:r>
      <w:r w:rsidRPr="00F13AA6">
        <w:rPr>
          <w:rFonts w:ascii="MS Mincho" w:eastAsia="MS Mincho" w:hAnsi="MS Mincho" w:cs="MS Mincho"/>
        </w:rPr>
        <w:t>序排列，而</w:t>
      </w:r>
      <w:r w:rsidRPr="00F13AA6">
        <w:rPr>
          <w:rFonts w:hint="eastAsia"/>
        </w:rPr>
        <w:t>Y</w:t>
      </w:r>
      <w:r w:rsidRPr="00F13AA6">
        <w:rPr>
          <w:rFonts w:ascii="MS Mincho" w:eastAsia="MS Mincho" w:hAnsi="MS Mincho" w:cs="MS Mincho"/>
        </w:rPr>
        <w:t>坐</w:t>
      </w:r>
      <w:r w:rsidRPr="00F13AA6">
        <w:rPr>
          <w:rFonts w:ascii="SimSun" w:eastAsia="SimSun" w:hAnsi="SimSun" w:cs="SimSun"/>
        </w:rPr>
        <w:t>标则</w:t>
      </w:r>
      <w:r w:rsidRPr="00F13AA6">
        <w:rPr>
          <w:rFonts w:ascii="MS Mincho" w:eastAsia="MS Mincho" w:hAnsi="MS Mincho" w:cs="MS Mincho"/>
        </w:rPr>
        <w:t>是</w:t>
      </w:r>
      <w:r w:rsidRPr="00F13AA6">
        <w:rPr>
          <w:rFonts w:hint="eastAsia"/>
        </w:rPr>
        <w:t>SNP</w:t>
      </w:r>
      <w:r w:rsidRPr="00F13AA6">
        <w:rPr>
          <w:rFonts w:ascii="SimSun" w:eastAsia="SimSun" w:hAnsi="SimSun" w:cs="SimSun"/>
        </w:rPr>
        <w:t>频率。</w:t>
      </w:r>
      <w:r>
        <w:rPr>
          <w:rFonts w:ascii="MS Mincho" w:eastAsia="MS Mincho" w:hAnsi="MS Mincho" w:cs="MS Mincho"/>
        </w:rPr>
        <w:t>其中</w:t>
      </w:r>
      <w:r>
        <w:rPr>
          <w:rFonts w:ascii="SimSun" w:eastAsia="SimSun" w:hAnsi="SimSun" w:cs="SimSun"/>
        </w:rPr>
        <w:t>标</w:t>
      </w:r>
      <w:r>
        <w:rPr>
          <w:rFonts w:ascii="MS Mincho" w:eastAsia="MS Mincho" w:hAnsi="MS Mincho" w:cs="MS Mincho"/>
        </w:rPr>
        <w:t>上数字的是</w:t>
      </w:r>
      <w:r>
        <w:rPr>
          <w:rFonts w:hint="eastAsia"/>
        </w:rPr>
        <w:t>SNP</w:t>
      </w:r>
      <w:r>
        <w:rPr>
          <w:rFonts w:ascii="SimSun" w:eastAsia="SimSun" w:hAnsi="SimSun" w:cs="SimSun"/>
        </w:rPr>
        <w:t>频率最高和最低的几个位点</w:t>
      </w:r>
    </w:p>
    <w:p w14:paraId="15A412AA" w14:textId="77777777" w:rsidR="009B0586" w:rsidRPr="00F13AA6" w:rsidRDefault="009B0586" w:rsidP="006F13B3">
      <w:pPr>
        <w:pStyle w:val="-9"/>
        <w:rPr>
          <w:rFonts w:eastAsia="SimSun"/>
        </w:rPr>
      </w:pPr>
    </w:p>
    <w:p w14:paraId="29DF4A2A" w14:textId="4F496083" w:rsidR="00BF40A9" w:rsidRDefault="00BF40A9" w:rsidP="006F13B3">
      <w:pPr>
        <w:pStyle w:val="Heading2"/>
      </w:pPr>
      <w:bookmarkStart w:id="358" w:name="_Toc479949722"/>
      <w:r w:rsidRPr="00F73E58">
        <w:t>保守</w:t>
      </w:r>
      <w:r w:rsidRPr="00F73E58">
        <w:t>miRNA</w:t>
      </w:r>
      <w:r w:rsidRPr="00F73E58">
        <w:t>和其靶基因保守位点上</w:t>
      </w:r>
      <w:r w:rsidRPr="00F73E58">
        <w:t>SNP</w:t>
      </w:r>
      <w:r w:rsidRPr="00F73E58">
        <w:t>频率</w:t>
      </w:r>
      <w:bookmarkEnd w:id="358"/>
    </w:p>
    <w:p w14:paraId="3720542A" w14:textId="13773F2F" w:rsidR="00F13AA6" w:rsidRPr="00F45353" w:rsidRDefault="00F13AA6" w:rsidP="006F13B3">
      <w:r w:rsidRPr="00F13AA6">
        <w:rPr>
          <w:rFonts w:hint="eastAsia"/>
        </w:rPr>
        <w:t>下一步，我们尝试分析靶基因上</w:t>
      </w:r>
      <w:r w:rsidRPr="00F13AA6">
        <w:rPr>
          <w:rFonts w:hint="eastAsia"/>
        </w:rPr>
        <w:t>miRNA</w:t>
      </w:r>
      <w:r w:rsidRPr="00F13AA6">
        <w:rPr>
          <w:rFonts w:hint="eastAsia"/>
        </w:rPr>
        <w:t>结合位点上的</w:t>
      </w:r>
      <w:r w:rsidRPr="00F13AA6">
        <w:rPr>
          <w:rFonts w:hint="eastAsia"/>
        </w:rPr>
        <w:t>SNP</w:t>
      </w:r>
      <w:r w:rsidR="004A3973">
        <w:rPr>
          <w:rFonts w:hint="eastAsia"/>
        </w:rPr>
        <w:t>频率</w:t>
      </w:r>
      <w:r w:rsidRPr="00F13AA6">
        <w:rPr>
          <w:rFonts w:hint="eastAsia"/>
        </w:rPr>
        <w:t>。</w:t>
      </w:r>
      <w:r w:rsidR="004A3973">
        <w:rPr>
          <w:rFonts w:hint="eastAsia"/>
        </w:rPr>
        <w:t>由于</w:t>
      </w:r>
      <w:r w:rsidR="004A3973">
        <w:rPr>
          <w:rFonts w:hint="eastAsia"/>
        </w:rPr>
        <w:t>miRNA</w:t>
      </w:r>
      <w:r w:rsidR="004A3973">
        <w:rPr>
          <w:rFonts w:hint="eastAsia"/>
        </w:rPr>
        <w:t>和靶基因表达量相关性检验发现，它们之间并没有存在必然的负相关，我们就不能使用这种负相关对靶基因进行生物相关性筛选。为此，所有收集而得的</w:t>
      </w:r>
      <w:r w:rsidR="004A3973">
        <w:rPr>
          <w:rFonts w:hint="eastAsia"/>
        </w:rPr>
        <w:t>823</w:t>
      </w:r>
      <w:r w:rsidR="004A3973">
        <w:rPr>
          <w:rFonts w:hint="eastAsia"/>
        </w:rPr>
        <w:t>个保守</w:t>
      </w:r>
      <w:r w:rsidR="004A3973">
        <w:rPr>
          <w:rFonts w:hint="eastAsia"/>
        </w:rPr>
        <w:t>miRNA</w:t>
      </w:r>
      <w:r w:rsidR="004A3973">
        <w:rPr>
          <w:rFonts w:hint="eastAsia"/>
        </w:rPr>
        <w:t>靶基因都</w:t>
      </w:r>
      <w:r w:rsidR="0060212C">
        <w:rPr>
          <w:rFonts w:hint="eastAsia"/>
        </w:rPr>
        <w:t>保留</w:t>
      </w:r>
      <w:r w:rsidR="004A3973">
        <w:rPr>
          <w:rFonts w:hint="eastAsia"/>
        </w:rPr>
        <w:t>进行统计和研究。</w:t>
      </w:r>
      <w:r w:rsidR="0060212C">
        <w:rPr>
          <w:rFonts w:hint="eastAsia"/>
        </w:rPr>
        <w:t>经过统计和计算在</w:t>
      </w:r>
      <w:r w:rsidR="0060212C">
        <w:rPr>
          <w:rFonts w:hint="eastAsia"/>
        </w:rPr>
        <w:t>miRNA</w:t>
      </w:r>
      <w:r w:rsidR="0060212C">
        <w:rPr>
          <w:rFonts w:hint="eastAsia"/>
        </w:rPr>
        <w:t>结合位点上，每个位点的</w:t>
      </w:r>
      <w:r w:rsidR="0060212C">
        <w:rPr>
          <w:rFonts w:hint="eastAsia"/>
        </w:rPr>
        <w:t>SNP</w:t>
      </w:r>
      <w:r w:rsidR="0060212C">
        <w:rPr>
          <w:rFonts w:hint="eastAsia"/>
        </w:rPr>
        <w:t>频率，我们得到图</w:t>
      </w:r>
      <w:r w:rsidR="00B41D96">
        <w:rPr>
          <w:rFonts w:hint="eastAsia"/>
        </w:rPr>
        <w:t>5</w:t>
      </w:r>
      <w:r w:rsidR="0060212C">
        <w:rPr>
          <w:rFonts w:hint="eastAsia"/>
        </w:rPr>
        <w:t>-5</w:t>
      </w:r>
      <w:r w:rsidR="0060212C">
        <w:rPr>
          <w:rFonts w:hint="eastAsia"/>
        </w:rPr>
        <w:t>。图</w:t>
      </w:r>
      <w:r w:rsidR="00B41D96">
        <w:rPr>
          <w:rFonts w:hint="eastAsia"/>
        </w:rPr>
        <w:t>5</w:t>
      </w:r>
      <w:r w:rsidR="0060212C">
        <w:rPr>
          <w:rFonts w:hint="eastAsia"/>
        </w:rPr>
        <w:t>-5</w:t>
      </w:r>
      <w:r w:rsidR="0060212C">
        <w:rPr>
          <w:rFonts w:hint="eastAsia"/>
        </w:rPr>
        <w:t>显示，成熟</w:t>
      </w:r>
      <w:r w:rsidR="0060212C">
        <w:rPr>
          <w:rFonts w:hint="eastAsia"/>
        </w:rPr>
        <w:t>miRNA</w:t>
      </w:r>
      <w:r w:rsidR="00F45353">
        <w:rPr>
          <w:rFonts w:hint="eastAsia"/>
        </w:rPr>
        <w:t>的所有位点</w:t>
      </w:r>
      <w:r w:rsidR="00F45353">
        <w:rPr>
          <w:rFonts w:hint="eastAsia"/>
        </w:rPr>
        <w:t>SNP</w:t>
      </w:r>
      <w:r w:rsidR="00F45353">
        <w:rPr>
          <w:rFonts w:hint="eastAsia"/>
        </w:rPr>
        <w:t>频率都比</w:t>
      </w:r>
      <w:r w:rsidR="00F45353">
        <w:rPr>
          <w:rFonts w:hint="eastAsia"/>
        </w:rPr>
        <w:t>miRNA</w:t>
      </w:r>
      <w:r w:rsidR="00F45353">
        <w:rPr>
          <w:rFonts w:hint="eastAsia"/>
        </w:rPr>
        <w:t>结合位点上的要低，</w:t>
      </w:r>
      <w:r w:rsidR="00F45353" w:rsidRPr="00F45353">
        <w:rPr>
          <w:rFonts w:hint="eastAsia"/>
        </w:rPr>
        <w:t>可能由以下因素导致，首先植物保守</w:t>
      </w:r>
      <w:r w:rsidR="00F45353" w:rsidRPr="00F45353">
        <w:rPr>
          <w:rFonts w:hint="eastAsia"/>
        </w:rPr>
        <w:t>miRNA</w:t>
      </w:r>
      <w:r w:rsidR="00F45353" w:rsidRPr="00F45353">
        <w:rPr>
          <w:rFonts w:hint="eastAsia"/>
        </w:rPr>
        <w:t>通常会调控多个靶基因，从而给成熟</w:t>
      </w:r>
      <w:r w:rsidR="00F45353" w:rsidRPr="00F45353">
        <w:rPr>
          <w:rFonts w:hint="eastAsia"/>
        </w:rPr>
        <w:t>miRNA</w:t>
      </w:r>
      <w:r w:rsidR="00F45353" w:rsidRPr="00F45353">
        <w:rPr>
          <w:rFonts w:hint="eastAsia"/>
        </w:rPr>
        <w:t>增加更多的约束因而导致</w:t>
      </w:r>
      <w:r w:rsidR="00F45353" w:rsidRPr="00F45353">
        <w:rPr>
          <w:rFonts w:hint="eastAsia"/>
        </w:rPr>
        <w:t>SNP</w:t>
      </w:r>
      <w:r w:rsidR="00F45353" w:rsidRPr="00F45353">
        <w:rPr>
          <w:rFonts w:hint="eastAsia"/>
        </w:rPr>
        <w:t>频率降低；其次，通过生物信息方法得到的靶基因很可能会有假阳性结果，</w:t>
      </w:r>
      <w:r w:rsidR="00F45353" w:rsidRPr="00F45353">
        <w:rPr>
          <w:rFonts w:hint="eastAsia"/>
        </w:rPr>
        <w:lastRenderedPageBreak/>
        <w:t>而这会导致所预测的靶基因不会经历</w:t>
      </w:r>
      <w:r w:rsidR="00F45353" w:rsidRPr="00F45353">
        <w:rPr>
          <w:rFonts w:hint="eastAsia"/>
        </w:rPr>
        <w:t>miRNA</w:t>
      </w:r>
      <w:r w:rsidR="00F45353" w:rsidRPr="00F45353">
        <w:rPr>
          <w:rFonts w:hint="eastAsia"/>
        </w:rPr>
        <w:t>介导的调节，因而不会有相应的进化压力。</w:t>
      </w:r>
    </w:p>
    <w:p w14:paraId="10D89BE9" w14:textId="64886FB5" w:rsidR="004A3973" w:rsidRDefault="004A3973" w:rsidP="006F13B3">
      <w:r w:rsidRPr="004A3973">
        <w:rPr>
          <w:rFonts w:hint="eastAsia"/>
        </w:rPr>
        <w:t>已有研究报导过</w:t>
      </w:r>
      <w:r w:rsidRPr="004A3973">
        <w:rPr>
          <w:rFonts w:hint="eastAsia"/>
        </w:rPr>
        <w:t>miRNA</w:t>
      </w:r>
      <w:r w:rsidRPr="004A3973">
        <w:rPr>
          <w:rFonts w:hint="eastAsia"/>
        </w:rPr>
        <w:t>和其结合位点存在共同进化</w:t>
      </w:r>
      <w:r w:rsidR="0088130B" w:rsidRPr="0088130B">
        <w:rPr>
          <w:vertAlign w:val="superscript"/>
        </w:rPr>
        <w:t>[</w:t>
      </w:r>
      <w:r w:rsidRPr="006C1396">
        <w:rPr>
          <w:vertAlign w:val="superscript"/>
        </w:rPr>
        <w:fldChar w:fldCharType="begin"/>
      </w:r>
      <w:r w:rsidRPr="006C1396">
        <w:rPr>
          <w:vertAlign w:val="superscript"/>
        </w:rPr>
        <w:instrText xml:space="preserve"> </w:instrText>
      </w:r>
      <w:r w:rsidRPr="006C1396">
        <w:rPr>
          <w:rFonts w:hint="eastAsia"/>
          <w:vertAlign w:val="superscript"/>
        </w:rPr>
        <w:instrText>NOTEREF _Ref474833554 \h</w:instrText>
      </w:r>
      <w:r w:rsidRPr="006C1396">
        <w:rPr>
          <w:vertAlign w:val="superscript"/>
        </w:rPr>
        <w:instrText xml:space="preserve"> </w:instrText>
      </w:r>
      <w:r w:rsidR="006C1396">
        <w:rPr>
          <w:vertAlign w:val="superscript"/>
        </w:rPr>
        <w:instrText xml:space="preserve"> \* MERGEFORMAT </w:instrText>
      </w:r>
      <w:r w:rsidRPr="006C1396">
        <w:rPr>
          <w:vertAlign w:val="superscript"/>
        </w:rPr>
      </w:r>
      <w:r w:rsidRPr="006C1396">
        <w:rPr>
          <w:vertAlign w:val="superscript"/>
        </w:rPr>
        <w:fldChar w:fldCharType="separate"/>
      </w:r>
      <w:r w:rsidRPr="006C1396">
        <w:rPr>
          <w:vertAlign w:val="superscript"/>
        </w:rPr>
        <w:t>23</w:t>
      </w:r>
      <w:r w:rsidRPr="006C1396">
        <w:rPr>
          <w:vertAlign w:val="superscript"/>
        </w:rPr>
        <w:fldChar w:fldCharType="end"/>
      </w:r>
      <w:r w:rsidRPr="006C1396">
        <w:rPr>
          <w:vertAlign w:val="superscript"/>
        </w:rPr>
        <w:t>,</w:t>
      </w:r>
      <w:r w:rsidR="0088130B">
        <w:rPr>
          <w:rStyle w:val="EndnoteReference"/>
        </w:rPr>
        <w:t xml:space="preserve"> </w:t>
      </w:r>
      <w:r w:rsidR="00A27289">
        <w:rPr>
          <w:rStyle w:val="EndnoteReference"/>
        </w:rPr>
        <w:endnoteReference w:id="58"/>
      </w:r>
      <w:r w:rsidR="00A27289">
        <w:rPr>
          <w:rStyle w:val="EndnoteReference"/>
        </w:rPr>
        <w:t>]</w:t>
      </w:r>
      <w:r w:rsidRPr="004A3973">
        <w:rPr>
          <w:rFonts w:hint="eastAsia"/>
        </w:rPr>
        <w:t>。两者之间在自然选择的过程中互相影响，不但如此，两者的序列对</w:t>
      </w:r>
      <w:r w:rsidRPr="004A3973">
        <w:rPr>
          <w:rFonts w:hint="eastAsia"/>
        </w:rPr>
        <w:t>miRNA</w:t>
      </w:r>
      <w:r w:rsidRPr="004A3973">
        <w:rPr>
          <w:rFonts w:hint="eastAsia"/>
        </w:rPr>
        <w:t>的调节作用效率都起到重要的影响。所以，我们推测成熟</w:t>
      </w:r>
      <w:r w:rsidRPr="004A3973">
        <w:rPr>
          <w:rFonts w:hint="eastAsia"/>
        </w:rPr>
        <w:t>miRNA</w:t>
      </w:r>
      <w:r w:rsidR="0060212C">
        <w:rPr>
          <w:rFonts w:hint="eastAsia"/>
        </w:rPr>
        <w:t>和</w:t>
      </w:r>
      <w:r w:rsidRPr="004A3973">
        <w:rPr>
          <w:rFonts w:hint="eastAsia"/>
        </w:rPr>
        <w:t>结合位点上各位点的选择压力相似。而这种选择压力的相似性可以表现在两者各位点</w:t>
      </w:r>
      <w:r w:rsidRPr="004A3973">
        <w:rPr>
          <w:rFonts w:hint="eastAsia"/>
        </w:rPr>
        <w:t>SNP</w:t>
      </w:r>
      <w:r w:rsidRPr="004A3973">
        <w:rPr>
          <w:rFonts w:hint="eastAsia"/>
        </w:rPr>
        <w:t>频率的相关性上。图</w:t>
      </w:r>
      <w:r w:rsidR="00B41D96">
        <w:rPr>
          <w:rFonts w:hint="eastAsia"/>
        </w:rPr>
        <w:t>5</w:t>
      </w:r>
      <w:r w:rsidR="006C1396">
        <w:rPr>
          <w:rFonts w:hint="eastAsia"/>
        </w:rPr>
        <w:t>-5</w:t>
      </w:r>
      <w:r w:rsidRPr="004A3973">
        <w:rPr>
          <w:rFonts w:hint="eastAsia"/>
        </w:rPr>
        <w:t>显示成熟</w:t>
      </w:r>
      <w:r w:rsidRPr="004A3973">
        <w:rPr>
          <w:rFonts w:hint="eastAsia"/>
        </w:rPr>
        <w:t>miRNA</w:t>
      </w:r>
      <w:r w:rsidRPr="004A3973">
        <w:rPr>
          <w:rFonts w:hint="eastAsia"/>
        </w:rPr>
        <w:t>和结合位点之间</w:t>
      </w:r>
      <w:r w:rsidRPr="004A3973">
        <w:rPr>
          <w:rFonts w:hint="eastAsia"/>
        </w:rPr>
        <w:t>SNP</w:t>
      </w:r>
      <w:r w:rsidRPr="004A3973">
        <w:rPr>
          <w:rFonts w:hint="eastAsia"/>
        </w:rPr>
        <w:t>频率分布之间的确有相似性，位点</w:t>
      </w:r>
      <w:r w:rsidRPr="004A3973">
        <w:rPr>
          <w:rFonts w:hint="eastAsia"/>
        </w:rPr>
        <w:t>1</w:t>
      </w:r>
      <w:r w:rsidRPr="004A3973">
        <w:rPr>
          <w:rFonts w:hint="eastAsia"/>
        </w:rPr>
        <w:t>在</w:t>
      </w:r>
      <w:r w:rsidRPr="004A3973">
        <w:rPr>
          <w:rFonts w:hint="eastAsia"/>
        </w:rPr>
        <w:t>miRNA</w:t>
      </w:r>
      <w:r w:rsidRPr="004A3973">
        <w:rPr>
          <w:rFonts w:hint="eastAsia"/>
        </w:rPr>
        <w:t>结合位点上是</w:t>
      </w:r>
      <w:r w:rsidRPr="004A3973">
        <w:rPr>
          <w:rFonts w:hint="eastAsia"/>
        </w:rPr>
        <w:t>SNP</w:t>
      </w:r>
      <w:r w:rsidRPr="004A3973">
        <w:rPr>
          <w:rFonts w:hint="eastAsia"/>
        </w:rPr>
        <w:t>频率第二低的位点，同时在成熟</w:t>
      </w:r>
      <w:r w:rsidRPr="004A3973">
        <w:rPr>
          <w:rFonts w:hint="eastAsia"/>
        </w:rPr>
        <w:t>miRNA</w:t>
      </w:r>
      <w:r w:rsidRPr="004A3973">
        <w:rPr>
          <w:rFonts w:hint="eastAsia"/>
        </w:rPr>
        <w:t>上是频率最低的位点；而位点</w:t>
      </w:r>
      <w:r w:rsidRPr="004A3973">
        <w:rPr>
          <w:rFonts w:hint="eastAsia"/>
        </w:rPr>
        <w:t>13</w:t>
      </w:r>
      <w:r w:rsidRPr="004A3973">
        <w:rPr>
          <w:rFonts w:hint="eastAsia"/>
        </w:rPr>
        <w:t>在</w:t>
      </w:r>
      <w:r w:rsidRPr="004A3973">
        <w:rPr>
          <w:rFonts w:hint="eastAsia"/>
        </w:rPr>
        <w:t>miRNA</w:t>
      </w:r>
      <w:r w:rsidRPr="004A3973">
        <w:rPr>
          <w:rFonts w:hint="eastAsia"/>
        </w:rPr>
        <w:t>结合位点上是频率最高的位点，在成熟</w:t>
      </w:r>
      <w:r w:rsidRPr="004A3973">
        <w:rPr>
          <w:rFonts w:hint="eastAsia"/>
        </w:rPr>
        <w:t>miRNA</w:t>
      </w:r>
      <w:r w:rsidRPr="004A3973">
        <w:rPr>
          <w:rFonts w:hint="eastAsia"/>
        </w:rPr>
        <w:t>上则是频率第三高的位点。通过</w:t>
      </w:r>
      <w:r w:rsidR="006C1396">
        <w:rPr>
          <w:rFonts w:hint="eastAsia"/>
        </w:rPr>
        <w:t>皮尔森</w:t>
      </w:r>
      <w:r w:rsidRPr="004A3973">
        <w:rPr>
          <w:rFonts w:hint="eastAsia"/>
        </w:rPr>
        <w:t>相关性检验，也发现两者之间有显著的正相关</w:t>
      </w:r>
      <w:r w:rsidRPr="004A3973">
        <w:rPr>
          <w:rFonts w:hint="eastAsia"/>
        </w:rPr>
        <w:t xml:space="preserve"> (r=0.5891, p-value=2.455e-3) </w:t>
      </w:r>
      <w:r w:rsidRPr="004A3973">
        <w:rPr>
          <w:rFonts w:hint="eastAsia"/>
        </w:rPr>
        <w:t>。所得的结果也支持了关于成熟</w:t>
      </w:r>
      <w:r w:rsidRPr="004A3973">
        <w:rPr>
          <w:rFonts w:hint="eastAsia"/>
        </w:rPr>
        <w:t>miRNA</w:t>
      </w:r>
      <w:r w:rsidRPr="004A3973">
        <w:rPr>
          <w:rFonts w:hint="eastAsia"/>
        </w:rPr>
        <w:t>和</w:t>
      </w:r>
      <w:r w:rsidRPr="004A3973">
        <w:rPr>
          <w:rFonts w:hint="eastAsia"/>
        </w:rPr>
        <w:t>miRNA</w:t>
      </w:r>
      <w:r w:rsidRPr="004A3973">
        <w:rPr>
          <w:rFonts w:hint="eastAsia"/>
        </w:rPr>
        <w:t>结合位点之间有共同进化关系的假设。</w:t>
      </w:r>
    </w:p>
    <w:p w14:paraId="09BB8268" w14:textId="1DC8758F" w:rsidR="004A3973" w:rsidRDefault="0002751F" w:rsidP="006F13B3">
      <w:pPr>
        <w:pStyle w:val="Figurealignment"/>
      </w:pPr>
      <w:ins w:id="359" w:author="Thomas Huang" w:date="2017-04-11T22:47:00Z">
        <w:r>
          <w:drawing>
            <wp:inline distT="0" distB="0" distL="0" distR="0" wp14:anchorId="32D06ADF" wp14:editId="675C650E">
              <wp:extent cx="5346700" cy="3775710"/>
              <wp:effectExtent l="0" t="0" r="0" b="8890"/>
              <wp:docPr id="37" name="Picture 37" descr="../小论文/中文文章/图片/figure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小论文/中文文章/图片/figure5.pd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46700" cy="3775710"/>
                      </a:xfrm>
                      <a:prstGeom prst="rect">
                        <a:avLst/>
                      </a:prstGeom>
                      <a:noFill/>
                      <a:ln>
                        <a:noFill/>
                      </a:ln>
                    </pic:spPr>
                  </pic:pic>
                </a:graphicData>
              </a:graphic>
            </wp:inline>
          </w:drawing>
        </w:r>
      </w:ins>
    </w:p>
    <w:p w14:paraId="06E3F48E" w14:textId="2C3A6362" w:rsidR="004A3973" w:rsidRPr="00F73E58" w:rsidRDefault="004A3973" w:rsidP="006F13B3">
      <w:pPr>
        <w:pStyle w:val="-8"/>
      </w:pPr>
      <w:bookmarkStart w:id="360" w:name="_Toc479949757"/>
      <w:r w:rsidRPr="00F73E58">
        <w:t>图</w:t>
      </w:r>
      <w:r w:rsidR="003A259B">
        <w:t>5</w:t>
      </w:r>
      <w:r w:rsidRPr="00F73E58">
        <w:t>-</w:t>
      </w:r>
      <w:r w:rsidRPr="00F73E58">
        <w:fldChar w:fldCharType="begin"/>
      </w:r>
      <w:r w:rsidRPr="00F73E58">
        <w:instrText xml:space="preserve"> SEQ </w:instrText>
      </w:r>
      <w:r w:rsidRPr="00F73E58">
        <w:instrText>图</w:instrText>
      </w:r>
      <w:r w:rsidR="003A259B">
        <w:instrText>5</w:instrText>
      </w:r>
      <w:r w:rsidRPr="00F73E58">
        <w:instrText xml:space="preserve">- \* ARABIC </w:instrText>
      </w:r>
      <w:r w:rsidRPr="00F73E58">
        <w:fldChar w:fldCharType="separate"/>
      </w:r>
      <w:r w:rsidR="003A259B">
        <w:rPr>
          <w:noProof/>
        </w:rPr>
        <w:t>6</w:t>
      </w:r>
      <w:r w:rsidRPr="00F73E58">
        <w:fldChar w:fldCharType="end"/>
      </w:r>
      <w:r w:rsidRPr="004A3973">
        <w:rPr>
          <w:rFonts w:hint="eastAsia"/>
        </w:rPr>
        <w:t>成熟</w:t>
      </w:r>
      <w:r w:rsidRPr="004A3973">
        <w:rPr>
          <w:rFonts w:hint="eastAsia"/>
        </w:rPr>
        <w:t>miRNA</w:t>
      </w:r>
      <w:r w:rsidR="00CD171B">
        <w:rPr>
          <w:rFonts w:hint="eastAsia"/>
        </w:rPr>
        <w:t>和其结合位点</w:t>
      </w:r>
      <w:r w:rsidRPr="004A3973">
        <w:rPr>
          <w:rFonts w:hint="eastAsia"/>
        </w:rPr>
        <w:t>的</w:t>
      </w:r>
      <w:r w:rsidRPr="004A3973">
        <w:rPr>
          <w:rFonts w:hint="eastAsia"/>
        </w:rPr>
        <w:t>SNP</w:t>
      </w:r>
      <w:r w:rsidRPr="004A3973">
        <w:rPr>
          <w:rFonts w:hint="eastAsia"/>
        </w:rPr>
        <w:t>频率分布</w:t>
      </w:r>
      <w:bookmarkEnd w:id="360"/>
    </w:p>
    <w:p w14:paraId="1B629314" w14:textId="41079143" w:rsidR="00CD171B" w:rsidRDefault="003A259B" w:rsidP="006F13B3">
      <w:pPr>
        <w:pStyle w:val="-9"/>
        <w:rPr>
          <w:rFonts w:eastAsia="SimSun"/>
        </w:rPr>
      </w:pPr>
      <w:r>
        <w:rPr>
          <w:rFonts w:eastAsia="SimSun"/>
        </w:rPr>
        <w:t xml:space="preserve">Fig. </w:t>
      </w:r>
      <w:r>
        <w:rPr>
          <w:rFonts w:eastAsia="SimSun" w:hint="eastAsia"/>
        </w:rPr>
        <w:t>5</w:t>
      </w:r>
      <w:r w:rsidR="004A3973" w:rsidRPr="00F73E58">
        <w:rPr>
          <w:rFonts w:eastAsia="SimSun"/>
        </w:rPr>
        <w:t>-</w:t>
      </w:r>
      <w:r w:rsidR="004A3973" w:rsidRPr="00F73E58">
        <w:rPr>
          <w:rFonts w:eastAsia="SimSun"/>
        </w:rPr>
        <w:fldChar w:fldCharType="begin"/>
      </w:r>
      <w:r>
        <w:rPr>
          <w:rFonts w:eastAsia="SimSun"/>
        </w:rPr>
        <w:instrText xml:space="preserve"> SEQ Fig.</w:instrText>
      </w:r>
      <w:r>
        <w:rPr>
          <w:rFonts w:eastAsia="SimSun" w:hint="eastAsia"/>
        </w:rPr>
        <w:instrText>5</w:instrText>
      </w:r>
      <w:r w:rsidR="004A3973" w:rsidRPr="00F73E58">
        <w:rPr>
          <w:rFonts w:eastAsia="SimSun"/>
        </w:rPr>
        <w:instrText xml:space="preserve">- \* ARABIC </w:instrText>
      </w:r>
      <w:r w:rsidR="004A3973" w:rsidRPr="00F73E58">
        <w:rPr>
          <w:rFonts w:eastAsia="SimSun"/>
        </w:rPr>
        <w:fldChar w:fldCharType="separate"/>
      </w:r>
      <w:r>
        <w:rPr>
          <w:rFonts w:eastAsia="SimSun"/>
          <w:noProof/>
        </w:rPr>
        <w:t>6</w:t>
      </w:r>
      <w:r w:rsidR="004A3973" w:rsidRPr="00F73E58">
        <w:rPr>
          <w:rFonts w:eastAsia="SimSun"/>
          <w:noProof/>
        </w:rPr>
        <w:fldChar w:fldCharType="end"/>
      </w:r>
      <w:r w:rsidR="004A3973" w:rsidRPr="00F73E58">
        <w:rPr>
          <w:rFonts w:eastAsia="SimSun"/>
          <w:noProof/>
        </w:rPr>
        <w:t xml:space="preserve"> </w:t>
      </w:r>
      <w:r w:rsidR="004A3973" w:rsidRPr="004A3973">
        <w:rPr>
          <w:rFonts w:eastAsia="SimSun"/>
        </w:rPr>
        <w:t xml:space="preserve">The sites of miRNA binding site are placed in the same order as mature </w:t>
      </w:r>
      <w:r w:rsidR="00CD171B">
        <w:rPr>
          <w:rFonts w:eastAsia="SimSun"/>
        </w:rPr>
        <w:t>miRNAs</w:t>
      </w:r>
    </w:p>
    <w:p w14:paraId="51F5B7C6" w14:textId="2FB12BE0" w:rsidR="004A3973" w:rsidRDefault="00CD171B" w:rsidP="006F13B3">
      <w:pPr>
        <w:pStyle w:val="-9"/>
        <w:rPr>
          <w:rFonts w:eastAsia="SimSun"/>
        </w:rPr>
      </w:pPr>
      <w:r w:rsidRPr="00CD171B">
        <w:rPr>
          <w:rFonts w:eastAsia="SimSun" w:hint="eastAsia"/>
        </w:rPr>
        <w:t>注</w:t>
      </w:r>
      <w:r w:rsidRPr="00CD171B">
        <w:rPr>
          <w:rFonts w:eastAsia="SimSun" w:hint="eastAsia"/>
        </w:rPr>
        <w:t xml:space="preserve">: </w:t>
      </w:r>
      <w:r w:rsidRPr="00CD171B">
        <w:rPr>
          <w:rFonts w:eastAsia="SimSun" w:hint="eastAsia"/>
        </w:rPr>
        <w:t>结合位点上位置的排列顺序和成熟</w:t>
      </w:r>
      <w:r w:rsidRPr="00CD171B">
        <w:rPr>
          <w:rFonts w:eastAsia="SimSun" w:hint="eastAsia"/>
        </w:rPr>
        <w:t>miRNA</w:t>
      </w:r>
      <w:r w:rsidRPr="00CD171B">
        <w:rPr>
          <w:rFonts w:eastAsia="SimSun" w:hint="eastAsia"/>
        </w:rPr>
        <w:t>的顺序相同，都是按照成熟</w:t>
      </w:r>
      <w:r w:rsidRPr="00CD171B">
        <w:rPr>
          <w:rFonts w:eastAsia="SimSun" w:hint="eastAsia"/>
        </w:rPr>
        <w:t>miRNA 5</w:t>
      </w:r>
      <w:r w:rsidRPr="00CD171B">
        <w:rPr>
          <w:rFonts w:eastAsia="SimSun" w:hint="eastAsia"/>
        </w:rPr>
        <w:t>’到</w:t>
      </w:r>
      <w:r w:rsidRPr="00CD171B">
        <w:rPr>
          <w:rFonts w:eastAsia="SimSun" w:hint="eastAsia"/>
        </w:rPr>
        <w:t>3</w:t>
      </w:r>
      <w:r w:rsidRPr="00CD171B">
        <w:rPr>
          <w:rFonts w:eastAsia="SimSun" w:hint="eastAsia"/>
        </w:rPr>
        <w:t>’的顺序排列，红色表示的是</w:t>
      </w:r>
      <w:r w:rsidRPr="00CD171B">
        <w:rPr>
          <w:rFonts w:eastAsia="SimSun" w:hint="eastAsia"/>
        </w:rPr>
        <w:t>miRNA</w:t>
      </w:r>
      <w:r w:rsidRPr="00CD171B">
        <w:rPr>
          <w:rFonts w:eastAsia="SimSun" w:hint="eastAsia"/>
        </w:rPr>
        <w:t>结合位点，而蓝色表示的则是保守的成熟</w:t>
      </w:r>
      <w:r w:rsidRPr="00CD171B">
        <w:rPr>
          <w:rFonts w:eastAsia="SimSun" w:hint="eastAsia"/>
        </w:rPr>
        <w:t>miRNA</w:t>
      </w:r>
    </w:p>
    <w:p w14:paraId="3CF92959" w14:textId="77777777" w:rsidR="00F45353" w:rsidRPr="00F13AA6" w:rsidRDefault="00F45353" w:rsidP="006F13B3">
      <w:pPr>
        <w:pStyle w:val="-9"/>
      </w:pPr>
    </w:p>
    <w:p w14:paraId="4D0856C8" w14:textId="64046F93" w:rsidR="00BF40A9" w:rsidRPr="00F73E58" w:rsidRDefault="00BF40A9" w:rsidP="006F13B3">
      <w:pPr>
        <w:pStyle w:val="Heading2"/>
      </w:pPr>
      <w:bookmarkStart w:id="361" w:name="_Toc479949723"/>
      <w:r w:rsidRPr="00F73E58">
        <w:lastRenderedPageBreak/>
        <w:t>本章小节</w:t>
      </w:r>
      <w:bookmarkEnd w:id="361"/>
    </w:p>
    <w:p w14:paraId="3FB5B5FF" w14:textId="5A0F8EA2" w:rsidR="00F923D0" w:rsidRPr="00F923D0" w:rsidRDefault="00B33F0A" w:rsidP="006F13B3">
      <w:r>
        <w:rPr>
          <w:rFonts w:hint="eastAsia"/>
        </w:rPr>
        <w:t>本章对实验过程中所得到的</w:t>
      </w:r>
      <w:r>
        <w:rPr>
          <w:rFonts w:hint="eastAsia"/>
        </w:rPr>
        <w:t>SNP</w:t>
      </w:r>
      <w:r>
        <w:rPr>
          <w:rFonts w:hint="eastAsia"/>
        </w:rPr>
        <w:t>进行统计上的分析。首先比较了不同的</w:t>
      </w:r>
      <w:r>
        <w:rPr>
          <w:rFonts w:hint="eastAsia"/>
        </w:rPr>
        <w:t>SNP</w:t>
      </w:r>
      <w:r>
        <w:rPr>
          <w:rFonts w:hint="eastAsia"/>
        </w:rPr>
        <w:t>数据库，并且发现三者之间有很多的</w:t>
      </w:r>
      <w:r>
        <w:rPr>
          <w:rFonts w:hint="eastAsia"/>
        </w:rPr>
        <w:t>SNP</w:t>
      </w:r>
      <w:r>
        <w:rPr>
          <w:rFonts w:hint="eastAsia"/>
        </w:rPr>
        <w:t>是重叠的，这说明这些测序工作所得到的</w:t>
      </w:r>
      <w:r>
        <w:rPr>
          <w:rFonts w:hint="eastAsia"/>
        </w:rPr>
        <w:t>SNP</w:t>
      </w:r>
      <w:r>
        <w:rPr>
          <w:rFonts w:hint="eastAsia"/>
        </w:rPr>
        <w:t>可信度是很高的。对比</w:t>
      </w:r>
      <w:r>
        <w:rPr>
          <w:rFonts w:hint="eastAsia"/>
        </w:rPr>
        <w:t>pre-miRNA</w:t>
      </w:r>
      <w:r>
        <w:rPr>
          <w:rFonts w:hint="eastAsia"/>
        </w:rPr>
        <w:t>、基因间断区和外显子片段上</w:t>
      </w:r>
      <w:r>
        <w:rPr>
          <w:rFonts w:hint="eastAsia"/>
        </w:rPr>
        <w:t>SNP</w:t>
      </w:r>
      <w:r>
        <w:rPr>
          <w:rFonts w:hint="eastAsia"/>
        </w:rPr>
        <w:t>的密度，就会发现</w:t>
      </w:r>
      <w:r>
        <w:rPr>
          <w:rFonts w:hint="eastAsia"/>
        </w:rPr>
        <w:t>pre-miRNA</w:t>
      </w:r>
      <w:r>
        <w:rPr>
          <w:rFonts w:hint="eastAsia"/>
        </w:rPr>
        <w:t>的</w:t>
      </w:r>
      <w:r>
        <w:rPr>
          <w:rFonts w:hint="eastAsia"/>
        </w:rPr>
        <w:t>SNP</w:t>
      </w:r>
      <w:r>
        <w:rPr>
          <w:rFonts w:hint="eastAsia"/>
        </w:rPr>
        <w:t>密度比这两者都要低，</w:t>
      </w:r>
      <w:r w:rsidR="00D57250">
        <w:rPr>
          <w:rFonts w:hint="eastAsia"/>
        </w:rPr>
        <w:t>再次说明</w:t>
      </w:r>
      <w:r w:rsidR="00D57250">
        <w:rPr>
          <w:rFonts w:hint="eastAsia"/>
        </w:rPr>
        <w:t>miRNA</w:t>
      </w:r>
      <w:r w:rsidR="00D57250">
        <w:rPr>
          <w:rFonts w:hint="eastAsia"/>
        </w:rPr>
        <w:t>作为很多调节通路中的主要调节因子受到很大的选择压力。另外，分别对比</w:t>
      </w:r>
      <w:r w:rsidR="00F923D0">
        <w:rPr>
          <w:rFonts w:hint="eastAsia"/>
        </w:rPr>
        <w:t>保守</w:t>
      </w:r>
      <w:r w:rsidR="00F923D0">
        <w:rPr>
          <w:rFonts w:hint="eastAsia"/>
        </w:rPr>
        <w:t>miRNA</w:t>
      </w:r>
      <w:r w:rsidR="00F923D0">
        <w:rPr>
          <w:rFonts w:hint="eastAsia"/>
        </w:rPr>
        <w:t>和非保守</w:t>
      </w:r>
      <w:r w:rsidR="00F923D0">
        <w:rPr>
          <w:rFonts w:hint="eastAsia"/>
        </w:rPr>
        <w:t>miRNA</w:t>
      </w:r>
      <w:r w:rsidR="00F923D0">
        <w:rPr>
          <w:rFonts w:hint="eastAsia"/>
        </w:rPr>
        <w:t>，以及保守</w:t>
      </w:r>
      <w:r w:rsidR="00F923D0">
        <w:rPr>
          <w:rFonts w:hint="eastAsia"/>
        </w:rPr>
        <w:t>miRNA</w:t>
      </w:r>
      <w:r w:rsidR="00F923D0">
        <w:rPr>
          <w:rFonts w:hint="eastAsia"/>
        </w:rPr>
        <w:t>和</w:t>
      </w:r>
      <w:r w:rsidR="00F923D0">
        <w:rPr>
          <w:rFonts w:hint="eastAsia"/>
        </w:rPr>
        <w:t>miRNA</w:t>
      </w:r>
      <w:r w:rsidR="00F923D0">
        <w:rPr>
          <w:rFonts w:hint="eastAsia"/>
        </w:rPr>
        <w:t>结合位点上的</w:t>
      </w:r>
      <w:r w:rsidR="00F923D0">
        <w:rPr>
          <w:rFonts w:hint="eastAsia"/>
        </w:rPr>
        <w:t>SNP</w:t>
      </w:r>
      <w:r w:rsidR="00F923D0">
        <w:rPr>
          <w:rFonts w:hint="eastAsia"/>
        </w:rPr>
        <w:t>频率的相关性，发现保守</w:t>
      </w:r>
      <w:r w:rsidR="00F923D0">
        <w:rPr>
          <w:rFonts w:hint="eastAsia"/>
        </w:rPr>
        <w:t>miRNA</w:t>
      </w:r>
      <w:r w:rsidR="00F923D0">
        <w:rPr>
          <w:rFonts w:hint="eastAsia"/>
        </w:rPr>
        <w:t>和</w:t>
      </w:r>
      <w:r w:rsidR="00F923D0">
        <w:rPr>
          <w:rFonts w:hint="eastAsia"/>
        </w:rPr>
        <w:t>miRNA</w:t>
      </w:r>
      <w:r w:rsidR="00F923D0">
        <w:rPr>
          <w:rFonts w:hint="eastAsia"/>
        </w:rPr>
        <w:t>结合位点上各位点</w:t>
      </w:r>
      <w:r w:rsidR="00F923D0">
        <w:rPr>
          <w:rFonts w:hint="eastAsia"/>
        </w:rPr>
        <w:t>SNP</w:t>
      </w:r>
      <w:r w:rsidR="00F923D0">
        <w:rPr>
          <w:rFonts w:hint="eastAsia"/>
        </w:rPr>
        <w:t>频率有显著的相关性，但是和非保守</w:t>
      </w:r>
      <w:r w:rsidR="00F923D0">
        <w:rPr>
          <w:rFonts w:hint="eastAsia"/>
        </w:rPr>
        <w:t>miRNA</w:t>
      </w:r>
      <w:r w:rsidR="00F923D0">
        <w:rPr>
          <w:rFonts w:hint="eastAsia"/>
        </w:rPr>
        <w:t>却不具有显著的相关性。</w:t>
      </w:r>
    </w:p>
    <w:p w14:paraId="639ED99F" w14:textId="77777777" w:rsidR="00BF40A9" w:rsidRPr="00F73E58" w:rsidRDefault="00BF40A9" w:rsidP="00302770">
      <w:pPr>
        <w:pStyle w:val="a7"/>
      </w:pPr>
    </w:p>
    <w:p w14:paraId="600F9EEC" w14:textId="77777777" w:rsidR="00BF40A9" w:rsidRPr="00F73E58" w:rsidRDefault="00BF40A9" w:rsidP="00302770">
      <w:pPr>
        <w:pStyle w:val="a7"/>
      </w:pPr>
    </w:p>
    <w:p w14:paraId="109979A9" w14:textId="77777777" w:rsidR="00BF40A9" w:rsidRPr="00F73E58" w:rsidRDefault="00BF40A9" w:rsidP="00302770">
      <w:pPr>
        <w:pStyle w:val="a7"/>
      </w:pPr>
    </w:p>
    <w:p w14:paraId="6D322434" w14:textId="77777777" w:rsidR="00BF40A9" w:rsidRPr="00F73E58" w:rsidRDefault="00BF40A9" w:rsidP="00302770">
      <w:pPr>
        <w:pStyle w:val="a7"/>
        <w:sectPr w:rsidR="00BF40A9" w:rsidRPr="00F73E58" w:rsidSect="004F2961">
          <w:footerReference w:type="default" r:id="rId33"/>
          <w:endnotePr>
            <w:numFmt w:val="decimal"/>
          </w:endnotePr>
          <w:pgSz w:w="11906" w:h="16838" w:code="9"/>
          <w:pgMar w:top="1985" w:right="1588" w:bottom="2268" w:left="1588" w:header="1418" w:footer="1701" w:gutter="284"/>
          <w:cols w:space="425"/>
          <w:noEndnote/>
          <w:docGrid w:linePitch="395"/>
        </w:sectPr>
      </w:pPr>
    </w:p>
    <w:p w14:paraId="6584CFE1" w14:textId="6F5C6C73" w:rsidR="00E85016" w:rsidRDefault="008C3FC9" w:rsidP="006F13B3">
      <w:pPr>
        <w:pStyle w:val="Heading1"/>
      </w:pPr>
      <w:bookmarkStart w:id="362" w:name="_Toc479949724"/>
      <w:commentRangeStart w:id="363"/>
      <w:r w:rsidRPr="00F73E58">
        <w:lastRenderedPageBreak/>
        <w:t>联合互补模式分析</w:t>
      </w:r>
      <w:commentRangeEnd w:id="363"/>
      <w:ins w:id="364" w:author="Thomas Huang" w:date="2017-04-14T10:18:00Z">
        <w:r w:rsidR="00B82D06">
          <w:rPr>
            <w:rFonts w:hint="eastAsia"/>
          </w:rPr>
          <w:t>的应用</w:t>
        </w:r>
      </w:ins>
      <w:bookmarkEnd w:id="362"/>
      <w:del w:id="365" w:author="Thomas Huang" w:date="2017-04-14T10:18:00Z">
        <w:r w:rsidR="00CA5579" w:rsidDel="00B82D06">
          <w:rPr>
            <w:rFonts w:hint="eastAsia"/>
          </w:rPr>
          <w:delText>方法介绍</w:delText>
        </w:r>
        <w:r w:rsidR="003A7240" w:rsidDel="00B82D06">
          <w:rPr>
            <w:rStyle w:val="CommentReference"/>
            <w:rFonts w:eastAsia="宋体" w:cstheme="minorBidi"/>
            <w:bCs w:val="0"/>
            <w:kern w:val="0"/>
          </w:rPr>
          <w:commentReference w:id="363"/>
        </w:r>
      </w:del>
    </w:p>
    <w:p w14:paraId="2A038DFC" w14:textId="0863EEF7" w:rsidR="009B7E5A" w:rsidRDefault="00F238A5" w:rsidP="006F13B3">
      <w:pPr>
        <w:pStyle w:val="Heading2"/>
      </w:pPr>
      <w:bookmarkStart w:id="366" w:name="_Toc479949725"/>
      <w:r>
        <w:rPr>
          <w:rFonts w:hint="eastAsia"/>
        </w:rPr>
        <w:t>水稻</w:t>
      </w:r>
      <w:r>
        <w:rPr>
          <w:rFonts w:hint="eastAsia"/>
        </w:rPr>
        <w:t>miRNA</w:t>
      </w:r>
      <w:r>
        <w:rPr>
          <w:rFonts w:hint="eastAsia"/>
        </w:rPr>
        <w:t>单倍型分析</w:t>
      </w:r>
      <w:bookmarkEnd w:id="366"/>
    </w:p>
    <w:p w14:paraId="0F6D2B6A" w14:textId="3183AEF6" w:rsidR="0024733F" w:rsidRDefault="00593C7F" w:rsidP="006F13B3">
      <w:r w:rsidRPr="00593C7F">
        <w:rPr>
          <w:rFonts w:hint="eastAsia"/>
        </w:rPr>
        <w:t>单倍型</w:t>
      </w:r>
      <w:r w:rsidRPr="00593C7F">
        <w:rPr>
          <w:rFonts w:hint="eastAsia"/>
        </w:rPr>
        <w:t>(haplotype, haploid genotype)</w:t>
      </w:r>
      <w:r w:rsidRPr="00593C7F">
        <w:rPr>
          <w:rFonts w:hint="eastAsia"/>
        </w:rPr>
        <w:t>，也就是一段基因片段上特定突变的集合，经常被用在疾病相关研究中，是其中强大的辨别病例组和对照组的工具。因此，单倍型可以在研究某一段基因片段功能室，帮助将群体根据其基因型不同区分成不同组别。</w:t>
      </w:r>
      <w:r w:rsidRPr="00593C7F">
        <w:rPr>
          <w:rFonts w:hint="eastAsia"/>
        </w:rPr>
        <w:t xml:space="preserve">Zhao </w:t>
      </w:r>
      <w:r w:rsidR="00C3574A" w:rsidRPr="00C3574A">
        <w:rPr>
          <w:i/>
        </w:rPr>
        <w:t>et al.</w:t>
      </w:r>
      <w:r w:rsidRPr="00593C7F">
        <w:rPr>
          <w:rFonts w:hint="eastAsia"/>
        </w:rPr>
        <w:t xml:space="preserve"> </w:t>
      </w:r>
      <w:r w:rsidRPr="00593C7F">
        <w:rPr>
          <w:rFonts w:hint="eastAsia"/>
        </w:rPr>
        <w:t>就展示了应用单倍型分析的例</w:t>
      </w:r>
      <w:r>
        <w:rPr>
          <w:rFonts w:hint="eastAsia"/>
        </w:rPr>
        <w:t>子</w:t>
      </w:r>
      <w:r w:rsidR="0088130B" w:rsidRPr="0088130B">
        <w:rPr>
          <w:vertAlign w:val="superscript"/>
        </w:rPr>
        <w:t>[</w:t>
      </w:r>
      <w:r w:rsidRPr="00593C7F">
        <w:rPr>
          <w:vertAlign w:val="superscript"/>
        </w:rPr>
        <w:fldChar w:fldCharType="begin"/>
      </w:r>
      <w:r w:rsidRPr="00593C7F">
        <w:rPr>
          <w:vertAlign w:val="superscript"/>
        </w:rPr>
        <w:instrText xml:space="preserve"> </w:instrText>
      </w:r>
      <w:r w:rsidRPr="00593C7F">
        <w:rPr>
          <w:rFonts w:hint="eastAsia"/>
          <w:vertAlign w:val="superscript"/>
        </w:rPr>
        <w:instrText>NOTEREF _Ref474856616 \h</w:instrText>
      </w:r>
      <w:r w:rsidRPr="00593C7F">
        <w:rPr>
          <w:vertAlign w:val="superscript"/>
        </w:rPr>
        <w:instrText xml:space="preserve"> </w:instrText>
      </w:r>
      <w:r>
        <w:rPr>
          <w:vertAlign w:val="superscript"/>
        </w:rPr>
        <w:instrText xml:space="preserve"> \* MERGEFORMAT </w:instrText>
      </w:r>
      <w:r w:rsidRPr="00593C7F">
        <w:rPr>
          <w:vertAlign w:val="superscript"/>
        </w:rPr>
      </w:r>
      <w:r w:rsidRPr="00593C7F">
        <w:rPr>
          <w:vertAlign w:val="superscript"/>
        </w:rPr>
        <w:fldChar w:fldCharType="separate"/>
      </w:r>
      <w:r w:rsidRPr="00593C7F">
        <w:rPr>
          <w:vertAlign w:val="superscript"/>
        </w:rPr>
        <w:t>15</w:t>
      </w:r>
      <w:r w:rsidRPr="00593C7F">
        <w:rPr>
          <w:vertAlign w:val="superscript"/>
        </w:rPr>
        <w:fldChar w:fldCharType="end"/>
      </w:r>
      <w:r w:rsidR="0088130B">
        <w:rPr>
          <w:vertAlign w:val="superscript"/>
        </w:rPr>
        <w:t>]</w:t>
      </w:r>
      <w:r w:rsidR="004A4D17">
        <w:rPr>
          <w:rFonts w:hint="eastAsia"/>
        </w:rPr>
        <w:t>：</w:t>
      </w:r>
      <w:r w:rsidRPr="00593C7F">
        <w:rPr>
          <w:rFonts w:hint="eastAsia"/>
        </w:rPr>
        <w:t>针对水稻的杂种不育性，</w:t>
      </w:r>
      <w:r w:rsidR="004A4D17">
        <w:rPr>
          <w:rFonts w:hint="eastAsia"/>
        </w:rPr>
        <w:t>粳稻</w:t>
      </w:r>
      <w:r w:rsidR="004A4D17">
        <w:t xml:space="preserve"> (</w:t>
      </w:r>
      <w:r w:rsidR="004A4D17" w:rsidRPr="004A4D17">
        <w:rPr>
          <w:i/>
        </w:rPr>
        <w:t>japonica</w:t>
      </w:r>
      <w:r w:rsidR="004A4D17">
        <w:t xml:space="preserve">) </w:t>
      </w:r>
      <w:r w:rsidR="004A4D17">
        <w:rPr>
          <w:rFonts w:hint="eastAsia"/>
        </w:rPr>
        <w:t>和籼稻</w:t>
      </w:r>
      <w:r w:rsidR="004A4D17">
        <w:t xml:space="preserve"> (</w:t>
      </w:r>
      <w:r w:rsidR="004A4D17" w:rsidRPr="004A4D17">
        <w:rPr>
          <w:i/>
        </w:rPr>
        <w:t>indica</w:t>
      </w:r>
      <w:r w:rsidR="004A4D17">
        <w:t xml:space="preserve">) </w:t>
      </w:r>
      <w:r w:rsidR="004A4D17">
        <w:rPr>
          <w:rFonts w:hint="eastAsia"/>
        </w:rPr>
        <w:t>之间存在杂交不育。而</w:t>
      </w:r>
      <w:r w:rsidR="004A4D17" w:rsidRPr="004A4D17">
        <w:rPr>
          <w:i/>
        </w:rPr>
        <w:t>S5</w:t>
      </w:r>
      <w:r w:rsidR="004A4D17">
        <w:rPr>
          <w:rFonts w:hint="eastAsia"/>
        </w:rPr>
        <w:t>位点是被鉴定和两者之间杂交不育有很紧密的关系，其中编码了</w:t>
      </w:r>
      <w:r w:rsidR="004A4D17">
        <w:rPr>
          <w:rFonts w:hint="eastAsia"/>
        </w:rPr>
        <w:t>3</w:t>
      </w:r>
      <w:r w:rsidR="004A4D17">
        <w:rPr>
          <w:rFonts w:hint="eastAsia"/>
        </w:rPr>
        <w:t>个连锁基因；他们用其中的一个基因，</w:t>
      </w:r>
      <w:r w:rsidR="004A4D17">
        <w:t>LOC_</w:t>
      </w:r>
      <w:r w:rsidR="004A4D17" w:rsidRPr="004A4D17">
        <w:t>Os06g11010</w:t>
      </w:r>
      <w:r w:rsidR="004A4D17">
        <w:rPr>
          <w:rFonts w:hint="eastAsia"/>
        </w:rPr>
        <w:t>，也就是配子“杀手”，进行单倍型分析。在这个基因中找到</w:t>
      </w:r>
      <w:r w:rsidR="004A4D17">
        <w:rPr>
          <w:rFonts w:hint="eastAsia"/>
        </w:rPr>
        <w:t>14</w:t>
      </w:r>
      <w:r w:rsidR="004A4D17">
        <w:rPr>
          <w:rFonts w:hint="eastAsia"/>
        </w:rPr>
        <w:t>个</w:t>
      </w:r>
      <w:r w:rsidR="004A4D17">
        <w:rPr>
          <w:rFonts w:hint="eastAsia"/>
        </w:rPr>
        <w:t>SNP</w:t>
      </w:r>
      <w:r w:rsidR="004A4D17">
        <w:rPr>
          <w:rFonts w:hint="eastAsia"/>
        </w:rPr>
        <w:t>，其中</w:t>
      </w:r>
      <w:r w:rsidR="004A4D17">
        <w:rPr>
          <w:rFonts w:hint="eastAsia"/>
        </w:rPr>
        <w:t>5</w:t>
      </w:r>
      <w:r w:rsidR="004A4D17">
        <w:rPr>
          <w:rFonts w:hint="eastAsia"/>
        </w:rPr>
        <w:t>个</w:t>
      </w:r>
      <w:r w:rsidR="004A4D17">
        <w:rPr>
          <w:rFonts w:hint="eastAsia"/>
        </w:rPr>
        <w:t>SNP</w:t>
      </w:r>
      <w:r w:rsidR="004A4D17">
        <w:rPr>
          <w:rFonts w:hint="eastAsia"/>
        </w:rPr>
        <w:t>是非同义突变</w:t>
      </w:r>
      <w:r w:rsidR="004A4D17">
        <w:t xml:space="preserve"> (non-synonymous mutation)</w:t>
      </w:r>
      <w:r w:rsidR="004A4D17">
        <w:rPr>
          <w:rFonts w:hint="eastAsia"/>
        </w:rPr>
        <w:t>。将这</w:t>
      </w:r>
      <w:r w:rsidR="004A4D17">
        <w:rPr>
          <w:rFonts w:hint="eastAsia"/>
        </w:rPr>
        <w:t>5</w:t>
      </w:r>
      <w:r w:rsidR="004A4D17">
        <w:rPr>
          <w:rFonts w:hint="eastAsia"/>
        </w:rPr>
        <w:t>个</w:t>
      </w:r>
      <w:r w:rsidR="004A4D17">
        <w:rPr>
          <w:rFonts w:hint="eastAsia"/>
        </w:rPr>
        <w:t>SNP</w:t>
      </w:r>
      <w:r w:rsidR="004A4D17">
        <w:rPr>
          <w:rFonts w:hint="eastAsia"/>
        </w:rPr>
        <w:t>放在一起，分析其单倍型，并且根据在这些</w:t>
      </w:r>
      <w:r w:rsidR="004A4D17">
        <w:rPr>
          <w:rFonts w:hint="eastAsia"/>
        </w:rPr>
        <w:t>SNP</w:t>
      </w:r>
      <w:r w:rsidR="004A4D17">
        <w:rPr>
          <w:rFonts w:hint="eastAsia"/>
        </w:rPr>
        <w:t>位点上的碱基类型将水稻品系分成了</w:t>
      </w:r>
      <w:r w:rsidR="004A4D17">
        <w:rPr>
          <w:rFonts w:hint="eastAsia"/>
        </w:rPr>
        <w:t>5</w:t>
      </w:r>
      <w:r w:rsidR="004A4D17">
        <w:rPr>
          <w:rFonts w:hint="eastAsia"/>
        </w:rPr>
        <w:t>个组别。最后发现，</w:t>
      </w:r>
      <w:r w:rsidR="00034B2B">
        <w:rPr>
          <w:rFonts w:hint="eastAsia"/>
        </w:rPr>
        <w:t>几乎所有</w:t>
      </w:r>
      <w:r w:rsidR="004A4D17" w:rsidRPr="00034B2B">
        <w:rPr>
          <w:i/>
        </w:rPr>
        <w:t>aus</w:t>
      </w:r>
      <w:r w:rsidR="004A4D17">
        <w:rPr>
          <w:rFonts w:hint="eastAsia"/>
        </w:rPr>
        <w:t>品系</w:t>
      </w:r>
      <w:r w:rsidR="00034B2B">
        <w:rPr>
          <w:rFonts w:hint="eastAsia"/>
        </w:rPr>
        <w:t>都集中在一个组别，而</w:t>
      </w:r>
      <w:r w:rsidR="00034B2B" w:rsidRPr="00034B2B">
        <w:rPr>
          <w:i/>
        </w:rPr>
        <w:t>aus</w:t>
      </w:r>
      <w:r w:rsidR="00034B2B">
        <w:rPr>
          <w:rFonts w:hint="eastAsia"/>
        </w:rPr>
        <w:t>品系是可以克服杂交不育的品系。</w:t>
      </w:r>
    </w:p>
    <w:p w14:paraId="20A83AE6" w14:textId="182A992A" w:rsidR="00034B2B" w:rsidRDefault="00034B2B" w:rsidP="006F13B3">
      <w:r w:rsidRPr="00034B2B">
        <w:rPr>
          <w:rFonts w:hint="eastAsia"/>
        </w:rPr>
        <w:t>而</w:t>
      </w:r>
      <w:r w:rsidR="0076134C">
        <w:rPr>
          <w:rFonts w:hint="eastAsia"/>
        </w:rPr>
        <w:t>如图</w:t>
      </w:r>
      <w:r w:rsidR="00B41D96">
        <w:rPr>
          <w:rFonts w:hint="eastAsia"/>
        </w:rPr>
        <w:t>6</w:t>
      </w:r>
      <w:r w:rsidR="0076134C">
        <w:rPr>
          <w:rFonts w:hint="eastAsia"/>
        </w:rPr>
        <w:t>-1</w:t>
      </w:r>
      <w:r w:rsidR="0076134C">
        <w:rPr>
          <w:rFonts w:hint="eastAsia"/>
        </w:rPr>
        <w:t>所示，</w:t>
      </w:r>
      <w:r w:rsidRPr="00034B2B">
        <w:rPr>
          <w:rFonts w:hint="eastAsia"/>
        </w:rPr>
        <w:t>通常的利用</w:t>
      </w:r>
      <w:r w:rsidRPr="00034B2B">
        <w:rPr>
          <w:rFonts w:hint="eastAsia"/>
        </w:rPr>
        <w:t>SNP</w:t>
      </w:r>
      <w:r w:rsidRPr="00034B2B">
        <w:rPr>
          <w:rFonts w:hint="eastAsia"/>
        </w:rPr>
        <w:t>作分子标记的单倍型分析的过程，是先得到某一片段上所有</w:t>
      </w:r>
      <w:r w:rsidRPr="00034B2B">
        <w:rPr>
          <w:rFonts w:hint="eastAsia"/>
        </w:rPr>
        <w:t>SNP</w:t>
      </w:r>
      <w:r w:rsidR="0076134C">
        <w:rPr>
          <w:rFonts w:hint="eastAsia"/>
        </w:rPr>
        <w:t>，每个</w:t>
      </w:r>
      <w:r w:rsidR="0076134C">
        <w:rPr>
          <w:rFonts w:hint="eastAsia"/>
        </w:rPr>
        <w:t>SNP</w:t>
      </w:r>
      <w:r w:rsidR="0076134C">
        <w:rPr>
          <w:rFonts w:hint="eastAsia"/>
        </w:rPr>
        <w:t>都有核苷酸多态性，例如在图中</w:t>
      </w:r>
      <w:r w:rsidR="0076134C">
        <w:t>SNP1</w:t>
      </w:r>
      <w:r w:rsidR="0076134C">
        <w:rPr>
          <w:rFonts w:hint="eastAsia"/>
        </w:rPr>
        <w:t>有</w:t>
      </w:r>
      <w:r w:rsidR="0076134C">
        <w:t>TC</w:t>
      </w:r>
      <w:r w:rsidR="0076134C">
        <w:rPr>
          <w:rFonts w:hint="eastAsia"/>
        </w:rPr>
        <w:t>的多态性，</w:t>
      </w:r>
      <w:r w:rsidR="0076134C">
        <w:rPr>
          <w:rFonts w:hint="eastAsia"/>
        </w:rPr>
        <w:t>SNP</w:t>
      </w:r>
      <w:r w:rsidR="0076134C">
        <w:t>2</w:t>
      </w:r>
      <w:r w:rsidR="0076134C">
        <w:rPr>
          <w:rFonts w:hint="eastAsia"/>
        </w:rPr>
        <w:t>有</w:t>
      </w:r>
      <w:r w:rsidR="0076134C">
        <w:rPr>
          <w:rFonts w:hint="eastAsia"/>
        </w:rPr>
        <w:t>GA</w:t>
      </w:r>
      <w:r w:rsidR="0076134C">
        <w:rPr>
          <w:rFonts w:hint="eastAsia"/>
        </w:rPr>
        <w:t>的多态性，</w:t>
      </w:r>
      <w:r w:rsidR="0076134C">
        <w:rPr>
          <w:rFonts w:hint="eastAsia"/>
        </w:rPr>
        <w:t>SNP</w:t>
      </w:r>
      <w:r w:rsidR="0076134C">
        <w:t>3</w:t>
      </w:r>
      <w:r w:rsidR="0076134C">
        <w:rPr>
          <w:rFonts w:hint="eastAsia"/>
        </w:rPr>
        <w:t>有</w:t>
      </w:r>
      <w:r w:rsidR="0076134C">
        <w:rPr>
          <w:rFonts w:hint="eastAsia"/>
        </w:rPr>
        <w:t>AT</w:t>
      </w:r>
      <w:r w:rsidR="0076134C">
        <w:rPr>
          <w:rFonts w:hint="eastAsia"/>
        </w:rPr>
        <w:t>的多态性</w:t>
      </w:r>
      <w:r w:rsidRPr="00034B2B">
        <w:rPr>
          <w:rFonts w:hint="eastAsia"/>
        </w:rPr>
        <w:t>；然后将群体分成不同组别，每个组别在这些</w:t>
      </w:r>
      <w:r w:rsidRPr="00034B2B">
        <w:rPr>
          <w:rFonts w:hint="eastAsia"/>
        </w:rPr>
        <w:t>SNP</w:t>
      </w:r>
      <w:r w:rsidRPr="00034B2B">
        <w:rPr>
          <w:rFonts w:hint="eastAsia"/>
        </w:rPr>
        <w:t>位点的碱基类型相同但是组间是不同的</w:t>
      </w:r>
      <w:r w:rsidR="0076134C">
        <w:rPr>
          <w:rFonts w:hint="eastAsia"/>
        </w:rPr>
        <w:t>，例如在图中分成三个单倍型，分别是</w:t>
      </w:r>
      <w:r w:rsidR="0076134C">
        <w:rPr>
          <w:rFonts w:hint="eastAsia"/>
        </w:rPr>
        <w:t>TAA</w:t>
      </w:r>
      <w:r w:rsidR="0076134C">
        <w:rPr>
          <w:rFonts w:hint="eastAsia"/>
        </w:rPr>
        <w:t>、</w:t>
      </w:r>
      <w:r w:rsidR="0076134C">
        <w:rPr>
          <w:rFonts w:hint="eastAsia"/>
        </w:rPr>
        <w:t>CGA</w:t>
      </w:r>
      <w:r w:rsidR="0076134C">
        <w:rPr>
          <w:rFonts w:hint="eastAsia"/>
        </w:rPr>
        <w:t>和</w:t>
      </w:r>
      <w:r w:rsidR="0076134C">
        <w:rPr>
          <w:rFonts w:hint="eastAsia"/>
        </w:rPr>
        <w:t>CGT</w:t>
      </w:r>
      <w:r w:rsidR="0076134C">
        <w:rPr>
          <w:rFonts w:hint="eastAsia"/>
        </w:rPr>
        <w:t>，</w:t>
      </w:r>
      <w:r w:rsidR="009D0485">
        <w:rPr>
          <w:rFonts w:hint="eastAsia"/>
        </w:rPr>
        <w:t>其中</w:t>
      </w:r>
      <w:r w:rsidR="009D0485">
        <w:rPr>
          <w:rFonts w:hint="eastAsia"/>
        </w:rPr>
        <w:t>TAA</w:t>
      </w:r>
      <w:r w:rsidR="009D0485">
        <w:rPr>
          <w:rFonts w:hint="eastAsia"/>
        </w:rPr>
        <w:t>是</w:t>
      </w:r>
      <w:r w:rsidR="00057BF9">
        <w:t>参考基因组模式</w:t>
      </w:r>
      <w:r w:rsidR="009D0485">
        <w:t>(reference pattern)</w:t>
      </w:r>
      <w:r w:rsidR="009D0485">
        <w:rPr>
          <w:rFonts w:hint="eastAsia"/>
        </w:rPr>
        <w:t>，</w:t>
      </w:r>
      <w:r w:rsidR="0076134C">
        <w:rPr>
          <w:rFonts w:hint="eastAsia"/>
        </w:rPr>
        <w:t>通过归纳不同的</w:t>
      </w:r>
      <w:r w:rsidR="0076134C">
        <w:rPr>
          <w:rFonts w:ascii="Calibri" w:hAnsi="Calibri" w:cs="Calibri" w:hint="eastAsia"/>
        </w:rPr>
        <w:t>水稻品系在这些</w:t>
      </w:r>
      <w:r w:rsidR="0076134C" w:rsidRPr="0076134C">
        <w:t>SNP</w:t>
      </w:r>
      <w:r w:rsidR="0076134C">
        <w:rPr>
          <w:rFonts w:ascii="Calibri" w:hAnsi="Calibri" w:cs="Calibri" w:hint="eastAsia"/>
        </w:rPr>
        <w:t>位点的</w:t>
      </w:r>
      <w:r w:rsidR="009D0485">
        <w:rPr>
          <w:rFonts w:ascii="Calibri" w:hAnsi="Calibri" w:cs="Calibri" w:hint="eastAsia"/>
        </w:rPr>
        <w:t>核苷酸类型会发现</w:t>
      </w:r>
      <w:r w:rsidR="009D0485" w:rsidRPr="009D0485">
        <w:t>Cultivar1, Cultivar2</w:t>
      </w:r>
      <w:r w:rsidR="009D0485" w:rsidRPr="009D0485">
        <w:t>属于</w:t>
      </w:r>
      <w:r w:rsidR="00057BF9">
        <w:t>参考基因组模式</w:t>
      </w:r>
      <w:r w:rsidR="009D0485" w:rsidRPr="009D0485">
        <w:t>，而</w:t>
      </w:r>
      <w:r w:rsidR="009D0485" w:rsidRPr="009D0485">
        <w:t>Cultivar3</w:t>
      </w:r>
      <w:r w:rsidR="009D0485" w:rsidRPr="009D0485">
        <w:t>属于</w:t>
      </w:r>
      <w:r w:rsidR="009D0485" w:rsidRPr="009D0485">
        <w:t>CGA</w:t>
      </w:r>
      <w:r w:rsidR="009D0485" w:rsidRPr="009D0485">
        <w:t>，</w:t>
      </w:r>
      <w:r w:rsidR="009D0485" w:rsidRPr="009D0485">
        <w:t>Cultivar4</w:t>
      </w:r>
      <w:r w:rsidR="009D0485" w:rsidRPr="009D0485">
        <w:t>属于</w:t>
      </w:r>
      <w:r w:rsidR="009D0485" w:rsidRPr="009D0485">
        <w:t>CGT</w:t>
      </w:r>
      <w:r w:rsidRPr="00034B2B">
        <w:rPr>
          <w:rFonts w:hint="eastAsia"/>
        </w:rPr>
        <w:t>；最后，比较不同组别</w:t>
      </w:r>
      <w:r w:rsidR="009D0485">
        <w:rPr>
          <w:rFonts w:hint="eastAsia"/>
        </w:rPr>
        <w:t>，也就是这三个单倍型对应的组别，</w:t>
      </w:r>
      <w:r w:rsidRPr="00034B2B">
        <w:rPr>
          <w:rFonts w:hint="eastAsia"/>
        </w:rPr>
        <w:t>的待研究特性，从而得出这些特性和相应的</w:t>
      </w:r>
      <w:r w:rsidRPr="00034B2B">
        <w:rPr>
          <w:rFonts w:hint="eastAsia"/>
        </w:rPr>
        <w:t>SNP</w:t>
      </w:r>
      <w:r w:rsidRPr="00034B2B">
        <w:rPr>
          <w:rFonts w:hint="eastAsia"/>
        </w:rPr>
        <w:t>是否有关联。</w:t>
      </w:r>
      <w:r>
        <w:rPr>
          <w:rFonts w:hint="eastAsia"/>
        </w:rPr>
        <w:t>具体的定义和操作流程请见附录</w:t>
      </w:r>
      <w:r>
        <w:rPr>
          <w:rFonts w:hint="eastAsia"/>
        </w:rPr>
        <w:t>1</w:t>
      </w:r>
      <w:r>
        <w:rPr>
          <w:rFonts w:hint="eastAsia"/>
        </w:rPr>
        <w:t>。</w:t>
      </w:r>
    </w:p>
    <w:p w14:paraId="65E4C16C" w14:textId="77777777" w:rsidR="008A7D42" w:rsidRDefault="008A7D42" w:rsidP="006F13B3"/>
    <w:p w14:paraId="0E7BC9C7" w14:textId="0ED7E0C5" w:rsidR="008A7D42" w:rsidRDefault="008A7D42" w:rsidP="006F13B3">
      <w:pPr>
        <w:pStyle w:val="Figurealignment"/>
      </w:pPr>
      <w:r w:rsidRPr="00AD58F3">
        <w:lastRenderedPageBreak/>
        <w:drawing>
          <wp:inline distT="0" distB="0" distL="0" distR="0" wp14:anchorId="0AD69945" wp14:editId="65C2AC47">
            <wp:extent cx="3634066" cy="2374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3241" cy="2387371"/>
                    </a:xfrm>
                    <a:prstGeom prst="rect">
                      <a:avLst/>
                    </a:prstGeom>
                  </pic:spPr>
                </pic:pic>
              </a:graphicData>
            </a:graphic>
          </wp:inline>
        </w:drawing>
      </w:r>
    </w:p>
    <w:p w14:paraId="61C12B6D" w14:textId="28AEBCF0" w:rsidR="008A7D42" w:rsidRPr="00F73E58" w:rsidRDefault="008A7D42" w:rsidP="006F13B3">
      <w:pPr>
        <w:pStyle w:val="-8"/>
      </w:pPr>
      <w:bookmarkStart w:id="367" w:name="_Toc479949758"/>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1</w:t>
      </w:r>
      <w:r w:rsidRPr="00F73E58">
        <w:fldChar w:fldCharType="end"/>
      </w:r>
      <w:r>
        <w:t xml:space="preserve"> </w:t>
      </w:r>
      <w:r>
        <w:rPr>
          <w:rFonts w:hint="eastAsia"/>
        </w:rPr>
        <w:t>单倍型分析</w:t>
      </w:r>
      <w:r w:rsidR="00DA1D05">
        <w:rPr>
          <w:rFonts w:hint="eastAsia"/>
        </w:rPr>
        <w:t>流程</w:t>
      </w:r>
      <w:r>
        <w:rPr>
          <w:rFonts w:hint="eastAsia"/>
        </w:rPr>
        <w:t>图解</w:t>
      </w:r>
      <w:bookmarkEnd w:id="367"/>
    </w:p>
    <w:p w14:paraId="13DD33DD" w14:textId="16402DFF" w:rsidR="008A7D42" w:rsidRPr="00B53521" w:rsidRDefault="003A259B" w:rsidP="006F13B3">
      <w:pPr>
        <w:pStyle w:val="-9"/>
        <w:rPr>
          <w:rFonts w:eastAsia="SimSun"/>
        </w:rPr>
      </w:pPr>
      <w:r>
        <w:rPr>
          <w:rFonts w:eastAsia="SimSun"/>
        </w:rPr>
        <w:t xml:space="preserve">Fig. </w:t>
      </w:r>
      <w:r>
        <w:rPr>
          <w:rFonts w:eastAsia="SimSun" w:hint="eastAsia"/>
        </w:rPr>
        <w:t>6</w:t>
      </w:r>
      <w:r w:rsidR="008A7D42" w:rsidRPr="00F73E58">
        <w:rPr>
          <w:rFonts w:eastAsia="SimSun"/>
        </w:rPr>
        <w:t>-</w:t>
      </w:r>
      <w:r w:rsidR="008A7D42" w:rsidRPr="00F73E58">
        <w:rPr>
          <w:rFonts w:eastAsia="SimSun"/>
        </w:rPr>
        <w:fldChar w:fldCharType="begin"/>
      </w:r>
      <w:r>
        <w:rPr>
          <w:rFonts w:eastAsia="SimSun"/>
        </w:rPr>
        <w:instrText xml:space="preserve"> SEQ Fig.</w:instrText>
      </w:r>
      <w:r>
        <w:rPr>
          <w:rFonts w:eastAsia="SimSun" w:hint="eastAsia"/>
        </w:rPr>
        <w:instrText>6</w:instrText>
      </w:r>
      <w:r w:rsidR="008A7D42" w:rsidRPr="00F73E58">
        <w:rPr>
          <w:rFonts w:eastAsia="SimSun"/>
        </w:rPr>
        <w:instrText xml:space="preserve">- \* ARABIC </w:instrText>
      </w:r>
      <w:r w:rsidR="008A7D42" w:rsidRPr="00F73E58">
        <w:rPr>
          <w:rFonts w:eastAsia="SimSun"/>
        </w:rPr>
        <w:fldChar w:fldCharType="separate"/>
      </w:r>
      <w:r>
        <w:rPr>
          <w:rFonts w:eastAsia="SimSun"/>
          <w:noProof/>
        </w:rPr>
        <w:t>1</w:t>
      </w:r>
      <w:r w:rsidR="008A7D42" w:rsidRPr="00F73E58">
        <w:rPr>
          <w:rFonts w:eastAsia="SimSun"/>
          <w:noProof/>
        </w:rPr>
        <w:fldChar w:fldCharType="end"/>
      </w:r>
      <w:r w:rsidR="008A7D42" w:rsidRPr="00F73E58">
        <w:rPr>
          <w:rFonts w:eastAsia="SimSun"/>
          <w:noProof/>
        </w:rPr>
        <w:t xml:space="preserve"> </w:t>
      </w:r>
      <w:r w:rsidR="008A7D42">
        <w:rPr>
          <w:rFonts w:eastAsia="SimSun"/>
        </w:rPr>
        <w:t xml:space="preserve">Illustration of </w:t>
      </w:r>
      <w:r w:rsidR="00DA1D05">
        <w:rPr>
          <w:rFonts w:eastAsia="SimSun"/>
        </w:rPr>
        <w:t xml:space="preserve">operation procedures of </w:t>
      </w:r>
      <w:r w:rsidR="008A7D42">
        <w:rPr>
          <w:rFonts w:eastAsia="SimSun"/>
        </w:rPr>
        <w:t>haplotype analysis</w:t>
      </w:r>
    </w:p>
    <w:p w14:paraId="7858132E" w14:textId="77777777" w:rsidR="008A7D42" w:rsidRDefault="008A7D42" w:rsidP="006F13B3">
      <w:pPr>
        <w:pStyle w:val="Figurealignment"/>
      </w:pPr>
    </w:p>
    <w:p w14:paraId="23EB8746" w14:textId="47B1D5B8" w:rsidR="000B13D9" w:rsidRPr="00CE3047" w:rsidRDefault="00EB24AA" w:rsidP="006F13B3">
      <w:r>
        <w:rPr>
          <w:rFonts w:hint="eastAsia"/>
        </w:rPr>
        <w:t>全部</w:t>
      </w:r>
      <w:r>
        <w:rPr>
          <w:rFonts w:hint="eastAsia"/>
        </w:rPr>
        <w:t>585</w:t>
      </w:r>
      <w:r>
        <w:rPr>
          <w:rFonts w:hint="eastAsia"/>
        </w:rPr>
        <w:t>个</w:t>
      </w:r>
      <w:r>
        <w:rPr>
          <w:rFonts w:hint="eastAsia"/>
        </w:rPr>
        <w:t>pre-miRNA</w:t>
      </w:r>
      <w:r>
        <w:rPr>
          <w:rFonts w:hint="eastAsia"/>
        </w:rPr>
        <w:t>中</w:t>
      </w:r>
      <w:r w:rsidR="001B5FB2">
        <w:rPr>
          <w:rFonts w:hint="eastAsia"/>
        </w:rPr>
        <w:t>570</w:t>
      </w:r>
      <w:r>
        <w:rPr>
          <w:rFonts w:hint="eastAsia"/>
        </w:rPr>
        <w:t>个上面有</w:t>
      </w:r>
      <w:r>
        <w:rPr>
          <w:rFonts w:hint="eastAsia"/>
        </w:rPr>
        <w:t>SNP</w:t>
      </w:r>
      <w:r>
        <w:rPr>
          <w:rFonts w:hint="eastAsia"/>
        </w:rPr>
        <w:t>，</w:t>
      </w:r>
      <w:r w:rsidR="003C62A8">
        <w:rPr>
          <w:rFonts w:hint="eastAsia"/>
        </w:rPr>
        <w:t>而另外</w:t>
      </w:r>
      <w:r w:rsidR="00CC502C">
        <w:rPr>
          <w:rFonts w:hint="eastAsia"/>
        </w:rPr>
        <w:t>15</w:t>
      </w:r>
      <w:r w:rsidR="003C62A8">
        <w:rPr>
          <w:rFonts w:hint="eastAsia"/>
        </w:rPr>
        <w:t>个没有</w:t>
      </w:r>
      <w:r w:rsidR="003C62A8">
        <w:rPr>
          <w:rFonts w:hint="eastAsia"/>
        </w:rPr>
        <w:t>SNP</w:t>
      </w:r>
      <w:r w:rsidR="003C62A8">
        <w:rPr>
          <w:rFonts w:hint="eastAsia"/>
        </w:rPr>
        <w:t>的</w:t>
      </w:r>
      <w:r w:rsidR="003C62A8">
        <w:t>pre-miRNA</w:t>
      </w:r>
      <w:r w:rsidR="003C62A8">
        <w:rPr>
          <w:rFonts w:hint="eastAsia"/>
        </w:rPr>
        <w:t>中，</w:t>
      </w:r>
      <w:r w:rsidR="003C62A8">
        <w:t>osa-MIR156f, osa-MIR156h, osa-MIR396e, osa-MIR397b</w:t>
      </w:r>
      <w:r w:rsidR="003C62A8">
        <w:rPr>
          <w:rFonts w:hint="eastAsia"/>
        </w:rPr>
        <w:t>和</w:t>
      </w:r>
      <w:r w:rsidR="003C62A8">
        <w:t>osa-MIR528</w:t>
      </w:r>
      <w:r w:rsidR="003C62A8">
        <w:rPr>
          <w:rFonts w:hint="eastAsia"/>
        </w:rPr>
        <w:t>都是属于保守</w:t>
      </w:r>
      <w:r w:rsidR="003C62A8">
        <w:rPr>
          <w:rFonts w:hint="eastAsia"/>
        </w:rPr>
        <w:t>miRNA</w:t>
      </w:r>
      <w:r w:rsidR="003C62A8">
        <w:rPr>
          <w:rFonts w:hint="eastAsia"/>
        </w:rPr>
        <w:t>。</w:t>
      </w:r>
      <w:r w:rsidR="004F346E">
        <w:rPr>
          <w:rFonts w:hint="eastAsia"/>
        </w:rPr>
        <w:t>图</w:t>
      </w:r>
      <w:r w:rsidR="00B41D96">
        <w:rPr>
          <w:rFonts w:hint="eastAsia"/>
        </w:rPr>
        <w:t>6</w:t>
      </w:r>
      <w:r w:rsidR="004F346E">
        <w:rPr>
          <w:rFonts w:hint="eastAsia"/>
        </w:rPr>
        <w:t>-1</w:t>
      </w:r>
      <w:r w:rsidR="004F346E">
        <w:rPr>
          <w:rFonts w:hint="eastAsia"/>
        </w:rPr>
        <w:t>显示的是所有</w:t>
      </w:r>
      <w:r w:rsidR="004F346E">
        <w:t>pre-miRNA</w:t>
      </w:r>
      <w:r w:rsidR="004F346E">
        <w:rPr>
          <w:rFonts w:hint="eastAsia"/>
        </w:rPr>
        <w:t>上</w:t>
      </w:r>
      <w:r w:rsidR="004F346E">
        <w:rPr>
          <w:rFonts w:hint="eastAsia"/>
        </w:rPr>
        <w:t>SNP</w:t>
      </w:r>
      <w:r w:rsidR="004F346E">
        <w:rPr>
          <w:rFonts w:hint="eastAsia"/>
        </w:rPr>
        <w:t>数量的情况，其变化趋势是：当</w:t>
      </w:r>
      <w:r w:rsidR="004F346E">
        <w:rPr>
          <w:rFonts w:hint="eastAsia"/>
        </w:rPr>
        <w:t>SNP</w:t>
      </w:r>
      <w:r w:rsidR="004F346E">
        <w:rPr>
          <w:rFonts w:hint="eastAsia"/>
        </w:rPr>
        <w:t>数量从</w:t>
      </w:r>
      <w:r w:rsidR="004F346E">
        <w:rPr>
          <w:rFonts w:hint="eastAsia"/>
        </w:rPr>
        <w:t>0</w:t>
      </w:r>
      <w:r w:rsidR="004F346E">
        <w:rPr>
          <w:rFonts w:hint="eastAsia"/>
        </w:rPr>
        <w:t>增加到</w:t>
      </w:r>
      <w:r w:rsidR="004F346E">
        <w:rPr>
          <w:rFonts w:hint="eastAsia"/>
        </w:rPr>
        <w:t>5</w:t>
      </w:r>
      <w:r w:rsidR="004F346E">
        <w:rPr>
          <w:rFonts w:hint="eastAsia"/>
        </w:rPr>
        <w:t>时，相应</w:t>
      </w:r>
      <w:r w:rsidR="004F346E">
        <w:t>pre-miRNA</w:t>
      </w:r>
      <w:r w:rsidR="004F346E">
        <w:rPr>
          <w:rFonts w:hint="eastAsia"/>
        </w:rPr>
        <w:t>数目不断增加；当</w:t>
      </w:r>
      <w:r w:rsidR="004F346E">
        <w:rPr>
          <w:rFonts w:hint="eastAsia"/>
        </w:rPr>
        <w:t>SNP</w:t>
      </w:r>
      <w:r w:rsidR="004F346E">
        <w:rPr>
          <w:rFonts w:hint="eastAsia"/>
        </w:rPr>
        <w:t>数量达到</w:t>
      </w:r>
      <w:r w:rsidR="004F346E">
        <w:rPr>
          <w:rFonts w:hint="eastAsia"/>
        </w:rPr>
        <w:t>5</w:t>
      </w:r>
      <w:r w:rsidR="004F346E">
        <w:rPr>
          <w:rFonts w:hint="eastAsia"/>
        </w:rPr>
        <w:t>时，</w:t>
      </w:r>
      <w:r w:rsidR="004F346E">
        <w:rPr>
          <w:rFonts w:hint="eastAsia"/>
        </w:rPr>
        <w:t>pre-miRNA</w:t>
      </w:r>
      <w:r w:rsidR="004F346E">
        <w:rPr>
          <w:rFonts w:hint="eastAsia"/>
        </w:rPr>
        <w:t>数目达到最高值，也就是</w:t>
      </w:r>
      <w:r w:rsidR="004F346E">
        <w:rPr>
          <w:rFonts w:hint="eastAsia"/>
        </w:rPr>
        <w:t>47</w:t>
      </w:r>
      <w:r w:rsidR="004F346E">
        <w:rPr>
          <w:rFonts w:hint="eastAsia"/>
        </w:rPr>
        <w:t>个；而超过</w:t>
      </w:r>
      <w:r w:rsidR="004F346E">
        <w:rPr>
          <w:rFonts w:hint="eastAsia"/>
        </w:rPr>
        <w:t>5</w:t>
      </w:r>
      <w:r w:rsidR="004F346E">
        <w:rPr>
          <w:rFonts w:hint="eastAsia"/>
        </w:rPr>
        <w:t>之后，则呈现下降的趋势。所有</w:t>
      </w:r>
      <w:r w:rsidR="004F346E">
        <w:rPr>
          <w:rFonts w:hint="eastAsia"/>
        </w:rPr>
        <w:t>pre-miRNA</w:t>
      </w:r>
      <w:r w:rsidR="004F346E">
        <w:rPr>
          <w:rFonts w:hint="eastAsia"/>
        </w:rPr>
        <w:t>中，</w:t>
      </w:r>
      <w:r w:rsidR="004F346E">
        <w:rPr>
          <w:rFonts w:hint="eastAsia"/>
        </w:rPr>
        <w:t>SNP</w:t>
      </w:r>
      <w:r w:rsidR="004F346E">
        <w:rPr>
          <w:rFonts w:hint="eastAsia"/>
        </w:rPr>
        <w:t>数量最多的是</w:t>
      </w:r>
      <w:r w:rsidR="004F346E">
        <w:t>osa-miR7695</w:t>
      </w:r>
      <w:r w:rsidR="004F346E">
        <w:rPr>
          <w:rFonts w:hint="eastAsia"/>
        </w:rPr>
        <w:t>。</w:t>
      </w:r>
      <w:r w:rsidR="00A01BE3">
        <w:t>P</w:t>
      </w:r>
      <w:r w:rsidR="00A01BE3">
        <w:rPr>
          <w:rFonts w:hint="eastAsia"/>
        </w:rPr>
        <w:t>re-miRNA</w:t>
      </w:r>
      <w:r w:rsidR="00A01BE3">
        <w:rPr>
          <w:rFonts w:hint="eastAsia"/>
        </w:rPr>
        <w:t>主要集中在</w:t>
      </w:r>
      <w:r w:rsidR="00A01BE3">
        <w:rPr>
          <w:rFonts w:hint="eastAsia"/>
        </w:rPr>
        <w:t>0-10</w:t>
      </w:r>
      <w:r w:rsidR="00A01BE3">
        <w:rPr>
          <w:rFonts w:hint="eastAsia"/>
        </w:rPr>
        <w:t>个</w:t>
      </w:r>
      <w:r w:rsidR="00A01BE3">
        <w:rPr>
          <w:rFonts w:hint="eastAsia"/>
        </w:rPr>
        <w:t>SNP</w:t>
      </w:r>
      <w:r w:rsidR="00A01BE3">
        <w:rPr>
          <w:rFonts w:hint="eastAsia"/>
        </w:rPr>
        <w:t>的区域，达到总数的</w:t>
      </w:r>
      <w:r w:rsidR="00A01BE3">
        <w:rPr>
          <w:rFonts w:hint="eastAsia"/>
        </w:rPr>
        <w:t>57.95%</w:t>
      </w:r>
      <w:r w:rsidR="00A01BE3">
        <w:rPr>
          <w:rFonts w:hint="eastAsia"/>
        </w:rPr>
        <w:t>，</w:t>
      </w:r>
      <w:r w:rsidR="00CE3047">
        <w:rPr>
          <w:rFonts w:hint="eastAsia"/>
        </w:rPr>
        <w:t>另外有部分</w:t>
      </w:r>
      <w:r w:rsidR="00CE3047">
        <w:rPr>
          <w:rFonts w:hint="eastAsia"/>
        </w:rPr>
        <w:t>pre-miRNA</w:t>
      </w:r>
      <w:r w:rsidR="00CE3047">
        <w:rPr>
          <w:rFonts w:hint="eastAsia"/>
        </w:rPr>
        <w:t>上发现了大量的</w:t>
      </w:r>
      <w:r w:rsidR="00CE3047">
        <w:rPr>
          <w:rFonts w:hint="eastAsia"/>
        </w:rPr>
        <w:t>SNP</w:t>
      </w:r>
      <w:r w:rsidR="00CE3047">
        <w:rPr>
          <w:rFonts w:hint="eastAsia"/>
        </w:rPr>
        <w:t>，其中甚至有</w:t>
      </w:r>
      <w:r w:rsidR="00CE3047">
        <w:rPr>
          <w:rFonts w:hint="eastAsia"/>
        </w:rPr>
        <w:t>10</w:t>
      </w:r>
      <w:r w:rsidR="00CE3047">
        <w:rPr>
          <w:rFonts w:hint="eastAsia"/>
        </w:rPr>
        <w:t>个</w:t>
      </w:r>
      <w:r w:rsidR="00CE3047">
        <w:rPr>
          <w:rFonts w:hint="eastAsia"/>
        </w:rPr>
        <w:t>pre-miRNA</w:t>
      </w:r>
      <w:r w:rsidR="00CE3047">
        <w:rPr>
          <w:rFonts w:hint="eastAsia"/>
        </w:rPr>
        <w:t>发现有</w:t>
      </w:r>
      <w:r w:rsidR="00CE3047">
        <w:rPr>
          <w:rFonts w:hint="eastAsia"/>
        </w:rPr>
        <w:t>50</w:t>
      </w:r>
      <w:r w:rsidR="00CE3047">
        <w:rPr>
          <w:rFonts w:hint="eastAsia"/>
        </w:rPr>
        <w:t>个及以上的</w:t>
      </w:r>
      <w:r w:rsidR="00CE3047">
        <w:rPr>
          <w:rFonts w:hint="eastAsia"/>
        </w:rPr>
        <w:t>SNP</w:t>
      </w:r>
      <w:r w:rsidR="00CE3047">
        <w:rPr>
          <w:rFonts w:hint="eastAsia"/>
        </w:rPr>
        <w:t>，而因此</w:t>
      </w:r>
      <w:r w:rsidR="00CE3047">
        <w:rPr>
          <w:rFonts w:hint="eastAsia"/>
        </w:rPr>
        <w:t>pre-miRNA</w:t>
      </w:r>
      <w:r w:rsidR="00CE3047">
        <w:rPr>
          <w:rFonts w:hint="eastAsia"/>
        </w:rPr>
        <w:t>上的</w:t>
      </w:r>
      <w:r w:rsidR="00CE3047">
        <w:rPr>
          <w:rFonts w:hint="eastAsia"/>
        </w:rPr>
        <w:t>SNP</w:t>
      </w:r>
      <w:r w:rsidR="00CE3047">
        <w:rPr>
          <w:rFonts w:hint="eastAsia"/>
        </w:rPr>
        <w:t>平均密度相对很大，平均每个</w:t>
      </w:r>
      <w:r w:rsidR="00CE3047">
        <w:rPr>
          <w:rFonts w:hint="eastAsia"/>
        </w:rPr>
        <w:t>pre-miRNA</w:t>
      </w:r>
      <w:r w:rsidR="00CE3047">
        <w:rPr>
          <w:rFonts w:hint="eastAsia"/>
        </w:rPr>
        <w:t>上有</w:t>
      </w:r>
      <w:r w:rsidR="00CE3047">
        <w:rPr>
          <w:rFonts w:hint="eastAsia"/>
        </w:rPr>
        <w:t>12.3</w:t>
      </w:r>
      <w:r w:rsidR="00CE3047">
        <w:rPr>
          <w:rFonts w:hint="eastAsia"/>
        </w:rPr>
        <w:t>个</w:t>
      </w:r>
      <w:r w:rsidR="00CE3047">
        <w:rPr>
          <w:rFonts w:hint="eastAsia"/>
        </w:rPr>
        <w:t>SNP</w:t>
      </w:r>
      <w:r w:rsidR="00CE3047">
        <w:rPr>
          <w:rFonts w:hint="eastAsia"/>
        </w:rPr>
        <w:t>。以上的数据表明，我们使用</w:t>
      </w:r>
      <w:r w:rsidR="00CE3047">
        <w:t>SNP-seek database</w:t>
      </w:r>
      <w:r w:rsidR="00CE3047">
        <w:rPr>
          <w:rFonts w:hint="eastAsia"/>
        </w:rPr>
        <w:t>的数据，发现了远远超过</w:t>
      </w:r>
      <w:r w:rsidR="00CE3047">
        <w:t xml:space="preserve">Liu Q.P. </w:t>
      </w:r>
      <w:r w:rsidR="00C3574A" w:rsidRPr="00C3574A">
        <w:rPr>
          <w:i/>
        </w:rPr>
        <w:t>et al.</w:t>
      </w:r>
      <w:r w:rsidR="00CE3047">
        <w:t xml:space="preserve"> </w:t>
      </w:r>
      <w:r w:rsidR="00CE3047">
        <w:rPr>
          <w:rFonts w:hint="eastAsia"/>
        </w:rPr>
        <w:t>研究中的</w:t>
      </w:r>
      <w:r w:rsidR="00CE3047">
        <w:rPr>
          <w:rFonts w:hint="eastAsia"/>
        </w:rPr>
        <w:t>SNP</w:t>
      </w:r>
      <w:r w:rsidR="00CE3047">
        <w:rPr>
          <w:rFonts w:hint="eastAsia"/>
        </w:rPr>
        <w:t>。在他们的研究中，</w:t>
      </w:r>
      <w:r w:rsidR="00CE3047">
        <w:rPr>
          <w:rFonts w:hint="eastAsia"/>
        </w:rPr>
        <w:t>pre-miRNA</w:t>
      </w:r>
      <w:r w:rsidR="00CE3047">
        <w:rPr>
          <w:rFonts w:hint="eastAsia"/>
        </w:rPr>
        <w:t>上平均</w:t>
      </w:r>
      <w:r w:rsidR="00CE3047">
        <w:rPr>
          <w:rFonts w:hint="eastAsia"/>
        </w:rPr>
        <w:t>SNP</w:t>
      </w:r>
      <w:r w:rsidR="00CE3047">
        <w:rPr>
          <w:rFonts w:hint="eastAsia"/>
        </w:rPr>
        <w:t>数量是</w:t>
      </w:r>
      <w:r w:rsidR="00CE3047">
        <w:rPr>
          <w:rFonts w:hint="eastAsia"/>
        </w:rPr>
        <w:t>5.8</w:t>
      </w:r>
      <w:r w:rsidR="00CE3047">
        <w:rPr>
          <w:rFonts w:hint="eastAsia"/>
        </w:rPr>
        <w:t>，并且拥有最多</w:t>
      </w:r>
      <w:r w:rsidR="00CE3047">
        <w:rPr>
          <w:rFonts w:hint="eastAsia"/>
        </w:rPr>
        <w:t>SNP</w:t>
      </w:r>
      <w:r w:rsidR="00CE3047">
        <w:rPr>
          <w:rFonts w:hint="eastAsia"/>
        </w:rPr>
        <w:t>的</w:t>
      </w:r>
      <w:r w:rsidR="00CE3047">
        <w:rPr>
          <w:rFonts w:hint="eastAsia"/>
        </w:rPr>
        <w:t>pre-miRNA</w:t>
      </w:r>
      <w:r w:rsidR="00CE3047">
        <w:rPr>
          <w:rFonts w:hint="eastAsia"/>
        </w:rPr>
        <w:t>是</w:t>
      </w:r>
      <w:r w:rsidR="00CE3047">
        <w:t>osa-miR2124b</w:t>
      </w:r>
      <w:r w:rsidR="00CE3047">
        <w:rPr>
          <w:rFonts w:hint="eastAsia"/>
        </w:rPr>
        <w:t>，其数量是</w:t>
      </w:r>
      <w:r w:rsidR="00CE3047">
        <w:rPr>
          <w:rFonts w:hint="eastAsia"/>
        </w:rPr>
        <w:t>37</w:t>
      </w:r>
      <w:r w:rsidR="00CE3047">
        <w:rPr>
          <w:rFonts w:hint="eastAsia"/>
        </w:rPr>
        <w:t>。因此表明了，</w:t>
      </w:r>
      <w:r w:rsidR="00CE3047">
        <w:rPr>
          <w:rFonts w:hint="eastAsia"/>
        </w:rPr>
        <w:t>3K</w:t>
      </w:r>
      <w:r w:rsidR="00CE3047">
        <w:rPr>
          <w:rFonts w:hint="eastAsia"/>
        </w:rPr>
        <w:t>水稻基因组测序的确得到了极其丰富的</w:t>
      </w:r>
      <w:r w:rsidR="00CE3047">
        <w:rPr>
          <w:rFonts w:hint="eastAsia"/>
        </w:rPr>
        <w:t>SNP</w:t>
      </w:r>
      <w:r w:rsidR="00CE3047">
        <w:rPr>
          <w:rFonts w:hint="eastAsia"/>
        </w:rPr>
        <w:t>数据。</w:t>
      </w:r>
    </w:p>
    <w:p w14:paraId="561B47B2" w14:textId="4BED2FB7" w:rsidR="00770542" w:rsidRDefault="004F346E" w:rsidP="006F13B3">
      <w:pPr>
        <w:pStyle w:val="Figurealignment"/>
      </w:pPr>
      <w:r>
        <w:lastRenderedPageBreak/>
        <w:drawing>
          <wp:inline distT="0" distB="0" distL="0" distR="0" wp14:anchorId="654C6C6D" wp14:editId="5F53B56D">
            <wp:extent cx="5251938" cy="3761496"/>
            <wp:effectExtent l="0" t="0" r="6350" b="0"/>
            <wp:docPr id="2" name="Picture 2" descr="/Users/Thomas/GitHub/File-transfer/PaperWriting/Essay_writing/学位论文/figures and tables/SNP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omas/GitHub/File-transfer/PaperWriting/Essay_writing/学位论文/figures and tables/SNP_number.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 t="4750" r="340"/>
                    <a:stretch/>
                  </pic:blipFill>
                  <pic:spPr bwMode="auto">
                    <a:xfrm>
                      <a:off x="0" y="0"/>
                      <a:ext cx="5251938" cy="3761496"/>
                    </a:xfrm>
                    <a:prstGeom prst="rect">
                      <a:avLst/>
                    </a:prstGeom>
                    <a:noFill/>
                    <a:ln>
                      <a:noFill/>
                    </a:ln>
                    <a:extLst>
                      <a:ext uri="{53640926-AAD7-44D8-BBD7-CCE9431645EC}">
                        <a14:shadowObscured xmlns:a14="http://schemas.microsoft.com/office/drawing/2010/main"/>
                      </a:ext>
                    </a:extLst>
                  </pic:spPr>
                </pic:pic>
              </a:graphicData>
            </a:graphic>
          </wp:inline>
        </w:drawing>
      </w:r>
    </w:p>
    <w:p w14:paraId="7B5A5F6D" w14:textId="31105741" w:rsidR="004D62CA" w:rsidRDefault="004D62CA" w:rsidP="006F13B3">
      <w:pPr>
        <w:pStyle w:val="-8"/>
      </w:pPr>
      <w:bookmarkStart w:id="368" w:name="_Toc479949759"/>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2</w:t>
      </w:r>
      <w:r w:rsidRPr="00F73E58">
        <w:fldChar w:fldCharType="end"/>
      </w:r>
      <w:r>
        <w:t xml:space="preserve"> pre-miRNA</w:t>
      </w:r>
      <w:r w:rsidR="00CD171B">
        <w:rPr>
          <w:rFonts w:hint="eastAsia"/>
        </w:rPr>
        <w:t>上</w:t>
      </w:r>
      <w:r>
        <w:rPr>
          <w:rFonts w:hint="eastAsia"/>
        </w:rPr>
        <w:t>SNP</w:t>
      </w:r>
      <w:r>
        <w:rPr>
          <w:rFonts w:hint="eastAsia"/>
        </w:rPr>
        <w:t>数量分布图</w:t>
      </w:r>
      <w:bookmarkEnd w:id="368"/>
    </w:p>
    <w:p w14:paraId="550BC132" w14:textId="252888ED" w:rsidR="004D62CA" w:rsidRDefault="003A259B" w:rsidP="006F13B3">
      <w:pPr>
        <w:pStyle w:val="-9"/>
        <w:rPr>
          <w:rFonts w:eastAsia="SimSun"/>
        </w:rPr>
      </w:pPr>
      <w:r>
        <w:rPr>
          <w:rFonts w:eastAsia="SimSun"/>
        </w:rPr>
        <w:t xml:space="preserve">Fig. </w:t>
      </w:r>
      <w:r>
        <w:rPr>
          <w:rFonts w:eastAsia="SimSun" w:hint="eastAsia"/>
        </w:rPr>
        <w:t>6</w:t>
      </w:r>
      <w:r w:rsidR="004D62CA" w:rsidRPr="00F73E58">
        <w:rPr>
          <w:rFonts w:eastAsia="SimSun"/>
        </w:rPr>
        <w:t>-</w:t>
      </w:r>
      <w:r w:rsidR="004D62CA" w:rsidRPr="00F73E58">
        <w:rPr>
          <w:rFonts w:eastAsia="SimSun"/>
        </w:rPr>
        <w:fldChar w:fldCharType="begin"/>
      </w:r>
      <w:r>
        <w:rPr>
          <w:rFonts w:eastAsia="SimSun"/>
        </w:rPr>
        <w:instrText xml:space="preserve"> SEQ Fig.6</w:instrText>
      </w:r>
      <w:r w:rsidR="004D62CA" w:rsidRPr="00F73E58">
        <w:rPr>
          <w:rFonts w:eastAsia="SimSun"/>
        </w:rPr>
        <w:instrText xml:space="preserve">- \* ARABIC </w:instrText>
      </w:r>
      <w:r w:rsidR="004D62CA" w:rsidRPr="00F73E58">
        <w:rPr>
          <w:rFonts w:eastAsia="SimSun"/>
        </w:rPr>
        <w:fldChar w:fldCharType="separate"/>
      </w:r>
      <w:r>
        <w:rPr>
          <w:rFonts w:eastAsia="SimSun"/>
          <w:noProof/>
        </w:rPr>
        <w:t>2</w:t>
      </w:r>
      <w:r w:rsidR="004D62CA" w:rsidRPr="00F73E58">
        <w:rPr>
          <w:rFonts w:eastAsia="SimSun"/>
          <w:noProof/>
        </w:rPr>
        <w:fldChar w:fldCharType="end"/>
      </w:r>
      <w:r w:rsidR="004D62CA" w:rsidRPr="00F73E58">
        <w:rPr>
          <w:rFonts w:eastAsia="SimSun"/>
          <w:noProof/>
        </w:rPr>
        <w:t xml:space="preserve"> </w:t>
      </w:r>
      <w:r w:rsidR="004D62CA">
        <w:rPr>
          <w:rFonts w:eastAsia="SimSun"/>
        </w:rPr>
        <w:t>Distribution of SNP numbers of all pre-miRNAs</w:t>
      </w:r>
    </w:p>
    <w:p w14:paraId="7B2A2311" w14:textId="44DE4EC7" w:rsidR="00B53521" w:rsidRDefault="00CD171B" w:rsidP="006F13B3">
      <w:pPr>
        <w:pStyle w:val="-9"/>
        <w:rPr>
          <w:rFonts w:eastAsia="SimSun"/>
        </w:rPr>
      </w:pPr>
      <w:r w:rsidRPr="00CD171B">
        <w:rPr>
          <w:rFonts w:eastAsia="SimSun" w:hint="eastAsia"/>
        </w:rPr>
        <w:t>注：</w:t>
      </w:r>
      <w:r w:rsidRPr="00CD171B">
        <w:rPr>
          <w:rFonts w:eastAsia="SimSun" w:hint="eastAsia"/>
        </w:rPr>
        <w:t>X</w:t>
      </w:r>
      <w:r w:rsidRPr="00CD171B">
        <w:rPr>
          <w:rFonts w:eastAsia="SimSun" w:hint="eastAsia"/>
        </w:rPr>
        <w:t>坐标是</w:t>
      </w:r>
      <w:r w:rsidRPr="00CD171B">
        <w:rPr>
          <w:rFonts w:eastAsia="SimSun" w:hint="eastAsia"/>
        </w:rPr>
        <w:t>pre-miRNA</w:t>
      </w:r>
      <w:r w:rsidRPr="00CD171B">
        <w:rPr>
          <w:rFonts w:eastAsia="SimSun" w:hint="eastAsia"/>
        </w:rPr>
        <w:t>上</w:t>
      </w:r>
      <w:r w:rsidRPr="00CD171B">
        <w:rPr>
          <w:rFonts w:eastAsia="SimSun" w:hint="eastAsia"/>
        </w:rPr>
        <w:t>SNP</w:t>
      </w:r>
      <w:r w:rsidRPr="00CD171B">
        <w:rPr>
          <w:rFonts w:eastAsia="SimSun" w:hint="eastAsia"/>
        </w:rPr>
        <w:t>的数量，而</w:t>
      </w:r>
      <w:r w:rsidRPr="00CD171B">
        <w:rPr>
          <w:rFonts w:eastAsia="SimSun" w:hint="eastAsia"/>
        </w:rPr>
        <w:t>Y</w:t>
      </w:r>
      <w:r w:rsidRPr="00CD171B">
        <w:rPr>
          <w:rFonts w:eastAsia="SimSun" w:hint="eastAsia"/>
        </w:rPr>
        <w:t>坐标是拥有相应</w:t>
      </w:r>
      <w:r w:rsidRPr="00CD171B">
        <w:rPr>
          <w:rFonts w:eastAsia="SimSun" w:hint="eastAsia"/>
        </w:rPr>
        <w:t>SNP</w:t>
      </w:r>
      <w:r w:rsidRPr="00CD171B">
        <w:rPr>
          <w:rFonts w:eastAsia="SimSun" w:hint="eastAsia"/>
        </w:rPr>
        <w:t>数量的</w:t>
      </w:r>
      <w:r w:rsidRPr="00CD171B">
        <w:rPr>
          <w:rFonts w:eastAsia="SimSun" w:hint="eastAsia"/>
        </w:rPr>
        <w:t>pre-miRNA</w:t>
      </w:r>
      <w:r w:rsidRPr="00CD171B">
        <w:rPr>
          <w:rFonts w:eastAsia="SimSun" w:hint="eastAsia"/>
        </w:rPr>
        <w:t>总数</w:t>
      </w:r>
    </w:p>
    <w:p w14:paraId="1F811385" w14:textId="77777777" w:rsidR="00CD171B" w:rsidRDefault="00CD171B" w:rsidP="006F13B3"/>
    <w:p w14:paraId="5A7C15FB" w14:textId="5A2AE052" w:rsidR="004D62CA" w:rsidRPr="00655E72" w:rsidRDefault="003454E4" w:rsidP="006F13B3">
      <w:r>
        <w:rPr>
          <w:rFonts w:hint="eastAsia"/>
        </w:rPr>
        <w:t>将单倍型分析</w:t>
      </w:r>
      <w:r w:rsidR="00655E72">
        <w:rPr>
          <w:rFonts w:hint="eastAsia"/>
        </w:rPr>
        <w:t>分别</w:t>
      </w:r>
      <w:r>
        <w:rPr>
          <w:rFonts w:hint="eastAsia"/>
        </w:rPr>
        <w:t>应用在这</w:t>
      </w:r>
      <w:r>
        <w:rPr>
          <w:rFonts w:hint="eastAsia"/>
        </w:rPr>
        <w:t>570</w:t>
      </w:r>
      <w:r>
        <w:rPr>
          <w:rFonts w:hint="eastAsia"/>
        </w:rPr>
        <w:t>个含有</w:t>
      </w:r>
      <w:r>
        <w:rPr>
          <w:rFonts w:hint="eastAsia"/>
        </w:rPr>
        <w:t>SNP</w:t>
      </w:r>
      <w:r>
        <w:rPr>
          <w:rFonts w:hint="eastAsia"/>
        </w:rPr>
        <w:t>的</w:t>
      </w:r>
      <w:r>
        <w:rPr>
          <w:rFonts w:hint="eastAsia"/>
        </w:rPr>
        <w:t>pre-miRNA</w:t>
      </w:r>
      <w:r>
        <w:rPr>
          <w:rFonts w:hint="eastAsia"/>
        </w:rPr>
        <w:t>，我们</w:t>
      </w:r>
      <w:r w:rsidR="00655E72">
        <w:rPr>
          <w:rFonts w:hint="eastAsia"/>
        </w:rPr>
        <w:t>得到了</w:t>
      </w:r>
      <w:r w:rsidR="00655E72">
        <w:rPr>
          <w:rFonts w:hint="eastAsia"/>
        </w:rPr>
        <w:t>21549</w:t>
      </w:r>
      <w:r w:rsidR="00655E72">
        <w:rPr>
          <w:rFonts w:hint="eastAsia"/>
        </w:rPr>
        <w:t>个针对不同</w:t>
      </w:r>
      <w:r w:rsidR="00655E72">
        <w:rPr>
          <w:rFonts w:hint="eastAsia"/>
        </w:rPr>
        <w:t>miRNA</w:t>
      </w:r>
      <w:r w:rsidR="00655E72">
        <w:rPr>
          <w:rFonts w:hint="eastAsia"/>
        </w:rPr>
        <w:t>的单倍型，平均每个</w:t>
      </w:r>
      <w:r w:rsidR="00655E72">
        <w:rPr>
          <w:rFonts w:hint="eastAsia"/>
        </w:rPr>
        <w:t>pre-miRNA</w:t>
      </w:r>
      <w:r w:rsidR="00655E72">
        <w:rPr>
          <w:rFonts w:hint="eastAsia"/>
        </w:rPr>
        <w:t>有</w:t>
      </w:r>
      <w:r w:rsidR="00655E72">
        <w:rPr>
          <w:rFonts w:hint="eastAsia"/>
        </w:rPr>
        <w:t>37.8</w:t>
      </w:r>
      <w:r w:rsidR="00655E72">
        <w:rPr>
          <w:rFonts w:hint="eastAsia"/>
        </w:rPr>
        <w:t>个单倍型。导致每个单倍型数量超过</w:t>
      </w:r>
      <w:r w:rsidR="00655E72">
        <w:rPr>
          <w:rFonts w:hint="eastAsia"/>
        </w:rPr>
        <w:t>SNP</w:t>
      </w:r>
      <w:r w:rsidR="00655E72">
        <w:rPr>
          <w:rFonts w:hint="eastAsia"/>
        </w:rPr>
        <w:t>数量的原因是，每个</w:t>
      </w:r>
      <w:r w:rsidR="00655E72">
        <w:rPr>
          <w:rFonts w:hint="eastAsia"/>
        </w:rPr>
        <w:t>pre-miRNA</w:t>
      </w:r>
      <w:r w:rsidR="00655E72">
        <w:rPr>
          <w:rFonts w:hint="eastAsia"/>
        </w:rPr>
        <w:t>上所有</w:t>
      </w:r>
      <w:r w:rsidR="00655E72">
        <w:rPr>
          <w:rFonts w:hint="eastAsia"/>
        </w:rPr>
        <w:t>SNP</w:t>
      </w:r>
      <w:r w:rsidR="00655E72">
        <w:rPr>
          <w:rFonts w:hint="eastAsia"/>
        </w:rPr>
        <w:t>位点不同的等位碱基</w:t>
      </w:r>
      <w:r w:rsidR="00655E72">
        <w:t>(alleles)</w:t>
      </w:r>
      <w:r w:rsidR="00655E72">
        <w:rPr>
          <w:rFonts w:hint="eastAsia"/>
        </w:rPr>
        <w:t>在各种水稻品系中有不同的组合。</w:t>
      </w:r>
    </w:p>
    <w:p w14:paraId="06C8F4A9" w14:textId="7C216129" w:rsidR="006F39A5" w:rsidRDefault="006F39A5" w:rsidP="006F13B3">
      <w:pPr>
        <w:pStyle w:val="Heading2"/>
      </w:pPr>
      <w:bookmarkStart w:id="369" w:name="_Toc479949726"/>
      <w:r>
        <w:rPr>
          <w:rFonts w:hint="eastAsia"/>
        </w:rPr>
        <w:t>pre-miRNA</w:t>
      </w:r>
      <w:r>
        <w:rPr>
          <w:rFonts w:hint="eastAsia"/>
        </w:rPr>
        <w:t>二级结构</w:t>
      </w:r>
      <w:r w:rsidR="00C6713B">
        <w:rPr>
          <w:rFonts w:hint="eastAsia"/>
        </w:rPr>
        <w:t>稳定性</w:t>
      </w:r>
      <w:r>
        <w:rPr>
          <w:rFonts w:hint="eastAsia"/>
        </w:rPr>
        <w:t>分析</w:t>
      </w:r>
      <w:bookmarkEnd w:id="369"/>
    </w:p>
    <w:p w14:paraId="5AA88E37" w14:textId="6E093E1E" w:rsidR="00A8065A" w:rsidRDefault="00655E72" w:rsidP="006F13B3">
      <w:r>
        <w:rPr>
          <w:rFonts w:hint="eastAsia"/>
        </w:rPr>
        <w:t>植物</w:t>
      </w:r>
      <w:r>
        <w:rPr>
          <w:rFonts w:hint="eastAsia"/>
        </w:rPr>
        <w:t>miRNA</w:t>
      </w:r>
      <w:r>
        <w:rPr>
          <w:rFonts w:hint="eastAsia"/>
        </w:rPr>
        <w:t>在生成</w:t>
      </w:r>
      <w:r w:rsidR="003B2F52">
        <w:rPr>
          <w:rFonts w:hint="eastAsia"/>
        </w:rPr>
        <w:t>和成熟的</w:t>
      </w:r>
      <w:r>
        <w:rPr>
          <w:rFonts w:hint="eastAsia"/>
        </w:rPr>
        <w:t>过程中，会经历两步剪切的阶段</w:t>
      </w:r>
      <w:r w:rsidR="004F5BD0">
        <w:rPr>
          <w:rFonts w:hint="eastAsia"/>
        </w:rPr>
        <w:t>：</w:t>
      </w:r>
      <w:r>
        <w:rPr>
          <w:rFonts w:hint="eastAsia"/>
        </w:rPr>
        <w:t>首先是从初级转录本</w:t>
      </w:r>
      <w:r>
        <w:t xml:space="preserve"> pri-miRNA (primary miRNA)</w:t>
      </w:r>
      <w:r w:rsidR="004F5BD0">
        <w:rPr>
          <w:rFonts w:hint="eastAsia"/>
        </w:rPr>
        <w:t>会被</w:t>
      </w:r>
      <w:r w:rsidR="004F5BD0">
        <w:t>D</w:t>
      </w:r>
      <w:r w:rsidR="004F5BD0">
        <w:rPr>
          <w:rFonts w:hint="eastAsia"/>
        </w:rPr>
        <w:t>CL1</w:t>
      </w:r>
      <w:r w:rsidR="004F5BD0">
        <w:rPr>
          <w:rFonts w:hint="eastAsia"/>
        </w:rPr>
        <w:t>剪切成</w:t>
      </w:r>
      <w:r w:rsidR="004F5BD0">
        <w:t>pre-miRNA</w:t>
      </w:r>
      <w:r w:rsidR="004F5BD0">
        <w:rPr>
          <w:rFonts w:hint="eastAsia"/>
        </w:rPr>
        <w:t>而形成“发夹结构”</w:t>
      </w:r>
      <w:r w:rsidR="004F5BD0">
        <w:t>(hair-pin</w:t>
      </w:r>
      <w:r w:rsidR="003B2F52">
        <w:t xml:space="preserve"> structure</w:t>
      </w:r>
      <w:r w:rsidR="004F5BD0">
        <w:t>)</w:t>
      </w:r>
      <w:r w:rsidR="004F5BD0">
        <w:rPr>
          <w:rFonts w:hint="eastAsia"/>
        </w:rPr>
        <w:t>，然后再次被</w:t>
      </w:r>
      <w:r w:rsidR="004F5BD0">
        <w:rPr>
          <w:rFonts w:hint="eastAsia"/>
        </w:rPr>
        <w:t>DCL1</w:t>
      </w:r>
      <w:r w:rsidR="004F5BD0">
        <w:rPr>
          <w:rFonts w:hint="eastAsia"/>
        </w:rPr>
        <w:t>剪切从而形成</w:t>
      </w:r>
      <w:r w:rsidR="004F5BD0">
        <w:t>miRNA:miRNA*</w:t>
      </w:r>
      <w:r w:rsidR="004F5BD0">
        <w:rPr>
          <w:rFonts w:hint="eastAsia"/>
        </w:rPr>
        <w:t>二聚体。这两个剪切过程对于成熟</w:t>
      </w:r>
      <w:r w:rsidR="004F5BD0">
        <w:rPr>
          <w:rFonts w:hint="eastAsia"/>
        </w:rPr>
        <w:t>miRNA</w:t>
      </w:r>
      <w:r w:rsidR="004F5BD0">
        <w:rPr>
          <w:rFonts w:hint="eastAsia"/>
        </w:rPr>
        <w:t>的形成至关重要</w:t>
      </w:r>
      <w:r w:rsidR="003B2F52">
        <w:rPr>
          <w:rFonts w:hint="eastAsia"/>
        </w:rPr>
        <w:t>，不但会影响到成熟</w:t>
      </w:r>
      <w:r w:rsidR="003B2F52">
        <w:rPr>
          <w:rFonts w:hint="eastAsia"/>
        </w:rPr>
        <w:t>miRNA</w:t>
      </w:r>
      <w:r w:rsidR="003B2F52">
        <w:rPr>
          <w:rFonts w:hint="eastAsia"/>
        </w:rPr>
        <w:t>的产量，还可能会影响到最终产物的序列。其中</w:t>
      </w:r>
      <w:r w:rsidR="003B2F52">
        <w:rPr>
          <w:rFonts w:hint="eastAsia"/>
        </w:rPr>
        <w:t>DCL1</w:t>
      </w:r>
      <w:r w:rsidR="003B2F52">
        <w:rPr>
          <w:rFonts w:hint="eastAsia"/>
        </w:rPr>
        <w:t>的精确剪切和</w:t>
      </w:r>
      <w:r w:rsidR="003B2F52">
        <w:t>pre-miRNA</w:t>
      </w:r>
      <w:r w:rsidR="003B2F52">
        <w:rPr>
          <w:rFonts w:hint="eastAsia"/>
        </w:rPr>
        <w:t>的二级结构，也就是“发夹结构”有密切关系，如果发夹结构比较稳定，则能产生更多的成熟</w:t>
      </w:r>
      <w:r w:rsidR="003B2F52">
        <w:rPr>
          <w:rFonts w:hint="eastAsia"/>
        </w:rPr>
        <w:t>miRNA</w:t>
      </w:r>
      <w:r w:rsidR="003B2F52">
        <w:rPr>
          <w:rFonts w:hint="eastAsia"/>
        </w:rPr>
        <w:t>。有研究报导，当发夹结构的能量变化达到</w:t>
      </w:r>
      <w:r w:rsidR="003B2F52">
        <w:t>0.3</w:t>
      </w:r>
      <w:r w:rsidR="003B2F52">
        <w:rPr>
          <w:rFonts w:hint="eastAsia"/>
        </w:rPr>
        <w:t xml:space="preserve"> </w:t>
      </w:r>
      <w:r w:rsidR="003B2F52">
        <w:t>kcal/mol</w:t>
      </w:r>
      <w:r w:rsidR="003B2F52">
        <w:rPr>
          <w:rFonts w:hint="eastAsia"/>
        </w:rPr>
        <w:t>时，</w:t>
      </w:r>
      <w:r w:rsidR="003B2F52">
        <w:rPr>
          <w:rFonts w:hint="eastAsia"/>
        </w:rPr>
        <w:lastRenderedPageBreak/>
        <w:t>就会影响到成熟</w:t>
      </w:r>
      <w:r w:rsidR="003B2F52">
        <w:rPr>
          <w:rFonts w:hint="eastAsia"/>
        </w:rPr>
        <w:t>miRNA</w:t>
      </w:r>
      <w:r w:rsidR="003B2F52">
        <w:rPr>
          <w:rFonts w:hint="eastAsia"/>
        </w:rPr>
        <w:t>的形成</w:t>
      </w:r>
      <w:r w:rsidR="00A27289">
        <w:rPr>
          <w:rStyle w:val="EndnoteReference"/>
        </w:rPr>
        <w:t>[</w:t>
      </w:r>
      <w:r w:rsidR="00A27289">
        <w:rPr>
          <w:rStyle w:val="EndnoteReference"/>
        </w:rPr>
        <w:endnoteReference w:id="59"/>
      </w:r>
      <w:r w:rsidR="00A27289">
        <w:rPr>
          <w:rStyle w:val="EndnoteReference"/>
        </w:rPr>
        <w:t>]</w:t>
      </w:r>
      <w:r w:rsidR="003B2F52">
        <w:rPr>
          <w:rFonts w:hint="eastAsia"/>
        </w:rPr>
        <w:t>。所以，我们</w:t>
      </w:r>
      <w:r w:rsidR="00571BBA">
        <w:rPr>
          <w:rFonts w:hint="eastAsia"/>
        </w:rPr>
        <w:t>对得到的单倍型进行分析，观察这些单倍型的突变对</w:t>
      </w:r>
      <w:r w:rsidR="00571BBA">
        <w:rPr>
          <w:rFonts w:hint="eastAsia"/>
        </w:rPr>
        <w:t>pre-miRNA</w:t>
      </w:r>
      <w:r w:rsidR="00571BBA">
        <w:rPr>
          <w:rFonts w:hint="eastAsia"/>
        </w:rPr>
        <w:t>的</w:t>
      </w:r>
      <w:r w:rsidR="00E1421E">
        <w:rPr>
          <w:rFonts w:hint="eastAsia"/>
        </w:rPr>
        <w:t>发夹</w:t>
      </w:r>
      <w:r w:rsidR="00571BBA">
        <w:rPr>
          <w:rFonts w:hint="eastAsia"/>
        </w:rPr>
        <w:t>结构能量产生的影响。我们使用</w:t>
      </w:r>
      <w:r w:rsidR="00571BBA">
        <w:rPr>
          <w:rFonts w:hint="eastAsia"/>
        </w:rPr>
        <w:t>RNAfold</w:t>
      </w:r>
      <w:r w:rsidR="00571BBA">
        <w:rPr>
          <w:rFonts w:hint="eastAsia"/>
        </w:rPr>
        <w:t>程序</w:t>
      </w:r>
      <w:r w:rsidR="00A27289">
        <w:rPr>
          <w:rStyle w:val="EndnoteReference"/>
        </w:rPr>
        <w:t>[</w:t>
      </w:r>
      <w:r w:rsidR="00A27289">
        <w:rPr>
          <w:rStyle w:val="EndnoteReference"/>
        </w:rPr>
        <w:endnoteReference w:id="60"/>
      </w:r>
      <w:r w:rsidR="00A27289">
        <w:rPr>
          <w:rStyle w:val="EndnoteReference"/>
        </w:rPr>
        <w:t>]</w:t>
      </w:r>
      <w:r w:rsidR="00571BBA">
        <w:rPr>
          <w:rFonts w:hint="eastAsia"/>
        </w:rPr>
        <w:t>来预测</w:t>
      </w:r>
      <w:r w:rsidR="00571BBA">
        <w:rPr>
          <w:rFonts w:hint="eastAsia"/>
        </w:rPr>
        <w:t>pre-miRNA</w:t>
      </w:r>
      <w:r w:rsidR="00571BBA">
        <w:rPr>
          <w:rFonts w:hint="eastAsia"/>
        </w:rPr>
        <w:t>的</w:t>
      </w:r>
      <w:r w:rsidR="00E1421E">
        <w:rPr>
          <w:rFonts w:hint="eastAsia"/>
        </w:rPr>
        <w:t>发夹</w:t>
      </w:r>
      <w:r w:rsidR="00571BBA">
        <w:rPr>
          <w:rFonts w:hint="eastAsia"/>
        </w:rPr>
        <w:t>结构并且计算了不同的单倍型相对于</w:t>
      </w:r>
      <w:r w:rsidR="00057BF9">
        <w:t>参考基因组模式</w:t>
      </w:r>
      <w:r w:rsidR="00571BBA">
        <w:rPr>
          <w:rFonts w:hint="eastAsia"/>
        </w:rPr>
        <w:t>（</w:t>
      </w:r>
      <w:r w:rsidR="00571BBA">
        <w:t>reference pattern,</w:t>
      </w:r>
      <w:r w:rsidR="00571BBA">
        <w:rPr>
          <w:rFonts w:hint="eastAsia"/>
        </w:rPr>
        <w:t xml:space="preserve"> </w:t>
      </w:r>
      <w:r w:rsidR="00571BBA">
        <w:rPr>
          <w:rFonts w:hint="eastAsia"/>
        </w:rPr>
        <w:t>也就是和参考基因组基因型一样的单倍体模式）的能量变化</w:t>
      </w:r>
      <w:r w:rsidR="00571BBA">
        <w:t>(∆∆G)</w:t>
      </w:r>
      <w:r w:rsidR="00571BBA">
        <w:rPr>
          <w:rFonts w:hint="eastAsia"/>
        </w:rPr>
        <w:t>。</w:t>
      </w:r>
    </w:p>
    <w:p w14:paraId="35143EF3" w14:textId="3ACB0808" w:rsidR="005D0D55" w:rsidRDefault="005D0D55" w:rsidP="006F13B3">
      <w:r>
        <w:rPr>
          <w:rFonts w:hint="eastAsia"/>
        </w:rPr>
        <w:t>我们发现，</w:t>
      </w:r>
      <w:r>
        <w:rPr>
          <w:rFonts w:hint="eastAsia"/>
        </w:rPr>
        <w:t>54.7%</w:t>
      </w:r>
      <w:r>
        <w:t xml:space="preserve"> (</w:t>
      </w:r>
      <w:r>
        <w:rPr>
          <w:rFonts w:hint="eastAsia"/>
        </w:rPr>
        <w:t>11795</w:t>
      </w:r>
      <w:r w:rsidR="00FC4E81">
        <w:rPr>
          <w:rFonts w:hint="eastAsia"/>
        </w:rPr>
        <w:t xml:space="preserve"> </w:t>
      </w:r>
      <w:r>
        <w:rPr>
          <w:rFonts w:hint="eastAsia"/>
        </w:rPr>
        <w:t>/</w:t>
      </w:r>
      <w:r w:rsidR="00FC4E81">
        <w:rPr>
          <w:rFonts w:hint="eastAsia"/>
        </w:rPr>
        <w:t xml:space="preserve"> </w:t>
      </w:r>
      <w:r>
        <w:rPr>
          <w:rFonts w:hint="eastAsia"/>
        </w:rPr>
        <w:t>21549</w:t>
      </w:r>
      <w:r>
        <w:t>)</w:t>
      </w:r>
      <w:r>
        <w:rPr>
          <w:rFonts w:hint="eastAsia"/>
        </w:rPr>
        <w:t>的单倍型其发夹结构从稳定状态变成不稳定状态，其能量改变</w:t>
      </w:r>
      <w:r w:rsidR="00CA1345">
        <w:rPr>
          <w:rFonts w:hint="eastAsia"/>
        </w:rPr>
        <w:t>范围</w:t>
      </w:r>
      <w:r>
        <w:t>(∆∆G)</w:t>
      </w:r>
      <w:r>
        <w:rPr>
          <w:rFonts w:hint="eastAsia"/>
        </w:rPr>
        <w:t>是</w:t>
      </w:r>
      <w:r w:rsidR="00E1421E">
        <w:rPr>
          <w:rFonts w:hint="eastAsia"/>
        </w:rPr>
        <w:t>0.3</w:t>
      </w:r>
      <w:r w:rsidR="00FC4E81">
        <w:rPr>
          <w:rFonts w:hint="eastAsia"/>
        </w:rPr>
        <w:t xml:space="preserve"> </w:t>
      </w:r>
      <w:r w:rsidR="00E1421E">
        <w:t>~</w:t>
      </w:r>
      <w:r w:rsidR="00FC4E81">
        <w:rPr>
          <w:rFonts w:hint="eastAsia"/>
        </w:rPr>
        <w:t xml:space="preserve"> </w:t>
      </w:r>
      <w:r>
        <w:rPr>
          <w:rFonts w:hint="eastAsia"/>
        </w:rPr>
        <w:t>39.3kcal</w:t>
      </w:r>
      <w:r>
        <w:t>/mol</w:t>
      </w:r>
      <w:r>
        <w:rPr>
          <w:rFonts w:hint="eastAsia"/>
        </w:rPr>
        <w:t>，其中能量变化最大的是</w:t>
      </w:r>
      <w:r>
        <w:t>osa-miR1880</w:t>
      </w:r>
      <w:r>
        <w:rPr>
          <w:rFonts w:hint="eastAsia"/>
        </w:rPr>
        <w:t xml:space="preserve"> </w:t>
      </w:r>
      <w:r>
        <w:t>(∆∆G</w:t>
      </w:r>
      <w:r w:rsidR="00FC4E81">
        <w:rPr>
          <w:rFonts w:hint="eastAsia"/>
        </w:rPr>
        <w:t xml:space="preserve"> </w:t>
      </w:r>
      <w:r>
        <w:t>=</w:t>
      </w:r>
      <w:r w:rsidR="00FC4E81">
        <w:rPr>
          <w:rFonts w:hint="eastAsia"/>
        </w:rPr>
        <w:t xml:space="preserve"> </w:t>
      </w:r>
      <w:r>
        <w:t>39.3kcal/mol)</w:t>
      </w:r>
      <w:r>
        <w:rPr>
          <w:rFonts w:hint="eastAsia"/>
        </w:rPr>
        <w:t>，它上面总共有</w:t>
      </w:r>
      <w:r>
        <w:rPr>
          <w:rFonts w:hint="eastAsia"/>
        </w:rPr>
        <w:t>10</w:t>
      </w:r>
      <w:r>
        <w:rPr>
          <w:rFonts w:hint="eastAsia"/>
        </w:rPr>
        <w:t>个突变，对应</w:t>
      </w:r>
      <w:r w:rsidR="00BB0D62">
        <w:t>1</w:t>
      </w:r>
      <w:r w:rsidR="00BB0D62">
        <w:rPr>
          <w:rFonts w:hint="eastAsia"/>
        </w:rPr>
        <w:t>个水稻品系</w:t>
      </w:r>
      <w:r w:rsidR="00BB0D62">
        <w:t>(</w:t>
      </w:r>
      <w:r w:rsidR="00FD71EE">
        <w:t xml:space="preserve">B227, </w:t>
      </w:r>
      <w:r w:rsidR="00FD71EE" w:rsidRPr="00FD71EE">
        <w:rPr>
          <w:rFonts w:hint="eastAsia"/>
        </w:rPr>
        <w:t>闷加高</w:t>
      </w:r>
      <w:r w:rsidR="00FD71EE" w:rsidRPr="00FD71EE">
        <w:rPr>
          <w:rFonts w:hint="eastAsia"/>
        </w:rPr>
        <w:t>1</w:t>
      </w:r>
      <w:r w:rsidR="006119B7">
        <w:rPr>
          <w:rFonts w:hint="eastAsia"/>
        </w:rPr>
        <w:t>，源自中国</w:t>
      </w:r>
      <w:r w:rsidR="00BB0D62">
        <w:t>)</w:t>
      </w:r>
      <w:r w:rsidR="00E1421E">
        <w:rPr>
          <w:rFonts w:hint="eastAsia"/>
        </w:rPr>
        <w:t>；</w:t>
      </w:r>
      <w:r w:rsidR="008F77ED">
        <w:rPr>
          <w:rFonts w:hint="eastAsia"/>
        </w:rPr>
        <w:t>另外</w:t>
      </w:r>
      <w:r w:rsidR="008F77ED">
        <w:rPr>
          <w:rFonts w:hint="eastAsia"/>
        </w:rPr>
        <w:t>1215</w:t>
      </w:r>
      <w:r w:rsidR="008F77ED">
        <w:rPr>
          <w:rFonts w:hint="eastAsia"/>
        </w:rPr>
        <w:t>个单倍型并未造成明显的发夹结构能量的变化它们的能量变化是</w:t>
      </w:r>
      <w:r w:rsidR="008F77ED">
        <w:t>-0.2</w:t>
      </w:r>
      <w:r w:rsidR="00FC4E81">
        <w:rPr>
          <w:rFonts w:hint="eastAsia"/>
        </w:rPr>
        <w:t xml:space="preserve"> </w:t>
      </w:r>
      <w:r w:rsidR="008F77ED">
        <w:t>~</w:t>
      </w:r>
      <w:r w:rsidR="00FC4E81">
        <w:rPr>
          <w:rFonts w:hint="eastAsia"/>
        </w:rPr>
        <w:t xml:space="preserve"> </w:t>
      </w:r>
      <w:r w:rsidR="008F77ED">
        <w:t>0.2</w:t>
      </w:r>
      <w:r w:rsidR="00F647B0">
        <w:rPr>
          <w:rFonts w:hint="eastAsia"/>
        </w:rPr>
        <w:t xml:space="preserve"> </w:t>
      </w:r>
      <w:r w:rsidR="008F77ED">
        <w:t>kcal/mol</w:t>
      </w:r>
      <w:r w:rsidR="008F77ED">
        <w:rPr>
          <w:rFonts w:hint="eastAsia"/>
        </w:rPr>
        <w:t>，其中</w:t>
      </w:r>
      <w:r w:rsidR="00E1421E">
        <w:rPr>
          <w:rFonts w:hint="eastAsia"/>
        </w:rPr>
        <w:t>有</w:t>
      </w:r>
      <w:r w:rsidR="00E1421E">
        <w:rPr>
          <w:rFonts w:hint="eastAsia"/>
        </w:rPr>
        <w:t>583</w:t>
      </w:r>
      <w:r w:rsidR="00E1421E">
        <w:rPr>
          <w:rFonts w:hint="eastAsia"/>
        </w:rPr>
        <w:t>个单倍型，虽然</w:t>
      </w:r>
      <w:r w:rsidR="00E1421E">
        <w:rPr>
          <w:rFonts w:hint="eastAsia"/>
        </w:rPr>
        <w:t>pre-miRNA</w:t>
      </w:r>
      <w:r w:rsidR="00E1421E">
        <w:rPr>
          <w:rFonts w:hint="eastAsia"/>
        </w:rPr>
        <w:t>上面有突变，却没有引起发夹结构能量的变化，其中甚至在</w:t>
      </w:r>
      <w:r w:rsidR="008C6361">
        <w:t>osa-miR2872</w:t>
      </w:r>
      <w:r w:rsidR="00E1421E">
        <w:rPr>
          <w:rFonts w:hint="eastAsia"/>
        </w:rPr>
        <w:t>上面发现</w:t>
      </w:r>
      <w:r w:rsidR="00E1421E">
        <w:rPr>
          <w:rFonts w:hint="eastAsia"/>
        </w:rPr>
        <w:t>28</w:t>
      </w:r>
      <w:r w:rsidR="00E1421E">
        <w:rPr>
          <w:rFonts w:hint="eastAsia"/>
        </w:rPr>
        <w:t>个突变，但是能量变化为</w:t>
      </w:r>
      <w:r w:rsidR="00E1421E">
        <w:rPr>
          <w:rFonts w:hint="eastAsia"/>
        </w:rPr>
        <w:t>0</w:t>
      </w:r>
      <w:r w:rsidR="00E1421E">
        <w:t xml:space="preserve"> kcal/mol</w:t>
      </w:r>
      <w:r w:rsidR="008567A3">
        <w:rPr>
          <w:rFonts w:hint="eastAsia"/>
        </w:rPr>
        <w:t>，这个单倍体对应一个水稻品系（</w:t>
      </w:r>
      <w:r w:rsidR="006119B7">
        <w:t xml:space="preserve">IRIS </w:t>
      </w:r>
      <w:r w:rsidR="005E5D1B" w:rsidRPr="005E5D1B">
        <w:t>313-10522</w:t>
      </w:r>
      <w:r w:rsidR="005E5D1B">
        <w:t xml:space="preserve">, </w:t>
      </w:r>
      <w:r w:rsidR="005E0467" w:rsidRPr="005E0467">
        <w:t>SUKAMANDI 1005</w:t>
      </w:r>
      <w:r w:rsidR="006119B7">
        <w:rPr>
          <w:rFonts w:hint="eastAsia"/>
        </w:rPr>
        <w:t>，源自印度尼西亚</w:t>
      </w:r>
      <w:r w:rsidR="008567A3">
        <w:rPr>
          <w:rFonts w:hint="eastAsia"/>
        </w:rPr>
        <w:t>）</w:t>
      </w:r>
      <w:r w:rsidR="00E1421E">
        <w:rPr>
          <w:rFonts w:hint="eastAsia"/>
        </w:rPr>
        <w:t>；</w:t>
      </w:r>
      <w:r w:rsidR="003F2EC3">
        <w:rPr>
          <w:rFonts w:hint="eastAsia"/>
        </w:rPr>
        <w:t>最后，有</w:t>
      </w:r>
      <w:r w:rsidR="003F2EC3">
        <w:t>36.8% (7921</w:t>
      </w:r>
      <w:r w:rsidR="00FC4E81">
        <w:rPr>
          <w:rFonts w:hint="eastAsia"/>
        </w:rPr>
        <w:t xml:space="preserve"> </w:t>
      </w:r>
      <w:r w:rsidR="003F2EC3">
        <w:t>/</w:t>
      </w:r>
      <w:r w:rsidR="00FC4E81">
        <w:rPr>
          <w:rFonts w:hint="eastAsia"/>
        </w:rPr>
        <w:t xml:space="preserve"> </w:t>
      </w:r>
      <w:r w:rsidR="003F2EC3">
        <w:t>21549)</w:t>
      </w:r>
      <w:r w:rsidR="003F2EC3">
        <w:rPr>
          <w:rFonts w:hint="eastAsia"/>
        </w:rPr>
        <w:t>的单倍型其发夹结构变得更加稳定，能量变化</w:t>
      </w:r>
      <w:r w:rsidR="00CA1345">
        <w:rPr>
          <w:rFonts w:hint="eastAsia"/>
        </w:rPr>
        <w:t>范围</w:t>
      </w:r>
      <w:r w:rsidR="003F2EC3">
        <w:rPr>
          <w:rFonts w:hint="eastAsia"/>
        </w:rPr>
        <w:t>是</w:t>
      </w:r>
      <w:r w:rsidR="003F2EC3">
        <w:t>-27.5</w:t>
      </w:r>
      <w:r w:rsidR="00FC4E81">
        <w:rPr>
          <w:rFonts w:hint="eastAsia"/>
        </w:rPr>
        <w:t xml:space="preserve"> </w:t>
      </w:r>
      <w:r w:rsidR="003F2EC3">
        <w:t>~</w:t>
      </w:r>
      <w:r w:rsidR="00FC4E81">
        <w:rPr>
          <w:rFonts w:hint="eastAsia"/>
        </w:rPr>
        <w:t xml:space="preserve"> </w:t>
      </w:r>
      <w:r w:rsidR="003F2EC3">
        <w:t>-0.3</w:t>
      </w:r>
      <w:r w:rsidR="00FC4E81">
        <w:rPr>
          <w:rFonts w:hint="eastAsia"/>
        </w:rPr>
        <w:t xml:space="preserve"> </w:t>
      </w:r>
      <w:r w:rsidR="003F2EC3">
        <w:t>kcal/mol</w:t>
      </w:r>
      <w:r w:rsidR="003F2EC3">
        <w:t>，</w:t>
      </w:r>
      <w:r w:rsidR="003F2EC3">
        <w:rPr>
          <w:rFonts w:hint="eastAsia"/>
        </w:rPr>
        <w:t>其中能量变化最大的是</w:t>
      </w:r>
      <w:r w:rsidR="003F2EC3">
        <w:t>osa-miR5542</w:t>
      </w:r>
      <w:r w:rsidR="003F2EC3">
        <w:rPr>
          <w:rFonts w:hint="eastAsia"/>
        </w:rPr>
        <w:t>，其上总共有</w:t>
      </w:r>
      <w:r w:rsidR="003F2EC3">
        <w:rPr>
          <w:rFonts w:hint="eastAsia"/>
        </w:rPr>
        <w:t>16</w:t>
      </w:r>
      <w:r w:rsidR="003F2EC3">
        <w:rPr>
          <w:rFonts w:hint="eastAsia"/>
        </w:rPr>
        <w:t>个突变</w:t>
      </w:r>
      <w:r w:rsidR="006119B7">
        <w:rPr>
          <w:rFonts w:hint="eastAsia"/>
        </w:rPr>
        <w:t>，</w:t>
      </w:r>
      <w:r w:rsidR="00FC4E81">
        <w:rPr>
          <w:rFonts w:hint="eastAsia"/>
        </w:rPr>
        <w:t>能量变化为</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w:t>
      </w:r>
      <w:r w:rsidR="006119B7">
        <w:rPr>
          <w:rFonts w:hint="eastAsia"/>
        </w:rPr>
        <w:t>这个单倍型对应的水稻品系有三个：</w:t>
      </w:r>
      <w:r w:rsidR="006119B7" w:rsidRPr="006119B7">
        <w:t>CX141, Padi Siam Kuning</w:t>
      </w:r>
      <w:r w:rsidR="006119B7">
        <w:rPr>
          <w:rFonts w:hint="eastAsia"/>
        </w:rPr>
        <w:t>，源自马来西亚；</w:t>
      </w:r>
      <w:r w:rsidR="00F647B0">
        <w:t xml:space="preserve">IRIS </w:t>
      </w:r>
      <w:r w:rsidR="006119B7" w:rsidRPr="006119B7">
        <w:t>313-10786, KETAN URANG</w:t>
      </w:r>
      <w:r w:rsidR="006119B7">
        <w:rPr>
          <w:rFonts w:hint="eastAsia"/>
        </w:rPr>
        <w:t>，源自印度尼西亚；</w:t>
      </w:r>
      <w:r w:rsidR="006119B7">
        <w:t xml:space="preserve">IRIS </w:t>
      </w:r>
      <w:r w:rsidR="006119B7" w:rsidRPr="006119B7">
        <w:t>313-9188</w:t>
      </w:r>
      <w:r w:rsidR="006119B7">
        <w:rPr>
          <w:rFonts w:hint="eastAsia"/>
        </w:rPr>
        <w:t>，</w:t>
      </w:r>
      <w:r w:rsidR="006119B7" w:rsidRPr="006119B7">
        <w:t>TUMBA</w:t>
      </w:r>
      <w:r w:rsidR="006119B7">
        <w:rPr>
          <w:rFonts w:hint="eastAsia"/>
        </w:rPr>
        <w:t>，源自印度尼西亚</w:t>
      </w:r>
      <w:r w:rsidR="003F2EC3">
        <w:rPr>
          <w:rFonts w:hint="eastAsia"/>
        </w:rPr>
        <w:t>。</w:t>
      </w:r>
    </w:p>
    <w:p w14:paraId="290764DF" w14:textId="62033CAB" w:rsidR="00464DC8" w:rsidRPr="00027053" w:rsidRDefault="00FC4E81" w:rsidP="006F13B3">
      <w:r>
        <w:rPr>
          <w:rFonts w:hint="eastAsia"/>
        </w:rPr>
        <w:t>图</w:t>
      </w:r>
      <w:r w:rsidR="00B41D96">
        <w:rPr>
          <w:rFonts w:hint="eastAsia"/>
        </w:rPr>
        <w:t>6</w:t>
      </w:r>
      <w:r>
        <w:rPr>
          <w:rFonts w:hint="eastAsia"/>
        </w:rPr>
        <w:t>-2</w:t>
      </w:r>
      <w:r>
        <w:rPr>
          <w:rFonts w:hint="eastAsia"/>
        </w:rPr>
        <w:t>中，</w:t>
      </w:r>
      <w:r>
        <w:t>(a) osa-miR1880</w:t>
      </w:r>
      <w:r>
        <w:rPr>
          <w:rFonts w:hint="eastAsia"/>
        </w:rPr>
        <w:t>上的</w:t>
      </w:r>
      <w:r>
        <w:rPr>
          <w:rFonts w:hint="eastAsia"/>
        </w:rPr>
        <w:t>10</w:t>
      </w:r>
      <w:r>
        <w:rPr>
          <w:rFonts w:hint="eastAsia"/>
        </w:rPr>
        <w:t>个</w:t>
      </w:r>
      <w:r>
        <w:rPr>
          <w:rFonts w:hint="eastAsia"/>
        </w:rPr>
        <w:t>SNP</w:t>
      </w:r>
      <w:r>
        <w:rPr>
          <w:rFonts w:hint="eastAsia"/>
        </w:rPr>
        <w:t>将该</w:t>
      </w:r>
      <w:r>
        <w:t>pre-miRNA</w:t>
      </w:r>
      <w:r w:rsidR="00027053">
        <w:rPr>
          <w:rFonts w:hint="eastAsia"/>
        </w:rPr>
        <w:t>发夹结构中原本互补性很强的茎部破坏，产生了很多的凸出</w:t>
      </w:r>
      <w:r>
        <w:rPr>
          <w:rFonts w:hint="eastAsia"/>
        </w:rPr>
        <w:t>(</w:t>
      </w:r>
      <w:r w:rsidR="00027053">
        <w:t>bulge</w:t>
      </w:r>
      <w:r>
        <w:rPr>
          <w:rFonts w:hint="eastAsia"/>
        </w:rPr>
        <w:t>)</w:t>
      </w:r>
      <w:r>
        <w:rPr>
          <w:rFonts w:hint="eastAsia"/>
        </w:rPr>
        <w:t>，</w:t>
      </w:r>
      <w:r w:rsidR="00744702">
        <w:rPr>
          <w:rFonts w:hint="eastAsia"/>
        </w:rPr>
        <w:t>甚至已经不再是简单的发夹结构（茎环结构</w:t>
      </w:r>
      <w:r w:rsidR="00027053">
        <w:t>, stem</w:t>
      </w:r>
      <w:r w:rsidR="00744702">
        <w:rPr>
          <w:rFonts w:hint="eastAsia"/>
        </w:rPr>
        <w:t>），所以很可能会阻碍</w:t>
      </w:r>
      <w:r w:rsidR="00744702">
        <w:rPr>
          <w:rFonts w:hint="eastAsia"/>
        </w:rPr>
        <w:t>DCL1</w:t>
      </w:r>
      <w:r w:rsidR="00744702">
        <w:rPr>
          <w:rFonts w:hint="eastAsia"/>
        </w:rPr>
        <w:t>的识别和剪切，从而降低成熟</w:t>
      </w:r>
      <w:r w:rsidR="00744702">
        <w:rPr>
          <w:rFonts w:hint="eastAsia"/>
        </w:rPr>
        <w:t>miRNA</w:t>
      </w:r>
      <w:r w:rsidR="00744702">
        <w:rPr>
          <w:rFonts w:hint="eastAsia"/>
        </w:rPr>
        <w:t>的产量；</w:t>
      </w:r>
      <w:r w:rsidR="00744702">
        <w:t>(b) osa-miR2872</w:t>
      </w:r>
      <w:r w:rsidR="00744702">
        <w:rPr>
          <w:rFonts w:hint="eastAsia"/>
        </w:rPr>
        <w:t>上</w:t>
      </w:r>
      <w:r w:rsidR="00744702">
        <w:rPr>
          <w:rFonts w:hint="eastAsia"/>
        </w:rPr>
        <w:t>28</w:t>
      </w:r>
      <w:r w:rsidR="00744702">
        <w:rPr>
          <w:rFonts w:hint="eastAsia"/>
        </w:rPr>
        <w:t>个</w:t>
      </w:r>
      <w:r w:rsidR="00744702">
        <w:rPr>
          <w:rFonts w:hint="eastAsia"/>
        </w:rPr>
        <w:t>SNP</w:t>
      </w:r>
      <w:r w:rsidR="00027053">
        <w:rPr>
          <w:rFonts w:hint="eastAsia"/>
        </w:rPr>
        <w:t>，</w:t>
      </w:r>
      <w:r w:rsidR="00027053">
        <w:rPr>
          <w:rFonts w:hint="eastAsia"/>
        </w:rPr>
        <w:t xml:space="preserve"> </w:t>
      </w:r>
      <w:r w:rsidR="00027053">
        <w:rPr>
          <w:rFonts w:hint="eastAsia"/>
        </w:rPr>
        <w:t>一部分出现在环部</w:t>
      </w:r>
      <w:r w:rsidR="00027053">
        <w:t xml:space="preserve"> (loop)</w:t>
      </w:r>
      <w:r w:rsidR="00027053">
        <w:rPr>
          <w:rFonts w:hint="eastAsia"/>
        </w:rPr>
        <w:t>，出现在环部的</w:t>
      </w:r>
      <w:r w:rsidR="00027053">
        <w:rPr>
          <w:rFonts w:hint="eastAsia"/>
        </w:rPr>
        <w:t>SNP</w:t>
      </w:r>
      <w:r w:rsidR="00027053">
        <w:rPr>
          <w:rFonts w:hint="eastAsia"/>
        </w:rPr>
        <w:t>对发夹结构的能量影响不大，而其茎部的</w:t>
      </w:r>
      <w:r w:rsidR="00027053">
        <w:rPr>
          <w:rFonts w:hint="eastAsia"/>
        </w:rPr>
        <w:t>SNP</w:t>
      </w:r>
      <w:r w:rsidR="00027053">
        <w:rPr>
          <w:rFonts w:hint="eastAsia"/>
        </w:rPr>
        <w:t>则既有形成配对增加其稳定性的，也有产生小的凸出降低稳定性，两者有互相抵消的作用；</w:t>
      </w:r>
      <w:r w:rsidR="00027053">
        <w:t>(c) osa-miR5542</w:t>
      </w:r>
      <w:r w:rsidR="00027053">
        <w:rPr>
          <w:rFonts w:hint="eastAsia"/>
        </w:rPr>
        <w:t>上</w:t>
      </w:r>
      <w:r w:rsidR="00027053">
        <w:rPr>
          <w:rFonts w:hint="eastAsia"/>
        </w:rPr>
        <w:t>16</w:t>
      </w:r>
      <w:r w:rsidR="00027053">
        <w:rPr>
          <w:rFonts w:hint="eastAsia"/>
        </w:rPr>
        <w:t>个</w:t>
      </w:r>
      <w:r w:rsidR="00027053">
        <w:rPr>
          <w:rFonts w:hint="eastAsia"/>
        </w:rPr>
        <w:t>SNP</w:t>
      </w:r>
      <w:r w:rsidR="00027053">
        <w:rPr>
          <w:rFonts w:hint="eastAsia"/>
        </w:rPr>
        <w:t>，其中很多在茎部促进碱基互补，使</w:t>
      </w:r>
      <w:r w:rsidR="00027053">
        <w:rPr>
          <w:rFonts w:hint="eastAsia"/>
        </w:rPr>
        <w:t>pre-miRNA</w:t>
      </w:r>
      <w:r w:rsidR="00027053">
        <w:rPr>
          <w:rFonts w:hint="eastAsia"/>
        </w:rPr>
        <w:t>的稳定性大幅增加。</w:t>
      </w:r>
    </w:p>
    <w:p w14:paraId="333FBCC9" w14:textId="38C4C84F" w:rsidR="003F2EC3" w:rsidRDefault="007B34B7" w:rsidP="006F13B3">
      <w:pPr>
        <w:pStyle w:val="Figurealignment"/>
      </w:pPr>
      <w:r>
        <w:lastRenderedPageBreak/>
        <w:drawing>
          <wp:inline distT="0" distB="0" distL="0" distR="0" wp14:anchorId="40275DB8" wp14:editId="48E949E6">
            <wp:extent cx="5344160" cy="3481705"/>
            <wp:effectExtent l="0" t="0" r="0" b="0"/>
            <wp:docPr id="5" name="Picture 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ndstructure_premirnas/2ndstructure_premirnas.001.jp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4160" cy="3481705"/>
                    </a:xfrm>
                    <a:prstGeom prst="rect">
                      <a:avLst/>
                    </a:prstGeom>
                    <a:noFill/>
                    <a:ln>
                      <a:noFill/>
                    </a:ln>
                  </pic:spPr>
                </pic:pic>
              </a:graphicData>
            </a:graphic>
          </wp:inline>
        </w:drawing>
      </w:r>
    </w:p>
    <w:p w14:paraId="1AF010CE" w14:textId="4F1CF221" w:rsidR="00464DC8" w:rsidRDefault="00464DC8" w:rsidP="006F13B3">
      <w:pPr>
        <w:pStyle w:val="-8"/>
      </w:pPr>
      <w:bookmarkStart w:id="370" w:name="_Toc479949760"/>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3</w:t>
      </w:r>
      <w:r w:rsidRPr="00F73E58">
        <w:fldChar w:fldCharType="end"/>
      </w:r>
      <w:r>
        <w:t xml:space="preserve"> </w:t>
      </w:r>
      <w:r w:rsidR="00731EFD">
        <w:rPr>
          <w:rFonts w:hint="eastAsia"/>
        </w:rPr>
        <w:t>三个</w:t>
      </w:r>
      <w:r w:rsidR="00731EFD">
        <w:t>pre-miRNA</w:t>
      </w:r>
      <w:r>
        <w:rPr>
          <w:rFonts w:hint="eastAsia"/>
        </w:rPr>
        <w:t>的二级结构预测图</w:t>
      </w:r>
      <w:bookmarkEnd w:id="370"/>
    </w:p>
    <w:p w14:paraId="06C16683" w14:textId="239F7C8D" w:rsidR="00464DC8" w:rsidRDefault="003A259B" w:rsidP="006F13B3">
      <w:pPr>
        <w:pStyle w:val="-9"/>
        <w:rPr>
          <w:rFonts w:eastAsia="SimSun"/>
        </w:rPr>
      </w:pPr>
      <w:r>
        <w:rPr>
          <w:rFonts w:eastAsia="SimSun"/>
        </w:rPr>
        <w:t>Fig. 6</w:t>
      </w:r>
      <w:r w:rsidR="00464DC8" w:rsidRPr="00F73E58">
        <w:rPr>
          <w:rFonts w:eastAsia="SimSun"/>
        </w:rPr>
        <w:t>-</w:t>
      </w:r>
      <w:r w:rsidR="00464DC8" w:rsidRPr="00F73E58">
        <w:rPr>
          <w:rFonts w:eastAsia="SimSun"/>
        </w:rPr>
        <w:fldChar w:fldCharType="begin"/>
      </w:r>
      <w:r>
        <w:rPr>
          <w:rFonts w:eastAsia="SimSun"/>
        </w:rPr>
        <w:instrText xml:space="preserve"> SEQ Fig.6</w:instrText>
      </w:r>
      <w:r w:rsidR="00464DC8" w:rsidRPr="00F73E58">
        <w:rPr>
          <w:rFonts w:eastAsia="SimSun"/>
        </w:rPr>
        <w:instrText xml:space="preserve">- \* ARABIC </w:instrText>
      </w:r>
      <w:r w:rsidR="00464DC8" w:rsidRPr="00F73E58">
        <w:rPr>
          <w:rFonts w:eastAsia="SimSun"/>
        </w:rPr>
        <w:fldChar w:fldCharType="separate"/>
      </w:r>
      <w:r>
        <w:rPr>
          <w:rFonts w:eastAsia="SimSun"/>
          <w:noProof/>
        </w:rPr>
        <w:t>3</w:t>
      </w:r>
      <w:r w:rsidR="00464DC8" w:rsidRPr="00F73E58">
        <w:rPr>
          <w:rFonts w:eastAsia="SimSun"/>
          <w:noProof/>
        </w:rPr>
        <w:fldChar w:fldCharType="end"/>
      </w:r>
      <w:r w:rsidR="00464DC8" w:rsidRPr="00F73E58">
        <w:rPr>
          <w:rFonts w:eastAsia="SimSun"/>
          <w:noProof/>
        </w:rPr>
        <w:t xml:space="preserve"> </w:t>
      </w:r>
      <w:r w:rsidR="00FC4E81">
        <w:rPr>
          <w:rFonts w:eastAsia="SimSun"/>
        </w:rPr>
        <w:t>Illustration of predicted secondary structures for reference and SNP-</w:t>
      </w:r>
      <w:r w:rsidR="00FC4E81" w:rsidRPr="00FC4E81">
        <w:rPr>
          <w:rFonts w:eastAsia="SimSun"/>
        </w:rPr>
        <w:t xml:space="preserve"> </w:t>
      </w:r>
      <w:r w:rsidR="00FC4E81">
        <w:rPr>
          <w:rFonts w:eastAsia="SimSun"/>
        </w:rPr>
        <w:t xml:space="preserve">osa-miR1880 </w:t>
      </w:r>
      <w:r w:rsidR="00FC4E81" w:rsidRPr="00FC4E81">
        <w:rPr>
          <w:rFonts w:eastAsia="SimSun"/>
        </w:rPr>
        <w:t>(a), osa-miR</w:t>
      </w:r>
      <w:r w:rsidR="00FC4E81">
        <w:rPr>
          <w:rFonts w:eastAsia="SimSun"/>
        </w:rPr>
        <w:t>2872</w:t>
      </w:r>
      <w:r w:rsidR="00FC4E81" w:rsidRPr="00FC4E81">
        <w:rPr>
          <w:rFonts w:eastAsia="SimSun"/>
        </w:rPr>
        <w:t xml:space="preserve"> (b), and osa-miR</w:t>
      </w:r>
      <w:r w:rsidR="00FC4E81">
        <w:rPr>
          <w:rFonts w:eastAsia="SimSun"/>
        </w:rPr>
        <w:t>5542(c)</w:t>
      </w:r>
    </w:p>
    <w:p w14:paraId="1BB57783" w14:textId="13B209C5" w:rsidR="00464DC8" w:rsidRDefault="00CD171B" w:rsidP="00731EFD">
      <w:pPr>
        <w:pStyle w:val="-b"/>
        <w:rPr>
          <w:rFonts w:eastAsia="SimSun"/>
        </w:rPr>
      </w:pPr>
      <w:r w:rsidRPr="00CD171B">
        <w:rPr>
          <w:rFonts w:eastAsia="SimSun" w:hint="eastAsia"/>
        </w:rPr>
        <w:t>注：</w:t>
      </w:r>
      <w:r w:rsidR="00731EFD" w:rsidRPr="00731EFD">
        <w:rPr>
          <w:rFonts w:eastAsia="SimSun"/>
        </w:rPr>
        <w:t>osa-miR1880 (a), osa-miR2872 (b), and osa-miR5542(c)</w:t>
      </w:r>
      <w:r w:rsidR="00731EFD">
        <w:rPr>
          <w:rFonts w:eastAsia="SimSun" w:hint="eastAsia"/>
        </w:rPr>
        <w:t>，</w:t>
      </w:r>
      <w:r w:rsidRPr="00CD171B">
        <w:rPr>
          <w:rFonts w:eastAsia="SimSun" w:hint="eastAsia"/>
        </w:rPr>
        <w:t>其中用圆圈圈住的是</w:t>
      </w:r>
      <w:r w:rsidRPr="00CD171B">
        <w:rPr>
          <w:rFonts w:eastAsia="SimSun"/>
        </w:rPr>
        <w:t>SNP</w:t>
      </w:r>
      <w:r w:rsidRPr="00CD171B">
        <w:rPr>
          <w:rFonts w:eastAsia="SimSun" w:hint="eastAsia"/>
        </w:rPr>
        <w:t>的位置，这三个</w:t>
      </w:r>
      <w:r w:rsidRPr="00CD171B">
        <w:rPr>
          <w:rFonts w:eastAsia="SimSun"/>
        </w:rPr>
        <w:t>miRNA</w:t>
      </w:r>
      <w:r w:rsidRPr="00CD171B">
        <w:rPr>
          <w:rFonts w:eastAsia="SimSun" w:hint="eastAsia"/>
        </w:rPr>
        <w:t>是展示发夹结构因为其上的</w:t>
      </w:r>
      <w:r w:rsidRPr="00CD171B">
        <w:rPr>
          <w:rFonts w:eastAsia="SimSun"/>
        </w:rPr>
        <w:t>SNP</w:t>
      </w:r>
      <w:r w:rsidRPr="00CD171B">
        <w:rPr>
          <w:rFonts w:eastAsia="SimSun" w:hint="eastAsia"/>
        </w:rPr>
        <w:t>稳定性下降（</w:t>
      </w:r>
      <w:r w:rsidRPr="00CD171B">
        <w:rPr>
          <w:rFonts w:eastAsia="SimSun"/>
        </w:rPr>
        <w:t>∆∆G = 39.3 kcal/mol</w:t>
      </w:r>
      <w:r w:rsidRPr="00CD171B">
        <w:rPr>
          <w:rFonts w:eastAsia="SimSun" w:hint="eastAsia"/>
        </w:rPr>
        <w:t>），稳定性保持不变（</w:t>
      </w:r>
      <w:r w:rsidRPr="00CD171B">
        <w:rPr>
          <w:rFonts w:eastAsia="SimSun"/>
        </w:rPr>
        <w:t>∆∆G = 0 kcal/mol</w:t>
      </w:r>
      <w:r w:rsidRPr="00CD171B">
        <w:rPr>
          <w:rFonts w:eastAsia="SimSun" w:hint="eastAsia"/>
        </w:rPr>
        <w:t>）和稳定性增加（</w:t>
      </w:r>
      <w:r w:rsidRPr="00CD171B">
        <w:rPr>
          <w:rFonts w:eastAsia="SimSun"/>
        </w:rPr>
        <w:t>∆∆G = -27.5 kcal/mol</w:t>
      </w:r>
      <w:r w:rsidRPr="00CD171B">
        <w:rPr>
          <w:rFonts w:eastAsia="SimSun" w:hint="eastAsia"/>
        </w:rPr>
        <w:t>）的范例。</w:t>
      </w:r>
    </w:p>
    <w:p w14:paraId="6851B14E" w14:textId="77777777" w:rsidR="00CD171B" w:rsidRDefault="00CD171B" w:rsidP="006F13B3"/>
    <w:p w14:paraId="45F579BB" w14:textId="23E40BF0" w:rsidR="00D10F5B" w:rsidRDefault="00D10F5B" w:rsidP="006F13B3">
      <w:r>
        <w:rPr>
          <w:rFonts w:hint="eastAsia"/>
        </w:rPr>
        <w:t>其中，保守</w:t>
      </w:r>
      <w:r>
        <w:rPr>
          <w:rFonts w:hint="eastAsia"/>
        </w:rPr>
        <w:t>miRNA</w:t>
      </w:r>
      <w:r>
        <w:rPr>
          <w:rFonts w:hint="eastAsia"/>
        </w:rPr>
        <w:t>的二级结构的变化则相对较小，</w:t>
      </w:r>
      <w:r w:rsidR="00CA1345">
        <w:rPr>
          <w:rFonts w:hint="eastAsia"/>
        </w:rPr>
        <w:t>能量变化范围是</w:t>
      </w:r>
      <w:r w:rsidR="00CA1345">
        <w:t>-8.1 ~ 11.2 kcal/mol</w:t>
      </w:r>
      <w:r w:rsidR="00CA1345">
        <w:rPr>
          <w:rFonts w:hint="eastAsia"/>
        </w:rPr>
        <w:t>，但仍然有</w:t>
      </w:r>
      <w:r w:rsidR="00CA1345">
        <w:t>73.4% (</w:t>
      </w:r>
      <w:r w:rsidR="00CA1345">
        <w:rPr>
          <w:rFonts w:hint="eastAsia"/>
        </w:rPr>
        <w:t>799</w:t>
      </w:r>
      <w:r w:rsidR="00CA1345">
        <w:t xml:space="preserve"> / 1088)</w:t>
      </w:r>
      <w:r w:rsidR="00CA1345">
        <w:rPr>
          <w:rFonts w:hint="eastAsia"/>
        </w:rPr>
        <w:t>的单倍型能量变化绝对值</w:t>
      </w:r>
      <w:r w:rsidR="00CA1345">
        <w:t>|∆∆G|</w:t>
      </w:r>
      <w:r w:rsidR="00CA1345">
        <w:rPr>
          <w:rFonts w:hint="eastAsia"/>
        </w:rPr>
        <w:t>超过</w:t>
      </w:r>
      <w:r w:rsidR="00CA1345">
        <w:t>0.3</w:t>
      </w:r>
      <w:r w:rsidR="00CA1345">
        <w:t>，</w:t>
      </w:r>
      <w:r w:rsidR="00303F66">
        <w:rPr>
          <w:rFonts w:hint="eastAsia"/>
        </w:rPr>
        <w:t>其中</w:t>
      </w:r>
      <w:r w:rsidR="00CA1345">
        <w:t>osa-miR399h</w:t>
      </w:r>
      <w:r w:rsidR="00CA1345">
        <w:rPr>
          <w:rFonts w:hint="eastAsia"/>
        </w:rPr>
        <w:t>的一个单倍型的</w:t>
      </w:r>
      <w:r w:rsidR="00CA1345">
        <w:rPr>
          <w:rFonts w:hint="eastAsia"/>
        </w:rPr>
        <w:t>pre-miRNA</w:t>
      </w:r>
      <w:r w:rsidR="00CA1345">
        <w:rPr>
          <w:rFonts w:hint="eastAsia"/>
        </w:rPr>
        <w:t>发夹结构变得不稳定，</w:t>
      </w:r>
      <w:r w:rsidR="00CA1345">
        <w:t>∆∆G</w:t>
      </w:r>
      <w:r w:rsidR="00CA1345">
        <w:rPr>
          <w:rFonts w:hint="eastAsia"/>
        </w:rPr>
        <w:t xml:space="preserve"> = 11.2 kcal/mol</w:t>
      </w:r>
      <w:r w:rsidR="00CA1345">
        <w:rPr>
          <w:rFonts w:hint="eastAsia"/>
        </w:rPr>
        <w:t>，其相对应的水稻品系是</w:t>
      </w:r>
      <w:r w:rsidR="00CA1345">
        <w:t xml:space="preserve">IRIS </w:t>
      </w:r>
      <w:r w:rsidR="00CA1345" w:rsidRPr="00CA1345">
        <w:t>313-11415</w:t>
      </w:r>
      <w:r w:rsidR="00CA1345">
        <w:rPr>
          <w:rFonts w:hint="eastAsia"/>
        </w:rPr>
        <w:t>，</w:t>
      </w:r>
      <w:r w:rsidR="00CA1345" w:rsidRPr="00CA1345">
        <w:t>KAUSHI</w:t>
      </w:r>
      <w:r w:rsidR="00CA1345">
        <w:rPr>
          <w:rFonts w:hint="eastAsia"/>
        </w:rPr>
        <w:t>，源自尼日利亚；而</w:t>
      </w:r>
      <w:r w:rsidR="00CA1345">
        <w:rPr>
          <w:rFonts w:hint="eastAsia"/>
        </w:rPr>
        <w:t>osa</w:t>
      </w:r>
      <w:r w:rsidR="00CA1345">
        <w:t>-miR156g</w:t>
      </w:r>
      <w:r w:rsidR="00CA1345">
        <w:rPr>
          <w:rFonts w:hint="eastAsia"/>
        </w:rPr>
        <w:t>的一个单倍型的发夹结构变得更加稳定，</w:t>
      </w:r>
      <w:r w:rsidR="00CA1345">
        <w:t>∆∆G</w:t>
      </w:r>
      <w:r w:rsidR="00CA1345">
        <w:rPr>
          <w:rFonts w:hint="eastAsia"/>
        </w:rPr>
        <w:t xml:space="preserve"> = -8.1 kcal/mol</w:t>
      </w:r>
      <w:r w:rsidR="00CA1345">
        <w:rPr>
          <w:rFonts w:hint="eastAsia"/>
        </w:rPr>
        <w:t>，其对应的水稻品系是</w:t>
      </w:r>
      <w:r w:rsidR="00BD5DFD">
        <w:t xml:space="preserve">IRIS </w:t>
      </w:r>
      <w:r w:rsidR="00BD5DFD" w:rsidRPr="00BD5DFD">
        <w:t>313-8502</w:t>
      </w:r>
      <w:r w:rsidR="00BD5DFD">
        <w:rPr>
          <w:rFonts w:hint="eastAsia"/>
        </w:rPr>
        <w:t>，</w:t>
      </w:r>
      <w:r w:rsidR="00BD5DFD" w:rsidRPr="00BD5DFD">
        <w:t>M 102</w:t>
      </w:r>
      <w:r w:rsidR="00BD5DFD">
        <w:rPr>
          <w:rFonts w:hint="eastAsia"/>
        </w:rPr>
        <w:t>，源自美国。</w:t>
      </w:r>
    </w:p>
    <w:p w14:paraId="6973737F" w14:textId="4AA15869" w:rsidR="00854B24" w:rsidRPr="00854B24" w:rsidRDefault="00854B24" w:rsidP="006F13B3">
      <w:r>
        <w:rPr>
          <w:rFonts w:hint="eastAsia"/>
        </w:rPr>
        <w:t>从图</w:t>
      </w:r>
      <w:r w:rsidR="00B41D96">
        <w:rPr>
          <w:rFonts w:hint="eastAsia"/>
        </w:rPr>
        <w:t>6</w:t>
      </w:r>
      <w:r>
        <w:rPr>
          <w:rFonts w:hint="eastAsia"/>
        </w:rPr>
        <w:t>-3</w:t>
      </w:r>
      <w:r>
        <w:rPr>
          <w:rFonts w:hint="eastAsia"/>
        </w:rPr>
        <w:t>的预测二级结构可以看出</w:t>
      </w:r>
      <w:r>
        <w:rPr>
          <w:rFonts w:hint="eastAsia"/>
        </w:rPr>
        <w:t>SNP</w:t>
      </w:r>
      <w:r>
        <w:rPr>
          <w:rFonts w:hint="eastAsia"/>
        </w:rPr>
        <w:t>对这两个</w:t>
      </w:r>
      <w:r>
        <w:rPr>
          <w:rFonts w:hint="eastAsia"/>
        </w:rPr>
        <w:t>miRNA</w:t>
      </w:r>
      <w:r>
        <w:rPr>
          <w:rFonts w:hint="eastAsia"/>
        </w:rPr>
        <w:t>的影响。</w:t>
      </w:r>
      <w:r>
        <w:t>(a) osa-miR399h</w:t>
      </w:r>
      <w:r>
        <w:rPr>
          <w:rFonts w:hint="eastAsia"/>
        </w:rPr>
        <w:t>上的三个</w:t>
      </w:r>
      <w:r>
        <w:rPr>
          <w:rFonts w:hint="eastAsia"/>
        </w:rPr>
        <w:t>SNP</w:t>
      </w:r>
      <w:r>
        <w:rPr>
          <w:rFonts w:hint="eastAsia"/>
        </w:rPr>
        <w:t>，都落在茎部，分别是：将茎部配对的</w:t>
      </w:r>
      <w:r>
        <w:t>UA</w:t>
      </w:r>
      <w:r>
        <w:rPr>
          <w:rFonts w:hint="eastAsia"/>
        </w:rPr>
        <w:t>变成</w:t>
      </w:r>
      <w:r>
        <w:t>CA</w:t>
      </w:r>
      <w:r>
        <w:rPr>
          <w:rFonts w:hint="eastAsia"/>
        </w:rPr>
        <w:t>造成凸出</w:t>
      </w:r>
      <w:r>
        <w:t>(bulge)</w:t>
      </w:r>
      <w:r>
        <w:rPr>
          <w:rFonts w:hint="eastAsia"/>
        </w:rPr>
        <w:t>结构变大，将原本配对的</w:t>
      </w:r>
      <w:r>
        <w:t>GC</w:t>
      </w:r>
      <w:r>
        <w:rPr>
          <w:rFonts w:hint="eastAsia"/>
        </w:rPr>
        <w:t>变成</w:t>
      </w:r>
      <w:r>
        <w:rPr>
          <w:rFonts w:hint="eastAsia"/>
        </w:rPr>
        <w:t>AC</w:t>
      </w:r>
      <w:r>
        <w:rPr>
          <w:rFonts w:hint="eastAsia"/>
        </w:rPr>
        <w:t>导致了一个凸出结构产生以及将</w:t>
      </w:r>
      <w:r>
        <w:t>GC</w:t>
      </w:r>
      <w:r>
        <w:rPr>
          <w:rFonts w:hint="eastAsia"/>
        </w:rPr>
        <w:t>变成</w:t>
      </w:r>
      <w:r>
        <w:rPr>
          <w:rFonts w:hint="eastAsia"/>
        </w:rPr>
        <w:t>GU</w:t>
      </w:r>
      <w:r>
        <w:rPr>
          <w:rFonts w:hint="eastAsia"/>
        </w:rPr>
        <w:t>使得两者的结合程度降低。以上的</w:t>
      </w:r>
      <w:r>
        <w:rPr>
          <w:rFonts w:hint="eastAsia"/>
        </w:rPr>
        <w:t>SNP</w:t>
      </w:r>
      <w:r>
        <w:rPr>
          <w:rFonts w:hint="eastAsia"/>
        </w:rPr>
        <w:t>带来的影响都是降低发夹结构的稳定性。</w:t>
      </w:r>
      <w:r>
        <w:t>(b) osa-miR156g</w:t>
      </w:r>
      <w:r>
        <w:rPr>
          <w:rFonts w:hint="eastAsia"/>
        </w:rPr>
        <w:t>上的两个</w:t>
      </w:r>
      <w:r>
        <w:rPr>
          <w:rFonts w:hint="eastAsia"/>
        </w:rPr>
        <w:t>SNP</w:t>
      </w:r>
      <w:r>
        <w:rPr>
          <w:rFonts w:hint="eastAsia"/>
        </w:rPr>
        <w:t>也都是出现在茎部，将原本没有配对的</w:t>
      </w:r>
      <w:r>
        <w:t>AC</w:t>
      </w:r>
      <w:r>
        <w:rPr>
          <w:rFonts w:hint="eastAsia"/>
        </w:rPr>
        <w:t>变成</w:t>
      </w:r>
      <w:r>
        <w:t>GC</w:t>
      </w:r>
      <w:r>
        <w:rPr>
          <w:rFonts w:hint="eastAsia"/>
        </w:rPr>
        <w:t>去掉了一个凸出结构，另一个则是</w:t>
      </w:r>
      <w:r>
        <w:t>GG</w:t>
      </w:r>
      <w:r>
        <w:rPr>
          <w:rFonts w:hint="eastAsia"/>
        </w:rPr>
        <w:t>变成</w:t>
      </w:r>
      <w:r>
        <w:rPr>
          <w:rFonts w:hint="eastAsia"/>
        </w:rPr>
        <w:t>CG</w:t>
      </w:r>
      <w:r>
        <w:rPr>
          <w:rFonts w:hint="eastAsia"/>
        </w:rPr>
        <w:t>将所在的凸出</w:t>
      </w:r>
      <w:r>
        <w:rPr>
          <w:rFonts w:hint="eastAsia"/>
        </w:rPr>
        <w:lastRenderedPageBreak/>
        <w:t>结构减小，因此两者都起到增加茎部互补性的作用，从而增强了发夹结构的稳定性。</w:t>
      </w:r>
    </w:p>
    <w:p w14:paraId="091D27DF" w14:textId="59C8E2EC" w:rsidR="000C396F" w:rsidRDefault="000C396F" w:rsidP="006F13B3">
      <w:pPr>
        <w:pStyle w:val="Figurealignment"/>
      </w:pPr>
      <w:r>
        <w:drawing>
          <wp:inline distT="0" distB="0" distL="0" distR="0" wp14:anchorId="1B7BA125" wp14:editId="2A86CB63">
            <wp:extent cx="3974118" cy="3600000"/>
            <wp:effectExtent l="0" t="0" r="0" b="6985"/>
            <wp:docPr id="13" name="Picture 13"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ndstructure_premirnas/2ndstructure_premirnas.001.jp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4118" cy="3600000"/>
                    </a:xfrm>
                    <a:prstGeom prst="rect">
                      <a:avLst/>
                    </a:prstGeom>
                    <a:noFill/>
                    <a:ln>
                      <a:noFill/>
                    </a:ln>
                  </pic:spPr>
                </pic:pic>
              </a:graphicData>
            </a:graphic>
          </wp:inline>
        </w:drawing>
      </w:r>
    </w:p>
    <w:p w14:paraId="4F86D1CF" w14:textId="09F7667A" w:rsidR="00854B24" w:rsidRDefault="00854B24" w:rsidP="006F13B3">
      <w:pPr>
        <w:pStyle w:val="-8"/>
      </w:pPr>
      <w:bookmarkStart w:id="371" w:name="_Toc479949761"/>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4</w:t>
      </w:r>
      <w:r w:rsidRPr="00F73E58">
        <w:fldChar w:fldCharType="end"/>
      </w:r>
      <w:r>
        <w:t xml:space="preserve"> </w:t>
      </w:r>
      <w:r w:rsidR="00731EFD">
        <w:rPr>
          <w:rFonts w:hint="eastAsia"/>
        </w:rPr>
        <w:t>两个保守</w:t>
      </w:r>
      <w:r w:rsidR="00731EFD">
        <w:t>pre-miRNA</w:t>
      </w:r>
      <w:r>
        <w:rPr>
          <w:rFonts w:hint="eastAsia"/>
        </w:rPr>
        <w:t>的二级结构预测图</w:t>
      </w:r>
      <w:bookmarkEnd w:id="371"/>
    </w:p>
    <w:p w14:paraId="4DC10915" w14:textId="390656A4" w:rsidR="00854B24" w:rsidRDefault="003A259B" w:rsidP="006F13B3">
      <w:pPr>
        <w:pStyle w:val="-9"/>
        <w:rPr>
          <w:rFonts w:eastAsia="SimSun"/>
        </w:rPr>
      </w:pPr>
      <w:r>
        <w:rPr>
          <w:rFonts w:eastAsia="SimSun"/>
        </w:rPr>
        <w:t>Fig. 6</w:t>
      </w:r>
      <w:r w:rsidR="00854B24" w:rsidRPr="00F73E58">
        <w:rPr>
          <w:rFonts w:eastAsia="SimSun"/>
        </w:rPr>
        <w:t>-</w:t>
      </w:r>
      <w:r w:rsidR="00854B24" w:rsidRPr="00F73E58">
        <w:rPr>
          <w:rFonts w:eastAsia="SimSun"/>
        </w:rPr>
        <w:fldChar w:fldCharType="begin"/>
      </w:r>
      <w:r>
        <w:rPr>
          <w:rFonts w:eastAsia="SimSun"/>
        </w:rPr>
        <w:instrText xml:space="preserve"> SEQ Fig.6</w:instrText>
      </w:r>
      <w:r w:rsidR="00854B24" w:rsidRPr="00F73E58">
        <w:rPr>
          <w:rFonts w:eastAsia="SimSun"/>
        </w:rPr>
        <w:instrText xml:space="preserve">- \* ARABIC </w:instrText>
      </w:r>
      <w:r w:rsidR="00854B24" w:rsidRPr="00F73E58">
        <w:rPr>
          <w:rFonts w:eastAsia="SimSun"/>
        </w:rPr>
        <w:fldChar w:fldCharType="separate"/>
      </w:r>
      <w:r>
        <w:rPr>
          <w:rFonts w:eastAsia="SimSun"/>
          <w:noProof/>
        </w:rPr>
        <w:t>4</w:t>
      </w:r>
      <w:r w:rsidR="00854B24" w:rsidRPr="00F73E58">
        <w:rPr>
          <w:rFonts w:eastAsia="SimSun"/>
          <w:noProof/>
        </w:rPr>
        <w:fldChar w:fldCharType="end"/>
      </w:r>
      <w:r w:rsidR="00854B24" w:rsidRPr="00F73E58">
        <w:rPr>
          <w:rFonts w:eastAsia="SimSun"/>
          <w:noProof/>
        </w:rPr>
        <w:t xml:space="preserve"> </w:t>
      </w:r>
      <w:r w:rsidR="00854B24">
        <w:rPr>
          <w:rFonts w:eastAsia="SimSun"/>
        </w:rPr>
        <w:t>Illustration of predicted secondary structures for reference and SNP-</w:t>
      </w:r>
      <w:r w:rsidR="00854B24" w:rsidRPr="00FC4E81">
        <w:rPr>
          <w:rFonts w:eastAsia="SimSun"/>
        </w:rPr>
        <w:t xml:space="preserve"> </w:t>
      </w:r>
      <w:r w:rsidR="00854B24" w:rsidRPr="00854B24">
        <w:rPr>
          <w:rFonts w:eastAsia="SimSun"/>
        </w:rPr>
        <w:t xml:space="preserve">osa-miR399h (a), osa-miR156 (b) </w:t>
      </w:r>
    </w:p>
    <w:p w14:paraId="62DB7449" w14:textId="13CAC3B0" w:rsidR="00CF0187" w:rsidRDefault="00731EFD" w:rsidP="00731EFD">
      <w:pPr>
        <w:pStyle w:val="-b"/>
        <w:rPr>
          <w:rFonts w:eastAsia="SimSun"/>
        </w:rPr>
      </w:pPr>
      <w:r w:rsidRPr="00731EFD">
        <w:rPr>
          <w:rFonts w:eastAsia="SimSun" w:hint="eastAsia"/>
        </w:rPr>
        <w:t>注：</w:t>
      </w:r>
      <w:r w:rsidRPr="00731EFD">
        <w:rPr>
          <w:rFonts w:eastAsia="SimSun"/>
        </w:rPr>
        <w:t>osa-miR399h (a), osa-miR156 (b)</w:t>
      </w:r>
      <w:r>
        <w:rPr>
          <w:rFonts w:eastAsia="SimSun" w:hint="eastAsia"/>
        </w:rPr>
        <w:t>，</w:t>
      </w:r>
      <w:r w:rsidRPr="00731EFD">
        <w:rPr>
          <w:rFonts w:eastAsia="SimSun" w:hint="eastAsia"/>
        </w:rPr>
        <w:t>其中用圆圈圈住的是</w:t>
      </w:r>
      <w:r w:rsidRPr="00731EFD">
        <w:rPr>
          <w:rFonts w:eastAsia="SimSun"/>
        </w:rPr>
        <w:t>SNP</w:t>
      </w:r>
      <w:r w:rsidRPr="00731EFD">
        <w:rPr>
          <w:rFonts w:eastAsia="SimSun" w:hint="eastAsia"/>
        </w:rPr>
        <w:t>的位置，这两个保守</w:t>
      </w:r>
      <w:r w:rsidRPr="00731EFD">
        <w:rPr>
          <w:rFonts w:eastAsia="SimSun"/>
        </w:rPr>
        <w:t>miRNA</w:t>
      </w:r>
      <w:r w:rsidRPr="00731EFD">
        <w:rPr>
          <w:rFonts w:eastAsia="SimSun" w:hint="eastAsia"/>
        </w:rPr>
        <w:t>是展示发夹结构因为其上的</w:t>
      </w:r>
      <w:r w:rsidRPr="00731EFD">
        <w:rPr>
          <w:rFonts w:eastAsia="SimSun"/>
        </w:rPr>
        <w:t>SNP</w:t>
      </w:r>
      <w:r w:rsidRPr="00731EFD">
        <w:rPr>
          <w:rFonts w:eastAsia="SimSun" w:hint="eastAsia"/>
        </w:rPr>
        <w:t>稳定性下降（</w:t>
      </w:r>
      <w:r w:rsidRPr="00731EFD">
        <w:rPr>
          <w:rFonts w:eastAsia="SimSun"/>
        </w:rPr>
        <w:t>∆∆G = 11.2 kcal/mol</w:t>
      </w:r>
      <w:r w:rsidRPr="00731EFD">
        <w:rPr>
          <w:rFonts w:eastAsia="SimSun" w:hint="eastAsia"/>
        </w:rPr>
        <w:t>），</w:t>
      </w:r>
      <w:r w:rsidRPr="00731EFD">
        <w:rPr>
          <w:rFonts w:eastAsia="SimSun"/>
        </w:rPr>
        <w:t xml:space="preserve"> </w:t>
      </w:r>
      <w:r w:rsidRPr="00731EFD">
        <w:rPr>
          <w:rFonts w:eastAsia="SimSun" w:hint="eastAsia"/>
        </w:rPr>
        <w:t>和稳定性增加（</w:t>
      </w:r>
      <w:r w:rsidRPr="00731EFD">
        <w:rPr>
          <w:rFonts w:eastAsia="SimSun"/>
        </w:rPr>
        <w:t>∆∆G = -8.1 kcal/mol</w:t>
      </w:r>
      <w:r w:rsidRPr="00731EFD">
        <w:rPr>
          <w:rFonts w:eastAsia="SimSun" w:hint="eastAsia"/>
        </w:rPr>
        <w:t>）的范例。</w:t>
      </w:r>
    </w:p>
    <w:p w14:paraId="73231BB3" w14:textId="77777777" w:rsidR="00731EFD" w:rsidRDefault="00731EFD" w:rsidP="006F13B3"/>
    <w:p w14:paraId="10355508" w14:textId="77C84F5D" w:rsidR="00854B24" w:rsidRPr="00FC27CC" w:rsidRDefault="00CF0187" w:rsidP="006F13B3">
      <w:r>
        <w:rPr>
          <w:rFonts w:hint="eastAsia"/>
        </w:rPr>
        <w:t>对比</w:t>
      </w:r>
      <w:r>
        <w:t xml:space="preserve">Liu Q.P. </w:t>
      </w:r>
      <w:r w:rsidR="00C3574A" w:rsidRPr="00C3574A">
        <w:rPr>
          <w:i/>
        </w:rPr>
        <w:t>et al.</w:t>
      </w:r>
      <w:r>
        <w:rPr>
          <w:rFonts w:hint="eastAsia"/>
        </w:rPr>
        <w:t>的研究，</w:t>
      </w:r>
      <w:r w:rsidR="00FC27CC">
        <w:rPr>
          <w:rFonts w:hint="eastAsia"/>
        </w:rPr>
        <w:t>他们分别计算了单个</w:t>
      </w:r>
      <w:r w:rsidR="00FC27CC">
        <w:rPr>
          <w:rFonts w:hint="eastAsia"/>
        </w:rPr>
        <w:t>SNP</w:t>
      </w:r>
      <w:r w:rsidR="00FC27CC">
        <w:rPr>
          <w:rFonts w:hint="eastAsia"/>
        </w:rPr>
        <w:t>对于所在</w:t>
      </w:r>
      <w:r w:rsidR="00FC27CC">
        <w:rPr>
          <w:rFonts w:hint="eastAsia"/>
        </w:rPr>
        <w:t>pre-miRNA</w:t>
      </w:r>
      <w:r w:rsidR="00FC27CC">
        <w:rPr>
          <w:rFonts w:hint="eastAsia"/>
        </w:rPr>
        <w:t>发夹结构稳定性的影响，因而能量变化范围较小</w:t>
      </w:r>
      <w:r w:rsidR="00FC27CC">
        <w:t xml:space="preserve"> (</w:t>
      </w:r>
      <w:r w:rsidR="00FC27CC">
        <w:rPr>
          <w:rFonts w:hint="eastAsia"/>
        </w:rPr>
        <w:t>-10.0</w:t>
      </w:r>
      <w:r w:rsidR="00FC27CC">
        <w:t xml:space="preserve"> ~ 10.1 kcal/mol)</w:t>
      </w:r>
      <w:r w:rsidR="00FC27CC">
        <w:rPr>
          <w:rFonts w:hint="eastAsia"/>
        </w:rPr>
        <w:t>。在本研究中，则是通过单倍体分析，找到在</w:t>
      </w:r>
      <w:r w:rsidR="00FC27CC">
        <w:rPr>
          <w:rFonts w:hint="eastAsia"/>
        </w:rPr>
        <w:t>3024</w:t>
      </w:r>
      <w:r w:rsidR="00FC27CC">
        <w:rPr>
          <w:rFonts w:hint="eastAsia"/>
        </w:rPr>
        <w:t>种水稻品系中真实发生的突变对</w:t>
      </w:r>
      <w:r w:rsidR="00FC27CC">
        <w:rPr>
          <w:rFonts w:hint="eastAsia"/>
        </w:rPr>
        <w:t>pre-miRNA</w:t>
      </w:r>
      <w:r w:rsidR="00FC27CC">
        <w:rPr>
          <w:rFonts w:hint="eastAsia"/>
        </w:rPr>
        <w:t>的影响，其中</w:t>
      </w:r>
      <w:r w:rsidR="00BC6DEC">
        <w:rPr>
          <w:rFonts w:hint="eastAsia"/>
        </w:rPr>
        <w:t>83.0%</w:t>
      </w:r>
      <w:r w:rsidR="00BC6DEC">
        <w:rPr>
          <w:rFonts w:hint="eastAsia"/>
        </w:rPr>
        <w:t>（</w:t>
      </w:r>
      <w:r w:rsidR="00BC6DEC">
        <w:rPr>
          <w:rFonts w:hint="eastAsia"/>
        </w:rPr>
        <w:t>17878 / 21549</w:t>
      </w:r>
      <w:r w:rsidR="00BC6DEC">
        <w:rPr>
          <w:rFonts w:hint="eastAsia"/>
        </w:rPr>
        <w:t>）的单倍型</w:t>
      </w:r>
      <w:r w:rsidR="00FC27CC">
        <w:rPr>
          <w:rFonts w:hint="eastAsia"/>
        </w:rPr>
        <w:t>都是两个以上的突变</w:t>
      </w:r>
      <w:r w:rsidR="00BC6DEC">
        <w:rPr>
          <w:rFonts w:hint="eastAsia"/>
        </w:rPr>
        <w:t>，这也是导致所预测的能量变化范围增大的原因。</w:t>
      </w:r>
    </w:p>
    <w:p w14:paraId="7CD32E67" w14:textId="20A44469" w:rsidR="00F238A5" w:rsidRDefault="003838B4" w:rsidP="006F13B3">
      <w:pPr>
        <w:pStyle w:val="Heading2"/>
      </w:pPr>
      <w:bookmarkStart w:id="372" w:name="_Toc479949727"/>
      <w:commentRangeStart w:id="373"/>
      <w:r>
        <w:rPr>
          <w:rFonts w:hint="eastAsia"/>
        </w:rPr>
        <w:t>miRNA</w:t>
      </w:r>
      <w:r w:rsidR="003F69CF">
        <w:rPr>
          <w:rFonts w:hint="eastAsia"/>
        </w:rPr>
        <w:t>和靶基因结合位点互补</w:t>
      </w:r>
      <w:r>
        <w:rPr>
          <w:rFonts w:hint="eastAsia"/>
        </w:rPr>
        <w:t>模式</w:t>
      </w:r>
      <w:ins w:id="374" w:author="Thomas Huang" w:date="2017-04-12T10:45:00Z">
        <w:r w:rsidR="00C341D0">
          <w:rPr>
            <w:rFonts w:hint="eastAsia"/>
          </w:rPr>
          <w:t>的</w:t>
        </w:r>
      </w:ins>
      <w:del w:id="375" w:author="Thomas Huang" w:date="2017-04-12T10:45:00Z">
        <w:r w:rsidR="00D96E87" w:rsidDel="00C341D0">
          <w:delText>(complementar</w:delText>
        </w:r>
        <w:r w:rsidR="00882C1F" w:rsidDel="00C341D0">
          <w:delText>it</w:delText>
        </w:r>
        <w:r w:rsidR="00D96E87" w:rsidDel="00C341D0">
          <w:delText>y pattern)</w:delText>
        </w:r>
      </w:del>
      <w:ins w:id="376" w:author="Thomas Huang" w:date="2017-04-12T10:46:00Z">
        <w:r w:rsidR="00C341D0">
          <w:rPr>
            <w:rFonts w:hint="eastAsia"/>
          </w:rPr>
          <w:t>分析</w:t>
        </w:r>
      </w:ins>
      <w:del w:id="377" w:author="Thomas Huang" w:date="2017-04-12T10:46:00Z">
        <w:r w:rsidR="003A1813" w:rsidDel="00C341D0">
          <w:rPr>
            <w:rFonts w:hint="eastAsia"/>
          </w:rPr>
          <w:delText>研究</w:delText>
        </w:r>
      </w:del>
      <w:commentRangeEnd w:id="373"/>
      <w:r w:rsidR="003A7240">
        <w:rPr>
          <w:rStyle w:val="CommentReference"/>
          <w:rFonts w:eastAsia="宋体"/>
        </w:rPr>
        <w:commentReference w:id="373"/>
      </w:r>
      <w:bookmarkEnd w:id="372"/>
    </w:p>
    <w:p w14:paraId="24C0DD52" w14:textId="1A687D29" w:rsidR="00D96E87" w:rsidRDefault="00882C1F" w:rsidP="006F13B3">
      <w:r>
        <w:rPr>
          <w:rFonts w:hint="eastAsia"/>
        </w:rPr>
        <w:t>植物</w:t>
      </w:r>
      <w:r w:rsidR="00692F81">
        <w:rPr>
          <w:rFonts w:hint="eastAsia"/>
        </w:rPr>
        <w:t>miRNA</w:t>
      </w:r>
      <w:r w:rsidR="00692F81">
        <w:rPr>
          <w:rFonts w:hint="eastAsia"/>
        </w:rPr>
        <w:t>对靶基因的识别机制</w:t>
      </w:r>
      <w:r>
        <w:rPr>
          <w:rFonts w:hint="eastAsia"/>
        </w:rPr>
        <w:t>很复杂，不但对互补性</w:t>
      </w:r>
      <w:r>
        <w:t>(complementarity)</w:t>
      </w:r>
      <w:r>
        <w:rPr>
          <w:rFonts w:hint="eastAsia"/>
        </w:rPr>
        <w:t>有很高的要求，而且</w:t>
      </w:r>
      <w:r w:rsidR="00D30B8F">
        <w:rPr>
          <w:rFonts w:hint="eastAsia"/>
        </w:rPr>
        <w:t>其中错配</w:t>
      </w:r>
      <w:r w:rsidR="00D30B8F">
        <w:t>(mismatch)</w:t>
      </w:r>
      <w:r w:rsidR="00D30B8F">
        <w:rPr>
          <w:rFonts w:hint="eastAsia"/>
        </w:rPr>
        <w:t>出现的位置对于靶基因的识别和结合也有很大的影响。虽然经验结论告诉我们，植物</w:t>
      </w:r>
      <w:r w:rsidR="00D30B8F">
        <w:rPr>
          <w:rFonts w:hint="eastAsia"/>
        </w:rPr>
        <w:t>miRNA</w:t>
      </w:r>
      <w:r w:rsidR="00D30B8F">
        <w:rPr>
          <w:rFonts w:hint="eastAsia"/>
        </w:rPr>
        <w:t>和靶基因有很高的互补性，但是</w:t>
      </w:r>
      <w:r w:rsidR="00D30B8F">
        <w:rPr>
          <w:rFonts w:hint="eastAsia"/>
        </w:rPr>
        <w:lastRenderedPageBreak/>
        <w:t>实验研究中，也发现植物</w:t>
      </w:r>
      <w:r w:rsidR="00D30B8F">
        <w:rPr>
          <w:rFonts w:hint="eastAsia"/>
        </w:rPr>
        <w:t>miRNA</w:t>
      </w:r>
      <w:r w:rsidR="00D30B8F">
        <w:rPr>
          <w:rFonts w:hint="eastAsia"/>
        </w:rPr>
        <w:t>也能调控一些错配数量很多的靶基因，比如</w:t>
      </w:r>
      <w:r w:rsidR="00D30B8F">
        <w:t>osa-miR319a</w:t>
      </w:r>
      <w:r w:rsidR="00D30B8F">
        <w:rPr>
          <w:rFonts w:hint="eastAsia"/>
        </w:rPr>
        <w:t>能够以</w:t>
      </w:r>
      <w:r w:rsidR="00D30B8F" w:rsidRPr="00D30B8F">
        <w:rPr>
          <w:rFonts w:hint="eastAsia"/>
          <w:i/>
        </w:rPr>
        <w:t>TCP</w:t>
      </w:r>
      <w:r w:rsidR="00D30B8F">
        <w:rPr>
          <w:rFonts w:hint="eastAsia"/>
        </w:rPr>
        <w:t>家族的</w:t>
      </w:r>
      <w:r w:rsidR="00D30B8F">
        <w:rPr>
          <w:rFonts w:hint="eastAsia"/>
        </w:rPr>
        <w:t>5</w:t>
      </w:r>
      <w:r w:rsidR="00D30B8F">
        <w:rPr>
          <w:rFonts w:hint="eastAsia"/>
        </w:rPr>
        <w:t>个成员作为</w:t>
      </w:r>
      <w:r w:rsidR="00E07AAD">
        <w:rPr>
          <w:rFonts w:hint="eastAsia"/>
        </w:rPr>
        <w:t>靶基因，但是它们和</w:t>
      </w:r>
      <w:r w:rsidR="00E07AAD">
        <w:t>osa-miR319a</w:t>
      </w:r>
      <w:r w:rsidR="00E07AAD">
        <w:rPr>
          <w:rFonts w:hint="eastAsia"/>
        </w:rPr>
        <w:t>之间却有</w:t>
      </w:r>
      <w:r w:rsidR="00E07AAD">
        <w:rPr>
          <w:rFonts w:hint="eastAsia"/>
        </w:rPr>
        <w:t>5</w:t>
      </w:r>
      <w:r w:rsidR="00E07AAD">
        <w:rPr>
          <w:rFonts w:hint="eastAsia"/>
        </w:rPr>
        <w:t>个错配，如果将</w:t>
      </w:r>
      <w:r w:rsidR="00E07AAD">
        <w:rPr>
          <w:rFonts w:hint="eastAsia"/>
        </w:rPr>
        <w:t>G</w:t>
      </w:r>
      <w:r w:rsidR="00E07AAD">
        <w:t>:U</w:t>
      </w:r>
      <w:r w:rsidR="00E07AAD">
        <w:rPr>
          <w:rFonts w:hint="eastAsia"/>
        </w:rPr>
        <w:t>算为</w:t>
      </w:r>
      <w:r w:rsidR="00E07AAD">
        <w:rPr>
          <w:rFonts w:hint="eastAsia"/>
        </w:rPr>
        <w:t>0.5</w:t>
      </w:r>
      <w:r w:rsidR="00E07AAD">
        <w:rPr>
          <w:rFonts w:hint="eastAsia"/>
        </w:rPr>
        <w:t>个的话，也有</w:t>
      </w:r>
      <w:r w:rsidR="00E07AAD">
        <w:rPr>
          <w:rFonts w:hint="eastAsia"/>
        </w:rPr>
        <w:t>4</w:t>
      </w:r>
      <w:r w:rsidR="00E07AAD">
        <w:rPr>
          <w:rFonts w:hint="eastAsia"/>
        </w:rPr>
        <w:t>个错配</w:t>
      </w:r>
      <w:r w:rsidR="0088130B" w:rsidRPr="0088130B">
        <w:rPr>
          <w:vertAlign w:val="superscript"/>
        </w:rPr>
        <w:t>[</w:t>
      </w:r>
      <w:r w:rsidR="00E07AAD" w:rsidRPr="00E07AAD">
        <w:rPr>
          <w:vertAlign w:val="superscript"/>
        </w:rPr>
        <w:fldChar w:fldCharType="begin"/>
      </w:r>
      <w:r w:rsidR="00E07AAD" w:rsidRPr="00E07AAD">
        <w:rPr>
          <w:vertAlign w:val="superscript"/>
        </w:rPr>
        <w:instrText xml:space="preserve"> </w:instrText>
      </w:r>
      <w:r w:rsidR="00E07AAD" w:rsidRPr="00E07AAD">
        <w:rPr>
          <w:rFonts w:hint="eastAsia"/>
          <w:vertAlign w:val="superscript"/>
        </w:rPr>
        <w:instrText>NOTEREF _Ref475011292 \h</w:instrText>
      </w:r>
      <w:r w:rsidR="00E07AAD" w:rsidRPr="00E07AAD">
        <w:rPr>
          <w:vertAlign w:val="superscript"/>
        </w:rPr>
        <w:instrText xml:space="preserve"> </w:instrText>
      </w:r>
      <w:r w:rsidR="00E07AAD">
        <w:rPr>
          <w:vertAlign w:val="superscript"/>
        </w:rPr>
        <w:instrText xml:space="preserve"> \* MERGEFORMAT </w:instrText>
      </w:r>
      <w:r w:rsidR="00E07AAD" w:rsidRPr="00E07AAD">
        <w:rPr>
          <w:vertAlign w:val="superscript"/>
        </w:rPr>
      </w:r>
      <w:r w:rsidR="00E07AAD" w:rsidRPr="00E07AAD">
        <w:rPr>
          <w:vertAlign w:val="superscript"/>
        </w:rPr>
        <w:fldChar w:fldCharType="separate"/>
      </w:r>
      <w:r w:rsidR="00E07AAD" w:rsidRPr="00E07AAD">
        <w:rPr>
          <w:vertAlign w:val="superscript"/>
        </w:rPr>
        <w:t>11</w:t>
      </w:r>
      <w:r w:rsidR="00E07AAD" w:rsidRPr="00E07AAD">
        <w:rPr>
          <w:vertAlign w:val="superscript"/>
        </w:rPr>
        <w:fldChar w:fldCharType="end"/>
      </w:r>
      <w:r w:rsidR="0088130B">
        <w:rPr>
          <w:vertAlign w:val="superscript"/>
        </w:rPr>
        <w:t>]</w:t>
      </w:r>
      <w:r w:rsidR="00E07AAD">
        <w:rPr>
          <w:rFonts w:hint="eastAsia"/>
        </w:rPr>
        <w:t>。为此，</w:t>
      </w:r>
      <w:r w:rsidR="00D673DE">
        <w:rPr>
          <w:rFonts w:hint="eastAsia"/>
        </w:rPr>
        <w:t>在</w:t>
      </w:r>
      <w:r w:rsidR="00D673DE">
        <w:rPr>
          <w:rFonts w:hint="eastAsia"/>
        </w:rPr>
        <w:t>2005</w:t>
      </w:r>
      <w:r w:rsidR="00D673DE">
        <w:rPr>
          <w:rFonts w:hint="eastAsia"/>
        </w:rPr>
        <w:t>年就</w:t>
      </w:r>
      <w:r w:rsidR="00E07AAD">
        <w:rPr>
          <w:rFonts w:hint="eastAsia"/>
        </w:rPr>
        <w:t>有研究人员</w:t>
      </w:r>
      <w:r w:rsidR="00E75D33">
        <w:rPr>
          <w:rFonts w:hint="eastAsia"/>
        </w:rPr>
        <w:t>用表达谱</w:t>
      </w:r>
      <w:r w:rsidR="00093964">
        <w:rPr>
          <w:rFonts w:hint="eastAsia"/>
        </w:rPr>
        <w:t>在拟南芥中</w:t>
      </w:r>
      <w:r w:rsidR="0088130B" w:rsidRPr="0088130B">
        <w:rPr>
          <w:vertAlign w:val="superscript"/>
        </w:rPr>
        <w:t>[</w:t>
      </w:r>
      <w:r w:rsidR="00093964" w:rsidRPr="00093964">
        <w:rPr>
          <w:vertAlign w:val="superscript"/>
        </w:rPr>
        <w:fldChar w:fldCharType="begin"/>
      </w:r>
      <w:r w:rsidR="00093964" w:rsidRPr="00093964">
        <w:rPr>
          <w:vertAlign w:val="superscript"/>
        </w:rPr>
        <w:instrText xml:space="preserve"> </w:instrText>
      </w:r>
      <w:r w:rsidR="00093964" w:rsidRPr="00093964">
        <w:rPr>
          <w:rFonts w:hint="eastAsia"/>
          <w:vertAlign w:val="superscript"/>
        </w:rPr>
        <w:instrText>NOTEREF _Ref474833554 \h</w:instrText>
      </w:r>
      <w:r w:rsidR="00093964" w:rsidRPr="00093964">
        <w:rPr>
          <w:vertAlign w:val="superscript"/>
        </w:rPr>
        <w:instrText xml:space="preserve"> </w:instrText>
      </w:r>
      <w:r w:rsidR="00093964">
        <w:rPr>
          <w:vertAlign w:val="superscript"/>
        </w:rPr>
        <w:instrText xml:space="preserve"> \* MERGEFORMAT </w:instrText>
      </w:r>
      <w:r w:rsidR="00093964" w:rsidRPr="00093964">
        <w:rPr>
          <w:vertAlign w:val="superscript"/>
        </w:rPr>
      </w:r>
      <w:r w:rsidR="00093964" w:rsidRPr="00093964">
        <w:rPr>
          <w:vertAlign w:val="superscript"/>
        </w:rPr>
        <w:fldChar w:fldCharType="separate"/>
      </w:r>
      <w:r w:rsidR="00093964" w:rsidRPr="00093964">
        <w:rPr>
          <w:vertAlign w:val="superscript"/>
        </w:rPr>
        <w:t>25</w:t>
      </w:r>
      <w:r w:rsidR="00093964" w:rsidRPr="00093964">
        <w:rPr>
          <w:vertAlign w:val="superscript"/>
        </w:rPr>
        <w:fldChar w:fldCharType="end"/>
      </w:r>
      <w:r w:rsidR="0088130B">
        <w:rPr>
          <w:vertAlign w:val="superscript"/>
        </w:rPr>
        <w:t>]</w:t>
      </w:r>
      <w:r w:rsidR="007A1C9E" w:rsidRPr="007A1C9E">
        <w:rPr>
          <w:rFonts w:hint="eastAsia"/>
        </w:rPr>
        <w:t>，</w:t>
      </w:r>
      <w:r w:rsidR="00093964">
        <w:rPr>
          <w:rFonts w:hint="eastAsia"/>
        </w:rPr>
        <w:t>对</w:t>
      </w:r>
      <w:r w:rsidR="00D673DE">
        <w:rPr>
          <w:rFonts w:hint="eastAsia"/>
        </w:rPr>
        <w:t>miRNA</w:t>
      </w:r>
      <w:r w:rsidR="00D673DE">
        <w:rPr>
          <w:rFonts w:hint="eastAsia"/>
        </w:rPr>
        <w:t>的识别机制进行研究，发现的经验参数是：</w:t>
      </w:r>
    </w:p>
    <w:p w14:paraId="681EBAF7" w14:textId="7526727B" w:rsidR="00D673DE" w:rsidRDefault="00D673DE" w:rsidP="006F13B3">
      <w:pPr>
        <w:pStyle w:val="ListParagraph"/>
        <w:numPr>
          <w:ilvl w:val="0"/>
          <w:numId w:val="45"/>
        </w:numPr>
      </w:pPr>
      <w:r>
        <w:rPr>
          <w:rFonts w:hint="eastAsia"/>
        </w:rPr>
        <w:t>在</w:t>
      </w:r>
      <w:r w:rsidR="007E0527">
        <w:rPr>
          <w:rFonts w:hint="eastAsia"/>
        </w:rPr>
        <w:t>位点十</w:t>
      </w:r>
      <w:r>
        <w:rPr>
          <w:rFonts w:hint="eastAsia"/>
        </w:rPr>
        <w:t>和</w:t>
      </w:r>
      <w:r w:rsidR="007E0527">
        <w:rPr>
          <w:rFonts w:hint="eastAsia"/>
        </w:rPr>
        <w:t>位点十一</w:t>
      </w:r>
      <w:r>
        <w:rPr>
          <w:rFonts w:hint="eastAsia"/>
        </w:rPr>
        <w:t>位，不能有错配；</w:t>
      </w:r>
    </w:p>
    <w:p w14:paraId="430B6569" w14:textId="5F02D2BD" w:rsidR="00D673DE" w:rsidRDefault="00D673DE" w:rsidP="006F13B3">
      <w:pPr>
        <w:pStyle w:val="ListParagraph"/>
        <w:numPr>
          <w:ilvl w:val="0"/>
          <w:numId w:val="45"/>
        </w:numPr>
      </w:pPr>
      <w:r>
        <w:rPr>
          <w:rFonts w:hint="eastAsia"/>
        </w:rPr>
        <w:t>在</w:t>
      </w:r>
      <w:r w:rsidR="007E0527">
        <w:rPr>
          <w:rFonts w:hint="eastAsia"/>
        </w:rPr>
        <w:t>位点</w:t>
      </w:r>
      <w:r>
        <w:rPr>
          <w:rFonts w:hint="eastAsia"/>
        </w:rPr>
        <w:t xml:space="preserve">2 </w:t>
      </w:r>
      <w:r w:rsidR="007E0527">
        <w:t>~</w:t>
      </w:r>
      <w:r>
        <w:rPr>
          <w:rFonts w:hint="eastAsia"/>
        </w:rPr>
        <w:t xml:space="preserve"> 12</w:t>
      </w:r>
      <w:r>
        <w:rPr>
          <w:rFonts w:hint="eastAsia"/>
        </w:rPr>
        <w:t>位之间不能有超过一个的错配；</w:t>
      </w:r>
    </w:p>
    <w:p w14:paraId="0A29D268" w14:textId="770262F0" w:rsidR="00D673DE" w:rsidRDefault="00D673DE" w:rsidP="006F13B3">
      <w:pPr>
        <w:pStyle w:val="ListParagraph"/>
        <w:numPr>
          <w:ilvl w:val="0"/>
          <w:numId w:val="45"/>
        </w:numPr>
      </w:pPr>
      <w:r>
        <w:rPr>
          <w:rFonts w:hint="eastAsia"/>
        </w:rPr>
        <w:t>在</w:t>
      </w:r>
      <w:r w:rsidR="007E0527">
        <w:rPr>
          <w:rFonts w:hint="eastAsia"/>
        </w:rPr>
        <w:t>位点</w:t>
      </w:r>
      <w:r>
        <w:rPr>
          <w:rFonts w:hint="eastAsia"/>
        </w:rPr>
        <w:t>13</w:t>
      </w:r>
      <w:r>
        <w:rPr>
          <w:rFonts w:hint="eastAsia"/>
        </w:rPr>
        <w:t>及下游，不能有超过两个的连续错配</w:t>
      </w:r>
      <w:r>
        <w:t xml:space="preserve"> (consecutive mismatches)</w:t>
      </w:r>
      <w:r>
        <w:rPr>
          <w:rFonts w:hint="eastAsia"/>
        </w:rPr>
        <w:t>；</w:t>
      </w:r>
    </w:p>
    <w:p w14:paraId="25421C55" w14:textId="65BB9E5B" w:rsidR="00D673DE" w:rsidRDefault="00D673DE" w:rsidP="006F13B3">
      <w:pPr>
        <w:pStyle w:val="ListParagraph"/>
        <w:numPr>
          <w:ilvl w:val="0"/>
          <w:numId w:val="45"/>
        </w:numPr>
      </w:pPr>
      <w:r>
        <w:rPr>
          <w:rFonts w:hint="eastAsia"/>
        </w:rPr>
        <w:t>至少有完全匹配的靶基因自由能的</w:t>
      </w:r>
      <w:r>
        <w:rPr>
          <w:rFonts w:hint="eastAsia"/>
        </w:rPr>
        <w:t>72%</w:t>
      </w:r>
      <w:r>
        <w:rPr>
          <w:rFonts w:hint="eastAsia"/>
        </w:rPr>
        <w:t>；</w:t>
      </w:r>
    </w:p>
    <w:p w14:paraId="7FA13001" w14:textId="545C06A7" w:rsidR="00D673DE" w:rsidRDefault="00D673DE" w:rsidP="006F13B3">
      <w:r>
        <w:rPr>
          <w:rFonts w:hint="eastAsia"/>
        </w:rPr>
        <w:t>而</w:t>
      </w:r>
      <w:r>
        <w:rPr>
          <w:rFonts w:hint="eastAsia"/>
        </w:rPr>
        <w:t>2014</w:t>
      </w:r>
      <w:r>
        <w:rPr>
          <w:rFonts w:hint="eastAsia"/>
        </w:rPr>
        <w:t>年，</w:t>
      </w:r>
      <w:r w:rsidR="00B2752E">
        <w:t>Liu Q.K</w:t>
      </w:r>
      <w:r w:rsidR="00620A11">
        <w:t>.</w:t>
      </w:r>
      <w:r w:rsidR="00B2752E">
        <w:t xml:space="preserve"> </w:t>
      </w:r>
      <w:r w:rsidR="00C3574A" w:rsidRPr="00C3574A">
        <w:rPr>
          <w:i/>
        </w:rPr>
        <w:t>et al.</w:t>
      </w:r>
      <w:r w:rsidR="00B2752E">
        <w:rPr>
          <w:rFonts w:hint="eastAsia"/>
        </w:rPr>
        <w:t>则通过研究烟草（</w:t>
      </w:r>
      <w:r w:rsidR="00B2752E" w:rsidRPr="00B2752E">
        <w:t>Nicotiana benthamiana</w:t>
      </w:r>
      <w:r w:rsidR="00B2752E">
        <w:rPr>
          <w:rFonts w:hint="eastAsia"/>
        </w:rPr>
        <w:t>）的定量过渡相试验，发现在</w:t>
      </w:r>
      <w:r w:rsidR="00B2752E">
        <w:rPr>
          <w:rFonts w:hint="eastAsia"/>
        </w:rPr>
        <w:t>5</w:t>
      </w:r>
      <w:r w:rsidR="00B2752E">
        <w:t>’</w:t>
      </w:r>
      <w:r w:rsidR="007E0527">
        <w:rPr>
          <w:rFonts w:hint="eastAsia"/>
        </w:rPr>
        <w:t>区段</w:t>
      </w:r>
      <w:r w:rsidR="007E0527">
        <w:t xml:space="preserve"> (</w:t>
      </w:r>
      <w:r w:rsidR="007E0527">
        <w:rPr>
          <w:rFonts w:hint="eastAsia"/>
        </w:rPr>
        <w:t>位点</w:t>
      </w:r>
      <w:r w:rsidR="007E0527">
        <w:t>2 ~ 12)</w:t>
      </w:r>
      <w:r w:rsidR="00B2752E">
        <w:rPr>
          <w:rFonts w:hint="eastAsia"/>
        </w:rPr>
        <w:t>发生的错配会导致植物</w:t>
      </w:r>
      <w:r w:rsidR="00B2752E">
        <w:rPr>
          <w:rFonts w:hint="eastAsia"/>
        </w:rPr>
        <w:t>miRNA</w:t>
      </w:r>
      <w:r w:rsidR="00620A11">
        <w:rPr>
          <w:rFonts w:hint="eastAsia"/>
        </w:rPr>
        <w:t>调节</w:t>
      </w:r>
      <w:r w:rsidR="00B2752E">
        <w:rPr>
          <w:rFonts w:hint="eastAsia"/>
        </w:rPr>
        <w:t>效率降低；相反，在</w:t>
      </w:r>
      <w:r w:rsidR="007A1C9E">
        <w:t>3’</w:t>
      </w:r>
      <w:r w:rsidR="007E0527">
        <w:t xml:space="preserve"> (</w:t>
      </w:r>
      <w:r w:rsidR="007E0527">
        <w:rPr>
          <w:rFonts w:hint="eastAsia"/>
        </w:rPr>
        <w:t>位点</w:t>
      </w:r>
      <w:r w:rsidR="007E0527">
        <w:t>13 ~ 21)</w:t>
      </w:r>
      <w:r w:rsidR="007E0527">
        <w:rPr>
          <w:rFonts w:hint="eastAsia"/>
        </w:rPr>
        <w:t>区段</w:t>
      </w:r>
      <w:r w:rsidR="007A1C9E">
        <w:rPr>
          <w:rFonts w:hint="eastAsia"/>
        </w:rPr>
        <w:t>发生的错配甚至可能比完全匹配的</w:t>
      </w:r>
      <w:r w:rsidR="00620A11">
        <w:rPr>
          <w:rFonts w:hint="eastAsia"/>
        </w:rPr>
        <w:t>调节</w:t>
      </w:r>
      <w:r w:rsidR="007A1C9E">
        <w:rPr>
          <w:rFonts w:hint="eastAsia"/>
        </w:rPr>
        <w:t>效率还要高</w:t>
      </w:r>
      <w:r w:rsidR="0088130B" w:rsidRPr="0088130B">
        <w:rPr>
          <w:vertAlign w:val="superscript"/>
        </w:rPr>
        <w:t>[</w:t>
      </w:r>
      <w:r w:rsidR="007A1C9E" w:rsidRPr="007A1C9E">
        <w:rPr>
          <w:vertAlign w:val="superscript"/>
        </w:rPr>
        <w:fldChar w:fldCharType="begin"/>
      </w:r>
      <w:r w:rsidR="007A1C9E" w:rsidRPr="007A1C9E">
        <w:rPr>
          <w:vertAlign w:val="superscript"/>
        </w:rPr>
        <w:instrText xml:space="preserve"> </w:instrText>
      </w:r>
      <w:r w:rsidR="007A1C9E" w:rsidRPr="007A1C9E">
        <w:rPr>
          <w:rFonts w:hint="eastAsia"/>
          <w:vertAlign w:val="superscript"/>
        </w:rPr>
        <w:instrText>NOTEREF _Ref474832117 \h</w:instrText>
      </w:r>
      <w:r w:rsidR="007A1C9E" w:rsidRPr="007A1C9E">
        <w:rPr>
          <w:vertAlign w:val="superscript"/>
        </w:rPr>
        <w:instrText xml:space="preserve"> </w:instrText>
      </w:r>
      <w:r w:rsidR="007A1C9E">
        <w:rPr>
          <w:vertAlign w:val="superscript"/>
        </w:rPr>
        <w:instrText xml:space="preserve"> \* MERGEFORMAT </w:instrText>
      </w:r>
      <w:r w:rsidR="007A1C9E" w:rsidRPr="007A1C9E">
        <w:rPr>
          <w:vertAlign w:val="superscript"/>
        </w:rPr>
      </w:r>
      <w:r w:rsidR="007A1C9E" w:rsidRPr="007A1C9E">
        <w:rPr>
          <w:vertAlign w:val="superscript"/>
        </w:rPr>
        <w:fldChar w:fldCharType="separate"/>
      </w:r>
      <w:r w:rsidR="007A1C9E" w:rsidRPr="007A1C9E">
        <w:rPr>
          <w:vertAlign w:val="superscript"/>
        </w:rPr>
        <w:t>8</w:t>
      </w:r>
      <w:r w:rsidR="007A1C9E" w:rsidRPr="007A1C9E">
        <w:rPr>
          <w:vertAlign w:val="superscript"/>
        </w:rPr>
        <w:fldChar w:fldCharType="end"/>
      </w:r>
      <w:r w:rsidR="0088130B">
        <w:rPr>
          <w:vertAlign w:val="superscript"/>
        </w:rPr>
        <w:t>]</w:t>
      </w:r>
      <w:r w:rsidR="007A1C9E">
        <w:rPr>
          <w:rFonts w:hint="eastAsia"/>
        </w:rPr>
        <w:t>。</w:t>
      </w:r>
    </w:p>
    <w:p w14:paraId="4183F6EB" w14:textId="418A8A32" w:rsidR="003A1813" w:rsidRDefault="003F69CF" w:rsidP="006F13B3">
      <w:r>
        <w:rPr>
          <w:rFonts w:hint="eastAsia"/>
        </w:rPr>
        <w:t>考虑到非保守</w:t>
      </w:r>
      <w:r>
        <w:rPr>
          <w:rFonts w:hint="eastAsia"/>
        </w:rPr>
        <w:t>miRNA</w:t>
      </w:r>
      <w:r>
        <w:rPr>
          <w:rFonts w:hint="eastAsia"/>
        </w:rPr>
        <w:t>并没有很多经验证的靶基因，而保守</w:t>
      </w:r>
      <w:r>
        <w:rPr>
          <w:rFonts w:hint="eastAsia"/>
        </w:rPr>
        <w:t>miRNA</w:t>
      </w:r>
      <w:r>
        <w:rPr>
          <w:rFonts w:hint="eastAsia"/>
        </w:rPr>
        <w:t>则有较多的经验证的靶基因。</w:t>
      </w:r>
      <w:r w:rsidR="003A1813">
        <w:rPr>
          <w:rFonts w:hint="eastAsia"/>
        </w:rPr>
        <w:t>为了研究在水稻中，</w:t>
      </w:r>
      <w:r w:rsidR="003A1813">
        <w:rPr>
          <w:rFonts w:hint="eastAsia"/>
        </w:rPr>
        <w:t>miRNA</w:t>
      </w:r>
      <w:r w:rsidR="003A1813">
        <w:rPr>
          <w:rFonts w:hint="eastAsia"/>
        </w:rPr>
        <w:t>对靶基因的识别机制，我们</w:t>
      </w:r>
      <w:r w:rsidR="004B47CB">
        <w:rPr>
          <w:rFonts w:hint="eastAsia"/>
        </w:rPr>
        <w:t>对所得到的水稻保守</w:t>
      </w:r>
      <w:r w:rsidR="004B47CB">
        <w:rPr>
          <w:rFonts w:hint="eastAsia"/>
        </w:rPr>
        <w:t>miRNA</w:t>
      </w:r>
      <w:r w:rsidR="004B47CB">
        <w:rPr>
          <w:rFonts w:hint="eastAsia"/>
        </w:rPr>
        <w:t>和相应的</w:t>
      </w:r>
      <w:r>
        <w:rPr>
          <w:rFonts w:hint="eastAsia"/>
        </w:rPr>
        <w:t>靶基因的互补模式进行分析。我们收集了</w:t>
      </w:r>
      <w:r>
        <w:rPr>
          <w:rFonts w:hint="eastAsia"/>
        </w:rPr>
        <w:t>193</w:t>
      </w:r>
      <w:r>
        <w:rPr>
          <w:rFonts w:hint="eastAsia"/>
        </w:rPr>
        <w:t>个保守</w:t>
      </w:r>
      <w:r>
        <w:rPr>
          <w:rFonts w:hint="eastAsia"/>
        </w:rPr>
        <w:t>miRNA</w:t>
      </w:r>
      <w:r>
        <w:rPr>
          <w:rFonts w:hint="eastAsia"/>
        </w:rPr>
        <w:t>和对应的</w:t>
      </w:r>
      <w:r>
        <w:rPr>
          <w:rFonts w:hint="eastAsia"/>
        </w:rPr>
        <w:t>616</w:t>
      </w:r>
      <w:r>
        <w:rPr>
          <w:rFonts w:hint="eastAsia"/>
        </w:rPr>
        <w:t>个靶基因，总共有</w:t>
      </w:r>
      <w:r>
        <w:rPr>
          <w:rFonts w:hint="eastAsia"/>
        </w:rPr>
        <w:t>1464</w:t>
      </w:r>
      <w:r>
        <w:rPr>
          <w:rFonts w:hint="eastAsia"/>
        </w:rPr>
        <w:t>个</w:t>
      </w:r>
      <w:r>
        <w:rPr>
          <w:rFonts w:hint="eastAsia"/>
        </w:rPr>
        <w:t>miRNA</w:t>
      </w:r>
      <w:r>
        <w:rPr>
          <w:rFonts w:hint="eastAsia"/>
        </w:rPr>
        <w:t>和靶基因作用对</w:t>
      </w:r>
      <w:r>
        <w:t>。</w:t>
      </w:r>
      <w:r>
        <w:rPr>
          <w:rFonts w:hint="eastAsia"/>
        </w:rPr>
        <w:t>将其中的经降解组验证</w:t>
      </w:r>
      <w:r>
        <w:t>(Degradome Validated, DV)</w:t>
      </w:r>
      <w:r>
        <w:rPr>
          <w:rFonts w:hint="eastAsia"/>
        </w:rPr>
        <w:t>的和未经降解</w:t>
      </w:r>
      <w:r>
        <w:t>(Predicted but Not Degradome Validated, PNDV)</w:t>
      </w:r>
      <w:r>
        <w:rPr>
          <w:rFonts w:hint="eastAsia"/>
        </w:rPr>
        <w:t>组验证的区分</w:t>
      </w:r>
      <w:r w:rsidR="005C539A">
        <w:rPr>
          <w:rFonts w:hint="eastAsia"/>
        </w:rPr>
        <w:t>，并且分别将其</w:t>
      </w:r>
      <w:r w:rsidR="007736AF">
        <w:rPr>
          <w:rFonts w:hint="eastAsia"/>
        </w:rPr>
        <w:t>成熟</w:t>
      </w:r>
      <w:r w:rsidR="007736AF">
        <w:rPr>
          <w:rFonts w:hint="eastAsia"/>
        </w:rPr>
        <w:t>miRNA</w:t>
      </w:r>
      <w:r w:rsidR="007736AF">
        <w:rPr>
          <w:rFonts w:hint="eastAsia"/>
        </w:rPr>
        <w:t>和结合位点的序列排列在一起，并且统计两组在各位点的匹配情况。其中，</w:t>
      </w:r>
      <w:r w:rsidR="007736AF">
        <w:t>DV</w:t>
      </w:r>
      <w:r w:rsidR="007736AF">
        <w:rPr>
          <w:rFonts w:hint="eastAsia"/>
        </w:rPr>
        <w:t>组有</w:t>
      </w:r>
      <w:r w:rsidR="007736AF">
        <w:rPr>
          <w:rFonts w:hint="eastAsia"/>
        </w:rPr>
        <w:t>427</w:t>
      </w:r>
      <w:r w:rsidR="007736AF">
        <w:rPr>
          <w:rFonts w:hint="eastAsia"/>
        </w:rPr>
        <w:t>对，而</w:t>
      </w:r>
      <w:r w:rsidR="007736AF">
        <w:t>PNDV</w:t>
      </w:r>
      <w:r w:rsidR="007736AF">
        <w:rPr>
          <w:rFonts w:hint="eastAsia"/>
        </w:rPr>
        <w:t>组则有</w:t>
      </w:r>
      <w:r w:rsidR="007736AF">
        <w:rPr>
          <w:rFonts w:hint="eastAsia"/>
        </w:rPr>
        <w:t>1037</w:t>
      </w:r>
      <w:r w:rsidR="007736AF">
        <w:rPr>
          <w:rFonts w:hint="eastAsia"/>
        </w:rPr>
        <w:t>对</w:t>
      </w:r>
      <w:r w:rsidR="00751500">
        <w:rPr>
          <w:rFonts w:hint="eastAsia"/>
        </w:rPr>
        <w:t>，见表</w:t>
      </w:r>
      <w:r w:rsidR="00751500">
        <w:rPr>
          <w:rFonts w:hint="eastAsia"/>
        </w:rPr>
        <w:t>5-1</w:t>
      </w:r>
      <w:r w:rsidR="007736AF">
        <w:rPr>
          <w:rFonts w:hint="eastAsia"/>
        </w:rPr>
        <w:t>。</w:t>
      </w:r>
    </w:p>
    <w:p w14:paraId="5605F89D" w14:textId="41E4D3F4" w:rsidR="00A37048" w:rsidRDefault="00A37048" w:rsidP="006F13B3">
      <w:r>
        <w:t>DV</w:t>
      </w:r>
      <w:r>
        <w:rPr>
          <w:rFonts w:hint="eastAsia"/>
        </w:rPr>
        <w:t>组是经过降解组验证的</w:t>
      </w:r>
      <w:r>
        <w:rPr>
          <w:rFonts w:hint="eastAsia"/>
        </w:rPr>
        <w:t>miRNA</w:t>
      </w:r>
      <w:r>
        <w:rPr>
          <w:rFonts w:hint="eastAsia"/>
        </w:rPr>
        <w:t>和靶基因作用对，所以是真正具有识别和调节的作用对，然而</w:t>
      </w:r>
      <w:r>
        <w:t>PNDV</w:t>
      </w:r>
      <w:r>
        <w:rPr>
          <w:rFonts w:hint="eastAsia"/>
        </w:rPr>
        <w:t>则</w:t>
      </w:r>
      <w:r w:rsidR="00E8764E">
        <w:rPr>
          <w:rFonts w:hint="eastAsia"/>
        </w:rPr>
        <w:t>未经降解组验证作为参照组。</w:t>
      </w:r>
      <w:r w:rsidR="00751500">
        <w:rPr>
          <w:rFonts w:hint="eastAsia"/>
        </w:rPr>
        <w:t>图</w:t>
      </w:r>
      <w:r w:rsidR="00B41D96">
        <w:rPr>
          <w:rFonts w:hint="eastAsia"/>
        </w:rPr>
        <w:t>6</w:t>
      </w:r>
      <w:r w:rsidR="00751500">
        <w:rPr>
          <w:rFonts w:hint="eastAsia"/>
        </w:rPr>
        <w:t>-1</w:t>
      </w:r>
      <w:r w:rsidR="00751500">
        <w:rPr>
          <w:rFonts w:hint="eastAsia"/>
        </w:rPr>
        <w:t>中，可以看出</w:t>
      </w:r>
      <w:r w:rsidR="00751500">
        <w:t>DV</w:t>
      </w:r>
      <w:r w:rsidR="00751500">
        <w:rPr>
          <w:rFonts w:hint="eastAsia"/>
        </w:rPr>
        <w:t>组在第三位是没有错配的，相比之下，在</w:t>
      </w:r>
      <w:r w:rsidR="00751500">
        <w:rPr>
          <w:rFonts w:hint="eastAsia"/>
        </w:rPr>
        <w:t>PNDV</w:t>
      </w:r>
      <w:r w:rsidR="00751500">
        <w:rPr>
          <w:rFonts w:hint="eastAsia"/>
        </w:rPr>
        <w:t>组有</w:t>
      </w:r>
      <w:r w:rsidR="00751500">
        <w:rPr>
          <w:rFonts w:hint="eastAsia"/>
        </w:rPr>
        <w:t>11.62%</w:t>
      </w:r>
      <w:r w:rsidR="00751500">
        <w:rPr>
          <w:rFonts w:hint="eastAsia"/>
        </w:rPr>
        <w:t>的错配率；另外</w:t>
      </w:r>
      <w:r w:rsidR="00751500">
        <w:t>DV</w:t>
      </w:r>
      <w:r w:rsidR="00751500">
        <w:rPr>
          <w:rFonts w:hint="eastAsia"/>
        </w:rPr>
        <w:t>组在第一，十四和二十位分别有</w:t>
      </w:r>
      <w:r w:rsidR="00751500">
        <w:t>38.06%</w:t>
      </w:r>
      <w:r w:rsidR="00751500">
        <w:rPr>
          <w:rFonts w:hint="eastAsia"/>
        </w:rPr>
        <w:t>，</w:t>
      </w:r>
      <w:r w:rsidR="00751500">
        <w:rPr>
          <w:rFonts w:hint="eastAsia"/>
        </w:rPr>
        <w:t>49.88%</w:t>
      </w:r>
      <w:r w:rsidR="00751500">
        <w:rPr>
          <w:rFonts w:hint="eastAsia"/>
        </w:rPr>
        <w:t>，</w:t>
      </w:r>
      <w:r w:rsidR="00751500">
        <w:rPr>
          <w:rFonts w:hint="eastAsia"/>
        </w:rPr>
        <w:t>40.63%</w:t>
      </w:r>
      <w:r w:rsidR="00751500">
        <w:rPr>
          <w:rFonts w:hint="eastAsia"/>
        </w:rPr>
        <w:t>的错配率，远远大于</w:t>
      </w:r>
      <w:r w:rsidR="00751500">
        <w:rPr>
          <w:rFonts w:hint="eastAsia"/>
        </w:rPr>
        <w:t>PNDV</w:t>
      </w:r>
      <w:r w:rsidR="00751500">
        <w:rPr>
          <w:rFonts w:hint="eastAsia"/>
        </w:rPr>
        <w:t>组相应位点的错配率。以上说明了第三位在靶基因识别中对于错配的容忍率很低；而在</w:t>
      </w:r>
      <w:r w:rsidR="00751500">
        <w:rPr>
          <w:rFonts w:hint="eastAsia"/>
        </w:rPr>
        <w:t>14</w:t>
      </w:r>
      <w:r w:rsidR="00751500">
        <w:rPr>
          <w:rFonts w:hint="eastAsia"/>
        </w:rPr>
        <w:t>位和</w:t>
      </w:r>
      <w:r w:rsidR="00751500">
        <w:rPr>
          <w:rFonts w:hint="eastAsia"/>
        </w:rPr>
        <w:t>20</w:t>
      </w:r>
      <w:r w:rsidR="00751500">
        <w:rPr>
          <w:rFonts w:hint="eastAsia"/>
        </w:rPr>
        <w:t>位处在</w:t>
      </w:r>
      <w:r w:rsidR="00751500">
        <w:rPr>
          <w:rFonts w:hint="eastAsia"/>
        </w:rPr>
        <w:t>13</w:t>
      </w:r>
      <w:r w:rsidR="00751500">
        <w:rPr>
          <w:rFonts w:hint="eastAsia"/>
        </w:rPr>
        <w:t>位的下游区段，根据</w:t>
      </w:r>
      <w:r w:rsidR="00620A11">
        <w:t>Liu Q.K.</w:t>
      </w:r>
      <w:r w:rsidR="00751500">
        <w:t xml:space="preserve"> </w:t>
      </w:r>
      <w:r w:rsidR="00C3574A" w:rsidRPr="00C3574A">
        <w:rPr>
          <w:i/>
        </w:rPr>
        <w:t>et al.</w:t>
      </w:r>
      <w:r w:rsidR="00751500">
        <w:rPr>
          <w:rFonts w:hint="eastAsia"/>
        </w:rPr>
        <w:t>的</w:t>
      </w:r>
      <w:r w:rsidR="00620A11">
        <w:rPr>
          <w:rFonts w:hint="eastAsia"/>
        </w:rPr>
        <w:t>结论，在</w:t>
      </w:r>
      <w:r w:rsidR="00620A11">
        <w:t>3’</w:t>
      </w:r>
      <w:r w:rsidR="00620A11">
        <w:rPr>
          <w:rFonts w:hint="eastAsia"/>
        </w:rPr>
        <w:t>区段的错配甚至会对</w:t>
      </w:r>
      <w:r w:rsidR="00620A11">
        <w:rPr>
          <w:rFonts w:hint="eastAsia"/>
        </w:rPr>
        <w:t>miRNA</w:t>
      </w:r>
      <w:r w:rsidR="00620A11">
        <w:rPr>
          <w:rFonts w:hint="eastAsia"/>
        </w:rPr>
        <w:t>的调节效率有积极作用，所以这结果也部分支持了这个结论；至于位点一的高错配率则说明了位点一的匹配对于</w:t>
      </w:r>
      <w:r w:rsidR="00620A11">
        <w:rPr>
          <w:rFonts w:hint="eastAsia"/>
        </w:rPr>
        <w:t>miRNA</w:t>
      </w:r>
      <w:r w:rsidR="00620A11">
        <w:rPr>
          <w:rFonts w:hint="eastAsia"/>
        </w:rPr>
        <w:t>的识别并没有起到很大的影响。让人惊讶的是，</w:t>
      </w:r>
      <w:r w:rsidR="00620A11">
        <w:rPr>
          <w:rFonts w:hint="eastAsia"/>
        </w:rPr>
        <w:t>DV</w:t>
      </w:r>
      <w:r w:rsidR="00620A11">
        <w:rPr>
          <w:rFonts w:hint="eastAsia"/>
        </w:rPr>
        <w:t>组在</w:t>
      </w:r>
      <w:r w:rsidR="00620A11">
        <w:rPr>
          <w:rFonts w:hint="eastAsia"/>
        </w:rPr>
        <w:t>10</w:t>
      </w:r>
      <w:r w:rsidR="00620A11">
        <w:rPr>
          <w:rFonts w:hint="eastAsia"/>
        </w:rPr>
        <w:t>位和</w:t>
      </w:r>
      <w:r w:rsidR="00620A11">
        <w:rPr>
          <w:rFonts w:hint="eastAsia"/>
        </w:rPr>
        <w:t>11</w:t>
      </w:r>
      <w:r w:rsidR="00620A11">
        <w:rPr>
          <w:rFonts w:hint="eastAsia"/>
        </w:rPr>
        <w:t>位上存在错配的现象，这可能是</w:t>
      </w:r>
      <w:r w:rsidR="00620A11">
        <w:rPr>
          <w:rFonts w:hint="eastAsia"/>
        </w:rPr>
        <w:t>miRNA</w:t>
      </w:r>
      <w:r w:rsidR="00620A11">
        <w:rPr>
          <w:rFonts w:hint="eastAsia"/>
        </w:rPr>
        <w:t>家族中一些并不具有调节能力的成员带来的错配。</w:t>
      </w:r>
    </w:p>
    <w:p w14:paraId="7547105E" w14:textId="77777777" w:rsidR="00A37048" w:rsidRDefault="00A37048" w:rsidP="006F13B3"/>
    <w:p w14:paraId="7A8B9D96" w14:textId="467DB5EF" w:rsidR="00A37048" w:rsidRPr="008B6495" w:rsidRDefault="00A37048" w:rsidP="006F13B3">
      <w:pPr>
        <w:pStyle w:val="-a"/>
      </w:pPr>
      <w:bookmarkStart w:id="378" w:name="_Toc479949771"/>
      <w:r w:rsidRPr="008B6495">
        <w:t>表</w:t>
      </w:r>
      <w:r w:rsidR="003A259B">
        <w:t>6</w:t>
      </w:r>
      <w:r w:rsidRPr="008B6495">
        <w:t>-</w:t>
      </w:r>
      <w:r w:rsidRPr="008B6495">
        <w:fldChar w:fldCharType="begin"/>
      </w:r>
      <w:r w:rsidRPr="008B6495">
        <w:instrText xml:space="preserve"> SEQ </w:instrText>
      </w:r>
      <w:r w:rsidRPr="008B6495">
        <w:instrText>表</w:instrText>
      </w:r>
      <w:r w:rsidR="003A259B">
        <w:instrText>6</w:instrText>
      </w:r>
      <w:r w:rsidRPr="008B6495">
        <w:instrText xml:space="preserve">- \* ARABIC </w:instrText>
      </w:r>
      <w:r w:rsidRPr="008B6495">
        <w:fldChar w:fldCharType="separate"/>
      </w:r>
      <w:r w:rsidR="003A259B">
        <w:rPr>
          <w:noProof/>
        </w:rPr>
        <w:t>1</w:t>
      </w:r>
      <w:r w:rsidRPr="008B6495">
        <w:fldChar w:fldCharType="end"/>
      </w:r>
      <w:r w:rsidR="001A2113" w:rsidRPr="008B6495">
        <w:t xml:space="preserve"> </w:t>
      </w:r>
      <w:r w:rsidRPr="008B6495">
        <w:t>DV</w:t>
      </w:r>
      <w:r w:rsidRPr="008B6495">
        <w:rPr>
          <w:rFonts w:hint="eastAsia"/>
        </w:rPr>
        <w:t>组和</w:t>
      </w:r>
      <w:r w:rsidRPr="008B6495">
        <w:t>PNDV</w:t>
      </w:r>
      <w:r w:rsidRPr="008B6495">
        <w:rPr>
          <w:rFonts w:hint="eastAsia"/>
        </w:rPr>
        <w:t>组</w:t>
      </w:r>
      <w:r w:rsidR="00731EFD">
        <w:rPr>
          <w:rFonts w:hint="eastAsia"/>
        </w:rPr>
        <w:t>所有成员</w:t>
      </w:r>
      <w:r w:rsidRPr="008B6495">
        <w:rPr>
          <w:rFonts w:hint="eastAsia"/>
        </w:rPr>
        <w:t>在</w:t>
      </w:r>
      <w:r w:rsidRPr="008B6495">
        <w:rPr>
          <w:rFonts w:hint="eastAsia"/>
        </w:rPr>
        <w:t>1</w:t>
      </w:r>
      <w:r w:rsidRPr="008B6495">
        <w:t xml:space="preserve"> ~ 21</w:t>
      </w:r>
      <w:r w:rsidR="00731EFD">
        <w:rPr>
          <w:rFonts w:hint="eastAsia"/>
        </w:rPr>
        <w:t>位</w:t>
      </w:r>
      <w:r w:rsidRPr="008B6495">
        <w:rPr>
          <w:rFonts w:hint="eastAsia"/>
        </w:rPr>
        <w:t>错配率</w:t>
      </w:r>
      <w:bookmarkEnd w:id="378"/>
    </w:p>
    <w:p w14:paraId="5929833E" w14:textId="1E739D41" w:rsidR="00A37048" w:rsidRDefault="003A259B" w:rsidP="006F13B3">
      <w:pPr>
        <w:pStyle w:val="-b"/>
        <w:rPr>
          <w:rFonts w:eastAsia="SimSun"/>
        </w:rPr>
      </w:pPr>
      <w:r>
        <w:rPr>
          <w:rFonts w:eastAsia="SimSun"/>
        </w:rPr>
        <w:t>Table 6</w:t>
      </w:r>
      <w:r w:rsidR="00A37048" w:rsidRPr="00F73E58">
        <w:rPr>
          <w:rFonts w:eastAsia="SimSun"/>
        </w:rPr>
        <w:t>-</w:t>
      </w:r>
      <w:r w:rsidR="00A37048" w:rsidRPr="00F73E58">
        <w:rPr>
          <w:rFonts w:eastAsia="SimSun"/>
        </w:rPr>
        <w:fldChar w:fldCharType="begin"/>
      </w:r>
      <w:r>
        <w:rPr>
          <w:rFonts w:eastAsia="SimSun"/>
        </w:rPr>
        <w:instrText xml:space="preserve"> SEQ Table-6</w:instrText>
      </w:r>
      <w:r w:rsidR="00A37048" w:rsidRPr="00F73E58">
        <w:rPr>
          <w:rFonts w:eastAsia="SimSun"/>
        </w:rPr>
        <w:instrText xml:space="preserve">- \* ARABIC </w:instrText>
      </w:r>
      <w:r w:rsidR="00A37048" w:rsidRPr="00F73E58">
        <w:rPr>
          <w:rFonts w:eastAsia="SimSun"/>
        </w:rPr>
        <w:fldChar w:fldCharType="separate"/>
      </w:r>
      <w:r>
        <w:rPr>
          <w:rFonts w:eastAsia="SimSun"/>
          <w:noProof/>
        </w:rPr>
        <w:t>1</w:t>
      </w:r>
      <w:r w:rsidR="00A37048" w:rsidRPr="00F73E58">
        <w:rPr>
          <w:rFonts w:eastAsia="SimSun"/>
          <w:noProof/>
        </w:rPr>
        <w:fldChar w:fldCharType="end"/>
      </w:r>
      <w:r w:rsidR="00A37048" w:rsidRPr="00F73E58">
        <w:rPr>
          <w:rFonts w:eastAsia="SimSun"/>
        </w:rPr>
        <w:t xml:space="preserve"> </w:t>
      </w:r>
      <w:r w:rsidR="001A2113">
        <w:rPr>
          <w:rFonts w:eastAsia="SimSun"/>
        </w:rPr>
        <w:t>M</w:t>
      </w:r>
      <w:r w:rsidR="00A37048">
        <w:rPr>
          <w:rFonts w:eastAsia="SimSun"/>
        </w:rPr>
        <w:t>ismatches</w:t>
      </w:r>
      <w:r w:rsidR="001A2113">
        <w:rPr>
          <w:rFonts w:eastAsia="SimSun"/>
        </w:rPr>
        <w:t xml:space="preserve"> rate</w:t>
      </w:r>
      <w:r w:rsidR="00A37048">
        <w:rPr>
          <w:rFonts w:eastAsia="SimSun"/>
        </w:rPr>
        <w:t xml:space="preserve"> at Position 1 ~ 21 of both DV and PNDV group</w:t>
      </w:r>
      <w:r w:rsidR="009A1B86">
        <w:rPr>
          <w:rFonts w:eastAsia="SimSun" w:hint="eastAsia"/>
        </w:rPr>
        <w:t>s</w:t>
      </w:r>
      <w:r w:rsidR="001A2113">
        <w:rPr>
          <w:rFonts w:eastAsia="SimSun"/>
        </w:rPr>
        <w:t>, all miRNA family members included</w:t>
      </w:r>
    </w:p>
    <w:p w14:paraId="3E1F920D" w14:textId="45CDF936" w:rsidR="00A37048" w:rsidRPr="00783E93" w:rsidRDefault="00731EFD" w:rsidP="006F13B3">
      <w:pPr>
        <w:pStyle w:val="-b"/>
        <w:rPr>
          <w:rFonts w:eastAsia="SimSun"/>
        </w:rPr>
      </w:pPr>
      <w:r w:rsidRPr="00731EFD">
        <w:rPr>
          <w:rFonts w:eastAsia="SimSun" w:hint="eastAsia"/>
        </w:rPr>
        <w:t>注：其中</w:t>
      </w:r>
      <w:r w:rsidRPr="00731EFD">
        <w:rPr>
          <w:rFonts w:eastAsia="SimSun" w:hint="eastAsia"/>
        </w:rPr>
        <w:t>G:U</w:t>
      </w:r>
      <w:r w:rsidRPr="00731EFD">
        <w:rPr>
          <w:rFonts w:eastAsia="SimSun" w:hint="eastAsia"/>
        </w:rPr>
        <w:t>算作</w:t>
      </w:r>
      <w:r w:rsidRPr="00731EFD">
        <w:rPr>
          <w:rFonts w:eastAsia="SimSun" w:hint="eastAsia"/>
        </w:rPr>
        <w:t>0.5</w:t>
      </w:r>
      <w:r w:rsidRPr="00731EFD">
        <w:rPr>
          <w:rFonts w:eastAsia="SimSun" w:hint="eastAsia"/>
        </w:rPr>
        <w:t>个错配，错配率是在该位点错配的</w:t>
      </w:r>
      <w:r w:rsidRPr="00731EFD">
        <w:rPr>
          <w:rFonts w:eastAsia="SimSun" w:hint="eastAsia"/>
        </w:rPr>
        <w:t>miRNA</w:t>
      </w:r>
      <w:r w:rsidRPr="00731EFD">
        <w:rPr>
          <w:rFonts w:eastAsia="SimSun" w:hint="eastAsia"/>
        </w:rPr>
        <w:t>和靶基因作用对占所有作用对的百分比</w:t>
      </w:r>
    </w:p>
    <w:tbl>
      <w:tblPr>
        <w:tblW w:w="10200" w:type="dxa"/>
        <w:jc w:val="center"/>
        <w:tblLook w:val="04A0" w:firstRow="1" w:lastRow="0" w:firstColumn="1" w:lastColumn="0" w:noHBand="0" w:noVBand="1"/>
      </w:tblPr>
      <w:tblGrid>
        <w:gridCol w:w="1422"/>
        <w:gridCol w:w="765"/>
        <w:gridCol w:w="1014"/>
        <w:gridCol w:w="1031"/>
        <w:gridCol w:w="779"/>
        <w:gridCol w:w="779"/>
        <w:gridCol w:w="779"/>
        <w:gridCol w:w="779"/>
        <w:gridCol w:w="691"/>
        <w:gridCol w:w="779"/>
        <w:gridCol w:w="691"/>
        <w:gridCol w:w="691"/>
      </w:tblGrid>
      <w:tr w:rsidR="001F08BD" w:rsidRPr="00A37048" w14:paraId="2C14CF37" w14:textId="77777777" w:rsidTr="001F08BD">
        <w:trPr>
          <w:trHeight w:val="261"/>
          <w:jc w:val="center"/>
        </w:trPr>
        <w:tc>
          <w:tcPr>
            <w:tcW w:w="1422" w:type="dxa"/>
            <w:tcBorders>
              <w:top w:val="single" w:sz="4" w:space="0" w:color="auto"/>
              <w:left w:val="nil"/>
              <w:bottom w:val="single" w:sz="4" w:space="0" w:color="auto"/>
              <w:right w:val="nil"/>
            </w:tcBorders>
            <w:shd w:val="clear" w:color="auto" w:fill="auto"/>
            <w:vAlign w:val="center"/>
            <w:hideMark/>
          </w:tcPr>
          <w:p w14:paraId="27197721" w14:textId="77777777" w:rsidR="00A37048" w:rsidRPr="00A37048" w:rsidRDefault="00A37048" w:rsidP="006F13B3">
            <w:pPr>
              <w:pStyle w:val="Tablehead"/>
              <w:rPr>
                <w:rFonts w:eastAsia="Times New Roman"/>
              </w:rPr>
            </w:pPr>
            <w:r w:rsidRPr="00A37048">
              <w:t>位点</w:t>
            </w:r>
          </w:p>
        </w:tc>
        <w:tc>
          <w:tcPr>
            <w:tcW w:w="765" w:type="dxa"/>
            <w:tcBorders>
              <w:top w:val="single" w:sz="4" w:space="0" w:color="auto"/>
              <w:left w:val="nil"/>
              <w:bottom w:val="single" w:sz="4" w:space="0" w:color="auto"/>
              <w:right w:val="nil"/>
            </w:tcBorders>
            <w:shd w:val="clear" w:color="auto" w:fill="auto"/>
            <w:vAlign w:val="center"/>
            <w:hideMark/>
          </w:tcPr>
          <w:p w14:paraId="16FBEBB5" w14:textId="77777777" w:rsidR="00A37048" w:rsidRPr="00A37048" w:rsidRDefault="00A37048" w:rsidP="006F13B3">
            <w:pPr>
              <w:pStyle w:val="Tablehead"/>
            </w:pPr>
            <w:r w:rsidRPr="00A37048">
              <w:t>1</w:t>
            </w:r>
          </w:p>
        </w:tc>
        <w:tc>
          <w:tcPr>
            <w:tcW w:w="1014" w:type="dxa"/>
            <w:tcBorders>
              <w:top w:val="single" w:sz="4" w:space="0" w:color="auto"/>
              <w:left w:val="nil"/>
              <w:bottom w:val="single" w:sz="4" w:space="0" w:color="auto"/>
              <w:right w:val="nil"/>
            </w:tcBorders>
            <w:shd w:val="clear" w:color="auto" w:fill="auto"/>
            <w:vAlign w:val="center"/>
            <w:hideMark/>
          </w:tcPr>
          <w:p w14:paraId="598E3381" w14:textId="77777777" w:rsidR="00A37048" w:rsidRPr="00A37048" w:rsidRDefault="00A37048" w:rsidP="006F13B3">
            <w:pPr>
              <w:pStyle w:val="Tablehead"/>
            </w:pPr>
            <w:r w:rsidRPr="00A37048">
              <w:t>2</w:t>
            </w:r>
          </w:p>
        </w:tc>
        <w:tc>
          <w:tcPr>
            <w:tcW w:w="1031" w:type="dxa"/>
            <w:tcBorders>
              <w:top w:val="single" w:sz="4" w:space="0" w:color="auto"/>
              <w:left w:val="nil"/>
              <w:bottom w:val="single" w:sz="4" w:space="0" w:color="auto"/>
              <w:right w:val="nil"/>
            </w:tcBorders>
            <w:shd w:val="clear" w:color="auto" w:fill="auto"/>
            <w:vAlign w:val="center"/>
            <w:hideMark/>
          </w:tcPr>
          <w:p w14:paraId="3F5AB0E8" w14:textId="77777777" w:rsidR="00A37048" w:rsidRPr="00A37048" w:rsidRDefault="00A37048" w:rsidP="006F13B3">
            <w:pPr>
              <w:pStyle w:val="Tablehead"/>
            </w:pPr>
            <w:r w:rsidRPr="00A37048">
              <w:t>3</w:t>
            </w:r>
          </w:p>
        </w:tc>
        <w:tc>
          <w:tcPr>
            <w:tcW w:w="779" w:type="dxa"/>
            <w:tcBorders>
              <w:top w:val="single" w:sz="4" w:space="0" w:color="auto"/>
              <w:left w:val="nil"/>
              <w:bottom w:val="single" w:sz="4" w:space="0" w:color="auto"/>
              <w:right w:val="nil"/>
            </w:tcBorders>
            <w:shd w:val="clear" w:color="auto" w:fill="auto"/>
            <w:vAlign w:val="center"/>
            <w:hideMark/>
          </w:tcPr>
          <w:p w14:paraId="15419458" w14:textId="77777777" w:rsidR="00A37048" w:rsidRPr="00A37048" w:rsidRDefault="00A37048" w:rsidP="006F13B3">
            <w:pPr>
              <w:pStyle w:val="Tablehead"/>
            </w:pPr>
            <w:r w:rsidRPr="00A37048">
              <w:t>4</w:t>
            </w:r>
          </w:p>
        </w:tc>
        <w:tc>
          <w:tcPr>
            <w:tcW w:w="779" w:type="dxa"/>
            <w:tcBorders>
              <w:top w:val="single" w:sz="4" w:space="0" w:color="auto"/>
              <w:left w:val="nil"/>
              <w:bottom w:val="single" w:sz="4" w:space="0" w:color="auto"/>
              <w:right w:val="nil"/>
            </w:tcBorders>
            <w:shd w:val="clear" w:color="auto" w:fill="auto"/>
            <w:vAlign w:val="center"/>
            <w:hideMark/>
          </w:tcPr>
          <w:p w14:paraId="0FE4A234" w14:textId="77777777" w:rsidR="00A37048" w:rsidRPr="00A37048" w:rsidRDefault="00A37048" w:rsidP="006F13B3">
            <w:pPr>
              <w:pStyle w:val="Tablehead"/>
            </w:pPr>
            <w:r w:rsidRPr="00A37048">
              <w:t>5</w:t>
            </w:r>
          </w:p>
        </w:tc>
        <w:tc>
          <w:tcPr>
            <w:tcW w:w="779" w:type="dxa"/>
            <w:tcBorders>
              <w:top w:val="single" w:sz="4" w:space="0" w:color="auto"/>
              <w:left w:val="nil"/>
              <w:bottom w:val="single" w:sz="4" w:space="0" w:color="auto"/>
              <w:right w:val="nil"/>
            </w:tcBorders>
            <w:shd w:val="clear" w:color="auto" w:fill="auto"/>
            <w:vAlign w:val="center"/>
            <w:hideMark/>
          </w:tcPr>
          <w:p w14:paraId="512F5B23" w14:textId="77777777" w:rsidR="00A37048" w:rsidRPr="00A37048" w:rsidRDefault="00A37048" w:rsidP="006F13B3">
            <w:pPr>
              <w:pStyle w:val="Tablehead"/>
            </w:pPr>
            <w:r w:rsidRPr="00A37048">
              <w:t>6</w:t>
            </w:r>
          </w:p>
        </w:tc>
        <w:tc>
          <w:tcPr>
            <w:tcW w:w="779" w:type="dxa"/>
            <w:tcBorders>
              <w:top w:val="single" w:sz="4" w:space="0" w:color="auto"/>
              <w:left w:val="nil"/>
              <w:bottom w:val="single" w:sz="4" w:space="0" w:color="auto"/>
              <w:right w:val="nil"/>
            </w:tcBorders>
            <w:shd w:val="clear" w:color="auto" w:fill="auto"/>
            <w:vAlign w:val="center"/>
            <w:hideMark/>
          </w:tcPr>
          <w:p w14:paraId="20C83B0A" w14:textId="77777777" w:rsidR="00A37048" w:rsidRPr="00A37048" w:rsidRDefault="00A37048" w:rsidP="006F13B3">
            <w:pPr>
              <w:pStyle w:val="Tablehead"/>
            </w:pPr>
            <w:r w:rsidRPr="00A37048">
              <w:t>7</w:t>
            </w:r>
          </w:p>
        </w:tc>
        <w:tc>
          <w:tcPr>
            <w:tcW w:w="691" w:type="dxa"/>
            <w:tcBorders>
              <w:top w:val="single" w:sz="4" w:space="0" w:color="auto"/>
              <w:left w:val="nil"/>
              <w:bottom w:val="single" w:sz="4" w:space="0" w:color="auto"/>
              <w:right w:val="nil"/>
            </w:tcBorders>
            <w:shd w:val="clear" w:color="auto" w:fill="auto"/>
            <w:vAlign w:val="center"/>
            <w:hideMark/>
          </w:tcPr>
          <w:p w14:paraId="3C8DA2A2" w14:textId="77777777" w:rsidR="00A37048" w:rsidRPr="00A37048" w:rsidRDefault="00A37048" w:rsidP="006F13B3">
            <w:pPr>
              <w:pStyle w:val="Tablehead"/>
            </w:pPr>
            <w:r w:rsidRPr="00A37048">
              <w:t>8</w:t>
            </w:r>
          </w:p>
        </w:tc>
        <w:tc>
          <w:tcPr>
            <w:tcW w:w="779" w:type="dxa"/>
            <w:tcBorders>
              <w:top w:val="single" w:sz="4" w:space="0" w:color="auto"/>
              <w:left w:val="nil"/>
              <w:bottom w:val="single" w:sz="4" w:space="0" w:color="auto"/>
              <w:right w:val="nil"/>
            </w:tcBorders>
            <w:shd w:val="clear" w:color="auto" w:fill="auto"/>
            <w:vAlign w:val="center"/>
            <w:hideMark/>
          </w:tcPr>
          <w:p w14:paraId="20A4FCF1" w14:textId="77777777" w:rsidR="00A37048" w:rsidRPr="00A37048" w:rsidRDefault="00A37048" w:rsidP="006F13B3">
            <w:pPr>
              <w:pStyle w:val="Tablehead"/>
            </w:pPr>
            <w:r w:rsidRPr="00A37048">
              <w:t>9</w:t>
            </w:r>
          </w:p>
        </w:tc>
        <w:tc>
          <w:tcPr>
            <w:tcW w:w="691" w:type="dxa"/>
            <w:tcBorders>
              <w:top w:val="single" w:sz="4" w:space="0" w:color="auto"/>
              <w:left w:val="nil"/>
              <w:bottom w:val="single" w:sz="4" w:space="0" w:color="auto"/>
              <w:right w:val="nil"/>
            </w:tcBorders>
            <w:shd w:val="clear" w:color="auto" w:fill="auto"/>
            <w:vAlign w:val="center"/>
            <w:hideMark/>
          </w:tcPr>
          <w:p w14:paraId="74886617" w14:textId="77777777" w:rsidR="00A37048" w:rsidRPr="00A37048" w:rsidRDefault="00A37048" w:rsidP="006F13B3">
            <w:pPr>
              <w:pStyle w:val="Tablehead"/>
            </w:pPr>
            <w:r w:rsidRPr="00A37048">
              <w:t>10</w:t>
            </w:r>
          </w:p>
        </w:tc>
        <w:tc>
          <w:tcPr>
            <w:tcW w:w="691" w:type="dxa"/>
            <w:tcBorders>
              <w:top w:val="single" w:sz="4" w:space="0" w:color="auto"/>
              <w:left w:val="nil"/>
              <w:bottom w:val="single" w:sz="4" w:space="0" w:color="auto"/>
              <w:right w:val="nil"/>
            </w:tcBorders>
            <w:shd w:val="clear" w:color="auto" w:fill="auto"/>
            <w:vAlign w:val="center"/>
            <w:hideMark/>
          </w:tcPr>
          <w:p w14:paraId="2FC17791" w14:textId="77777777" w:rsidR="00A37048" w:rsidRPr="00A37048" w:rsidRDefault="00A37048" w:rsidP="006F13B3">
            <w:pPr>
              <w:pStyle w:val="Tablehead"/>
            </w:pPr>
            <w:r w:rsidRPr="00A37048">
              <w:t>11</w:t>
            </w:r>
          </w:p>
        </w:tc>
      </w:tr>
      <w:tr w:rsidR="001F08BD" w:rsidRPr="00A37048" w14:paraId="2D046CC3" w14:textId="77777777" w:rsidTr="001F08BD">
        <w:trPr>
          <w:trHeight w:val="261"/>
          <w:jc w:val="center"/>
        </w:trPr>
        <w:tc>
          <w:tcPr>
            <w:tcW w:w="1422" w:type="dxa"/>
            <w:tcBorders>
              <w:top w:val="nil"/>
              <w:left w:val="nil"/>
              <w:bottom w:val="nil"/>
              <w:right w:val="nil"/>
            </w:tcBorders>
            <w:shd w:val="clear" w:color="auto" w:fill="auto"/>
            <w:vAlign w:val="center"/>
            <w:hideMark/>
          </w:tcPr>
          <w:p w14:paraId="355E4D25" w14:textId="77777777" w:rsidR="00A37048" w:rsidRPr="003D646E" w:rsidRDefault="00A37048" w:rsidP="006F13B3">
            <w:pPr>
              <w:pStyle w:val="Table"/>
              <w:rPr>
                <w:sz w:val="20"/>
                <w:rPrChange w:id="379" w:author="Thomas Huang" w:date="2017-04-14T14:45:00Z">
                  <w:rPr/>
                </w:rPrChange>
              </w:rPr>
            </w:pPr>
            <w:r w:rsidRPr="003D646E">
              <w:rPr>
                <w:sz w:val="20"/>
                <w:rPrChange w:id="380" w:author="Thomas Huang" w:date="2017-04-14T14:45:00Z">
                  <w:rPr/>
                </w:rPrChange>
              </w:rPr>
              <w:t>DV</w:t>
            </w:r>
            <w:r w:rsidRPr="003D646E">
              <w:rPr>
                <w:rFonts w:ascii="SimSun" w:eastAsia="SimSun" w:hAnsi="SimSun" w:cs="SimSun"/>
                <w:sz w:val="20"/>
                <w:rPrChange w:id="381" w:author="Thomas Huang" w:date="2017-04-14T14:45:00Z">
                  <w:rPr>
                    <w:rFonts w:ascii="SimSun" w:eastAsia="SimSun" w:hAnsi="SimSun" w:cs="SimSun"/>
                  </w:rPr>
                </w:rPrChange>
              </w:rPr>
              <w:t>组错配率</w:t>
            </w:r>
            <w:r w:rsidRPr="003D646E">
              <w:rPr>
                <w:sz w:val="20"/>
                <w:rPrChange w:id="382" w:author="Thomas Huang" w:date="2017-04-14T14:45:00Z">
                  <w:rPr/>
                </w:rPrChange>
              </w:rPr>
              <w:t>(%)</w:t>
            </w:r>
          </w:p>
        </w:tc>
        <w:tc>
          <w:tcPr>
            <w:tcW w:w="765" w:type="dxa"/>
            <w:tcBorders>
              <w:top w:val="nil"/>
              <w:left w:val="nil"/>
              <w:bottom w:val="nil"/>
              <w:right w:val="nil"/>
            </w:tcBorders>
            <w:shd w:val="clear" w:color="auto" w:fill="auto"/>
            <w:vAlign w:val="center"/>
            <w:hideMark/>
          </w:tcPr>
          <w:p w14:paraId="7DC247F3" w14:textId="77777777" w:rsidR="00A37048" w:rsidRPr="003D646E" w:rsidRDefault="00A37048" w:rsidP="006F13B3">
            <w:pPr>
              <w:pStyle w:val="Table"/>
              <w:rPr>
                <w:sz w:val="20"/>
                <w:rPrChange w:id="383" w:author="Thomas Huang" w:date="2017-04-14T14:45:00Z">
                  <w:rPr/>
                </w:rPrChange>
              </w:rPr>
            </w:pPr>
            <w:r w:rsidRPr="003D646E">
              <w:rPr>
                <w:sz w:val="20"/>
                <w:rPrChange w:id="384" w:author="Thomas Huang" w:date="2017-04-14T14:45:00Z">
                  <w:rPr/>
                </w:rPrChange>
              </w:rPr>
              <w:t>38.06</w:t>
            </w:r>
          </w:p>
        </w:tc>
        <w:tc>
          <w:tcPr>
            <w:tcW w:w="1014" w:type="dxa"/>
            <w:tcBorders>
              <w:top w:val="nil"/>
              <w:left w:val="nil"/>
              <w:bottom w:val="nil"/>
              <w:right w:val="nil"/>
            </w:tcBorders>
            <w:shd w:val="clear" w:color="auto" w:fill="auto"/>
            <w:vAlign w:val="center"/>
            <w:hideMark/>
          </w:tcPr>
          <w:p w14:paraId="214F285F" w14:textId="77777777" w:rsidR="00A37048" w:rsidRPr="003D646E" w:rsidRDefault="00A37048" w:rsidP="006F13B3">
            <w:pPr>
              <w:pStyle w:val="Table"/>
              <w:rPr>
                <w:sz w:val="20"/>
                <w:rPrChange w:id="385" w:author="Thomas Huang" w:date="2017-04-14T14:45:00Z">
                  <w:rPr/>
                </w:rPrChange>
              </w:rPr>
            </w:pPr>
            <w:r w:rsidRPr="003D646E">
              <w:rPr>
                <w:sz w:val="20"/>
                <w:rPrChange w:id="386" w:author="Thomas Huang" w:date="2017-04-14T14:45:00Z">
                  <w:rPr/>
                </w:rPrChange>
              </w:rPr>
              <w:t>8.43</w:t>
            </w:r>
          </w:p>
        </w:tc>
        <w:tc>
          <w:tcPr>
            <w:tcW w:w="1031" w:type="dxa"/>
            <w:tcBorders>
              <w:top w:val="nil"/>
              <w:left w:val="nil"/>
              <w:bottom w:val="nil"/>
              <w:right w:val="nil"/>
            </w:tcBorders>
            <w:shd w:val="clear" w:color="auto" w:fill="auto"/>
            <w:vAlign w:val="center"/>
            <w:hideMark/>
          </w:tcPr>
          <w:p w14:paraId="74CC77FC" w14:textId="77777777" w:rsidR="00A37048" w:rsidRPr="003D646E" w:rsidRDefault="00A37048" w:rsidP="006F13B3">
            <w:pPr>
              <w:pStyle w:val="Table"/>
              <w:rPr>
                <w:sz w:val="20"/>
                <w:rPrChange w:id="387" w:author="Thomas Huang" w:date="2017-04-14T14:45:00Z">
                  <w:rPr/>
                </w:rPrChange>
              </w:rPr>
            </w:pPr>
            <w:r w:rsidRPr="003D646E">
              <w:rPr>
                <w:sz w:val="20"/>
                <w:rPrChange w:id="388" w:author="Thomas Huang" w:date="2017-04-14T14:45:00Z">
                  <w:rPr/>
                </w:rPrChange>
              </w:rPr>
              <w:t>0.00</w:t>
            </w:r>
          </w:p>
        </w:tc>
        <w:tc>
          <w:tcPr>
            <w:tcW w:w="779" w:type="dxa"/>
            <w:tcBorders>
              <w:top w:val="nil"/>
              <w:left w:val="nil"/>
              <w:bottom w:val="nil"/>
              <w:right w:val="nil"/>
            </w:tcBorders>
            <w:shd w:val="clear" w:color="auto" w:fill="auto"/>
            <w:vAlign w:val="center"/>
            <w:hideMark/>
          </w:tcPr>
          <w:p w14:paraId="6323F695" w14:textId="77777777" w:rsidR="00A37048" w:rsidRPr="003D646E" w:rsidRDefault="00A37048" w:rsidP="006F13B3">
            <w:pPr>
              <w:pStyle w:val="Table"/>
              <w:rPr>
                <w:sz w:val="20"/>
                <w:rPrChange w:id="389" w:author="Thomas Huang" w:date="2017-04-14T14:45:00Z">
                  <w:rPr/>
                </w:rPrChange>
              </w:rPr>
            </w:pPr>
            <w:r w:rsidRPr="003D646E">
              <w:rPr>
                <w:sz w:val="20"/>
                <w:rPrChange w:id="390" w:author="Thomas Huang" w:date="2017-04-14T14:45:00Z">
                  <w:rPr/>
                </w:rPrChange>
              </w:rPr>
              <w:t>0.94</w:t>
            </w:r>
          </w:p>
        </w:tc>
        <w:tc>
          <w:tcPr>
            <w:tcW w:w="779" w:type="dxa"/>
            <w:tcBorders>
              <w:top w:val="nil"/>
              <w:left w:val="nil"/>
              <w:bottom w:val="nil"/>
              <w:right w:val="nil"/>
            </w:tcBorders>
            <w:shd w:val="clear" w:color="auto" w:fill="auto"/>
            <w:vAlign w:val="center"/>
            <w:hideMark/>
          </w:tcPr>
          <w:p w14:paraId="75B78BAA" w14:textId="77777777" w:rsidR="00A37048" w:rsidRPr="003D646E" w:rsidRDefault="00A37048" w:rsidP="006F13B3">
            <w:pPr>
              <w:pStyle w:val="Table"/>
              <w:rPr>
                <w:sz w:val="20"/>
                <w:rPrChange w:id="391" w:author="Thomas Huang" w:date="2017-04-14T14:45:00Z">
                  <w:rPr/>
                </w:rPrChange>
              </w:rPr>
            </w:pPr>
            <w:r w:rsidRPr="003D646E">
              <w:rPr>
                <w:sz w:val="20"/>
                <w:rPrChange w:id="392" w:author="Thomas Huang" w:date="2017-04-14T14:45:00Z">
                  <w:rPr/>
                </w:rPrChange>
              </w:rPr>
              <w:t>0.70</w:t>
            </w:r>
          </w:p>
        </w:tc>
        <w:tc>
          <w:tcPr>
            <w:tcW w:w="779" w:type="dxa"/>
            <w:tcBorders>
              <w:top w:val="nil"/>
              <w:left w:val="nil"/>
              <w:bottom w:val="nil"/>
              <w:right w:val="nil"/>
            </w:tcBorders>
            <w:shd w:val="clear" w:color="auto" w:fill="auto"/>
            <w:vAlign w:val="center"/>
            <w:hideMark/>
          </w:tcPr>
          <w:p w14:paraId="1D75FB49" w14:textId="77777777" w:rsidR="00A37048" w:rsidRPr="003D646E" w:rsidRDefault="00A37048" w:rsidP="006F13B3">
            <w:pPr>
              <w:pStyle w:val="Table"/>
              <w:rPr>
                <w:sz w:val="20"/>
                <w:rPrChange w:id="393" w:author="Thomas Huang" w:date="2017-04-14T14:45:00Z">
                  <w:rPr/>
                </w:rPrChange>
              </w:rPr>
            </w:pPr>
            <w:r w:rsidRPr="003D646E">
              <w:rPr>
                <w:sz w:val="20"/>
                <w:rPrChange w:id="394" w:author="Thomas Huang" w:date="2017-04-14T14:45:00Z">
                  <w:rPr/>
                </w:rPrChange>
              </w:rPr>
              <w:t>1.05</w:t>
            </w:r>
          </w:p>
        </w:tc>
        <w:tc>
          <w:tcPr>
            <w:tcW w:w="779" w:type="dxa"/>
            <w:tcBorders>
              <w:top w:val="nil"/>
              <w:left w:val="nil"/>
              <w:bottom w:val="nil"/>
              <w:right w:val="nil"/>
            </w:tcBorders>
            <w:shd w:val="clear" w:color="auto" w:fill="auto"/>
            <w:vAlign w:val="center"/>
            <w:hideMark/>
          </w:tcPr>
          <w:p w14:paraId="5235E32E" w14:textId="77777777" w:rsidR="00A37048" w:rsidRPr="003D646E" w:rsidRDefault="00A37048" w:rsidP="006F13B3">
            <w:pPr>
              <w:pStyle w:val="Table"/>
              <w:rPr>
                <w:sz w:val="20"/>
                <w:rPrChange w:id="395" w:author="Thomas Huang" w:date="2017-04-14T14:45:00Z">
                  <w:rPr/>
                </w:rPrChange>
              </w:rPr>
            </w:pPr>
            <w:r w:rsidRPr="003D646E">
              <w:rPr>
                <w:sz w:val="20"/>
                <w:rPrChange w:id="396" w:author="Thomas Huang" w:date="2017-04-14T14:45:00Z">
                  <w:rPr/>
                </w:rPrChange>
              </w:rPr>
              <w:t>5.74</w:t>
            </w:r>
          </w:p>
        </w:tc>
        <w:tc>
          <w:tcPr>
            <w:tcW w:w="691" w:type="dxa"/>
            <w:tcBorders>
              <w:top w:val="nil"/>
              <w:left w:val="nil"/>
              <w:bottom w:val="nil"/>
              <w:right w:val="nil"/>
            </w:tcBorders>
            <w:shd w:val="clear" w:color="auto" w:fill="auto"/>
            <w:vAlign w:val="center"/>
            <w:hideMark/>
          </w:tcPr>
          <w:p w14:paraId="7859365F" w14:textId="77777777" w:rsidR="00A37048" w:rsidRPr="003D646E" w:rsidRDefault="00A37048" w:rsidP="006F13B3">
            <w:pPr>
              <w:pStyle w:val="Table"/>
              <w:rPr>
                <w:sz w:val="20"/>
                <w:rPrChange w:id="397" w:author="Thomas Huang" w:date="2017-04-14T14:45:00Z">
                  <w:rPr/>
                </w:rPrChange>
              </w:rPr>
            </w:pPr>
            <w:r w:rsidRPr="003D646E">
              <w:rPr>
                <w:sz w:val="20"/>
                <w:rPrChange w:id="398" w:author="Thomas Huang" w:date="2017-04-14T14:45:00Z">
                  <w:rPr/>
                </w:rPrChange>
              </w:rPr>
              <w:t>0.47</w:t>
            </w:r>
          </w:p>
        </w:tc>
        <w:tc>
          <w:tcPr>
            <w:tcW w:w="779" w:type="dxa"/>
            <w:tcBorders>
              <w:top w:val="nil"/>
              <w:left w:val="nil"/>
              <w:bottom w:val="nil"/>
              <w:right w:val="nil"/>
            </w:tcBorders>
            <w:shd w:val="clear" w:color="auto" w:fill="auto"/>
            <w:vAlign w:val="center"/>
            <w:hideMark/>
          </w:tcPr>
          <w:p w14:paraId="1187D27A" w14:textId="77777777" w:rsidR="00A37048" w:rsidRPr="003D646E" w:rsidRDefault="00A37048" w:rsidP="006F13B3">
            <w:pPr>
              <w:pStyle w:val="Table"/>
              <w:rPr>
                <w:sz w:val="20"/>
                <w:rPrChange w:id="399" w:author="Thomas Huang" w:date="2017-04-14T14:45:00Z">
                  <w:rPr/>
                </w:rPrChange>
              </w:rPr>
            </w:pPr>
            <w:r w:rsidRPr="003D646E">
              <w:rPr>
                <w:sz w:val="20"/>
                <w:rPrChange w:id="400" w:author="Thomas Huang" w:date="2017-04-14T14:45:00Z">
                  <w:rPr/>
                </w:rPrChange>
              </w:rPr>
              <w:t>5.04</w:t>
            </w:r>
          </w:p>
        </w:tc>
        <w:tc>
          <w:tcPr>
            <w:tcW w:w="691" w:type="dxa"/>
            <w:tcBorders>
              <w:top w:val="nil"/>
              <w:left w:val="nil"/>
              <w:bottom w:val="nil"/>
              <w:right w:val="nil"/>
            </w:tcBorders>
            <w:shd w:val="clear" w:color="auto" w:fill="auto"/>
            <w:vAlign w:val="center"/>
            <w:hideMark/>
          </w:tcPr>
          <w:p w14:paraId="22A23E75" w14:textId="77777777" w:rsidR="00A37048" w:rsidRPr="003D646E" w:rsidRDefault="00A37048" w:rsidP="006F13B3">
            <w:pPr>
              <w:pStyle w:val="Table"/>
              <w:rPr>
                <w:sz w:val="20"/>
                <w:rPrChange w:id="401" w:author="Thomas Huang" w:date="2017-04-14T14:45:00Z">
                  <w:rPr/>
                </w:rPrChange>
              </w:rPr>
            </w:pPr>
            <w:r w:rsidRPr="003D646E">
              <w:rPr>
                <w:sz w:val="20"/>
                <w:rPrChange w:id="402" w:author="Thomas Huang" w:date="2017-04-14T14:45:00Z">
                  <w:rPr/>
                </w:rPrChange>
              </w:rPr>
              <w:t>0.70</w:t>
            </w:r>
          </w:p>
        </w:tc>
        <w:tc>
          <w:tcPr>
            <w:tcW w:w="691" w:type="dxa"/>
            <w:tcBorders>
              <w:top w:val="nil"/>
              <w:left w:val="nil"/>
              <w:bottom w:val="nil"/>
              <w:right w:val="nil"/>
            </w:tcBorders>
            <w:shd w:val="clear" w:color="auto" w:fill="auto"/>
            <w:vAlign w:val="center"/>
            <w:hideMark/>
          </w:tcPr>
          <w:p w14:paraId="4542C175" w14:textId="77777777" w:rsidR="00A37048" w:rsidRPr="003D646E" w:rsidRDefault="00A37048" w:rsidP="006F13B3">
            <w:pPr>
              <w:pStyle w:val="Table"/>
              <w:rPr>
                <w:sz w:val="20"/>
                <w:rPrChange w:id="403" w:author="Thomas Huang" w:date="2017-04-14T14:45:00Z">
                  <w:rPr/>
                </w:rPrChange>
              </w:rPr>
            </w:pPr>
            <w:r w:rsidRPr="003D646E">
              <w:rPr>
                <w:sz w:val="20"/>
                <w:rPrChange w:id="404" w:author="Thomas Huang" w:date="2017-04-14T14:45:00Z">
                  <w:rPr/>
                </w:rPrChange>
              </w:rPr>
              <w:t>1.06</w:t>
            </w:r>
          </w:p>
        </w:tc>
      </w:tr>
      <w:tr w:rsidR="001F08BD" w:rsidRPr="00A37048" w14:paraId="24F5F44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DCD44B7" w14:textId="77777777" w:rsidR="00A37048" w:rsidRPr="003D646E" w:rsidRDefault="00A37048" w:rsidP="006F13B3">
            <w:pPr>
              <w:pStyle w:val="Table"/>
              <w:rPr>
                <w:sz w:val="20"/>
                <w:rPrChange w:id="405" w:author="Thomas Huang" w:date="2017-04-14T14:45:00Z">
                  <w:rPr/>
                </w:rPrChange>
              </w:rPr>
            </w:pPr>
            <w:r w:rsidRPr="003D646E">
              <w:rPr>
                <w:sz w:val="20"/>
                <w:rPrChange w:id="406" w:author="Thomas Huang" w:date="2017-04-14T14:45:00Z">
                  <w:rPr/>
                </w:rPrChange>
              </w:rPr>
              <w:t>PNDV</w:t>
            </w:r>
            <w:r w:rsidRPr="003D646E">
              <w:rPr>
                <w:rFonts w:ascii="SimSun" w:eastAsia="SimSun" w:hAnsi="SimSun" w:cs="SimSun"/>
                <w:sz w:val="20"/>
                <w:rPrChange w:id="407" w:author="Thomas Huang" w:date="2017-04-14T14:45:00Z">
                  <w:rPr>
                    <w:rFonts w:ascii="SimSun" w:eastAsia="SimSun" w:hAnsi="SimSun" w:cs="SimSun"/>
                  </w:rPr>
                </w:rPrChange>
              </w:rPr>
              <w:t>组错配率</w:t>
            </w:r>
            <w:r w:rsidRPr="003D646E">
              <w:rPr>
                <w:sz w:val="20"/>
                <w:rPrChange w:id="408" w:author="Thomas Huang" w:date="2017-04-14T14:45:00Z">
                  <w:rPr/>
                </w:rPrChange>
              </w:rPr>
              <w:t>(%)</w:t>
            </w:r>
          </w:p>
        </w:tc>
        <w:tc>
          <w:tcPr>
            <w:tcW w:w="765" w:type="dxa"/>
            <w:tcBorders>
              <w:top w:val="nil"/>
              <w:left w:val="nil"/>
              <w:bottom w:val="single" w:sz="4" w:space="0" w:color="auto"/>
              <w:right w:val="nil"/>
            </w:tcBorders>
            <w:shd w:val="clear" w:color="auto" w:fill="auto"/>
            <w:vAlign w:val="center"/>
            <w:hideMark/>
          </w:tcPr>
          <w:p w14:paraId="66D1EC15" w14:textId="77777777" w:rsidR="00A37048" w:rsidRPr="003D646E" w:rsidRDefault="00A37048" w:rsidP="006F13B3">
            <w:pPr>
              <w:pStyle w:val="Table"/>
              <w:rPr>
                <w:sz w:val="20"/>
                <w:rPrChange w:id="409" w:author="Thomas Huang" w:date="2017-04-14T14:45:00Z">
                  <w:rPr/>
                </w:rPrChange>
              </w:rPr>
            </w:pPr>
            <w:r w:rsidRPr="003D646E">
              <w:rPr>
                <w:sz w:val="20"/>
                <w:rPrChange w:id="410" w:author="Thomas Huang" w:date="2017-04-14T14:45:00Z">
                  <w:rPr/>
                </w:rPrChange>
              </w:rPr>
              <w:t>8.73</w:t>
            </w:r>
          </w:p>
        </w:tc>
        <w:tc>
          <w:tcPr>
            <w:tcW w:w="1014" w:type="dxa"/>
            <w:tcBorders>
              <w:top w:val="nil"/>
              <w:left w:val="nil"/>
              <w:bottom w:val="single" w:sz="4" w:space="0" w:color="auto"/>
              <w:right w:val="nil"/>
            </w:tcBorders>
            <w:shd w:val="clear" w:color="auto" w:fill="auto"/>
            <w:vAlign w:val="center"/>
            <w:hideMark/>
          </w:tcPr>
          <w:p w14:paraId="1E5AC609" w14:textId="77777777" w:rsidR="00A37048" w:rsidRPr="003D646E" w:rsidRDefault="00A37048" w:rsidP="006F13B3">
            <w:pPr>
              <w:pStyle w:val="Table"/>
              <w:rPr>
                <w:sz w:val="20"/>
                <w:rPrChange w:id="411" w:author="Thomas Huang" w:date="2017-04-14T14:45:00Z">
                  <w:rPr/>
                </w:rPrChange>
              </w:rPr>
            </w:pPr>
            <w:r w:rsidRPr="003D646E">
              <w:rPr>
                <w:sz w:val="20"/>
                <w:rPrChange w:id="412" w:author="Thomas Huang" w:date="2017-04-14T14:45:00Z">
                  <w:rPr/>
                </w:rPrChange>
              </w:rPr>
              <w:t>9.26</w:t>
            </w:r>
          </w:p>
        </w:tc>
        <w:tc>
          <w:tcPr>
            <w:tcW w:w="1031" w:type="dxa"/>
            <w:tcBorders>
              <w:top w:val="nil"/>
              <w:left w:val="nil"/>
              <w:bottom w:val="single" w:sz="4" w:space="0" w:color="auto"/>
              <w:right w:val="nil"/>
            </w:tcBorders>
            <w:shd w:val="clear" w:color="auto" w:fill="auto"/>
            <w:vAlign w:val="center"/>
            <w:hideMark/>
          </w:tcPr>
          <w:p w14:paraId="1B6C0A08" w14:textId="77777777" w:rsidR="00A37048" w:rsidRPr="003D646E" w:rsidRDefault="00A37048" w:rsidP="006F13B3">
            <w:pPr>
              <w:pStyle w:val="Table"/>
              <w:rPr>
                <w:sz w:val="20"/>
                <w:rPrChange w:id="413" w:author="Thomas Huang" w:date="2017-04-14T14:45:00Z">
                  <w:rPr/>
                </w:rPrChange>
              </w:rPr>
            </w:pPr>
            <w:r w:rsidRPr="003D646E">
              <w:rPr>
                <w:sz w:val="20"/>
                <w:rPrChange w:id="414" w:author="Thomas Huang" w:date="2017-04-14T14:45:00Z">
                  <w:rPr/>
                </w:rPrChange>
              </w:rPr>
              <w:t>11.62</w:t>
            </w:r>
          </w:p>
        </w:tc>
        <w:tc>
          <w:tcPr>
            <w:tcW w:w="779" w:type="dxa"/>
            <w:tcBorders>
              <w:top w:val="nil"/>
              <w:left w:val="nil"/>
              <w:bottom w:val="single" w:sz="4" w:space="0" w:color="auto"/>
              <w:right w:val="nil"/>
            </w:tcBorders>
            <w:shd w:val="clear" w:color="auto" w:fill="auto"/>
            <w:vAlign w:val="center"/>
            <w:hideMark/>
          </w:tcPr>
          <w:p w14:paraId="1AC9A8AE" w14:textId="77777777" w:rsidR="00A37048" w:rsidRPr="003D646E" w:rsidRDefault="00A37048" w:rsidP="006F13B3">
            <w:pPr>
              <w:pStyle w:val="Table"/>
              <w:rPr>
                <w:sz w:val="20"/>
                <w:rPrChange w:id="415" w:author="Thomas Huang" w:date="2017-04-14T14:45:00Z">
                  <w:rPr/>
                </w:rPrChange>
              </w:rPr>
            </w:pPr>
            <w:r w:rsidRPr="003D646E">
              <w:rPr>
                <w:sz w:val="20"/>
                <w:rPrChange w:id="416" w:author="Thomas Huang" w:date="2017-04-14T14:45:00Z">
                  <w:rPr/>
                </w:rPrChange>
              </w:rPr>
              <w:t>7.43</w:t>
            </w:r>
          </w:p>
        </w:tc>
        <w:tc>
          <w:tcPr>
            <w:tcW w:w="779" w:type="dxa"/>
            <w:tcBorders>
              <w:top w:val="nil"/>
              <w:left w:val="nil"/>
              <w:bottom w:val="single" w:sz="4" w:space="0" w:color="auto"/>
              <w:right w:val="nil"/>
            </w:tcBorders>
            <w:shd w:val="clear" w:color="auto" w:fill="auto"/>
            <w:vAlign w:val="center"/>
            <w:hideMark/>
          </w:tcPr>
          <w:p w14:paraId="4558D189" w14:textId="77777777" w:rsidR="00A37048" w:rsidRPr="003D646E" w:rsidRDefault="00A37048" w:rsidP="006F13B3">
            <w:pPr>
              <w:pStyle w:val="Table"/>
              <w:rPr>
                <w:sz w:val="20"/>
                <w:rPrChange w:id="417" w:author="Thomas Huang" w:date="2017-04-14T14:45:00Z">
                  <w:rPr/>
                </w:rPrChange>
              </w:rPr>
            </w:pPr>
            <w:r w:rsidRPr="003D646E">
              <w:rPr>
                <w:sz w:val="20"/>
                <w:rPrChange w:id="418" w:author="Thomas Huang" w:date="2017-04-14T14:45:00Z">
                  <w:rPr/>
                </w:rPrChange>
              </w:rPr>
              <w:t>13.41</w:t>
            </w:r>
          </w:p>
        </w:tc>
        <w:tc>
          <w:tcPr>
            <w:tcW w:w="779" w:type="dxa"/>
            <w:tcBorders>
              <w:top w:val="nil"/>
              <w:left w:val="nil"/>
              <w:bottom w:val="single" w:sz="4" w:space="0" w:color="auto"/>
              <w:right w:val="nil"/>
            </w:tcBorders>
            <w:shd w:val="clear" w:color="auto" w:fill="auto"/>
            <w:vAlign w:val="center"/>
            <w:hideMark/>
          </w:tcPr>
          <w:p w14:paraId="7B6B42B1" w14:textId="77777777" w:rsidR="00A37048" w:rsidRPr="003D646E" w:rsidRDefault="00A37048" w:rsidP="006F13B3">
            <w:pPr>
              <w:pStyle w:val="Table"/>
              <w:rPr>
                <w:sz w:val="20"/>
                <w:rPrChange w:id="419" w:author="Thomas Huang" w:date="2017-04-14T14:45:00Z">
                  <w:rPr/>
                </w:rPrChange>
              </w:rPr>
            </w:pPr>
            <w:r w:rsidRPr="003D646E">
              <w:rPr>
                <w:sz w:val="20"/>
                <w:rPrChange w:id="420" w:author="Thomas Huang" w:date="2017-04-14T14:45:00Z">
                  <w:rPr/>
                </w:rPrChange>
              </w:rPr>
              <w:t>11.72</w:t>
            </w:r>
          </w:p>
        </w:tc>
        <w:tc>
          <w:tcPr>
            <w:tcW w:w="779" w:type="dxa"/>
            <w:tcBorders>
              <w:top w:val="nil"/>
              <w:left w:val="nil"/>
              <w:bottom w:val="single" w:sz="4" w:space="0" w:color="auto"/>
              <w:right w:val="nil"/>
            </w:tcBorders>
            <w:shd w:val="clear" w:color="auto" w:fill="auto"/>
            <w:vAlign w:val="center"/>
            <w:hideMark/>
          </w:tcPr>
          <w:p w14:paraId="5CEA7CE8" w14:textId="77777777" w:rsidR="00A37048" w:rsidRPr="003D646E" w:rsidRDefault="00A37048" w:rsidP="006F13B3">
            <w:pPr>
              <w:pStyle w:val="Table"/>
              <w:rPr>
                <w:sz w:val="20"/>
                <w:rPrChange w:id="421" w:author="Thomas Huang" w:date="2017-04-14T14:45:00Z">
                  <w:rPr/>
                </w:rPrChange>
              </w:rPr>
            </w:pPr>
            <w:r w:rsidRPr="003D646E">
              <w:rPr>
                <w:sz w:val="20"/>
                <w:rPrChange w:id="422" w:author="Thomas Huang" w:date="2017-04-14T14:45:00Z">
                  <w:rPr/>
                </w:rPrChange>
              </w:rPr>
              <w:t>6.61</w:t>
            </w:r>
          </w:p>
        </w:tc>
        <w:tc>
          <w:tcPr>
            <w:tcW w:w="691" w:type="dxa"/>
            <w:tcBorders>
              <w:top w:val="nil"/>
              <w:left w:val="nil"/>
              <w:bottom w:val="single" w:sz="4" w:space="0" w:color="auto"/>
              <w:right w:val="nil"/>
            </w:tcBorders>
            <w:shd w:val="clear" w:color="auto" w:fill="auto"/>
            <w:vAlign w:val="center"/>
            <w:hideMark/>
          </w:tcPr>
          <w:p w14:paraId="2AC6ACD2" w14:textId="77777777" w:rsidR="00A37048" w:rsidRPr="003D646E" w:rsidRDefault="00A37048" w:rsidP="006F13B3">
            <w:pPr>
              <w:pStyle w:val="Table"/>
              <w:rPr>
                <w:sz w:val="20"/>
                <w:rPrChange w:id="423" w:author="Thomas Huang" w:date="2017-04-14T14:45:00Z">
                  <w:rPr/>
                </w:rPrChange>
              </w:rPr>
            </w:pPr>
            <w:r w:rsidRPr="003D646E">
              <w:rPr>
                <w:sz w:val="20"/>
                <w:rPrChange w:id="424" w:author="Thomas Huang" w:date="2017-04-14T14:45:00Z">
                  <w:rPr/>
                </w:rPrChange>
              </w:rPr>
              <w:t>6.89</w:t>
            </w:r>
          </w:p>
        </w:tc>
        <w:tc>
          <w:tcPr>
            <w:tcW w:w="779" w:type="dxa"/>
            <w:tcBorders>
              <w:top w:val="nil"/>
              <w:left w:val="nil"/>
              <w:bottom w:val="single" w:sz="4" w:space="0" w:color="auto"/>
              <w:right w:val="nil"/>
            </w:tcBorders>
            <w:shd w:val="clear" w:color="auto" w:fill="auto"/>
            <w:vAlign w:val="center"/>
            <w:hideMark/>
          </w:tcPr>
          <w:p w14:paraId="22E0B448" w14:textId="77777777" w:rsidR="00A37048" w:rsidRPr="003D646E" w:rsidRDefault="00A37048" w:rsidP="006F13B3">
            <w:pPr>
              <w:pStyle w:val="Table"/>
              <w:rPr>
                <w:sz w:val="20"/>
                <w:rPrChange w:id="425" w:author="Thomas Huang" w:date="2017-04-14T14:45:00Z">
                  <w:rPr/>
                </w:rPrChange>
              </w:rPr>
            </w:pPr>
            <w:r w:rsidRPr="003D646E">
              <w:rPr>
                <w:sz w:val="20"/>
                <w:rPrChange w:id="426" w:author="Thomas Huang" w:date="2017-04-14T14:45:00Z">
                  <w:rPr/>
                </w:rPrChange>
              </w:rPr>
              <w:t>12.97</w:t>
            </w:r>
          </w:p>
        </w:tc>
        <w:tc>
          <w:tcPr>
            <w:tcW w:w="691" w:type="dxa"/>
            <w:tcBorders>
              <w:top w:val="nil"/>
              <w:left w:val="nil"/>
              <w:bottom w:val="single" w:sz="4" w:space="0" w:color="auto"/>
              <w:right w:val="nil"/>
            </w:tcBorders>
            <w:shd w:val="clear" w:color="auto" w:fill="auto"/>
            <w:vAlign w:val="center"/>
            <w:hideMark/>
          </w:tcPr>
          <w:p w14:paraId="2170E648" w14:textId="77777777" w:rsidR="00A37048" w:rsidRPr="003D646E" w:rsidRDefault="00A37048" w:rsidP="006F13B3">
            <w:pPr>
              <w:pStyle w:val="Table"/>
              <w:rPr>
                <w:sz w:val="20"/>
                <w:rPrChange w:id="427" w:author="Thomas Huang" w:date="2017-04-14T14:45:00Z">
                  <w:rPr/>
                </w:rPrChange>
              </w:rPr>
            </w:pPr>
            <w:r w:rsidRPr="003D646E">
              <w:rPr>
                <w:sz w:val="20"/>
                <w:rPrChange w:id="428" w:author="Thomas Huang" w:date="2017-04-14T14:45:00Z">
                  <w:rPr/>
                </w:rPrChange>
              </w:rPr>
              <w:t>8.44</w:t>
            </w:r>
          </w:p>
        </w:tc>
        <w:tc>
          <w:tcPr>
            <w:tcW w:w="691" w:type="dxa"/>
            <w:tcBorders>
              <w:top w:val="nil"/>
              <w:left w:val="nil"/>
              <w:bottom w:val="single" w:sz="4" w:space="0" w:color="auto"/>
              <w:right w:val="nil"/>
            </w:tcBorders>
            <w:shd w:val="clear" w:color="auto" w:fill="auto"/>
            <w:vAlign w:val="center"/>
            <w:hideMark/>
          </w:tcPr>
          <w:p w14:paraId="033F0D82" w14:textId="77777777" w:rsidR="00A37048" w:rsidRPr="003D646E" w:rsidRDefault="00A37048" w:rsidP="006F13B3">
            <w:pPr>
              <w:pStyle w:val="Table"/>
              <w:rPr>
                <w:sz w:val="20"/>
                <w:rPrChange w:id="429" w:author="Thomas Huang" w:date="2017-04-14T14:45:00Z">
                  <w:rPr/>
                </w:rPrChange>
              </w:rPr>
            </w:pPr>
            <w:r w:rsidRPr="003D646E">
              <w:rPr>
                <w:sz w:val="20"/>
                <w:rPrChange w:id="430" w:author="Thomas Huang" w:date="2017-04-14T14:45:00Z">
                  <w:rPr/>
                </w:rPrChange>
              </w:rPr>
              <w:t>7.96</w:t>
            </w:r>
          </w:p>
        </w:tc>
      </w:tr>
      <w:tr w:rsidR="001F08BD" w:rsidRPr="00A37048" w14:paraId="55E2436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0AA9A057" w14:textId="77777777" w:rsidR="00A37048" w:rsidRPr="00A37048" w:rsidRDefault="00A37048" w:rsidP="006F13B3">
            <w:pPr>
              <w:pStyle w:val="Tablehead"/>
              <w:rPr>
                <w:rFonts w:eastAsia="Times New Roman"/>
              </w:rPr>
            </w:pPr>
            <w:r w:rsidRPr="00A37048">
              <w:t>位点</w:t>
            </w:r>
          </w:p>
        </w:tc>
        <w:tc>
          <w:tcPr>
            <w:tcW w:w="765" w:type="dxa"/>
            <w:tcBorders>
              <w:top w:val="nil"/>
              <w:left w:val="nil"/>
              <w:bottom w:val="single" w:sz="4" w:space="0" w:color="auto"/>
              <w:right w:val="nil"/>
            </w:tcBorders>
            <w:shd w:val="clear" w:color="auto" w:fill="auto"/>
            <w:vAlign w:val="center"/>
            <w:hideMark/>
          </w:tcPr>
          <w:p w14:paraId="2878F1D7" w14:textId="77777777" w:rsidR="00A37048" w:rsidRPr="00A37048" w:rsidRDefault="00A37048" w:rsidP="006F13B3">
            <w:pPr>
              <w:pStyle w:val="Tablehead"/>
            </w:pPr>
            <w:r w:rsidRPr="00A37048">
              <w:t>12</w:t>
            </w:r>
          </w:p>
        </w:tc>
        <w:tc>
          <w:tcPr>
            <w:tcW w:w="1014" w:type="dxa"/>
            <w:tcBorders>
              <w:top w:val="nil"/>
              <w:left w:val="nil"/>
              <w:bottom w:val="single" w:sz="4" w:space="0" w:color="auto"/>
              <w:right w:val="nil"/>
            </w:tcBorders>
            <w:shd w:val="clear" w:color="auto" w:fill="auto"/>
            <w:vAlign w:val="center"/>
            <w:hideMark/>
          </w:tcPr>
          <w:p w14:paraId="42E27C7A" w14:textId="77777777" w:rsidR="00A37048" w:rsidRPr="00A37048" w:rsidRDefault="00A37048" w:rsidP="006F13B3">
            <w:pPr>
              <w:pStyle w:val="Tablehead"/>
            </w:pPr>
            <w:r w:rsidRPr="00A37048">
              <w:t>13</w:t>
            </w:r>
          </w:p>
        </w:tc>
        <w:tc>
          <w:tcPr>
            <w:tcW w:w="1031" w:type="dxa"/>
            <w:tcBorders>
              <w:top w:val="nil"/>
              <w:left w:val="nil"/>
              <w:bottom w:val="single" w:sz="4" w:space="0" w:color="auto"/>
              <w:right w:val="nil"/>
            </w:tcBorders>
            <w:shd w:val="clear" w:color="auto" w:fill="auto"/>
            <w:vAlign w:val="center"/>
            <w:hideMark/>
          </w:tcPr>
          <w:p w14:paraId="05CE3714" w14:textId="77777777" w:rsidR="00A37048" w:rsidRPr="00A37048" w:rsidRDefault="00A37048" w:rsidP="006F13B3">
            <w:pPr>
              <w:pStyle w:val="Tablehead"/>
            </w:pPr>
            <w:r w:rsidRPr="00A37048">
              <w:t>14</w:t>
            </w:r>
          </w:p>
        </w:tc>
        <w:tc>
          <w:tcPr>
            <w:tcW w:w="779" w:type="dxa"/>
            <w:tcBorders>
              <w:top w:val="nil"/>
              <w:left w:val="nil"/>
              <w:bottom w:val="single" w:sz="4" w:space="0" w:color="auto"/>
              <w:right w:val="nil"/>
            </w:tcBorders>
            <w:shd w:val="clear" w:color="auto" w:fill="auto"/>
            <w:vAlign w:val="center"/>
            <w:hideMark/>
          </w:tcPr>
          <w:p w14:paraId="5323BD2D" w14:textId="77777777" w:rsidR="00A37048" w:rsidRPr="00A37048" w:rsidRDefault="00A37048" w:rsidP="006F13B3">
            <w:pPr>
              <w:pStyle w:val="Tablehead"/>
            </w:pPr>
            <w:r w:rsidRPr="00A37048">
              <w:t>15</w:t>
            </w:r>
          </w:p>
        </w:tc>
        <w:tc>
          <w:tcPr>
            <w:tcW w:w="779" w:type="dxa"/>
            <w:tcBorders>
              <w:top w:val="nil"/>
              <w:left w:val="nil"/>
              <w:bottom w:val="single" w:sz="4" w:space="0" w:color="auto"/>
              <w:right w:val="nil"/>
            </w:tcBorders>
            <w:shd w:val="clear" w:color="auto" w:fill="auto"/>
            <w:vAlign w:val="center"/>
            <w:hideMark/>
          </w:tcPr>
          <w:p w14:paraId="1D1D490E" w14:textId="77777777" w:rsidR="00A37048" w:rsidRPr="00A37048" w:rsidRDefault="00A37048" w:rsidP="006F13B3">
            <w:pPr>
              <w:pStyle w:val="Tablehead"/>
            </w:pPr>
            <w:r w:rsidRPr="00A37048">
              <w:t>16</w:t>
            </w:r>
          </w:p>
        </w:tc>
        <w:tc>
          <w:tcPr>
            <w:tcW w:w="779" w:type="dxa"/>
            <w:tcBorders>
              <w:top w:val="nil"/>
              <w:left w:val="nil"/>
              <w:bottom w:val="single" w:sz="4" w:space="0" w:color="auto"/>
              <w:right w:val="nil"/>
            </w:tcBorders>
            <w:shd w:val="clear" w:color="auto" w:fill="auto"/>
            <w:vAlign w:val="center"/>
            <w:hideMark/>
          </w:tcPr>
          <w:p w14:paraId="07887289" w14:textId="77777777" w:rsidR="00A37048" w:rsidRPr="00A37048" w:rsidRDefault="00A37048" w:rsidP="006F13B3">
            <w:pPr>
              <w:pStyle w:val="Tablehead"/>
            </w:pPr>
            <w:r w:rsidRPr="00A37048">
              <w:t>17</w:t>
            </w:r>
          </w:p>
        </w:tc>
        <w:tc>
          <w:tcPr>
            <w:tcW w:w="779" w:type="dxa"/>
            <w:tcBorders>
              <w:top w:val="nil"/>
              <w:left w:val="nil"/>
              <w:bottom w:val="single" w:sz="4" w:space="0" w:color="auto"/>
              <w:right w:val="nil"/>
            </w:tcBorders>
            <w:shd w:val="clear" w:color="auto" w:fill="auto"/>
            <w:vAlign w:val="center"/>
            <w:hideMark/>
          </w:tcPr>
          <w:p w14:paraId="189E9A15" w14:textId="77777777" w:rsidR="00A37048" w:rsidRPr="00A37048" w:rsidRDefault="00A37048" w:rsidP="006F13B3">
            <w:pPr>
              <w:pStyle w:val="Tablehead"/>
            </w:pPr>
            <w:r w:rsidRPr="00A37048">
              <w:t>18</w:t>
            </w:r>
          </w:p>
        </w:tc>
        <w:tc>
          <w:tcPr>
            <w:tcW w:w="691" w:type="dxa"/>
            <w:tcBorders>
              <w:top w:val="nil"/>
              <w:left w:val="nil"/>
              <w:bottom w:val="single" w:sz="4" w:space="0" w:color="auto"/>
              <w:right w:val="nil"/>
            </w:tcBorders>
            <w:shd w:val="clear" w:color="auto" w:fill="auto"/>
            <w:vAlign w:val="center"/>
            <w:hideMark/>
          </w:tcPr>
          <w:p w14:paraId="1789E6D5" w14:textId="77777777" w:rsidR="00A37048" w:rsidRPr="00A37048" w:rsidRDefault="00A37048" w:rsidP="006F13B3">
            <w:pPr>
              <w:pStyle w:val="Tablehead"/>
            </w:pPr>
            <w:r w:rsidRPr="00A37048">
              <w:t>19</w:t>
            </w:r>
          </w:p>
        </w:tc>
        <w:tc>
          <w:tcPr>
            <w:tcW w:w="779" w:type="dxa"/>
            <w:tcBorders>
              <w:top w:val="nil"/>
              <w:left w:val="nil"/>
              <w:bottom w:val="single" w:sz="4" w:space="0" w:color="auto"/>
              <w:right w:val="nil"/>
            </w:tcBorders>
            <w:shd w:val="clear" w:color="auto" w:fill="auto"/>
            <w:vAlign w:val="center"/>
            <w:hideMark/>
          </w:tcPr>
          <w:p w14:paraId="20692CA2" w14:textId="77777777" w:rsidR="00A37048" w:rsidRPr="00A37048" w:rsidRDefault="00A37048" w:rsidP="006F13B3">
            <w:pPr>
              <w:pStyle w:val="Tablehead"/>
            </w:pPr>
            <w:r w:rsidRPr="00A37048">
              <w:t>20</w:t>
            </w:r>
          </w:p>
        </w:tc>
        <w:tc>
          <w:tcPr>
            <w:tcW w:w="691" w:type="dxa"/>
            <w:tcBorders>
              <w:top w:val="nil"/>
              <w:left w:val="nil"/>
              <w:bottom w:val="single" w:sz="4" w:space="0" w:color="auto"/>
              <w:right w:val="nil"/>
            </w:tcBorders>
            <w:shd w:val="clear" w:color="auto" w:fill="auto"/>
            <w:vAlign w:val="center"/>
            <w:hideMark/>
          </w:tcPr>
          <w:p w14:paraId="7DE1FF9D" w14:textId="77777777" w:rsidR="00A37048" w:rsidRPr="00A37048" w:rsidRDefault="00A37048" w:rsidP="006F13B3">
            <w:pPr>
              <w:pStyle w:val="Tablehead"/>
            </w:pPr>
            <w:r w:rsidRPr="00A37048">
              <w:t>21</w:t>
            </w:r>
          </w:p>
        </w:tc>
        <w:tc>
          <w:tcPr>
            <w:tcW w:w="691" w:type="dxa"/>
            <w:tcBorders>
              <w:top w:val="nil"/>
              <w:left w:val="nil"/>
              <w:bottom w:val="nil"/>
              <w:right w:val="nil"/>
            </w:tcBorders>
            <w:shd w:val="clear" w:color="auto" w:fill="auto"/>
            <w:vAlign w:val="bottom"/>
            <w:hideMark/>
          </w:tcPr>
          <w:p w14:paraId="62183626" w14:textId="77777777" w:rsidR="00A37048" w:rsidRPr="00A37048" w:rsidRDefault="00A37048" w:rsidP="006F13B3">
            <w:pPr>
              <w:pStyle w:val="Tablehead"/>
            </w:pPr>
          </w:p>
        </w:tc>
      </w:tr>
      <w:tr w:rsidR="001F08BD" w:rsidRPr="00A37048" w14:paraId="30826E9F" w14:textId="77777777" w:rsidTr="001F08BD">
        <w:trPr>
          <w:trHeight w:val="261"/>
          <w:jc w:val="center"/>
        </w:trPr>
        <w:tc>
          <w:tcPr>
            <w:tcW w:w="1422" w:type="dxa"/>
            <w:tcBorders>
              <w:top w:val="nil"/>
              <w:left w:val="nil"/>
              <w:bottom w:val="nil"/>
              <w:right w:val="nil"/>
            </w:tcBorders>
            <w:shd w:val="clear" w:color="auto" w:fill="auto"/>
            <w:vAlign w:val="center"/>
            <w:hideMark/>
          </w:tcPr>
          <w:p w14:paraId="64414420" w14:textId="77777777" w:rsidR="00A37048" w:rsidRPr="003D646E" w:rsidRDefault="00A37048" w:rsidP="006F13B3">
            <w:pPr>
              <w:pStyle w:val="Table"/>
              <w:rPr>
                <w:sz w:val="20"/>
                <w:rPrChange w:id="431" w:author="Thomas Huang" w:date="2017-04-14T14:45:00Z">
                  <w:rPr/>
                </w:rPrChange>
              </w:rPr>
            </w:pPr>
            <w:r w:rsidRPr="003D646E">
              <w:rPr>
                <w:sz w:val="20"/>
                <w:rPrChange w:id="432" w:author="Thomas Huang" w:date="2017-04-14T14:45:00Z">
                  <w:rPr/>
                </w:rPrChange>
              </w:rPr>
              <w:t>DV</w:t>
            </w:r>
            <w:r w:rsidRPr="003D646E">
              <w:rPr>
                <w:sz w:val="20"/>
                <w:rPrChange w:id="433" w:author="Thomas Huang" w:date="2017-04-14T14:45:00Z">
                  <w:rPr>
                    <w:rFonts w:ascii="SimSun" w:eastAsia="SimSun" w:hAnsi="SimSun" w:cs="SimSun"/>
                  </w:rPr>
                </w:rPrChange>
              </w:rPr>
              <w:t>组错配率</w:t>
            </w:r>
            <w:r w:rsidRPr="003D646E">
              <w:rPr>
                <w:sz w:val="20"/>
                <w:rPrChange w:id="434" w:author="Thomas Huang" w:date="2017-04-14T14:45:00Z">
                  <w:rPr/>
                </w:rPrChange>
              </w:rPr>
              <w:t>(%)</w:t>
            </w:r>
          </w:p>
        </w:tc>
        <w:tc>
          <w:tcPr>
            <w:tcW w:w="765" w:type="dxa"/>
            <w:tcBorders>
              <w:top w:val="nil"/>
              <w:left w:val="nil"/>
              <w:bottom w:val="nil"/>
              <w:right w:val="nil"/>
            </w:tcBorders>
            <w:shd w:val="clear" w:color="auto" w:fill="auto"/>
            <w:vAlign w:val="center"/>
            <w:hideMark/>
          </w:tcPr>
          <w:p w14:paraId="36DF5AD0" w14:textId="77777777" w:rsidR="00A37048" w:rsidRPr="003D646E" w:rsidRDefault="00A37048" w:rsidP="006F13B3">
            <w:pPr>
              <w:pStyle w:val="Table"/>
              <w:rPr>
                <w:sz w:val="20"/>
                <w:rPrChange w:id="435" w:author="Thomas Huang" w:date="2017-04-14T14:45:00Z">
                  <w:rPr/>
                </w:rPrChange>
              </w:rPr>
            </w:pPr>
            <w:r w:rsidRPr="003D646E">
              <w:rPr>
                <w:sz w:val="20"/>
                <w:rPrChange w:id="436" w:author="Thomas Huang" w:date="2017-04-14T14:45:00Z">
                  <w:rPr/>
                </w:rPrChange>
              </w:rPr>
              <w:t>5.16</w:t>
            </w:r>
          </w:p>
        </w:tc>
        <w:tc>
          <w:tcPr>
            <w:tcW w:w="1014" w:type="dxa"/>
            <w:tcBorders>
              <w:top w:val="nil"/>
              <w:left w:val="nil"/>
              <w:bottom w:val="nil"/>
              <w:right w:val="nil"/>
            </w:tcBorders>
            <w:shd w:val="clear" w:color="auto" w:fill="auto"/>
            <w:vAlign w:val="center"/>
            <w:hideMark/>
          </w:tcPr>
          <w:p w14:paraId="31ABB993" w14:textId="77777777" w:rsidR="00A37048" w:rsidRPr="003D646E" w:rsidRDefault="00A37048" w:rsidP="006F13B3">
            <w:pPr>
              <w:pStyle w:val="Table"/>
              <w:rPr>
                <w:sz w:val="20"/>
                <w:rPrChange w:id="437" w:author="Thomas Huang" w:date="2017-04-14T14:45:00Z">
                  <w:rPr/>
                </w:rPrChange>
              </w:rPr>
            </w:pPr>
            <w:r w:rsidRPr="003D646E">
              <w:rPr>
                <w:sz w:val="20"/>
                <w:rPrChange w:id="438" w:author="Thomas Huang" w:date="2017-04-14T14:45:00Z">
                  <w:rPr/>
                </w:rPrChange>
              </w:rPr>
              <w:t>2.46</w:t>
            </w:r>
          </w:p>
        </w:tc>
        <w:tc>
          <w:tcPr>
            <w:tcW w:w="1031" w:type="dxa"/>
            <w:tcBorders>
              <w:top w:val="nil"/>
              <w:left w:val="nil"/>
              <w:bottom w:val="nil"/>
              <w:right w:val="nil"/>
            </w:tcBorders>
            <w:shd w:val="clear" w:color="auto" w:fill="auto"/>
            <w:vAlign w:val="center"/>
            <w:hideMark/>
          </w:tcPr>
          <w:p w14:paraId="23FB1857" w14:textId="77777777" w:rsidR="00A37048" w:rsidRPr="003D646E" w:rsidRDefault="00A37048" w:rsidP="006F13B3">
            <w:pPr>
              <w:pStyle w:val="Table"/>
              <w:rPr>
                <w:sz w:val="20"/>
                <w:rPrChange w:id="439" w:author="Thomas Huang" w:date="2017-04-14T14:45:00Z">
                  <w:rPr/>
                </w:rPrChange>
              </w:rPr>
            </w:pPr>
            <w:r w:rsidRPr="003D646E">
              <w:rPr>
                <w:sz w:val="20"/>
                <w:rPrChange w:id="440" w:author="Thomas Huang" w:date="2017-04-14T14:45:00Z">
                  <w:rPr/>
                </w:rPrChange>
              </w:rPr>
              <w:t>49.88</w:t>
            </w:r>
          </w:p>
        </w:tc>
        <w:tc>
          <w:tcPr>
            <w:tcW w:w="779" w:type="dxa"/>
            <w:tcBorders>
              <w:top w:val="nil"/>
              <w:left w:val="nil"/>
              <w:bottom w:val="nil"/>
              <w:right w:val="nil"/>
            </w:tcBorders>
            <w:shd w:val="clear" w:color="auto" w:fill="auto"/>
            <w:vAlign w:val="center"/>
            <w:hideMark/>
          </w:tcPr>
          <w:p w14:paraId="72E19692" w14:textId="77777777" w:rsidR="00A37048" w:rsidRPr="003D646E" w:rsidRDefault="00A37048" w:rsidP="006F13B3">
            <w:pPr>
              <w:pStyle w:val="Table"/>
              <w:rPr>
                <w:sz w:val="20"/>
                <w:rPrChange w:id="441" w:author="Thomas Huang" w:date="2017-04-14T14:45:00Z">
                  <w:rPr/>
                </w:rPrChange>
              </w:rPr>
            </w:pPr>
            <w:r w:rsidRPr="003D646E">
              <w:rPr>
                <w:sz w:val="20"/>
                <w:rPrChange w:id="442" w:author="Thomas Huang" w:date="2017-04-14T14:45:00Z">
                  <w:rPr/>
                </w:rPrChange>
              </w:rPr>
              <w:t>7.84</w:t>
            </w:r>
          </w:p>
        </w:tc>
        <w:tc>
          <w:tcPr>
            <w:tcW w:w="779" w:type="dxa"/>
            <w:tcBorders>
              <w:top w:val="nil"/>
              <w:left w:val="nil"/>
              <w:bottom w:val="nil"/>
              <w:right w:val="nil"/>
            </w:tcBorders>
            <w:shd w:val="clear" w:color="auto" w:fill="auto"/>
            <w:vAlign w:val="center"/>
            <w:hideMark/>
          </w:tcPr>
          <w:p w14:paraId="535A5E7E" w14:textId="77777777" w:rsidR="00A37048" w:rsidRPr="003D646E" w:rsidRDefault="00A37048" w:rsidP="006F13B3">
            <w:pPr>
              <w:pStyle w:val="Table"/>
              <w:rPr>
                <w:sz w:val="20"/>
                <w:rPrChange w:id="443" w:author="Thomas Huang" w:date="2017-04-14T14:45:00Z">
                  <w:rPr/>
                </w:rPrChange>
              </w:rPr>
            </w:pPr>
            <w:r w:rsidRPr="003D646E">
              <w:rPr>
                <w:sz w:val="20"/>
                <w:rPrChange w:id="444" w:author="Thomas Huang" w:date="2017-04-14T14:45:00Z">
                  <w:rPr/>
                </w:rPrChange>
              </w:rPr>
              <w:t>2.34</w:t>
            </w:r>
          </w:p>
        </w:tc>
        <w:tc>
          <w:tcPr>
            <w:tcW w:w="779" w:type="dxa"/>
            <w:tcBorders>
              <w:top w:val="nil"/>
              <w:left w:val="nil"/>
              <w:bottom w:val="nil"/>
              <w:right w:val="nil"/>
            </w:tcBorders>
            <w:shd w:val="clear" w:color="auto" w:fill="auto"/>
            <w:vAlign w:val="center"/>
            <w:hideMark/>
          </w:tcPr>
          <w:p w14:paraId="4CE7E090" w14:textId="77777777" w:rsidR="00A37048" w:rsidRPr="003D646E" w:rsidRDefault="00A37048" w:rsidP="006F13B3">
            <w:pPr>
              <w:pStyle w:val="Table"/>
              <w:rPr>
                <w:sz w:val="20"/>
                <w:rPrChange w:id="445" w:author="Thomas Huang" w:date="2017-04-14T14:45:00Z">
                  <w:rPr/>
                </w:rPrChange>
              </w:rPr>
            </w:pPr>
            <w:r w:rsidRPr="003D646E">
              <w:rPr>
                <w:sz w:val="20"/>
                <w:rPrChange w:id="446" w:author="Thomas Huang" w:date="2017-04-14T14:45:00Z">
                  <w:rPr/>
                </w:rPrChange>
              </w:rPr>
              <w:t>12.88</w:t>
            </w:r>
          </w:p>
        </w:tc>
        <w:tc>
          <w:tcPr>
            <w:tcW w:w="779" w:type="dxa"/>
            <w:tcBorders>
              <w:top w:val="nil"/>
              <w:left w:val="nil"/>
              <w:bottom w:val="nil"/>
              <w:right w:val="nil"/>
            </w:tcBorders>
            <w:shd w:val="clear" w:color="auto" w:fill="auto"/>
            <w:vAlign w:val="center"/>
            <w:hideMark/>
          </w:tcPr>
          <w:p w14:paraId="769ED784" w14:textId="77777777" w:rsidR="00A37048" w:rsidRPr="003D646E" w:rsidRDefault="00A37048" w:rsidP="006F13B3">
            <w:pPr>
              <w:pStyle w:val="Table"/>
              <w:rPr>
                <w:sz w:val="20"/>
                <w:rPrChange w:id="447" w:author="Thomas Huang" w:date="2017-04-14T14:45:00Z">
                  <w:rPr/>
                </w:rPrChange>
              </w:rPr>
            </w:pPr>
            <w:r w:rsidRPr="003D646E">
              <w:rPr>
                <w:sz w:val="20"/>
                <w:rPrChange w:id="448" w:author="Thomas Huang" w:date="2017-04-14T14:45:00Z">
                  <w:rPr/>
                </w:rPrChange>
              </w:rPr>
              <w:t>4.22</w:t>
            </w:r>
          </w:p>
        </w:tc>
        <w:tc>
          <w:tcPr>
            <w:tcW w:w="691" w:type="dxa"/>
            <w:tcBorders>
              <w:top w:val="nil"/>
              <w:left w:val="nil"/>
              <w:bottom w:val="nil"/>
              <w:right w:val="nil"/>
            </w:tcBorders>
            <w:shd w:val="clear" w:color="auto" w:fill="auto"/>
            <w:vAlign w:val="center"/>
            <w:hideMark/>
          </w:tcPr>
          <w:p w14:paraId="46BECFAD" w14:textId="77777777" w:rsidR="00A37048" w:rsidRPr="003D646E" w:rsidRDefault="00A37048" w:rsidP="006F13B3">
            <w:pPr>
              <w:pStyle w:val="Table"/>
              <w:rPr>
                <w:sz w:val="20"/>
                <w:rPrChange w:id="449" w:author="Thomas Huang" w:date="2017-04-14T14:45:00Z">
                  <w:rPr/>
                </w:rPrChange>
              </w:rPr>
            </w:pPr>
            <w:r w:rsidRPr="003D646E">
              <w:rPr>
                <w:sz w:val="20"/>
                <w:rPrChange w:id="450" w:author="Thomas Huang" w:date="2017-04-14T14:45:00Z">
                  <w:rPr/>
                </w:rPrChange>
              </w:rPr>
              <w:t>6.80</w:t>
            </w:r>
          </w:p>
        </w:tc>
        <w:tc>
          <w:tcPr>
            <w:tcW w:w="779" w:type="dxa"/>
            <w:tcBorders>
              <w:top w:val="nil"/>
              <w:left w:val="nil"/>
              <w:bottom w:val="nil"/>
              <w:right w:val="nil"/>
            </w:tcBorders>
            <w:shd w:val="clear" w:color="auto" w:fill="auto"/>
            <w:vAlign w:val="center"/>
            <w:hideMark/>
          </w:tcPr>
          <w:p w14:paraId="2131E8E8" w14:textId="77777777" w:rsidR="00A37048" w:rsidRPr="003D646E" w:rsidRDefault="00A37048" w:rsidP="006F13B3">
            <w:pPr>
              <w:pStyle w:val="Table"/>
              <w:rPr>
                <w:sz w:val="20"/>
                <w:rPrChange w:id="451" w:author="Thomas Huang" w:date="2017-04-14T14:45:00Z">
                  <w:rPr/>
                </w:rPrChange>
              </w:rPr>
            </w:pPr>
            <w:r w:rsidRPr="003D646E">
              <w:rPr>
                <w:sz w:val="20"/>
                <w:rPrChange w:id="452" w:author="Thomas Huang" w:date="2017-04-14T14:45:00Z">
                  <w:rPr/>
                </w:rPrChange>
              </w:rPr>
              <w:t>40.63</w:t>
            </w:r>
          </w:p>
        </w:tc>
        <w:tc>
          <w:tcPr>
            <w:tcW w:w="691" w:type="dxa"/>
            <w:tcBorders>
              <w:top w:val="nil"/>
              <w:left w:val="nil"/>
              <w:bottom w:val="nil"/>
              <w:right w:val="nil"/>
            </w:tcBorders>
            <w:shd w:val="clear" w:color="auto" w:fill="auto"/>
            <w:vAlign w:val="center"/>
            <w:hideMark/>
          </w:tcPr>
          <w:p w14:paraId="12C0C395" w14:textId="77777777" w:rsidR="00A37048" w:rsidRPr="003D646E" w:rsidRDefault="00A37048" w:rsidP="006F13B3">
            <w:pPr>
              <w:pStyle w:val="Table"/>
              <w:rPr>
                <w:sz w:val="20"/>
                <w:rPrChange w:id="453" w:author="Thomas Huang" w:date="2017-04-14T14:45:00Z">
                  <w:rPr/>
                </w:rPrChange>
              </w:rPr>
            </w:pPr>
            <w:r w:rsidRPr="003D646E">
              <w:rPr>
                <w:sz w:val="20"/>
                <w:rPrChange w:id="454" w:author="Thomas Huang" w:date="2017-04-14T14:45:00Z">
                  <w:rPr/>
                </w:rPrChange>
              </w:rPr>
              <w:t>5.39</w:t>
            </w:r>
          </w:p>
        </w:tc>
        <w:tc>
          <w:tcPr>
            <w:tcW w:w="691" w:type="dxa"/>
            <w:tcBorders>
              <w:top w:val="nil"/>
              <w:left w:val="nil"/>
              <w:bottom w:val="nil"/>
              <w:right w:val="nil"/>
            </w:tcBorders>
            <w:shd w:val="clear" w:color="auto" w:fill="auto"/>
            <w:vAlign w:val="bottom"/>
            <w:hideMark/>
          </w:tcPr>
          <w:p w14:paraId="081BE08E" w14:textId="77777777" w:rsidR="00A37048" w:rsidRPr="00A37048" w:rsidRDefault="00A37048" w:rsidP="006F13B3">
            <w:pPr>
              <w:pStyle w:val="Table"/>
            </w:pPr>
          </w:p>
        </w:tc>
      </w:tr>
      <w:tr w:rsidR="001F08BD" w:rsidRPr="00A37048" w14:paraId="370A6FE8"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6DA84BC" w14:textId="77777777" w:rsidR="00A37048" w:rsidRPr="003D646E" w:rsidRDefault="00A37048" w:rsidP="006F13B3">
            <w:pPr>
              <w:pStyle w:val="Table"/>
              <w:rPr>
                <w:sz w:val="20"/>
                <w:rPrChange w:id="455" w:author="Thomas Huang" w:date="2017-04-14T14:45:00Z">
                  <w:rPr/>
                </w:rPrChange>
              </w:rPr>
            </w:pPr>
            <w:r w:rsidRPr="003D646E">
              <w:rPr>
                <w:sz w:val="20"/>
                <w:rPrChange w:id="456" w:author="Thomas Huang" w:date="2017-04-14T14:45:00Z">
                  <w:rPr/>
                </w:rPrChange>
              </w:rPr>
              <w:t>PNDV</w:t>
            </w:r>
            <w:r w:rsidRPr="003D646E">
              <w:rPr>
                <w:sz w:val="20"/>
                <w:rPrChange w:id="457" w:author="Thomas Huang" w:date="2017-04-14T14:45:00Z">
                  <w:rPr>
                    <w:rFonts w:ascii="SimSun" w:eastAsia="SimSun" w:hAnsi="SimSun" w:cs="SimSun"/>
                  </w:rPr>
                </w:rPrChange>
              </w:rPr>
              <w:t>组错配率</w:t>
            </w:r>
            <w:r w:rsidRPr="003D646E">
              <w:rPr>
                <w:sz w:val="20"/>
                <w:rPrChange w:id="458" w:author="Thomas Huang" w:date="2017-04-14T14:45:00Z">
                  <w:rPr/>
                </w:rPrChange>
              </w:rPr>
              <w:t>(%)</w:t>
            </w:r>
          </w:p>
        </w:tc>
        <w:tc>
          <w:tcPr>
            <w:tcW w:w="765" w:type="dxa"/>
            <w:tcBorders>
              <w:top w:val="nil"/>
              <w:left w:val="nil"/>
              <w:bottom w:val="single" w:sz="4" w:space="0" w:color="auto"/>
              <w:right w:val="nil"/>
            </w:tcBorders>
            <w:shd w:val="clear" w:color="auto" w:fill="auto"/>
            <w:vAlign w:val="center"/>
            <w:hideMark/>
          </w:tcPr>
          <w:p w14:paraId="5822D1E6" w14:textId="77777777" w:rsidR="00A37048" w:rsidRPr="003D646E" w:rsidRDefault="00A37048" w:rsidP="006F13B3">
            <w:pPr>
              <w:pStyle w:val="Table"/>
              <w:rPr>
                <w:sz w:val="20"/>
                <w:rPrChange w:id="459" w:author="Thomas Huang" w:date="2017-04-14T14:45:00Z">
                  <w:rPr/>
                </w:rPrChange>
              </w:rPr>
            </w:pPr>
            <w:r w:rsidRPr="003D646E">
              <w:rPr>
                <w:sz w:val="20"/>
                <w:rPrChange w:id="460" w:author="Thomas Huang" w:date="2017-04-14T14:45:00Z">
                  <w:rPr/>
                </w:rPrChange>
              </w:rPr>
              <w:t>11.15</w:t>
            </w:r>
          </w:p>
        </w:tc>
        <w:tc>
          <w:tcPr>
            <w:tcW w:w="1014" w:type="dxa"/>
            <w:tcBorders>
              <w:top w:val="nil"/>
              <w:left w:val="nil"/>
              <w:bottom w:val="single" w:sz="4" w:space="0" w:color="auto"/>
              <w:right w:val="nil"/>
            </w:tcBorders>
            <w:shd w:val="clear" w:color="auto" w:fill="auto"/>
            <w:vAlign w:val="center"/>
            <w:hideMark/>
          </w:tcPr>
          <w:p w14:paraId="4ADB47D6" w14:textId="77777777" w:rsidR="00A37048" w:rsidRPr="003D646E" w:rsidRDefault="00A37048" w:rsidP="006F13B3">
            <w:pPr>
              <w:pStyle w:val="Table"/>
              <w:rPr>
                <w:sz w:val="20"/>
                <w:rPrChange w:id="461" w:author="Thomas Huang" w:date="2017-04-14T14:45:00Z">
                  <w:rPr/>
                </w:rPrChange>
              </w:rPr>
            </w:pPr>
            <w:r w:rsidRPr="003D646E">
              <w:rPr>
                <w:sz w:val="20"/>
                <w:rPrChange w:id="462" w:author="Thomas Huang" w:date="2017-04-14T14:45:00Z">
                  <w:rPr/>
                </w:rPrChange>
              </w:rPr>
              <w:t>6.37</w:t>
            </w:r>
          </w:p>
        </w:tc>
        <w:tc>
          <w:tcPr>
            <w:tcW w:w="1031" w:type="dxa"/>
            <w:tcBorders>
              <w:top w:val="nil"/>
              <w:left w:val="nil"/>
              <w:bottom w:val="single" w:sz="4" w:space="0" w:color="auto"/>
              <w:right w:val="nil"/>
            </w:tcBorders>
            <w:shd w:val="clear" w:color="auto" w:fill="auto"/>
            <w:vAlign w:val="center"/>
            <w:hideMark/>
          </w:tcPr>
          <w:p w14:paraId="595FAA11" w14:textId="77777777" w:rsidR="00A37048" w:rsidRPr="003D646E" w:rsidRDefault="00A37048" w:rsidP="006F13B3">
            <w:pPr>
              <w:pStyle w:val="Table"/>
              <w:rPr>
                <w:sz w:val="20"/>
                <w:rPrChange w:id="463" w:author="Thomas Huang" w:date="2017-04-14T14:45:00Z">
                  <w:rPr/>
                </w:rPrChange>
              </w:rPr>
            </w:pPr>
            <w:r w:rsidRPr="003D646E">
              <w:rPr>
                <w:sz w:val="20"/>
                <w:rPrChange w:id="464" w:author="Thomas Huang" w:date="2017-04-14T14:45:00Z">
                  <w:rPr/>
                </w:rPrChange>
              </w:rPr>
              <w:t>20.16</w:t>
            </w:r>
          </w:p>
        </w:tc>
        <w:tc>
          <w:tcPr>
            <w:tcW w:w="779" w:type="dxa"/>
            <w:tcBorders>
              <w:top w:val="nil"/>
              <w:left w:val="nil"/>
              <w:bottom w:val="single" w:sz="4" w:space="0" w:color="auto"/>
              <w:right w:val="nil"/>
            </w:tcBorders>
            <w:shd w:val="clear" w:color="auto" w:fill="auto"/>
            <w:vAlign w:val="center"/>
            <w:hideMark/>
          </w:tcPr>
          <w:p w14:paraId="460C3966" w14:textId="77777777" w:rsidR="00A37048" w:rsidRPr="003D646E" w:rsidRDefault="00A37048" w:rsidP="006F13B3">
            <w:pPr>
              <w:pStyle w:val="Table"/>
              <w:rPr>
                <w:sz w:val="20"/>
                <w:rPrChange w:id="465" w:author="Thomas Huang" w:date="2017-04-14T14:45:00Z">
                  <w:rPr/>
                </w:rPrChange>
              </w:rPr>
            </w:pPr>
            <w:r w:rsidRPr="003D646E">
              <w:rPr>
                <w:sz w:val="20"/>
                <w:rPrChange w:id="466" w:author="Thomas Huang" w:date="2017-04-14T14:45:00Z">
                  <w:rPr/>
                </w:rPrChange>
              </w:rPr>
              <w:t>12.40</w:t>
            </w:r>
          </w:p>
        </w:tc>
        <w:tc>
          <w:tcPr>
            <w:tcW w:w="779" w:type="dxa"/>
            <w:tcBorders>
              <w:top w:val="nil"/>
              <w:left w:val="nil"/>
              <w:bottom w:val="single" w:sz="4" w:space="0" w:color="auto"/>
              <w:right w:val="nil"/>
            </w:tcBorders>
            <w:shd w:val="clear" w:color="auto" w:fill="auto"/>
            <w:vAlign w:val="center"/>
            <w:hideMark/>
          </w:tcPr>
          <w:p w14:paraId="5E02D51F" w14:textId="77777777" w:rsidR="00A37048" w:rsidRPr="003D646E" w:rsidRDefault="00A37048" w:rsidP="006F13B3">
            <w:pPr>
              <w:pStyle w:val="Table"/>
              <w:rPr>
                <w:sz w:val="20"/>
                <w:rPrChange w:id="467" w:author="Thomas Huang" w:date="2017-04-14T14:45:00Z">
                  <w:rPr/>
                </w:rPrChange>
              </w:rPr>
            </w:pPr>
            <w:r w:rsidRPr="003D646E">
              <w:rPr>
                <w:sz w:val="20"/>
                <w:rPrChange w:id="468" w:author="Thomas Huang" w:date="2017-04-14T14:45:00Z">
                  <w:rPr/>
                </w:rPrChange>
              </w:rPr>
              <w:t>9.84</w:t>
            </w:r>
          </w:p>
        </w:tc>
        <w:tc>
          <w:tcPr>
            <w:tcW w:w="779" w:type="dxa"/>
            <w:tcBorders>
              <w:top w:val="nil"/>
              <w:left w:val="nil"/>
              <w:bottom w:val="single" w:sz="4" w:space="0" w:color="auto"/>
              <w:right w:val="nil"/>
            </w:tcBorders>
            <w:shd w:val="clear" w:color="auto" w:fill="auto"/>
            <w:vAlign w:val="center"/>
            <w:hideMark/>
          </w:tcPr>
          <w:p w14:paraId="2DB6E2A6" w14:textId="77777777" w:rsidR="00A37048" w:rsidRPr="003D646E" w:rsidRDefault="00A37048" w:rsidP="006F13B3">
            <w:pPr>
              <w:pStyle w:val="Table"/>
              <w:rPr>
                <w:sz w:val="20"/>
                <w:rPrChange w:id="469" w:author="Thomas Huang" w:date="2017-04-14T14:45:00Z">
                  <w:rPr/>
                </w:rPrChange>
              </w:rPr>
            </w:pPr>
            <w:r w:rsidRPr="003D646E">
              <w:rPr>
                <w:sz w:val="20"/>
                <w:rPrChange w:id="470" w:author="Thomas Huang" w:date="2017-04-14T14:45:00Z">
                  <w:rPr/>
                </w:rPrChange>
              </w:rPr>
              <w:t>10.61</w:t>
            </w:r>
          </w:p>
        </w:tc>
        <w:tc>
          <w:tcPr>
            <w:tcW w:w="779" w:type="dxa"/>
            <w:tcBorders>
              <w:top w:val="nil"/>
              <w:left w:val="nil"/>
              <w:bottom w:val="single" w:sz="4" w:space="0" w:color="auto"/>
              <w:right w:val="nil"/>
            </w:tcBorders>
            <w:shd w:val="clear" w:color="auto" w:fill="auto"/>
            <w:vAlign w:val="center"/>
            <w:hideMark/>
          </w:tcPr>
          <w:p w14:paraId="5C21D2B8" w14:textId="77777777" w:rsidR="00A37048" w:rsidRPr="003D646E" w:rsidRDefault="00A37048" w:rsidP="006F13B3">
            <w:pPr>
              <w:pStyle w:val="Table"/>
              <w:rPr>
                <w:sz w:val="20"/>
                <w:rPrChange w:id="471" w:author="Thomas Huang" w:date="2017-04-14T14:45:00Z">
                  <w:rPr/>
                </w:rPrChange>
              </w:rPr>
            </w:pPr>
            <w:r w:rsidRPr="003D646E">
              <w:rPr>
                <w:sz w:val="20"/>
                <w:rPrChange w:id="472" w:author="Thomas Huang" w:date="2017-04-14T14:45:00Z">
                  <w:rPr/>
                </w:rPrChange>
              </w:rPr>
              <w:t>14.28</w:t>
            </w:r>
          </w:p>
        </w:tc>
        <w:tc>
          <w:tcPr>
            <w:tcW w:w="691" w:type="dxa"/>
            <w:tcBorders>
              <w:top w:val="nil"/>
              <w:left w:val="nil"/>
              <w:bottom w:val="single" w:sz="4" w:space="0" w:color="auto"/>
              <w:right w:val="nil"/>
            </w:tcBorders>
            <w:shd w:val="clear" w:color="auto" w:fill="auto"/>
            <w:vAlign w:val="center"/>
            <w:hideMark/>
          </w:tcPr>
          <w:p w14:paraId="189DC393" w14:textId="77777777" w:rsidR="00A37048" w:rsidRPr="003D646E" w:rsidRDefault="00A37048" w:rsidP="006F13B3">
            <w:pPr>
              <w:pStyle w:val="Table"/>
              <w:rPr>
                <w:sz w:val="20"/>
                <w:rPrChange w:id="473" w:author="Thomas Huang" w:date="2017-04-14T14:45:00Z">
                  <w:rPr/>
                </w:rPrChange>
              </w:rPr>
            </w:pPr>
            <w:r w:rsidRPr="003D646E">
              <w:rPr>
                <w:sz w:val="20"/>
                <w:rPrChange w:id="474" w:author="Thomas Huang" w:date="2017-04-14T14:45:00Z">
                  <w:rPr/>
                </w:rPrChange>
              </w:rPr>
              <w:t>6.42</w:t>
            </w:r>
          </w:p>
        </w:tc>
        <w:tc>
          <w:tcPr>
            <w:tcW w:w="779" w:type="dxa"/>
            <w:tcBorders>
              <w:top w:val="nil"/>
              <w:left w:val="nil"/>
              <w:bottom w:val="single" w:sz="4" w:space="0" w:color="auto"/>
              <w:right w:val="nil"/>
            </w:tcBorders>
            <w:shd w:val="clear" w:color="auto" w:fill="auto"/>
            <w:vAlign w:val="center"/>
            <w:hideMark/>
          </w:tcPr>
          <w:p w14:paraId="77649300" w14:textId="77777777" w:rsidR="00A37048" w:rsidRPr="003D646E" w:rsidRDefault="00A37048" w:rsidP="006F13B3">
            <w:pPr>
              <w:pStyle w:val="Table"/>
              <w:rPr>
                <w:sz w:val="20"/>
                <w:rPrChange w:id="475" w:author="Thomas Huang" w:date="2017-04-14T14:45:00Z">
                  <w:rPr/>
                </w:rPrChange>
              </w:rPr>
            </w:pPr>
            <w:r w:rsidRPr="003D646E">
              <w:rPr>
                <w:sz w:val="20"/>
                <w:rPrChange w:id="476" w:author="Thomas Huang" w:date="2017-04-14T14:45:00Z">
                  <w:rPr/>
                </w:rPrChange>
              </w:rPr>
              <w:t>13.45</w:t>
            </w:r>
          </w:p>
        </w:tc>
        <w:tc>
          <w:tcPr>
            <w:tcW w:w="691" w:type="dxa"/>
            <w:tcBorders>
              <w:top w:val="nil"/>
              <w:left w:val="nil"/>
              <w:bottom w:val="single" w:sz="4" w:space="0" w:color="auto"/>
              <w:right w:val="nil"/>
            </w:tcBorders>
            <w:shd w:val="clear" w:color="auto" w:fill="auto"/>
            <w:vAlign w:val="center"/>
            <w:hideMark/>
          </w:tcPr>
          <w:p w14:paraId="68685478" w14:textId="77777777" w:rsidR="00A37048" w:rsidRPr="003D646E" w:rsidRDefault="00A37048" w:rsidP="006F13B3">
            <w:pPr>
              <w:pStyle w:val="Table"/>
              <w:rPr>
                <w:sz w:val="20"/>
                <w:rPrChange w:id="477" w:author="Thomas Huang" w:date="2017-04-14T14:45:00Z">
                  <w:rPr/>
                </w:rPrChange>
              </w:rPr>
            </w:pPr>
            <w:r w:rsidRPr="003D646E">
              <w:rPr>
                <w:sz w:val="20"/>
                <w:rPrChange w:id="478" w:author="Thomas Huang" w:date="2017-04-14T14:45:00Z">
                  <w:rPr/>
                </w:rPrChange>
              </w:rPr>
              <w:t>9.98</w:t>
            </w:r>
          </w:p>
        </w:tc>
        <w:tc>
          <w:tcPr>
            <w:tcW w:w="691" w:type="dxa"/>
            <w:tcBorders>
              <w:top w:val="nil"/>
              <w:left w:val="nil"/>
              <w:bottom w:val="nil"/>
              <w:right w:val="nil"/>
            </w:tcBorders>
            <w:shd w:val="clear" w:color="auto" w:fill="auto"/>
            <w:vAlign w:val="bottom"/>
            <w:hideMark/>
          </w:tcPr>
          <w:p w14:paraId="057D67F9" w14:textId="77777777" w:rsidR="00A37048" w:rsidRPr="00A37048" w:rsidRDefault="00A37048" w:rsidP="006F13B3">
            <w:pPr>
              <w:pStyle w:val="Table"/>
            </w:pPr>
          </w:p>
        </w:tc>
      </w:tr>
    </w:tbl>
    <w:p w14:paraId="70003424" w14:textId="77777777" w:rsidR="00473B02" w:rsidRDefault="00473B02" w:rsidP="006F13B3"/>
    <w:p w14:paraId="29A7CF21" w14:textId="2E15F4FA" w:rsidR="004809CF" w:rsidRDefault="004809CF" w:rsidP="006F13B3"/>
    <w:p w14:paraId="3635EBFF" w14:textId="2B61CD3A" w:rsidR="001A2113" w:rsidRPr="009F587D" w:rsidRDefault="004809CF" w:rsidP="006F13B3">
      <w:r>
        <w:rPr>
          <w:rFonts w:hint="eastAsia"/>
        </w:rPr>
        <w:t>考虑到即使在同一个</w:t>
      </w:r>
      <w:r>
        <w:rPr>
          <w:rFonts w:hint="eastAsia"/>
        </w:rPr>
        <w:t>miRNA</w:t>
      </w:r>
      <w:r>
        <w:rPr>
          <w:rFonts w:hint="eastAsia"/>
        </w:rPr>
        <w:t>家族，也不是所有的成员都能够对靶基因起到调控作用</w:t>
      </w:r>
      <w:r w:rsidR="00620A11">
        <w:rPr>
          <w:rFonts w:hint="eastAsia"/>
        </w:rPr>
        <w:t>，我们另外对每一个</w:t>
      </w:r>
      <w:r w:rsidR="00620A11">
        <w:rPr>
          <w:rFonts w:hint="eastAsia"/>
        </w:rPr>
        <w:t>miRNA</w:t>
      </w:r>
      <w:r w:rsidR="00620A11">
        <w:rPr>
          <w:rFonts w:hint="eastAsia"/>
        </w:rPr>
        <w:t>家族分别取其中的正规成熟</w:t>
      </w:r>
      <w:r w:rsidR="00620A11">
        <w:rPr>
          <w:rFonts w:hint="eastAsia"/>
        </w:rPr>
        <w:t>miRNA</w:t>
      </w:r>
      <w:r w:rsidR="00620A11">
        <w:t xml:space="preserve"> (canonical miRNA)</w:t>
      </w:r>
      <w:r>
        <w:rPr>
          <w:rFonts w:hint="eastAsia"/>
        </w:rPr>
        <w:t>，计算每个位点的错配率，如图</w:t>
      </w:r>
      <w:r w:rsidR="00B41D96">
        <w:rPr>
          <w:rFonts w:hint="eastAsia"/>
        </w:rPr>
        <w:t>6</w:t>
      </w:r>
      <w:r>
        <w:rPr>
          <w:rFonts w:hint="eastAsia"/>
        </w:rPr>
        <w:t>-2</w:t>
      </w:r>
      <w:r w:rsidR="00620A11">
        <w:rPr>
          <w:rFonts w:hint="eastAsia"/>
        </w:rPr>
        <w:t>，这次</w:t>
      </w:r>
      <w:r w:rsidR="00620A11">
        <w:rPr>
          <w:rFonts w:hint="eastAsia"/>
        </w:rPr>
        <w:t>DV</w:t>
      </w:r>
      <w:r w:rsidR="00620A11">
        <w:rPr>
          <w:rFonts w:hint="eastAsia"/>
        </w:rPr>
        <w:t>组总共有</w:t>
      </w:r>
      <w:r w:rsidR="00620A11">
        <w:rPr>
          <w:rFonts w:hint="eastAsia"/>
        </w:rPr>
        <w:t>54</w:t>
      </w:r>
      <w:r w:rsidR="00620A11">
        <w:rPr>
          <w:rFonts w:hint="eastAsia"/>
        </w:rPr>
        <w:t>对，而</w:t>
      </w:r>
      <w:r w:rsidR="00620A11">
        <w:rPr>
          <w:rFonts w:hint="eastAsia"/>
        </w:rPr>
        <w:t>PNDV</w:t>
      </w:r>
      <w:r w:rsidR="00620A11">
        <w:rPr>
          <w:rFonts w:hint="eastAsia"/>
        </w:rPr>
        <w:t>组则有</w:t>
      </w:r>
      <w:r w:rsidR="00620A11">
        <w:rPr>
          <w:rFonts w:hint="eastAsia"/>
        </w:rPr>
        <w:t>420</w:t>
      </w:r>
      <w:r w:rsidR="00620A11">
        <w:rPr>
          <w:rFonts w:hint="eastAsia"/>
        </w:rPr>
        <w:t>对</w:t>
      </w:r>
      <w:r>
        <w:rPr>
          <w:rFonts w:hint="eastAsia"/>
        </w:rPr>
        <w:t>。</w:t>
      </w:r>
      <w:r w:rsidR="00430F9C">
        <w:rPr>
          <w:rFonts w:hint="eastAsia"/>
        </w:rPr>
        <w:t>首先，在</w:t>
      </w:r>
      <w:r w:rsidR="009F587D">
        <w:rPr>
          <w:rFonts w:hint="eastAsia"/>
        </w:rPr>
        <w:t>这次的实验中，我们发现在位点三、四、十、十一、十六上，错配率都是</w:t>
      </w:r>
      <w:r w:rsidR="009F587D">
        <w:rPr>
          <w:rFonts w:hint="eastAsia"/>
        </w:rPr>
        <w:t>0</w:t>
      </w:r>
      <w:r w:rsidR="009F587D">
        <w:rPr>
          <w:rFonts w:hint="eastAsia"/>
        </w:rPr>
        <w:t>，当然同时位点一、十四和二十的错配率仍然维持在较高的水平。所以对比表</w:t>
      </w:r>
      <w:r w:rsidR="009F587D">
        <w:rPr>
          <w:rFonts w:hint="eastAsia"/>
        </w:rPr>
        <w:t>5-1</w:t>
      </w:r>
      <w:r w:rsidR="009F587D">
        <w:rPr>
          <w:rFonts w:hint="eastAsia"/>
        </w:rPr>
        <w:t>和表</w:t>
      </w:r>
      <w:r w:rsidR="009F587D">
        <w:rPr>
          <w:rFonts w:hint="eastAsia"/>
        </w:rPr>
        <w:t>5-2</w:t>
      </w:r>
      <w:r w:rsidR="009F587D">
        <w:rPr>
          <w:rFonts w:hint="eastAsia"/>
        </w:rPr>
        <w:t>，可以发现，正规成熟</w:t>
      </w:r>
      <w:r w:rsidR="009F587D">
        <w:rPr>
          <w:rFonts w:hint="eastAsia"/>
        </w:rPr>
        <w:t>miRNA</w:t>
      </w:r>
      <w:r w:rsidR="009F587D">
        <w:rPr>
          <w:rFonts w:hint="eastAsia"/>
        </w:rPr>
        <w:t>中在位点十和位点十一中并没有出现错配，说明错配很可能是</w:t>
      </w:r>
      <w:r w:rsidR="009F587D">
        <w:rPr>
          <w:rFonts w:hint="eastAsia"/>
        </w:rPr>
        <w:t>miRNA</w:t>
      </w:r>
      <w:r w:rsidR="009F587D">
        <w:rPr>
          <w:rFonts w:hint="eastAsia"/>
        </w:rPr>
        <w:t>家族中不能调控该靶基因的成员导致的。</w:t>
      </w:r>
    </w:p>
    <w:p w14:paraId="106E5CE3" w14:textId="77777777" w:rsidR="00C341D0" w:rsidRDefault="00C341D0" w:rsidP="00C341D0">
      <w:moveToRangeStart w:id="479" w:author="Thomas Huang" w:date="2017-04-12T10:47:00Z" w:name="move479757356"/>
      <w:moveTo w:id="480" w:author="Thomas Huang" w:date="2017-04-12T10:47:00Z">
        <w:r>
          <w:rPr>
            <w:rFonts w:hint="eastAsia"/>
          </w:rPr>
          <w:t>同时在这两次实验中，对比</w:t>
        </w:r>
        <w:r>
          <w:rPr>
            <w:rFonts w:hint="eastAsia"/>
          </w:rPr>
          <w:t>3</w:t>
        </w:r>
        <w:r>
          <w:t>’</w:t>
        </w:r>
        <w:r>
          <w:rPr>
            <w:rFonts w:hint="eastAsia"/>
          </w:rPr>
          <w:t>区段和</w:t>
        </w:r>
        <w:r>
          <w:t>5’</w:t>
        </w:r>
        <w:r>
          <w:rPr>
            <w:rFonts w:hint="eastAsia"/>
          </w:rPr>
          <w:t>区段，发现</w:t>
        </w:r>
        <w:r>
          <w:t>3’</w:t>
        </w:r>
        <w:r>
          <w:rPr>
            <w:rFonts w:hint="eastAsia"/>
          </w:rPr>
          <w:t>区段的错配率比</w:t>
        </w:r>
        <w:r>
          <w:t>5’</w:t>
        </w:r>
        <w:r>
          <w:rPr>
            <w:rFonts w:hint="eastAsia"/>
          </w:rPr>
          <w:t>区段的错配率要高，说明</w:t>
        </w:r>
        <w:r>
          <w:t>3’</w:t>
        </w:r>
        <w:r>
          <w:rPr>
            <w:rFonts w:hint="eastAsia"/>
          </w:rPr>
          <w:t>区段对错配的容忍度高于</w:t>
        </w:r>
        <w:r>
          <w:t>5’</w:t>
        </w:r>
        <w:r>
          <w:rPr>
            <w:rFonts w:hint="eastAsia"/>
          </w:rPr>
          <w:t>区段，这也再次支持了</w:t>
        </w:r>
        <w:r>
          <w:t xml:space="preserve">Liu Q.K. </w:t>
        </w:r>
        <w:r w:rsidRPr="00C3574A">
          <w:rPr>
            <w:i/>
          </w:rPr>
          <w:t>et al.</w:t>
        </w:r>
        <w:r>
          <w:rPr>
            <w:rFonts w:hint="eastAsia"/>
          </w:rPr>
          <w:t>的结论，也就是</w:t>
        </w:r>
        <w:r w:rsidRPr="005E69D5">
          <w:rPr>
            <w:rFonts w:hint="eastAsia"/>
          </w:rPr>
          <w:t>5</w:t>
        </w:r>
        <w:r w:rsidRPr="005E69D5">
          <w:rPr>
            <w:rFonts w:hint="eastAsia"/>
          </w:rPr>
          <w:t>’区段</w:t>
        </w:r>
        <w:r w:rsidRPr="005E69D5">
          <w:rPr>
            <w:rFonts w:hint="eastAsia"/>
          </w:rPr>
          <w:t xml:space="preserve"> (</w:t>
        </w:r>
        <w:r w:rsidRPr="005E69D5">
          <w:rPr>
            <w:rFonts w:hint="eastAsia"/>
          </w:rPr>
          <w:t>位点</w:t>
        </w:r>
        <w:r w:rsidRPr="005E69D5">
          <w:rPr>
            <w:rFonts w:hint="eastAsia"/>
          </w:rPr>
          <w:t>2 ~ 12)</w:t>
        </w:r>
        <w:r w:rsidRPr="005E69D5">
          <w:rPr>
            <w:rFonts w:hint="eastAsia"/>
          </w:rPr>
          <w:t>发生的错配会导致植物</w:t>
        </w:r>
        <w:r w:rsidRPr="005E69D5">
          <w:rPr>
            <w:rFonts w:hint="eastAsia"/>
          </w:rPr>
          <w:t>miRNA</w:t>
        </w:r>
        <w:r w:rsidRPr="005E69D5">
          <w:rPr>
            <w:rFonts w:hint="eastAsia"/>
          </w:rPr>
          <w:t>调节效率降低；相反，在</w:t>
        </w:r>
        <w:r w:rsidRPr="005E69D5">
          <w:rPr>
            <w:rFonts w:hint="eastAsia"/>
          </w:rPr>
          <w:t>3</w:t>
        </w:r>
        <w:r w:rsidRPr="005E69D5">
          <w:rPr>
            <w:rFonts w:hint="eastAsia"/>
          </w:rPr>
          <w:t>’</w:t>
        </w:r>
        <w:r w:rsidRPr="005E69D5">
          <w:rPr>
            <w:rFonts w:hint="eastAsia"/>
          </w:rPr>
          <w:t xml:space="preserve"> (</w:t>
        </w:r>
        <w:r w:rsidRPr="005E69D5">
          <w:rPr>
            <w:rFonts w:hint="eastAsia"/>
          </w:rPr>
          <w:t>位点</w:t>
        </w:r>
        <w:r w:rsidRPr="005E69D5">
          <w:rPr>
            <w:rFonts w:hint="eastAsia"/>
          </w:rPr>
          <w:t>13 ~ 21)</w:t>
        </w:r>
        <w:r w:rsidRPr="005E69D5">
          <w:rPr>
            <w:rFonts w:hint="eastAsia"/>
          </w:rPr>
          <w:t>区段发生的错配甚至可能比完全匹配的调节效率还要高</w:t>
        </w:r>
        <w:r>
          <w:rPr>
            <w:rFonts w:hint="eastAsia"/>
          </w:rPr>
          <w:t>。</w:t>
        </w:r>
      </w:moveTo>
    </w:p>
    <w:moveToRangeEnd w:id="479"/>
    <w:p w14:paraId="425EC8B5" w14:textId="77777777" w:rsidR="00D81CF3" w:rsidRDefault="00D81CF3" w:rsidP="006F13B3">
      <w:pPr>
        <w:rPr>
          <w:ins w:id="481" w:author="Thomas Huang" w:date="2017-04-12T10:47:00Z"/>
        </w:rPr>
      </w:pPr>
    </w:p>
    <w:p w14:paraId="74EE1BFF" w14:textId="77777777" w:rsidR="00C341D0" w:rsidRDefault="00C341D0" w:rsidP="006F13B3">
      <w:pPr>
        <w:rPr>
          <w:ins w:id="482" w:author="Thomas Huang" w:date="2017-04-12T10:47:00Z"/>
        </w:rPr>
      </w:pPr>
    </w:p>
    <w:p w14:paraId="6DB4F3EE" w14:textId="77777777" w:rsidR="00C341D0" w:rsidRPr="007E0527" w:rsidRDefault="00C341D0" w:rsidP="006F13B3"/>
    <w:p w14:paraId="53B051CF" w14:textId="0C32C4A8" w:rsidR="001A2113" w:rsidRPr="008B6495" w:rsidRDefault="001A2113" w:rsidP="006F13B3">
      <w:pPr>
        <w:pStyle w:val="-a"/>
      </w:pPr>
      <w:bookmarkStart w:id="483" w:name="_Toc479949772"/>
      <w:r w:rsidRPr="008B6495">
        <w:t>表</w:t>
      </w:r>
      <w:r w:rsidR="003A259B">
        <w:t>6</w:t>
      </w:r>
      <w:r w:rsidRPr="008B6495">
        <w:t>-</w:t>
      </w:r>
      <w:r w:rsidRPr="008B6495">
        <w:fldChar w:fldCharType="begin"/>
      </w:r>
      <w:r w:rsidRPr="008B6495">
        <w:instrText xml:space="preserve"> SEQ </w:instrText>
      </w:r>
      <w:r w:rsidRPr="008B6495">
        <w:instrText>表</w:instrText>
      </w:r>
      <w:r w:rsidR="00215922">
        <w:instrText>6</w:instrText>
      </w:r>
      <w:r w:rsidRPr="008B6495">
        <w:instrText xml:space="preserve">- \* ARABIC </w:instrText>
      </w:r>
      <w:r w:rsidRPr="008B6495">
        <w:fldChar w:fldCharType="separate"/>
      </w:r>
      <w:r w:rsidR="00215922">
        <w:rPr>
          <w:noProof/>
        </w:rPr>
        <w:t>2</w:t>
      </w:r>
      <w:r w:rsidRPr="008B6495">
        <w:fldChar w:fldCharType="end"/>
      </w:r>
      <w:r w:rsidRPr="008B6495">
        <w:t xml:space="preserve"> DV</w:t>
      </w:r>
      <w:r w:rsidRPr="008B6495">
        <w:rPr>
          <w:rFonts w:hint="eastAsia"/>
        </w:rPr>
        <w:t>组和</w:t>
      </w:r>
      <w:r w:rsidRPr="008B6495">
        <w:t>PNDV</w:t>
      </w:r>
      <w:r w:rsidRPr="008B6495">
        <w:rPr>
          <w:rFonts w:hint="eastAsia"/>
        </w:rPr>
        <w:t>组</w:t>
      </w:r>
      <w:r w:rsidR="00731EFD">
        <w:rPr>
          <w:rFonts w:hint="eastAsia"/>
        </w:rPr>
        <w:t>正规</w:t>
      </w:r>
      <w:r w:rsidR="00731EFD">
        <w:rPr>
          <w:rFonts w:hint="eastAsia"/>
        </w:rPr>
        <w:t>miRNA</w:t>
      </w:r>
      <w:r w:rsidRPr="008B6495">
        <w:rPr>
          <w:rFonts w:hint="eastAsia"/>
        </w:rPr>
        <w:t>在</w:t>
      </w:r>
      <w:r w:rsidRPr="008B6495">
        <w:rPr>
          <w:rFonts w:hint="eastAsia"/>
        </w:rPr>
        <w:t>1</w:t>
      </w:r>
      <w:r w:rsidRPr="008B6495">
        <w:t xml:space="preserve"> ~ 21</w:t>
      </w:r>
      <w:r w:rsidR="00731EFD">
        <w:rPr>
          <w:rFonts w:hint="eastAsia"/>
        </w:rPr>
        <w:t>位</w:t>
      </w:r>
      <w:r w:rsidRPr="008B6495">
        <w:rPr>
          <w:rFonts w:hint="eastAsia"/>
        </w:rPr>
        <w:t>错配率</w:t>
      </w:r>
      <w:bookmarkEnd w:id="483"/>
    </w:p>
    <w:p w14:paraId="4CA02A03" w14:textId="3105DAD1" w:rsidR="001A2113" w:rsidRDefault="00215922" w:rsidP="006F13B3">
      <w:pPr>
        <w:pStyle w:val="-b"/>
        <w:rPr>
          <w:rFonts w:eastAsia="SimSun"/>
        </w:rPr>
      </w:pPr>
      <w:r>
        <w:rPr>
          <w:rFonts w:eastAsia="SimSun"/>
        </w:rPr>
        <w:t>Table 6</w:t>
      </w:r>
      <w:r w:rsidR="001A2113" w:rsidRPr="00F73E58">
        <w:rPr>
          <w:rFonts w:eastAsia="SimSun"/>
        </w:rPr>
        <w:t>-</w:t>
      </w:r>
      <w:r w:rsidR="001A2113" w:rsidRPr="00F73E58">
        <w:rPr>
          <w:rFonts w:eastAsia="SimSun"/>
        </w:rPr>
        <w:fldChar w:fldCharType="begin"/>
      </w:r>
      <w:r>
        <w:rPr>
          <w:rFonts w:eastAsia="SimSun"/>
        </w:rPr>
        <w:instrText xml:space="preserve"> SEQ Table-6</w:instrText>
      </w:r>
      <w:r w:rsidR="001A2113" w:rsidRPr="00F73E58">
        <w:rPr>
          <w:rFonts w:eastAsia="SimSun"/>
        </w:rPr>
        <w:instrText xml:space="preserve">- \* ARABIC </w:instrText>
      </w:r>
      <w:r w:rsidR="001A2113" w:rsidRPr="00F73E58">
        <w:rPr>
          <w:rFonts w:eastAsia="SimSun"/>
        </w:rPr>
        <w:fldChar w:fldCharType="separate"/>
      </w:r>
      <w:r>
        <w:rPr>
          <w:rFonts w:eastAsia="SimSun"/>
          <w:noProof/>
        </w:rPr>
        <w:t>2</w:t>
      </w:r>
      <w:r w:rsidR="001A2113" w:rsidRPr="00F73E58">
        <w:rPr>
          <w:rFonts w:eastAsia="SimSun"/>
          <w:noProof/>
        </w:rPr>
        <w:fldChar w:fldCharType="end"/>
      </w:r>
      <w:r w:rsidR="001A2113" w:rsidRPr="00F73E58">
        <w:rPr>
          <w:rFonts w:eastAsia="SimSun"/>
        </w:rPr>
        <w:t xml:space="preserve"> </w:t>
      </w:r>
      <w:r w:rsidR="001A2113">
        <w:rPr>
          <w:rFonts w:eastAsia="SimSun"/>
        </w:rPr>
        <w:t>Percentage of mismatches at Position 1 ~ 21 of both DV and PNDV group</w:t>
      </w:r>
      <w:r w:rsidR="001A2113">
        <w:rPr>
          <w:rFonts w:eastAsia="SimSun" w:hint="eastAsia"/>
        </w:rPr>
        <w:t>s</w:t>
      </w:r>
      <w:r w:rsidR="001A2113">
        <w:rPr>
          <w:rFonts w:eastAsia="SimSun"/>
        </w:rPr>
        <w:t>, only canonical mature miRNAs included</w:t>
      </w:r>
    </w:p>
    <w:p w14:paraId="47742600" w14:textId="7E41276B" w:rsidR="00E8764E" w:rsidRPr="00783E93" w:rsidRDefault="00731EFD" w:rsidP="006F13B3">
      <w:pPr>
        <w:pStyle w:val="-b"/>
        <w:rPr>
          <w:rFonts w:eastAsia="SimSun"/>
        </w:rPr>
      </w:pPr>
      <w:r w:rsidRPr="00731EFD">
        <w:rPr>
          <w:rFonts w:eastAsia="SimSun" w:hint="eastAsia"/>
        </w:rPr>
        <w:lastRenderedPageBreak/>
        <w:t>注：其中</w:t>
      </w:r>
      <w:r w:rsidRPr="00731EFD">
        <w:rPr>
          <w:rFonts w:eastAsia="SimSun" w:hint="eastAsia"/>
        </w:rPr>
        <w:t>G:U</w:t>
      </w:r>
      <w:r w:rsidRPr="00731EFD">
        <w:rPr>
          <w:rFonts w:eastAsia="SimSun" w:hint="eastAsia"/>
        </w:rPr>
        <w:t>算作</w:t>
      </w:r>
      <w:r w:rsidRPr="00731EFD">
        <w:rPr>
          <w:rFonts w:eastAsia="SimSun" w:hint="eastAsia"/>
        </w:rPr>
        <w:t>0.5</w:t>
      </w:r>
      <w:r w:rsidRPr="00731EFD">
        <w:rPr>
          <w:rFonts w:eastAsia="SimSun" w:hint="eastAsia"/>
        </w:rPr>
        <w:t>个错配，错配率是在该位点错配的</w:t>
      </w:r>
      <w:r w:rsidRPr="00731EFD">
        <w:rPr>
          <w:rFonts w:eastAsia="SimSun" w:hint="eastAsia"/>
        </w:rPr>
        <w:t>miRNA</w:t>
      </w:r>
      <w:r w:rsidRPr="00731EFD">
        <w:rPr>
          <w:rFonts w:eastAsia="SimSun" w:hint="eastAsia"/>
        </w:rPr>
        <w:t>和靶基因作用对占所有作用对的百分比</w:t>
      </w:r>
    </w:p>
    <w:tbl>
      <w:tblPr>
        <w:tblW w:w="9661" w:type="dxa"/>
        <w:jc w:val="center"/>
        <w:tblLook w:val="04A0" w:firstRow="1" w:lastRow="0" w:firstColumn="1" w:lastColumn="0" w:noHBand="0" w:noVBand="1"/>
      </w:tblPr>
      <w:tblGrid>
        <w:gridCol w:w="1277"/>
        <w:gridCol w:w="750"/>
        <w:gridCol w:w="784"/>
        <w:gridCol w:w="785"/>
        <w:gridCol w:w="662"/>
        <w:gridCol w:w="662"/>
        <w:gridCol w:w="785"/>
        <w:gridCol w:w="785"/>
        <w:gridCol w:w="785"/>
        <w:gridCol w:w="785"/>
        <w:gridCol w:w="785"/>
        <w:gridCol w:w="816"/>
      </w:tblGrid>
      <w:tr w:rsidR="008B6495" w:rsidRPr="001A2113" w14:paraId="575200AA" w14:textId="77777777" w:rsidTr="001F08BD">
        <w:trPr>
          <w:trHeight w:val="308"/>
          <w:jc w:val="center"/>
        </w:trPr>
        <w:tc>
          <w:tcPr>
            <w:tcW w:w="1322" w:type="dxa"/>
            <w:tcBorders>
              <w:top w:val="single" w:sz="4" w:space="0" w:color="auto"/>
              <w:left w:val="nil"/>
              <w:bottom w:val="single" w:sz="4" w:space="0" w:color="auto"/>
              <w:right w:val="nil"/>
            </w:tcBorders>
            <w:shd w:val="clear" w:color="auto" w:fill="auto"/>
            <w:vAlign w:val="center"/>
            <w:hideMark/>
          </w:tcPr>
          <w:p w14:paraId="5766444A" w14:textId="77777777" w:rsidR="001A2113" w:rsidRPr="001A2113" w:rsidRDefault="001A2113" w:rsidP="006F13B3">
            <w:pPr>
              <w:pStyle w:val="Tablehead"/>
              <w:rPr>
                <w:rFonts w:eastAsia="Times New Roman"/>
              </w:rPr>
            </w:pPr>
            <w:commentRangeStart w:id="484"/>
            <w:r w:rsidRPr="001A2113">
              <w:t>位点</w:t>
            </w:r>
          </w:p>
        </w:tc>
        <w:tc>
          <w:tcPr>
            <w:tcW w:w="756" w:type="dxa"/>
            <w:tcBorders>
              <w:top w:val="single" w:sz="4" w:space="0" w:color="auto"/>
              <w:left w:val="nil"/>
              <w:bottom w:val="single" w:sz="4" w:space="0" w:color="auto"/>
              <w:right w:val="nil"/>
            </w:tcBorders>
            <w:shd w:val="clear" w:color="auto" w:fill="auto"/>
            <w:vAlign w:val="center"/>
            <w:hideMark/>
          </w:tcPr>
          <w:p w14:paraId="0956A028" w14:textId="77777777" w:rsidR="001A2113" w:rsidRPr="001A2113" w:rsidRDefault="001A2113" w:rsidP="006F13B3">
            <w:pPr>
              <w:pStyle w:val="Tablehead"/>
            </w:pPr>
            <w:r w:rsidRPr="001A2113">
              <w:t>1</w:t>
            </w:r>
          </w:p>
        </w:tc>
        <w:tc>
          <w:tcPr>
            <w:tcW w:w="794" w:type="dxa"/>
            <w:tcBorders>
              <w:top w:val="single" w:sz="4" w:space="0" w:color="auto"/>
              <w:left w:val="nil"/>
              <w:bottom w:val="single" w:sz="4" w:space="0" w:color="auto"/>
              <w:right w:val="nil"/>
            </w:tcBorders>
            <w:shd w:val="clear" w:color="auto" w:fill="auto"/>
            <w:vAlign w:val="center"/>
            <w:hideMark/>
          </w:tcPr>
          <w:p w14:paraId="5B4AC6C4" w14:textId="77777777" w:rsidR="001A2113" w:rsidRPr="001A2113" w:rsidRDefault="001A2113" w:rsidP="006F13B3">
            <w:pPr>
              <w:pStyle w:val="Tablehead"/>
            </w:pPr>
            <w:r w:rsidRPr="001A2113">
              <w:t>2</w:t>
            </w:r>
          </w:p>
        </w:tc>
        <w:tc>
          <w:tcPr>
            <w:tcW w:w="796" w:type="dxa"/>
            <w:tcBorders>
              <w:top w:val="single" w:sz="4" w:space="0" w:color="auto"/>
              <w:left w:val="nil"/>
              <w:bottom w:val="single" w:sz="4" w:space="0" w:color="auto"/>
              <w:right w:val="nil"/>
            </w:tcBorders>
            <w:shd w:val="clear" w:color="auto" w:fill="auto"/>
            <w:vAlign w:val="center"/>
            <w:hideMark/>
          </w:tcPr>
          <w:p w14:paraId="5EB83BCC" w14:textId="77777777" w:rsidR="001A2113" w:rsidRPr="001A2113" w:rsidRDefault="001A2113" w:rsidP="006F13B3">
            <w:pPr>
              <w:pStyle w:val="Tablehead"/>
            </w:pPr>
            <w:r w:rsidRPr="001A2113">
              <w:t>3</w:t>
            </w:r>
          </w:p>
        </w:tc>
        <w:tc>
          <w:tcPr>
            <w:tcW w:w="671" w:type="dxa"/>
            <w:tcBorders>
              <w:top w:val="single" w:sz="4" w:space="0" w:color="auto"/>
              <w:left w:val="nil"/>
              <w:bottom w:val="single" w:sz="4" w:space="0" w:color="auto"/>
              <w:right w:val="nil"/>
            </w:tcBorders>
            <w:shd w:val="clear" w:color="auto" w:fill="auto"/>
            <w:vAlign w:val="center"/>
            <w:hideMark/>
          </w:tcPr>
          <w:p w14:paraId="5CDADED8" w14:textId="77777777" w:rsidR="001A2113" w:rsidRPr="001A2113" w:rsidRDefault="001A2113" w:rsidP="006F13B3">
            <w:pPr>
              <w:pStyle w:val="Tablehead"/>
            </w:pPr>
            <w:r w:rsidRPr="001A2113">
              <w:t>4</w:t>
            </w:r>
          </w:p>
        </w:tc>
        <w:tc>
          <w:tcPr>
            <w:tcW w:w="671" w:type="dxa"/>
            <w:tcBorders>
              <w:top w:val="single" w:sz="4" w:space="0" w:color="auto"/>
              <w:left w:val="nil"/>
              <w:bottom w:val="single" w:sz="4" w:space="0" w:color="auto"/>
              <w:right w:val="nil"/>
            </w:tcBorders>
            <w:shd w:val="clear" w:color="auto" w:fill="auto"/>
            <w:vAlign w:val="center"/>
            <w:hideMark/>
          </w:tcPr>
          <w:p w14:paraId="53A3E739" w14:textId="77777777" w:rsidR="001A2113" w:rsidRPr="001A2113" w:rsidRDefault="001A2113" w:rsidP="006F13B3">
            <w:pPr>
              <w:pStyle w:val="Tablehead"/>
            </w:pPr>
            <w:r w:rsidRPr="001A2113">
              <w:t>5</w:t>
            </w:r>
          </w:p>
        </w:tc>
        <w:tc>
          <w:tcPr>
            <w:tcW w:w="796" w:type="dxa"/>
            <w:tcBorders>
              <w:top w:val="single" w:sz="4" w:space="0" w:color="auto"/>
              <w:left w:val="nil"/>
              <w:bottom w:val="single" w:sz="4" w:space="0" w:color="auto"/>
              <w:right w:val="nil"/>
            </w:tcBorders>
            <w:shd w:val="clear" w:color="auto" w:fill="auto"/>
            <w:vAlign w:val="center"/>
            <w:hideMark/>
          </w:tcPr>
          <w:p w14:paraId="51EA5EFB" w14:textId="77777777" w:rsidR="001A2113" w:rsidRPr="001A2113" w:rsidRDefault="001A2113" w:rsidP="006F13B3">
            <w:pPr>
              <w:pStyle w:val="Tablehead"/>
            </w:pPr>
            <w:r w:rsidRPr="001A2113">
              <w:t>6</w:t>
            </w:r>
          </w:p>
        </w:tc>
        <w:tc>
          <w:tcPr>
            <w:tcW w:w="796" w:type="dxa"/>
            <w:tcBorders>
              <w:top w:val="single" w:sz="4" w:space="0" w:color="auto"/>
              <w:left w:val="nil"/>
              <w:bottom w:val="single" w:sz="4" w:space="0" w:color="auto"/>
              <w:right w:val="nil"/>
            </w:tcBorders>
            <w:shd w:val="clear" w:color="auto" w:fill="auto"/>
            <w:vAlign w:val="center"/>
            <w:hideMark/>
          </w:tcPr>
          <w:p w14:paraId="274AA4E4" w14:textId="77777777" w:rsidR="001A2113" w:rsidRPr="001A2113" w:rsidRDefault="001A2113" w:rsidP="006F13B3">
            <w:pPr>
              <w:pStyle w:val="Tablehead"/>
            </w:pPr>
            <w:r w:rsidRPr="001A2113">
              <w:t>7</w:t>
            </w:r>
          </w:p>
        </w:tc>
        <w:tc>
          <w:tcPr>
            <w:tcW w:w="796" w:type="dxa"/>
            <w:tcBorders>
              <w:top w:val="single" w:sz="4" w:space="0" w:color="auto"/>
              <w:left w:val="nil"/>
              <w:bottom w:val="single" w:sz="4" w:space="0" w:color="auto"/>
              <w:right w:val="nil"/>
            </w:tcBorders>
            <w:shd w:val="clear" w:color="auto" w:fill="auto"/>
            <w:vAlign w:val="center"/>
            <w:hideMark/>
          </w:tcPr>
          <w:p w14:paraId="75A49345" w14:textId="77777777" w:rsidR="001A2113" w:rsidRPr="001A2113" w:rsidRDefault="001A2113" w:rsidP="006F13B3">
            <w:pPr>
              <w:pStyle w:val="Tablehead"/>
            </w:pPr>
            <w:r w:rsidRPr="001A2113">
              <w:t>8</w:t>
            </w:r>
          </w:p>
        </w:tc>
        <w:tc>
          <w:tcPr>
            <w:tcW w:w="796" w:type="dxa"/>
            <w:tcBorders>
              <w:top w:val="single" w:sz="4" w:space="0" w:color="auto"/>
              <w:left w:val="nil"/>
              <w:bottom w:val="single" w:sz="4" w:space="0" w:color="auto"/>
              <w:right w:val="nil"/>
            </w:tcBorders>
            <w:shd w:val="clear" w:color="auto" w:fill="auto"/>
            <w:vAlign w:val="center"/>
            <w:hideMark/>
          </w:tcPr>
          <w:p w14:paraId="45B2B31B" w14:textId="77777777" w:rsidR="001A2113" w:rsidRPr="001A2113" w:rsidRDefault="001A2113" w:rsidP="006F13B3">
            <w:pPr>
              <w:pStyle w:val="Tablehead"/>
            </w:pPr>
            <w:r w:rsidRPr="001A2113">
              <w:t>9</w:t>
            </w:r>
          </w:p>
        </w:tc>
        <w:tc>
          <w:tcPr>
            <w:tcW w:w="796" w:type="dxa"/>
            <w:tcBorders>
              <w:top w:val="single" w:sz="4" w:space="0" w:color="auto"/>
              <w:left w:val="nil"/>
              <w:bottom w:val="single" w:sz="4" w:space="0" w:color="auto"/>
              <w:right w:val="nil"/>
            </w:tcBorders>
            <w:shd w:val="clear" w:color="auto" w:fill="auto"/>
            <w:vAlign w:val="center"/>
            <w:hideMark/>
          </w:tcPr>
          <w:p w14:paraId="738DE228" w14:textId="77777777" w:rsidR="001A2113" w:rsidRPr="001A2113" w:rsidRDefault="001A2113" w:rsidP="006F13B3">
            <w:pPr>
              <w:pStyle w:val="Tablehead"/>
            </w:pPr>
            <w:r w:rsidRPr="001A2113">
              <w:t>10</w:t>
            </w:r>
          </w:p>
        </w:tc>
        <w:tc>
          <w:tcPr>
            <w:tcW w:w="671" w:type="dxa"/>
            <w:tcBorders>
              <w:top w:val="single" w:sz="4" w:space="0" w:color="auto"/>
              <w:left w:val="nil"/>
              <w:bottom w:val="single" w:sz="4" w:space="0" w:color="auto"/>
              <w:right w:val="nil"/>
            </w:tcBorders>
            <w:shd w:val="clear" w:color="auto" w:fill="auto"/>
            <w:vAlign w:val="center"/>
            <w:hideMark/>
          </w:tcPr>
          <w:p w14:paraId="252A0016" w14:textId="77777777" w:rsidR="001A2113" w:rsidRPr="001A2113" w:rsidRDefault="001A2113" w:rsidP="006F13B3">
            <w:pPr>
              <w:pStyle w:val="Tablehead"/>
            </w:pPr>
            <w:r w:rsidRPr="001A2113">
              <w:t>11</w:t>
            </w:r>
          </w:p>
        </w:tc>
      </w:tr>
      <w:tr w:rsidR="008B6495" w:rsidRPr="003D646E" w14:paraId="31F0FA55" w14:textId="77777777" w:rsidTr="001F08BD">
        <w:trPr>
          <w:trHeight w:val="621"/>
          <w:jc w:val="center"/>
        </w:trPr>
        <w:tc>
          <w:tcPr>
            <w:tcW w:w="1322" w:type="dxa"/>
            <w:tcBorders>
              <w:top w:val="nil"/>
              <w:left w:val="nil"/>
              <w:bottom w:val="nil"/>
              <w:right w:val="nil"/>
            </w:tcBorders>
            <w:shd w:val="clear" w:color="auto" w:fill="auto"/>
            <w:vAlign w:val="center"/>
            <w:hideMark/>
          </w:tcPr>
          <w:p w14:paraId="7FF06E31" w14:textId="77777777" w:rsidR="001A2113" w:rsidRPr="003D646E" w:rsidRDefault="001A2113" w:rsidP="006F13B3">
            <w:pPr>
              <w:pStyle w:val="Table"/>
              <w:rPr>
                <w:sz w:val="20"/>
                <w:rPrChange w:id="485" w:author="Thomas Huang" w:date="2017-04-14T14:46:00Z">
                  <w:rPr/>
                </w:rPrChange>
              </w:rPr>
            </w:pPr>
            <w:r w:rsidRPr="003D646E">
              <w:rPr>
                <w:sz w:val="20"/>
                <w:rPrChange w:id="486" w:author="Thomas Huang" w:date="2017-04-14T14:46:00Z">
                  <w:rPr/>
                </w:rPrChange>
              </w:rPr>
              <w:t>DV</w:t>
            </w:r>
            <w:r w:rsidRPr="003D646E">
              <w:rPr>
                <w:sz w:val="20"/>
                <w:rPrChange w:id="487" w:author="Thomas Huang" w:date="2017-04-14T14:46:00Z">
                  <w:rPr>
                    <w:rFonts w:ascii="SimSun" w:eastAsia="SimSun" w:hAnsi="SimSun" w:cs="SimSun"/>
                  </w:rPr>
                </w:rPrChange>
              </w:rPr>
              <w:t>组错配率</w:t>
            </w:r>
            <w:r w:rsidRPr="003D646E">
              <w:rPr>
                <w:sz w:val="20"/>
                <w:rPrChange w:id="488" w:author="Thomas Huang" w:date="2017-04-14T14:46:00Z">
                  <w:rPr/>
                </w:rPrChange>
              </w:rPr>
              <w:t>(%)</w:t>
            </w:r>
          </w:p>
        </w:tc>
        <w:tc>
          <w:tcPr>
            <w:tcW w:w="756" w:type="dxa"/>
            <w:tcBorders>
              <w:top w:val="nil"/>
              <w:left w:val="nil"/>
              <w:bottom w:val="nil"/>
              <w:right w:val="nil"/>
            </w:tcBorders>
            <w:shd w:val="clear" w:color="auto" w:fill="auto"/>
            <w:vAlign w:val="center"/>
            <w:hideMark/>
          </w:tcPr>
          <w:p w14:paraId="45C05858" w14:textId="77777777" w:rsidR="001A2113" w:rsidRPr="003D646E" w:rsidRDefault="001A2113" w:rsidP="006F13B3">
            <w:pPr>
              <w:pStyle w:val="Table"/>
              <w:rPr>
                <w:sz w:val="20"/>
                <w:rPrChange w:id="489" w:author="Thomas Huang" w:date="2017-04-14T14:46:00Z">
                  <w:rPr/>
                </w:rPrChange>
              </w:rPr>
            </w:pPr>
            <w:r w:rsidRPr="003D646E">
              <w:rPr>
                <w:sz w:val="20"/>
                <w:rPrChange w:id="490" w:author="Thomas Huang" w:date="2017-04-14T14:46:00Z">
                  <w:rPr/>
                </w:rPrChange>
              </w:rPr>
              <w:t>30.55</w:t>
            </w:r>
          </w:p>
        </w:tc>
        <w:tc>
          <w:tcPr>
            <w:tcW w:w="794" w:type="dxa"/>
            <w:tcBorders>
              <w:top w:val="nil"/>
              <w:left w:val="nil"/>
              <w:bottom w:val="nil"/>
              <w:right w:val="nil"/>
            </w:tcBorders>
            <w:shd w:val="clear" w:color="auto" w:fill="auto"/>
            <w:vAlign w:val="center"/>
            <w:hideMark/>
          </w:tcPr>
          <w:p w14:paraId="7F09FC42" w14:textId="77777777" w:rsidR="001A2113" w:rsidRPr="003D646E" w:rsidRDefault="001A2113" w:rsidP="006F13B3">
            <w:pPr>
              <w:pStyle w:val="Table"/>
              <w:rPr>
                <w:sz w:val="20"/>
                <w:rPrChange w:id="491" w:author="Thomas Huang" w:date="2017-04-14T14:46:00Z">
                  <w:rPr/>
                </w:rPrChange>
              </w:rPr>
            </w:pPr>
            <w:r w:rsidRPr="003D646E">
              <w:rPr>
                <w:sz w:val="20"/>
                <w:rPrChange w:id="492" w:author="Thomas Huang" w:date="2017-04-14T14:46:00Z">
                  <w:rPr/>
                </w:rPrChange>
              </w:rPr>
              <w:t>13.89</w:t>
            </w:r>
          </w:p>
        </w:tc>
        <w:tc>
          <w:tcPr>
            <w:tcW w:w="796" w:type="dxa"/>
            <w:tcBorders>
              <w:top w:val="nil"/>
              <w:left w:val="nil"/>
              <w:bottom w:val="nil"/>
              <w:right w:val="nil"/>
            </w:tcBorders>
            <w:shd w:val="clear" w:color="auto" w:fill="auto"/>
            <w:vAlign w:val="center"/>
            <w:hideMark/>
          </w:tcPr>
          <w:p w14:paraId="3D1F7D71" w14:textId="77777777" w:rsidR="001A2113" w:rsidRPr="003D646E" w:rsidRDefault="001A2113" w:rsidP="006F13B3">
            <w:pPr>
              <w:pStyle w:val="Table"/>
              <w:rPr>
                <w:sz w:val="20"/>
                <w:rPrChange w:id="493" w:author="Thomas Huang" w:date="2017-04-14T14:46:00Z">
                  <w:rPr/>
                </w:rPrChange>
              </w:rPr>
            </w:pPr>
            <w:r w:rsidRPr="003D646E">
              <w:rPr>
                <w:sz w:val="20"/>
                <w:rPrChange w:id="494" w:author="Thomas Huang" w:date="2017-04-14T14:46:00Z">
                  <w:rPr/>
                </w:rPrChange>
              </w:rPr>
              <w:t>0.00</w:t>
            </w:r>
          </w:p>
        </w:tc>
        <w:tc>
          <w:tcPr>
            <w:tcW w:w="671" w:type="dxa"/>
            <w:tcBorders>
              <w:top w:val="nil"/>
              <w:left w:val="nil"/>
              <w:bottom w:val="nil"/>
              <w:right w:val="nil"/>
            </w:tcBorders>
            <w:shd w:val="clear" w:color="auto" w:fill="auto"/>
            <w:vAlign w:val="center"/>
            <w:hideMark/>
          </w:tcPr>
          <w:p w14:paraId="7C1C2F7D" w14:textId="77777777" w:rsidR="001A2113" w:rsidRPr="003D646E" w:rsidRDefault="001A2113" w:rsidP="006F13B3">
            <w:pPr>
              <w:pStyle w:val="Table"/>
              <w:rPr>
                <w:sz w:val="20"/>
                <w:rPrChange w:id="495" w:author="Thomas Huang" w:date="2017-04-14T14:46:00Z">
                  <w:rPr/>
                </w:rPrChange>
              </w:rPr>
            </w:pPr>
            <w:r w:rsidRPr="003D646E">
              <w:rPr>
                <w:sz w:val="20"/>
                <w:rPrChange w:id="496" w:author="Thomas Huang" w:date="2017-04-14T14:46:00Z">
                  <w:rPr/>
                </w:rPrChange>
              </w:rPr>
              <w:t>0.00</w:t>
            </w:r>
          </w:p>
        </w:tc>
        <w:tc>
          <w:tcPr>
            <w:tcW w:w="671" w:type="dxa"/>
            <w:tcBorders>
              <w:top w:val="nil"/>
              <w:left w:val="nil"/>
              <w:bottom w:val="nil"/>
              <w:right w:val="nil"/>
            </w:tcBorders>
            <w:shd w:val="clear" w:color="auto" w:fill="auto"/>
            <w:vAlign w:val="center"/>
            <w:hideMark/>
          </w:tcPr>
          <w:p w14:paraId="6056CDA3" w14:textId="77777777" w:rsidR="001A2113" w:rsidRPr="003D646E" w:rsidRDefault="001A2113" w:rsidP="006F13B3">
            <w:pPr>
              <w:pStyle w:val="Table"/>
              <w:rPr>
                <w:sz w:val="20"/>
                <w:rPrChange w:id="497" w:author="Thomas Huang" w:date="2017-04-14T14:46:00Z">
                  <w:rPr/>
                </w:rPrChange>
              </w:rPr>
            </w:pPr>
            <w:r w:rsidRPr="003D646E">
              <w:rPr>
                <w:sz w:val="20"/>
                <w:rPrChange w:id="498" w:author="Thomas Huang" w:date="2017-04-14T14:46:00Z">
                  <w:rPr/>
                </w:rPrChange>
              </w:rPr>
              <w:t>1.85</w:t>
            </w:r>
          </w:p>
        </w:tc>
        <w:tc>
          <w:tcPr>
            <w:tcW w:w="796" w:type="dxa"/>
            <w:tcBorders>
              <w:top w:val="nil"/>
              <w:left w:val="nil"/>
              <w:bottom w:val="nil"/>
              <w:right w:val="nil"/>
            </w:tcBorders>
            <w:shd w:val="clear" w:color="auto" w:fill="auto"/>
            <w:vAlign w:val="center"/>
            <w:hideMark/>
          </w:tcPr>
          <w:p w14:paraId="7D1BD089" w14:textId="77777777" w:rsidR="001A2113" w:rsidRPr="003D646E" w:rsidRDefault="001A2113" w:rsidP="006F13B3">
            <w:pPr>
              <w:pStyle w:val="Table"/>
              <w:rPr>
                <w:sz w:val="20"/>
                <w:rPrChange w:id="499" w:author="Thomas Huang" w:date="2017-04-14T14:46:00Z">
                  <w:rPr/>
                </w:rPrChange>
              </w:rPr>
            </w:pPr>
            <w:r w:rsidRPr="003D646E">
              <w:rPr>
                <w:sz w:val="20"/>
                <w:rPrChange w:id="500" w:author="Thomas Huang" w:date="2017-04-14T14:46:00Z">
                  <w:rPr/>
                </w:rPrChange>
              </w:rPr>
              <w:t>1.85</w:t>
            </w:r>
          </w:p>
        </w:tc>
        <w:tc>
          <w:tcPr>
            <w:tcW w:w="796" w:type="dxa"/>
            <w:tcBorders>
              <w:top w:val="nil"/>
              <w:left w:val="nil"/>
              <w:bottom w:val="nil"/>
              <w:right w:val="nil"/>
            </w:tcBorders>
            <w:shd w:val="clear" w:color="auto" w:fill="auto"/>
            <w:vAlign w:val="center"/>
            <w:hideMark/>
          </w:tcPr>
          <w:p w14:paraId="2F1C0E4F" w14:textId="77777777" w:rsidR="001A2113" w:rsidRPr="003D646E" w:rsidRDefault="001A2113" w:rsidP="006F13B3">
            <w:pPr>
              <w:pStyle w:val="Table"/>
              <w:rPr>
                <w:sz w:val="20"/>
                <w:rPrChange w:id="501" w:author="Thomas Huang" w:date="2017-04-14T14:46:00Z">
                  <w:rPr/>
                </w:rPrChange>
              </w:rPr>
            </w:pPr>
            <w:r w:rsidRPr="003D646E">
              <w:rPr>
                <w:sz w:val="20"/>
                <w:rPrChange w:id="502" w:author="Thomas Huang" w:date="2017-04-14T14:46:00Z">
                  <w:rPr/>
                </w:rPrChange>
              </w:rPr>
              <w:t>7.41</w:t>
            </w:r>
          </w:p>
        </w:tc>
        <w:tc>
          <w:tcPr>
            <w:tcW w:w="796" w:type="dxa"/>
            <w:tcBorders>
              <w:top w:val="nil"/>
              <w:left w:val="nil"/>
              <w:bottom w:val="nil"/>
              <w:right w:val="nil"/>
            </w:tcBorders>
            <w:shd w:val="clear" w:color="auto" w:fill="auto"/>
            <w:vAlign w:val="center"/>
            <w:hideMark/>
          </w:tcPr>
          <w:p w14:paraId="625DADF6" w14:textId="77777777" w:rsidR="001A2113" w:rsidRPr="003D646E" w:rsidRDefault="001A2113" w:rsidP="006F13B3">
            <w:pPr>
              <w:pStyle w:val="Table"/>
              <w:rPr>
                <w:sz w:val="20"/>
                <w:rPrChange w:id="503" w:author="Thomas Huang" w:date="2017-04-14T14:46:00Z">
                  <w:rPr/>
                </w:rPrChange>
              </w:rPr>
            </w:pPr>
            <w:r w:rsidRPr="003D646E">
              <w:rPr>
                <w:sz w:val="20"/>
                <w:rPrChange w:id="504" w:author="Thomas Huang" w:date="2017-04-14T14:46:00Z">
                  <w:rPr/>
                </w:rPrChange>
              </w:rPr>
              <w:t>0.93</w:t>
            </w:r>
          </w:p>
        </w:tc>
        <w:tc>
          <w:tcPr>
            <w:tcW w:w="796" w:type="dxa"/>
            <w:tcBorders>
              <w:top w:val="nil"/>
              <w:left w:val="nil"/>
              <w:bottom w:val="nil"/>
              <w:right w:val="nil"/>
            </w:tcBorders>
            <w:shd w:val="clear" w:color="auto" w:fill="auto"/>
            <w:vAlign w:val="center"/>
            <w:hideMark/>
          </w:tcPr>
          <w:p w14:paraId="3EE79839" w14:textId="77777777" w:rsidR="001A2113" w:rsidRPr="003D646E" w:rsidRDefault="001A2113" w:rsidP="006F13B3">
            <w:pPr>
              <w:pStyle w:val="Table"/>
              <w:rPr>
                <w:sz w:val="20"/>
                <w:rPrChange w:id="505" w:author="Thomas Huang" w:date="2017-04-14T14:46:00Z">
                  <w:rPr/>
                </w:rPrChange>
              </w:rPr>
            </w:pPr>
            <w:r w:rsidRPr="003D646E">
              <w:rPr>
                <w:sz w:val="20"/>
                <w:rPrChange w:id="506" w:author="Thomas Huang" w:date="2017-04-14T14:46:00Z">
                  <w:rPr/>
                </w:rPrChange>
              </w:rPr>
              <w:t>3.70</w:t>
            </w:r>
          </w:p>
        </w:tc>
        <w:tc>
          <w:tcPr>
            <w:tcW w:w="796" w:type="dxa"/>
            <w:tcBorders>
              <w:top w:val="nil"/>
              <w:left w:val="nil"/>
              <w:bottom w:val="nil"/>
              <w:right w:val="nil"/>
            </w:tcBorders>
            <w:shd w:val="clear" w:color="auto" w:fill="auto"/>
            <w:vAlign w:val="center"/>
            <w:hideMark/>
          </w:tcPr>
          <w:p w14:paraId="55C7A516" w14:textId="77777777" w:rsidR="001A2113" w:rsidRPr="003D646E" w:rsidRDefault="001A2113" w:rsidP="006F13B3">
            <w:pPr>
              <w:pStyle w:val="Table"/>
              <w:rPr>
                <w:sz w:val="20"/>
                <w:rPrChange w:id="507" w:author="Thomas Huang" w:date="2017-04-14T14:46:00Z">
                  <w:rPr/>
                </w:rPrChange>
              </w:rPr>
            </w:pPr>
            <w:r w:rsidRPr="003D646E">
              <w:rPr>
                <w:sz w:val="20"/>
                <w:rPrChange w:id="508" w:author="Thomas Huang" w:date="2017-04-14T14:46:00Z">
                  <w:rPr/>
                </w:rPrChange>
              </w:rPr>
              <w:t>0.00</w:t>
            </w:r>
          </w:p>
        </w:tc>
        <w:tc>
          <w:tcPr>
            <w:tcW w:w="671" w:type="dxa"/>
            <w:tcBorders>
              <w:top w:val="nil"/>
              <w:left w:val="nil"/>
              <w:bottom w:val="nil"/>
              <w:right w:val="nil"/>
            </w:tcBorders>
            <w:shd w:val="clear" w:color="auto" w:fill="auto"/>
            <w:vAlign w:val="center"/>
            <w:hideMark/>
          </w:tcPr>
          <w:p w14:paraId="671529C9" w14:textId="77777777" w:rsidR="001A2113" w:rsidRPr="003D646E" w:rsidRDefault="001A2113" w:rsidP="006F13B3">
            <w:pPr>
              <w:pStyle w:val="Table"/>
              <w:rPr>
                <w:sz w:val="20"/>
                <w:rPrChange w:id="509" w:author="Thomas Huang" w:date="2017-04-14T14:46:00Z">
                  <w:rPr/>
                </w:rPrChange>
              </w:rPr>
            </w:pPr>
            <w:r w:rsidRPr="003D646E">
              <w:rPr>
                <w:sz w:val="20"/>
                <w:rPrChange w:id="510" w:author="Thomas Huang" w:date="2017-04-14T14:46:00Z">
                  <w:rPr/>
                </w:rPrChange>
              </w:rPr>
              <w:t>0.00</w:t>
            </w:r>
          </w:p>
        </w:tc>
      </w:tr>
      <w:tr w:rsidR="008B6495" w:rsidRPr="003D646E" w14:paraId="41CBC951"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04C06174" w14:textId="77777777" w:rsidR="001A2113" w:rsidRPr="003D646E" w:rsidRDefault="001A2113" w:rsidP="006F13B3">
            <w:pPr>
              <w:pStyle w:val="Table"/>
              <w:rPr>
                <w:sz w:val="20"/>
                <w:rPrChange w:id="511" w:author="Thomas Huang" w:date="2017-04-14T14:46:00Z">
                  <w:rPr/>
                </w:rPrChange>
              </w:rPr>
            </w:pPr>
            <w:r w:rsidRPr="003D646E">
              <w:rPr>
                <w:sz w:val="20"/>
                <w:rPrChange w:id="512" w:author="Thomas Huang" w:date="2017-04-14T14:46:00Z">
                  <w:rPr/>
                </w:rPrChange>
              </w:rPr>
              <w:t>PNDV</w:t>
            </w:r>
            <w:r w:rsidRPr="003D646E">
              <w:rPr>
                <w:sz w:val="20"/>
                <w:rPrChange w:id="513" w:author="Thomas Huang" w:date="2017-04-14T14:46:00Z">
                  <w:rPr>
                    <w:rFonts w:ascii="SimSun" w:eastAsia="SimSun" w:hAnsi="SimSun" w:cs="SimSun"/>
                  </w:rPr>
                </w:rPrChange>
              </w:rPr>
              <w:t>组错配率</w:t>
            </w:r>
            <w:r w:rsidRPr="003D646E">
              <w:rPr>
                <w:sz w:val="20"/>
                <w:rPrChange w:id="514" w:author="Thomas Huang" w:date="2017-04-14T14:46:00Z">
                  <w:rPr/>
                </w:rPrChange>
              </w:rPr>
              <w:t>(%)</w:t>
            </w:r>
          </w:p>
        </w:tc>
        <w:tc>
          <w:tcPr>
            <w:tcW w:w="756" w:type="dxa"/>
            <w:tcBorders>
              <w:top w:val="nil"/>
              <w:left w:val="nil"/>
              <w:bottom w:val="single" w:sz="4" w:space="0" w:color="auto"/>
              <w:right w:val="nil"/>
            </w:tcBorders>
            <w:shd w:val="clear" w:color="auto" w:fill="auto"/>
            <w:vAlign w:val="center"/>
            <w:hideMark/>
          </w:tcPr>
          <w:p w14:paraId="6367590F" w14:textId="77777777" w:rsidR="001A2113" w:rsidRPr="003D646E" w:rsidRDefault="001A2113" w:rsidP="006F13B3">
            <w:pPr>
              <w:pStyle w:val="Table"/>
              <w:rPr>
                <w:sz w:val="20"/>
                <w:rPrChange w:id="515" w:author="Thomas Huang" w:date="2017-04-14T14:46:00Z">
                  <w:rPr/>
                </w:rPrChange>
              </w:rPr>
            </w:pPr>
            <w:r w:rsidRPr="003D646E">
              <w:rPr>
                <w:sz w:val="20"/>
                <w:rPrChange w:id="516" w:author="Thomas Huang" w:date="2017-04-14T14:46:00Z">
                  <w:rPr/>
                </w:rPrChange>
              </w:rPr>
              <w:t>9.65</w:t>
            </w:r>
          </w:p>
        </w:tc>
        <w:tc>
          <w:tcPr>
            <w:tcW w:w="794" w:type="dxa"/>
            <w:tcBorders>
              <w:top w:val="nil"/>
              <w:left w:val="nil"/>
              <w:bottom w:val="single" w:sz="4" w:space="0" w:color="auto"/>
              <w:right w:val="nil"/>
            </w:tcBorders>
            <w:shd w:val="clear" w:color="auto" w:fill="auto"/>
            <w:vAlign w:val="center"/>
            <w:hideMark/>
          </w:tcPr>
          <w:p w14:paraId="0ED07DF4" w14:textId="77777777" w:rsidR="001A2113" w:rsidRPr="003D646E" w:rsidRDefault="001A2113" w:rsidP="006F13B3">
            <w:pPr>
              <w:pStyle w:val="Table"/>
              <w:rPr>
                <w:sz w:val="20"/>
                <w:rPrChange w:id="517" w:author="Thomas Huang" w:date="2017-04-14T14:46:00Z">
                  <w:rPr/>
                </w:rPrChange>
              </w:rPr>
            </w:pPr>
            <w:r w:rsidRPr="003D646E">
              <w:rPr>
                <w:sz w:val="20"/>
                <w:rPrChange w:id="518" w:author="Thomas Huang" w:date="2017-04-14T14:46:00Z">
                  <w:rPr/>
                </w:rPrChange>
              </w:rPr>
              <w:t>13.45</w:t>
            </w:r>
          </w:p>
        </w:tc>
        <w:tc>
          <w:tcPr>
            <w:tcW w:w="796" w:type="dxa"/>
            <w:tcBorders>
              <w:top w:val="nil"/>
              <w:left w:val="nil"/>
              <w:bottom w:val="single" w:sz="4" w:space="0" w:color="auto"/>
              <w:right w:val="nil"/>
            </w:tcBorders>
            <w:shd w:val="clear" w:color="auto" w:fill="auto"/>
            <w:vAlign w:val="center"/>
            <w:hideMark/>
          </w:tcPr>
          <w:p w14:paraId="6F7CA386" w14:textId="77777777" w:rsidR="001A2113" w:rsidRPr="003D646E" w:rsidRDefault="001A2113" w:rsidP="006F13B3">
            <w:pPr>
              <w:pStyle w:val="Table"/>
              <w:rPr>
                <w:sz w:val="20"/>
                <w:rPrChange w:id="519" w:author="Thomas Huang" w:date="2017-04-14T14:46:00Z">
                  <w:rPr/>
                </w:rPrChange>
              </w:rPr>
            </w:pPr>
            <w:r w:rsidRPr="003D646E">
              <w:rPr>
                <w:sz w:val="20"/>
                <w:rPrChange w:id="520" w:author="Thomas Huang" w:date="2017-04-14T14:46:00Z">
                  <w:rPr/>
                </w:rPrChange>
              </w:rPr>
              <w:t>10.12</w:t>
            </w:r>
          </w:p>
        </w:tc>
        <w:tc>
          <w:tcPr>
            <w:tcW w:w="671" w:type="dxa"/>
            <w:tcBorders>
              <w:top w:val="nil"/>
              <w:left w:val="nil"/>
              <w:bottom w:val="single" w:sz="4" w:space="0" w:color="auto"/>
              <w:right w:val="nil"/>
            </w:tcBorders>
            <w:shd w:val="clear" w:color="auto" w:fill="auto"/>
            <w:vAlign w:val="center"/>
            <w:hideMark/>
          </w:tcPr>
          <w:p w14:paraId="1B9A3A20" w14:textId="77777777" w:rsidR="001A2113" w:rsidRPr="003D646E" w:rsidRDefault="001A2113" w:rsidP="006F13B3">
            <w:pPr>
              <w:pStyle w:val="Table"/>
              <w:rPr>
                <w:sz w:val="20"/>
                <w:rPrChange w:id="521" w:author="Thomas Huang" w:date="2017-04-14T14:46:00Z">
                  <w:rPr/>
                </w:rPrChange>
              </w:rPr>
            </w:pPr>
            <w:r w:rsidRPr="003D646E">
              <w:rPr>
                <w:sz w:val="20"/>
                <w:rPrChange w:id="522" w:author="Thomas Huang" w:date="2017-04-14T14:46:00Z">
                  <w:rPr/>
                </w:rPrChange>
              </w:rPr>
              <w:t>9.05</w:t>
            </w:r>
          </w:p>
        </w:tc>
        <w:tc>
          <w:tcPr>
            <w:tcW w:w="671" w:type="dxa"/>
            <w:tcBorders>
              <w:top w:val="nil"/>
              <w:left w:val="nil"/>
              <w:bottom w:val="single" w:sz="4" w:space="0" w:color="auto"/>
              <w:right w:val="nil"/>
            </w:tcBorders>
            <w:shd w:val="clear" w:color="auto" w:fill="auto"/>
            <w:vAlign w:val="center"/>
            <w:hideMark/>
          </w:tcPr>
          <w:p w14:paraId="06B4AD94" w14:textId="77777777" w:rsidR="001A2113" w:rsidRPr="003D646E" w:rsidRDefault="001A2113" w:rsidP="006F13B3">
            <w:pPr>
              <w:pStyle w:val="Table"/>
              <w:rPr>
                <w:sz w:val="20"/>
                <w:rPrChange w:id="523" w:author="Thomas Huang" w:date="2017-04-14T14:46:00Z">
                  <w:rPr/>
                </w:rPrChange>
              </w:rPr>
            </w:pPr>
            <w:r w:rsidRPr="003D646E">
              <w:rPr>
                <w:sz w:val="20"/>
                <w:rPrChange w:id="524" w:author="Thomas Huang" w:date="2017-04-14T14:46:00Z">
                  <w:rPr/>
                </w:rPrChange>
              </w:rPr>
              <w:t>8.70</w:t>
            </w:r>
          </w:p>
        </w:tc>
        <w:tc>
          <w:tcPr>
            <w:tcW w:w="796" w:type="dxa"/>
            <w:tcBorders>
              <w:top w:val="nil"/>
              <w:left w:val="nil"/>
              <w:bottom w:val="single" w:sz="4" w:space="0" w:color="auto"/>
              <w:right w:val="nil"/>
            </w:tcBorders>
            <w:shd w:val="clear" w:color="auto" w:fill="auto"/>
            <w:vAlign w:val="center"/>
            <w:hideMark/>
          </w:tcPr>
          <w:p w14:paraId="5C73B2F9" w14:textId="77777777" w:rsidR="001A2113" w:rsidRPr="003D646E" w:rsidRDefault="001A2113" w:rsidP="006F13B3">
            <w:pPr>
              <w:pStyle w:val="Table"/>
              <w:rPr>
                <w:sz w:val="20"/>
                <w:rPrChange w:id="525" w:author="Thomas Huang" w:date="2017-04-14T14:46:00Z">
                  <w:rPr/>
                </w:rPrChange>
              </w:rPr>
            </w:pPr>
            <w:r w:rsidRPr="003D646E">
              <w:rPr>
                <w:sz w:val="20"/>
                <w:rPrChange w:id="526" w:author="Thomas Huang" w:date="2017-04-14T14:46:00Z">
                  <w:rPr/>
                </w:rPrChange>
              </w:rPr>
              <w:t>17.50</w:t>
            </w:r>
          </w:p>
        </w:tc>
        <w:tc>
          <w:tcPr>
            <w:tcW w:w="796" w:type="dxa"/>
            <w:tcBorders>
              <w:top w:val="nil"/>
              <w:left w:val="nil"/>
              <w:bottom w:val="single" w:sz="4" w:space="0" w:color="auto"/>
              <w:right w:val="nil"/>
            </w:tcBorders>
            <w:shd w:val="clear" w:color="auto" w:fill="auto"/>
            <w:vAlign w:val="center"/>
            <w:hideMark/>
          </w:tcPr>
          <w:p w14:paraId="5DA5DABD" w14:textId="77777777" w:rsidR="001A2113" w:rsidRPr="003D646E" w:rsidRDefault="001A2113" w:rsidP="006F13B3">
            <w:pPr>
              <w:pStyle w:val="Table"/>
              <w:rPr>
                <w:sz w:val="20"/>
                <w:rPrChange w:id="527" w:author="Thomas Huang" w:date="2017-04-14T14:46:00Z">
                  <w:rPr/>
                </w:rPrChange>
              </w:rPr>
            </w:pPr>
            <w:r w:rsidRPr="003D646E">
              <w:rPr>
                <w:sz w:val="20"/>
                <w:rPrChange w:id="528" w:author="Thomas Huang" w:date="2017-04-14T14:46:00Z">
                  <w:rPr/>
                </w:rPrChange>
              </w:rPr>
              <w:t>7.98</w:t>
            </w:r>
          </w:p>
        </w:tc>
        <w:tc>
          <w:tcPr>
            <w:tcW w:w="796" w:type="dxa"/>
            <w:tcBorders>
              <w:top w:val="nil"/>
              <w:left w:val="nil"/>
              <w:bottom w:val="single" w:sz="4" w:space="0" w:color="auto"/>
              <w:right w:val="nil"/>
            </w:tcBorders>
            <w:shd w:val="clear" w:color="auto" w:fill="auto"/>
            <w:vAlign w:val="center"/>
            <w:hideMark/>
          </w:tcPr>
          <w:p w14:paraId="3EC56E29" w14:textId="77777777" w:rsidR="001A2113" w:rsidRPr="003D646E" w:rsidRDefault="001A2113" w:rsidP="006F13B3">
            <w:pPr>
              <w:pStyle w:val="Table"/>
              <w:rPr>
                <w:sz w:val="20"/>
                <w:rPrChange w:id="529" w:author="Thomas Huang" w:date="2017-04-14T14:46:00Z">
                  <w:rPr/>
                </w:rPrChange>
              </w:rPr>
            </w:pPr>
            <w:r w:rsidRPr="003D646E">
              <w:rPr>
                <w:sz w:val="20"/>
                <w:rPrChange w:id="530" w:author="Thomas Huang" w:date="2017-04-14T14:46:00Z">
                  <w:rPr/>
                </w:rPrChange>
              </w:rPr>
              <w:t>9.29</w:t>
            </w:r>
          </w:p>
        </w:tc>
        <w:tc>
          <w:tcPr>
            <w:tcW w:w="796" w:type="dxa"/>
            <w:tcBorders>
              <w:top w:val="nil"/>
              <w:left w:val="nil"/>
              <w:bottom w:val="single" w:sz="4" w:space="0" w:color="auto"/>
              <w:right w:val="nil"/>
            </w:tcBorders>
            <w:shd w:val="clear" w:color="auto" w:fill="auto"/>
            <w:vAlign w:val="center"/>
            <w:hideMark/>
          </w:tcPr>
          <w:p w14:paraId="371FEB25" w14:textId="77777777" w:rsidR="001A2113" w:rsidRPr="003D646E" w:rsidRDefault="001A2113" w:rsidP="006F13B3">
            <w:pPr>
              <w:pStyle w:val="Table"/>
              <w:rPr>
                <w:sz w:val="20"/>
                <w:rPrChange w:id="531" w:author="Thomas Huang" w:date="2017-04-14T14:46:00Z">
                  <w:rPr/>
                </w:rPrChange>
              </w:rPr>
            </w:pPr>
            <w:r w:rsidRPr="003D646E">
              <w:rPr>
                <w:sz w:val="20"/>
                <w:rPrChange w:id="532" w:author="Thomas Huang" w:date="2017-04-14T14:46:00Z">
                  <w:rPr/>
                </w:rPrChange>
              </w:rPr>
              <w:t>15.13</w:t>
            </w:r>
          </w:p>
        </w:tc>
        <w:tc>
          <w:tcPr>
            <w:tcW w:w="796" w:type="dxa"/>
            <w:tcBorders>
              <w:top w:val="nil"/>
              <w:left w:val="nil"/>
              <w:bottom w:val="single" w:sz="4" w:space="0" w:color="auto"/>
              <w:right w:val="nil"/>
            </w:tcBorders>
            <w:shd w:val="clear" w:color="auto" w:fill="auto"/>
            <w:vAlign w:val="center"/>
            <w:hideMark/>
          </w:tcPr>
          <w:p w14:paraId="5E8CB285" w14:textId="77777777" w:rsidR="001A2113" w:rsidRPr="003D646E" w:rsidRDefault="001A2113" w:rsidP="006F13B3">
            <w:pPr>
              <w:pStyle w:val="Table"/>
              <w:rPr>
                <w:sz w:val="20"/>
                <w:rPrChange w:id="533" w:author="Thomas Huang" w:date="2017-04-14T14:46:00Z">
                  <w:rPr/>
                </w:rPrChange>
              </w:rPr>
            </w:pPr>
            <w:r w:rsidRPr="003D646E">
              <w:rPr>
                <w:sz w:val="20"/>
                <w:rPrChange w:id="534" w:author="Thomas Huang" w:date="2017-04-14T14:46:00Z">
                  <w:rPr/>
                </w:rPrChange>
              </w:rPr>
              <w:t>14.05</w:t>
            </w:r>
          </w:p>
        </w:tc>
        <w:tc>
          <w:tcPr>
            <w:tcW w:w="671" w:type="dxa"/>
            <w:tcBorders>
              <w:top w:val="nil"/>
              <w:left w:val="nil"/>
              <w:bottom w:val="single" w:sz="4" w:space="0" w:color="auto"/>
              <w:right w:val="nil"/>
            </w:tcBorders>
            <w:shd w:val="clear" w:color="auto" w:fill="auto"/>
            <w:vAlign w:val="center"/>
            <w:hideMark/>
          </w:tcPr>
          <w:p w14:paraId="56A98E7A" w14:textId="77777777" w:rsidR="001A2113" w:rsidRPr="003D646E" w:rsidRDefault="001A2113" w:rsidP="006F13B3">
            <w:pPr>
              <w:pStyle w:val="Table"/>
              <w:rPr>
                <w:sz w:val="20"/>
                <w:rPrChange w:id="535" w:author="Thomas Huang" w:date="2017-04-14T14:46:00Z">
                  <w:rPr/>
                </w:rPrChange>
              </w:rPr>
            </w:pPr>
            <w:r w:rsidRPr="003D646E">
              <w:rPr>
                <w:sz w:val="20"/>
                <w:rPrChange w:id="536" w:author="Thomas Huang" w:date="2017-04-14T14:46:00Z">
                  <w:rPr/>
                </w:rPrChange>
              </w:rPr>
              <w:t>6.31</w:t>
            </w:r>
          </w:p>
        </w:tc>
      </w:tr>
      <w:tr w:rsidR="008B6495" w:rsidRPr="001A2113" w14:paraId="1DB3081D" w14:textId="77777777" w:rsidTr="001F08BD">
        <w:trPr>
          <w:trHeight w:val="308"/>
          <w:jc w:val="center"/>
        </w:trPr>
        <w:tc>
          <w:tcPr>
            <w:tcW w:w="1322" w:type="dxa"/>
            <w:tcBorders>
              <w:top w:val="nil"/>
              <w:left w:val="nil"/>
              <w:bottom w:val="single" w:sz="4" w:space="0" w:color="auto"/>
              <w:right w:val="nil"/>
            </w:tcBorders>
            <w:shd w:val="clear" w:color="auto" w:fill="auto"/>
            <w:vAlign w:val="center"/>
            <w:hideMark/>
          </w:tcPr>
          <w:p w14:paraId="41F710F3" w14:textId="77777777" w:rsidR="001A2113" w:rsidRPr="001A2113" w:rsidRDefault="001A2113" w:rsidP="006F13B3">
            <w:pPr>
              <w:pStyle w:val="Tablehead"/>
              <w:rPr>
                <w:rFonts w:eastAsia="Times New Roman"/>
              </w:rPr>
            </w:pPr>
            <w:r w:rsidRPr="001A2113">
              <w:t>位点</w:t>
            </w:r>
          </w:p>
        </w:tc>
        <w:tc>
          <w:tcPr>
            <w:tcW w:w="756" w:type="dxa"/>
            <w:tcBorders>
              <w:top w:val="nil"/>
              <w:left w:val="nil"/>
              <w:bottom w:val="single" w:sz="4" w:space="0" w:color="auto"/>
              <w:right w:val="nil"/>
            </w:tcBorders>
            <w:shd w:val="clear" w:color="auto" w:fill="auto"/>
            <w:vAlign w:val="center"/>
            <w:hideMark/>
          </w:tcPr>
          <w:p w14:paraId="3E522307" w14:textId="77777777" w:rsidR="001A2113" w:rsidRPr="001A2113" w:rsidRDefault="001A2113" w:rsidP="006F13B3">
            <w:pPr>
              <w:pStyle w:val="Tablehead"/>
            </w:pPr>
            <w:r w:rsidRPr="001A2113">
              <w:t>12</w:t>
            </w:r>
          </w:p>
        </w:tc>
        <w:tc>
          <w:tcPr>
            <w:tcW w:w="794" w:type="dxa"/>
            <w:tcBorders>
              <w:top w:val="nil"/>
              <w:left w:val="nil"/>
              <w:bottom w:val="single" w:sz="4" w:space="0" w:color="auto"/>
              <w:right w:val="nil"/>
            </w:tcBorders>
            <w:shd w:val="clear" w:color="auto" w:fill="auto"/>
            <w:vAlign w:val="center"/>
            <w:hideMark/>
          </w:tcPr>
          <w:p w14:paraId="70169AD5" w14:textId="77777777" w:rsidR="001A2113" w:rsidRPr="001A2113" w:rsidRDefault="001A2113" w:rsidP="006F13B3">
            <w:pPr>
              <w:pStyle w:val="Tablehead"/>
            </w:pPr>
            <w:r w:rsidRPr="001A2113">
              <w:t>13</w:t>
            </w:r>
          </w:p>
        </w:tc>
        <w:tc>
          <w:tcPr>
            <w:tcW w:w="796" w:type="dxa"/>
            <w:tcBorders>
              <w:top w:val="nil"/>
              <w:left w:val="nil"/>
              <w:bottom w:val="single" w:sz="4" w:space="0" w:color="auto"/>
              <w:right w:val="nil"/>
            </w:tcBorders>
            <w:shd w:val="clear" w:color="auto" w:fill="auto"/>
            <w:vAlign w:val="center"/>
            <w:hideMark/>
          </w:tcPr>
          <w:p w14:paraId="2E3ECEAC" w14:textId="77777777" w:rsidR="001A2113" w:rsidRPr="001A2113" w:rsidRDefault="001A2113" w:rsidP="006F13B3">
            <w:pPr>
              <w:pStyle w:val="Tablehead"/>
            </w:pPr>
            <w:r w:rsidRPr="001A2113">
              <w:t>14</w:t>
            </w:r>
          </w:p>
        </w:tc>
        <w:tc>
          <w:tcPr>
            <w:tcW w:w="671" w:type="dxa"/>
            <w:tcBorders>
              <w:top w:val="nil"/>
              <w:left w:val="nil"/>
              <w:bottom w:val="single" w:sz="4" w:space="0" w:color="auto"/>
              <w:right w:val="nil"/>
            </w:tcBorders>
            <w:shd w:val="clear" w:color="auto" w:fill="auto"/>
            <w:vAlign w:val="center"/>
            <w:hideMark/>
          </w:tcPr>
          <w:p w14:paraId="3A8B688A" w14:textId="77777777" w:rsidR="001A2113" w:rsidRPr="001A2113" w:rsidRDefault="001A2113" w:rsidP="006F13B3">
            <w:pPr>
              <w:pStyle w:val="Tablehead"/>
            </w:pPr>
            <w:r w:rsidRPr="001A2113">
              <w:t>15</w:t>
            </w:r>
          </w:p>
        </w:tc>
        <w:tc>
          <w:tcPr>
            <w:tcW w:w="671" w:type="dxa"/>
            <w:tcBorders>
              <w:top w:val="nil"/>
              <w:left w:val="nil"/>
              <w:bottom w:val="single" w:sz="4" w:space="0" w:color="auto"/>
              <w:right w:val="nil"/>
            </w:tcBorders>
            <w:shd w:val="clear" w:color="auto" w:fill="auto"/>
            <w:vAlign w:val="center"/>
            <w:hideMark/>
          </w:tcPr>
          <w:p w14:paraId="113637A0" w14:textId="77777777" w:rsidR="001A2113" w:rsidRPr="001A2113" w:rsidRDefault="001A2113" w:rsidP="006F13B3">
            <w:pPr>
              <w:pStyle w:val="Tablehead"/>
            </w:pPr>
            <w:r w:rsidRPr="001A2113">
              <w:t>16</w:t>
            </w:r>
          </w:p>
        </w:tc>
        <w:tc>
          <w:tcPr>
            <w:tcW w:w="796" w:type="dxa"/>
            <w:tcBorders>
              <w:top w:val="nil"/>
              <w:left w:val="nil"/>
              <w:bottom w:val="single" w:sz="4" w:space="0" w:color="auto"/>
              <w:right w:val="nil"/>
            </w:tcBorders>
            <w:shd w:val="clear" w:color="auto" w:fill="auto"/>
            <w:vAlign w:val="center"/>
            <w:hideMark/>
          </w:tcPr>
          <w:p w14:paraId="68009F28" w14:textId="77777777" w:rsidR="001A2113" w:rsidRPr="001A2113" w:rsidRDefault="001A2113" w:rsidP="006F13B3">
            <w:pPr>
              <w:pStyle w:val="Tablehead"/>
            </w:pPr>
            <w:r w:rsidRPr="001A2113">
              <w:t>17</w:t>
            </w:r>
          </w:p>
        </w:tc>
        <w:tc>
          <w:tcPr>
            <w:tcW w:w="796" w:type="dxa"/>
            <w:tcBorders>
              <w:top w:val="nil"/>
              <w:left w:val="nil"/>
              <w:bottom w:val="single" w:sz="4" w:space="0" w:color="auto"/>
              <w:right w:val="nil"/>
            </w:tcBorders>
            <w:shd w:val="clear" w:color="auto" w:fill="auto"/>
            <w:vAlign w:val="center"/>
            <w:hideMark/>
          </w:tcPr>
          <w:p w14:paraId="7AE6BDE9" w14:textId="77777777" w:rsidR="001A2113" w:rsidRPr="001A2113" w:rsidRDefault="001A2113" w:rsidP="006F13B3">
            <w:pPr>
              <w:pStyle w:val="Tablehead"/>
            </w:pPr>
            <w:r w:rsidRPr="001A2113">
              <w:t>18</w:t>
            </w:r>
          </w:p>
        </w:tc>
        <w:tc>
          <w:tcPr>
            <w:tcW w:w="796" w:type="dxa"/>
            <w:tcBorders>
              <w:top w:val="nil"/>
              <w:left w:val="nil"/>
              <w:bottom w:val="single" w:sz="4" w:space="0" w:color="auto"/>
              <w:right w:val="nil"/>
            </w:tcBorders>
            <w:shd w:val="clear" w:color="auto" w:fill="auto"/>
            <w:vAlign w:val="center"/>
            <w:hideMark/>
          </w:tcPr>
          <w:p w14:paraId="01108192" w14:textId="77777777" w:rsidR="001A2113" w:rsidRPr="001A2113" w:rsidRDefault="001A2113" w:rsidP="006F13B3">
            <w:pPr>
              <w:pStyle w:val="Tablehead"/>
            </w:pPr>
            <w:r w:rsidRPr="001A2113">
              <w:t>19</w:t>
            </w:r>
          </w:p>
        </w:tc>
        <w:tc>
          <w:tcPr>
            <w:tcW w:w="796" w:type="dxa"/>
            <w:tcBorders>
              <w:top w:val="nil"/>
              <w:left w:val="nil"/>
              <w:bottom w:val="single" w:sz="4" w:space="0" w:color="auto"/>
              <w:right w:val="nil"/>
            </w:tcBorders>
            <w:shd w:val="clear" w:color="auto" w:fill="auto"/>
            <w:vAlign w:val="center"/>
            <w:hideMark/>
          </w:tcPr>
          <w:p w14:paraId="71475D22" w14:textId="77777777" w:rsidR="001A2113" w:rsidRPr="001A2113" w:rsidRDefault="001A2113" w:rsidP="006F13B3">
            <w:pPr>
              <w:pStyle w:val="Tablehead"/>
            </w:pPr>
            <w:r w:rsidRPr="001A2113">
              <w:t>20</w:t>
            </w:r>
          </w:p>
        </w:tc>
        <w:tc>
          <w:tcPr>
            <w:tcW w:w="796" w:type="dxa"/>
            <w:tcBorders>
              <w:top w:val="nil"/>
              <w:left w:val="nil"/>
              <w:bottom w:val="single" w:sz="4" w:space="0" w:color="auto"/>
              <w:right w:val="nil"/>
            </w:tcBorders>
            <w:shd w:val="clear" w:color="auto" w:fill="auto"/>
            <w:vAlign w:val="center"/>
            <w:hideMark/>
          </w:tcPr>
          <w:p w14:paraId="59CCC9CD" w14:textId="77777777" w:rsidR="001A2113" w:rsidRPr="001A2113" w:rsidRDefault="001A2113" w:rsidP="006F13B3">
            <w:pPr>
              <w:pStyle w:val="Tablehead"/>
            </w:pPr>
            <w:r w:rsidRPr="001A2113">
              <w:t>21</w:t>
            </w:r>
          </w:p>
        </w:tc>
        <w:tc>
          <w:tcPr>
            <w:tcW w:w="671" w:type="dxa"/>
            <w:tcBorders>
              <w:top w:val="nil"/>
              <w:left w:val="nil"/>
              <w:bottom w:val="nil"/>
              <w:right w:val="nil"/>
            </w:tcBorders>
            <w:shd w:val="clear" w:color="auto" w:fill="auto"/>
            <w:vAlign w:val="center"/>
            <w:hideMark/>
          </w:tcPr>
          <w:p w14:paraId="2066AACC" w14:textId="77777777" w:rsidR="001A2113" w:rsidRPr="001A2113" w:rsidRDefault="001A2113" w:rsidP="006F13B3">
            <w:pPr>
              <w:pStyle w:val="Tablehead"/>
            </w:pPr>
          </w:p>
        </w:tc>
      </w:tr>
      <w:tr w:rsidR="008B6495" w:rsidRPr="003D646E" w14:paraId="2CA7C76D" w14:textId="77777777" w:rsidTr="001F08BD">
        <w:trPr>
          <w:trHeight w:val="621"/>
          <w:jc w:val="center"/>
        </w:trPr>
        <w:tc>
          <w:tcPr>
            <w:tcW w:w="1322" w:type="dxa"/>
            <w:tcBorders>
              <w:top w:val="nil"/>
              <w:left w:val="nil"/>
              <w:bottom w:val="nil"/>
              <w:right w:val="nil"/>
            </w:tcBorders>
            <w:shd w:val="clear" w:color="auto" w:fill="auto"/>
            <w:vAlign w:val="center"/>
            <w:hideMark/>
          </w:tcPr>
          <w:p w14:paraId="784AF641" w14:textId="77777777" w:rsidR="001A2113" w:rsidRPr="003D646E" w:rsidRDefault="001A2113" w:rsidP="006F13B3">
            <w:pPr>
              <w:pStyle w:val="Table"/>
              <w:rPr>
                <w:sz w:val="20"/>
                <w:rPrChange w:id="537" w:author="Thomas Huang" w:date="2017-04-14T14:46:00Z">
                  <w:rPr/>
                </w:rPrChange>
              </w:rPr>
            </w:pPr>
            <w:r w:rsidRPr="003D646E">
              <w:rPr>
                <w:sz w:val="20"/>
                <w:rPrChange w:id="538" w:author="Thomas Huang" w:date="2017-04-14T14:46:00Z">
                  <w:rPr/>
                </w:rPrChange>
              </w:rPr>
              <w:t>DV</w:t>
            </w:r>
            <w:r w:rsidRPr="003D646E">
              <w:rPr>
                <w:sz w:val="20"/>
                <w:rPrChange w:id="539" w:author="Thomas Huang" w:date="2017-04-14T14:46:00Z">
                  <w:rPr>
                    <w:rFonts w:ascii="SimSun" w:eastAsia="SimSun" w:hAnsi="SimSun" w:cs="SimSun"/>
                  </w:rPr>
                </w:rPrChange>
              </w:rPr>
              <w:t>组错配率</w:t>
            </w:r>
            <w:r w:rsidRPr="003D646E">
              <w:rPr>
                <w:sz w:val="20"/>
                <w:rPrChange w:id="540" w:author="Thomas Huang" w:date="2017-04-14T14:46:00Z">
                  <w:rPr/>
                </w:rPrChange>
              </w:rPr>
              <w:t>(%)</w:t>
            </w:r>
          </w:p>
        </w:tc>
        <w:tc>
          <w:tcPr>
            <w:tcW w:w="756" w:type="dxa"/>
            <w:tcBorders>
              <w:top w:val="nil"/>
              <w:left w:val="nil"/>
              <w:bottom w:val="nil"/>
              <w:right w:val="nil"/>
            </w:tcBorders>
            <w:shd w:val="clear" w:color="auto" w:fill="auto"/>
            <w:vAlign w:val="center"/>
            <w:hideMark/>
          </w:tcPr>
          <w:p w14:paraId="6ED624E1" w14:textId="77777777" w:rsidR="001A2113" w:rsidRPr="003D646E" w:rsidRDefault="001A2113" w:rsidP="006F13B3">
            <w:pPr>
              <w:pStyle w:val="Table"/>
              <w:rPr>
                <w:sz w:val="20"/>
                <w:rPrChange w:id="541" w:author="Thomas Huang" w:date="2017-04-14T14:46:00Z">
                  <w:rPr/>
                </w:rPrChange>
              </w:rPr>
            </w:pPr>
            <w:r w:rsidRPr="003D646E">
              <w:rPr>
                <w:sz w:val="20"/>
                <w:rPrChange w:id="542" w:author="Thomas Huang" w:date="2017-04-14T14:46:00Z">
                  <w:rPr/>
                </w:rPrChange>
              </w:rPr>
              <w:t>3.70</w:t>
            </w:r>
          </w:p>
        </w:tc>
        <w:tc>
          <w:tcPr>
            <w:tcW w:w="794" w:type="dxa"/>
            <w:tcBorders>
              <w:top w:val="nil"/>
              <w:left w:val="nil"/>
              <w:bottom w:val="nil"/>
              <w:right w:val="nil"/>
            </w:tcBorders>
            <w:shd w:val="clear" w:color="auto" w:fill="auto"/>
            <w:vAlign w:val="center"/>
            <w:hideMark/>
          </w:tcPr>
          <w:p w14:paraId="2851C2F3" w14:textId="77777777" w:rsidR="001A2113" w:rsidRPr="003D646E" w:rsidRDefault="001A2113" w:rsidP="006F13B3">
            <w:pPr>
              <w:pStyle w:val="Table"/>
              <w:rPr>
                <w:sz w:val="20"/>
                <w:rPrChange w:id="543" w:author="Thomas Huang" w:date="2017-04-14T14:46:00Z">
                  <w:rPr/>
                </w:rPrChange>
              </w:rPr>
            </w:pPr>
            <w:r w:rsidRPr="003D646E">
              <w:rPr>
                <w:sz w:val="20"/>
                <w:rPrChange w:id="544" w:author="Thomas Huang" w:date="2017-04-14T14:46:00Z">
                  <w:rPr/>
                </w:rPrChange>
              </w:rPr>
              <w:t>3.70</w:t>
            </w:r>
          </w:p>
        </w:tc>
        <w:tc>
          <w:tcPr>
            <w:tcW w:w="796" w:type="dxa"/>
            <w:tcBorders>
              <w:top w:val="nil"/>
              <w:left w:val="nil"/>
              <w:bottom w:val="nil"/>
              <w:right w:val="nil"/>
            </w:tcBorders>
            <w:shd w:val="clear" w:color="auto" w:fill="auto"/>
            <w:vAlign w:val="center"/>
            <w:hideMark/>
          </w:tcPr>
          <w:p w14:paraId="63B0BDD1" w14:textId="77777777" w:rsidR="001A2113" w:rsidRPr="003D646E" w:rsidRDefault="001A2113" w:rsidP="006F13B3">
            <w:pPr>
              <w:pStyle w:val="Table"/>
              <w:rPr>
                <w:sz w:val="20"/>
                <w:rPrChange w:id="545" w:author="Thomas Huang" w:date="2017-04-14T14:46:00Z">
                  <w:rPr/>
                </w:rPrChange>
              </w:rPr>
            </w:pPr>
            <w:r w:rsidRPr="003D646E">
              <w:rPr>
                <w:sz w:val="20"/>
                <w:rPrChange w:id="546" w:author="Thomas Huang" w:date="2017-04-14T14:46:00Z">
                  <w:rPr/>
                </w:rPrChange>
              </w:rPr>
              <w:t>42.59</w:t>
            </w:r>
          </w:p>
        </w:tc>
        <w:tc>
          <w:tcPr>
            <w:tcW w:w="671" w:type="dxa"/>
            <w:tcBorders>
              <w:top w:val="nil"/>
              <w:left w:val="nil"/>
              <w:bottom w:val="nil"/>
              <w:right w:val="nil"/>
            </w:tcBorders>
            <w:shd w:val="clear" w:color="auto" w:fill="auto"/>
            <w:vAlign w:val="center"/>
            <w:hideMark/>
          </w:tcPr>
          <w:p w14:paraId="0E6ED717" w14:textId="77777777" w:rsidR="001A2113" w:rsidRPr="003D646E" w:rsidRDefault="001A2113" w:rsidP="006F13B3">
            <w:pPr>
              <w:pStyle w:val="Table"/>
              <w:rPr>
                <w:sz w:val="20"/>
                <w:rPrChange w:id="547" w:author="Thomas Huang" w:date="2017-04-14T14:46:00Z">
                  <w:rPr/>
                </w:rPrChange>
              </w:rPr>
            </w:pPr>
            <w:r w:rsidRPr="003D646E">
              <w:rPr>
                <w:sz w:val="20"/>
                <w:rPrChange w:id="548" w:author="Thomas Huang" w:date="2017-04-14T14:46:00Z">
                  <w:rPr/>
                </w:rPrChange>
              </w:rPr>
              <w:t>9.26</w:t>
            </w:r>
          </w:p>
        </w:tc>
        <w:tc>
          <w:tcPr>
            <w:tcW w:w="671" w:type="dxa"/>
            <w:tcBorders>
              <w:top w:val="nil"/>
              <w:left w:val="nil"/>
              <w:bottom w:val="nil"/>
              <w:right w:val="nil"/>
            </w:tcBorders>
            <w:shd w:val="clear" w:color="auto" w:fill="auto"/>
            <w:vAlign w:val="center"/>
            <w:hideMark/>
          </w:tcPr>
          <w:p w14:paraId="4D3E50DE" w14:textId="77777777" w:rsidR="001A2113" w:rsidRPr="003D646E" w:rsidRDefault="001A2113" w:rsidP="006F13B3">
            <w:pPr>
              <w:pStyle w:val="Table"/>
              <w:rPr>
                <w:sz w:val="20"/>
                <w:rPrChange w:id="549" w:author="Thomas Huang" w:date="2017-04-14T14:46:00Z">
                  <w:rPr/>
                </w:rPrChange>
              </w:rPr>
            </w:pPr>
            <w:r w:rsidRPr="003D646E">
              <w:rPr>
                <w:sz w:val="20"/>
                <w:rPrChange w:id="550" w:author="Thomas Huang" w:date="2017-04-14T14:46:00Z">
                  <w:rPr/>
                </w:rPrChange>
              </w:rPr>
              <w:t>0.00</w:t>
            </w:r>
          </w:p>
        </w:tc>
        <w:tc>
          <w:tcPr>
            <w:tcW w:w="796" w:type="dxa"/>
            <w:tcBorders>
              <w:top w:val="nil"/>
              <w:left w:val="nil"/>
              <w:bottom w:val="nil"/>
              <w:right w:val="nil"/>
            </w:tcBorders>
            <w:shd w:val="clear" w:color="auto" w:fill="auto"/>
            <w:vAlign w:val="center"/>
            <w:hideMark/>
          </w:tcPr>
          <w:p w14:paraId="6AB1215F" w14:textId="77777777" w:rsidR="001A2113" w:rsidRPr="003D646E" w:rsidRDefault="001A2113" w:rsidP="006F13B3">
            <w:pPr>
              <w:pStyle w:val="Table"/>
              <w:rPr>
                <w:sz w:val="20"/>
                <w:rPrChange w:id="551" w:author="Thomas Huang" w:date="2017-04-14T14:46:00Z">
                  <w:rPr/>
                </w:rPrChange>
              </w:rPr>
            </w:pPr>
            <w:r w:rsidRPr="003D646E">
              <w:rPr>
                <w:sz w:val="20"/>
                <w:rPrChange w:id="552" w:author="Thomas Huang" w:date="2017-04-14T14:46:00Z">
                  <w:rPr/>
                </w:rPrChange>
              </w:rPr>
              <w:t>9.27</w:t>
            </w:r>
          </w:p>
        </w:tc>
        <w:tc>
          <w:tcPr>
            <w:tcW w:w="796" w:type="dxa"/>
            <w:tcBorders>
              <w:top w:val="nil"/>
              <w:left w:val="nil"/>
              <w:bottom w:val="nil"/>
              <w:right w:val="nil"/>
            </w:tcBorders>
            <w:shd w:val="clear" w:color="auto" w:fill="auto"/>
            <w:vAlign w:val="center"/>
            <w:hideMark/>
          </w:tcPr>
          <w:p w14:paraId="285A39B7" w14:textId="77777777" w:rsidR="001A2113" w:rsidRPr="003D646E" w:rsidRDefault="001A2113" w:rsidP="006F13B3">
            <w:pPr>
              <w:pStyle w:val="Table"/>
              <w:rPr>
                <w:sz w:val="20"/>
                <w:rPrChange w:id="553" w:author="Thomas Huang" w:date="2017-04-14T14:46:00Z">
                  <w:rPr/>
                </w:rPrChange>
              </w:rPr>
            </w:pPr>
            <w:r w:rsidRPr="003D646E">
              <w:rPr>
                <w:sz w:val="20"/>
                <w:rPrChange w:id="554" w:author="Thomas Huang" w:date="2017-04-14T14:46:00Z">
                  <w:rPr/>
                </w:rPrChange>
              </w:rPr>
              <w:t>6.49</w:t>
            </w:r>
          </w:p>
        </w:tc>
        <w:tc>
          <w:tcPr>
            <w:tcW w:w="796" w:type="dxa"/>
            <w:tcBorders>
              <w:top w:val="nil"/>
              <w:left w:val="nil"/>
              <w:bottom w:val="nil"/>
              <w:right w:val="nil"/>
            </w:tcBorders>
            <w:shd w:val="clear" w:color="auto" w:fill="auto"/>
            <w:vAlign w:val="center"/>
            <w:hideMark/>
          </w:tcPr>
          <w:p w14:paraId="2864F327" w14:textId="77777777" w:rsidR="001A2113" w:rsidRPr="003D646E" w:rsidRDefault="001A2113" w:rsidP="006F13B3">
            <w:pPr>
              <w:pStyle w:val="Table"/>
              <w:rPr>
                <w:sz w:val="20"/>
                <w:rPrChange w:id="555" w:author="Thomas Huang" w:date="2017-04-14T14:46:00Z">
                  <w:rPr/>
                </w:rPrChange>
              </w:rPr>
            </w:pPr>
            <w:r w:rsidRPr="003D646E">
              <w:rPr>
                <w:sz w:val="20"/>
                <w:rPrChange w:id="556" w:author="Thomas Huang" w:date="2017-04-14T14:46:00Z">
                  <w:rPr/>
                </w:rPrChange>
              </w:rPr>
              <w:t>11.11</w:t>
            </w:r>
          </w:p>
        </w:tc>
        <w:tc>
          <w:tcPr>
            <w:tcW w:w="796" w:type="dxa"/>
            <w:tcBorders>
              <w:top w:val="nil"/>
              <w:left w:val="nil"/>
              <w:bottom w:val="nil"/>
              <w:right w:val="nil"/>
            </w:tcBorders>
            <w:shd w:val="clear" w:color="auto" w:fill="auto"/>
            <w:vAlign w:val="center"/>
            <w:hideMark/>
          </w:tcPr>
          <w:p w14:paraId="43D0F88F" w14:textId="77777777" w:rsidR="001A2113" w:rsidRPr="003D646E" w:rsidRDefault="001A2113" w:rsidP="006F13B3">
            <w:pPr>
              <w:pStyle w:val="Table"/>
              <w:rPr>
                <w:sz w:val="20"/>
                <w:rPrChange w:id="557" w:author="Thomas Huang" w:date="2017-04-14T14:46:00Z">
                  <w:rPr/>
                </w:rPrChange>
              </w:rPr>
            </w:pPr>
            <w:r w:rsidRPr="003D646E">
              <w:rPr>
                <w:sz w:val="20"/>
                <w:rPrChange w:id="558" w:author="Thomas Huang" w:date="2017-04-14T14:46:00Z">
                  <w:rPr/>
                </w:rPrChange>
              </w:rPr>
              <w:t>28.70</w:t>
            </w:r>
          </w:p>
        </w:tc>
        <w:tc>
          <w:tcPr>
            <w:tcW w:w="796" w:type="dxa"/>
            <w:tcBorders>
              <w:top w:val="nil"/>
              <w:left w:val="nil"/>
              <w:bottom w:val="nil"/>
              <w:right w:val="nil"/>
            </w:tcBorders>
            <w:shd w:val="clear" w:color="auto" w:fill="auto"/>
            <w:vAlign w:val="center"/>
            <w:hideMark/>
          </w:tcPr>
          <w:p w14:paraId="42DC542D" w14:textId="77777777" w:rsidR="001A2113" w:rsidRPr="003D646E" w:rsidRDefault="001A2113" w:rsidP="006F13B3">
            <w:pPr>
              <w:pStyle w:val="Table"/>
              <w:rPr>
                <w:sz w:val="20"/>
                <w:rPrChange w:id="559" w:author="Thomas Huang" w:date="2017-04-14T14:46:00Z">
                  <w:rPr/>
                </w:rPrChange>
              </w:rPr>
            </w:pPr>
            <w:r w:rsidRPr="003D646E">
              <w:rPr>
                <w:sz w:val="20"/>
                <w:rPrChange w:id="560" w:author="Thomas Huang" w:date="2017-04-14T14:46:00Z">
                  <w:rPr/>
                </w:rPrChange>
              </w:rPr>
              <w:t>12.04</w:t>
            </w:r>
          </w:p>
        </w:tc>
        <w:tc>
          <w:tcPr>
            <w:tcW w:w="671" w:type="dxa"/>
            <w:tcBorders>
              <w:top w:val="nil"/>
              <w:left w:val="nil"/>
              <w:bottom w:val="nil"/>
              <w:right w:val="nil"/>
            </w:tcBorders>
            <w:shd w:val="clear" w:color="auto" w:fill="auto"/>
            <w:vAlign w:val="center"/>
            <w:hideMark/>
          </w:tcPr>
          <w:p w14:paraId="19960E1A" w14:textId="77777777" w:rsidR="001A2113" w:rsidRPr="003D646E" w:rsidRDefault="001A2113" w:rsidP="006F13B3">
            <w:pPr>
              <w:pStyle w:val="Table"/>
              <w:rPr>
                <w:sz w:val="20"/>
                <w:rPrChange w:id="561" w:author="Thomas Huang" w:date="2017-04-14T14:46:00Z">
                  <w:rPr/>
                </w:rPrChange>
              </w:rPr>
            </w:pPr>
          </w:p>
        </w:tc>
      </w:tr>
      <w:tr w:rsidR="008B6495" w:rsidRPr="003D646E" w14:paraId="415E1F79"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3B9A5B1E" w14:textId="77777777" w:rsidR="001A2113" w:rsidRPr="003D646E" w:rsidRDefault="001A2113" w:rsidP="006F13B3">
            <w:pPr>
              <w:pStyle w:val="Table"/>
              <w:rPr>
                <w:sz w:val="20"/>
                <w:rPrChange w:id="562" w:author="Thomas Huang" w:date="2017-04-14T14:46:00Z">
                  <w:rPr/>
                </w:rPrChange>
              </w:rPr>
            </w:pPr>
            <w:r w:rsidRPr="003D646E">
              <w:rPr>
                <w:sz w:val="20"/>
                <w:rPrChange w:id="563" w:author="Thomas Huang" w:date="2017-04-14T14:46:00Z">
                  <w:rPr/>
                </w:rPrChange>
              </w:rPr>
              <w:t>PNDV</w:t>
            </w:r>
            <w:r w:rsidRPr="003D646E">
              <w:rPr>
                <w:sz w:val="20"/>
                <w:rPrChange w:id="564" w:author="Thomas Huang" w:date="2017-04-14T14:46:00Z">
                  <w:rPr>
                    <w:rFonts w:ascii="SimSun" w:eastAsia="SimSun" w:hAnsi="SimSun" w:cs="SimSun"/>
                  </w:rPr>
                </w:rPrChange>
              </w:rPr>
              <w:t>组错配率</w:t>
            </w:r>
            <w:r w:rsidRPr="003D646E">
              <w:rPr>
                <w:sz w:val="20"/>
                <w:rPrChange w:id="565" w:author="Thomas Huang" w:date="2017-04-14T14:46:00Z">
                  <w:rPr/>
                </w:rPrChange>
              </w:rPr>
              <w:t>(%)</w:t>
            </w:r>
          </w:p>
        </w:tc>
        <w:tc>
          <w:tcPr>
            <w:tcW w:w="756" w:type="dxa"/>
            <w:tcBorders>
              <w:top w:val="nil"/>
              <w:left w:val="nil"/>
              <w:bottom w:val="single" w:sz="4" w:space="0" w:color="auto"/>
              <w:right w:val="nil"/>
            </w:tcBorders>
            <w:shd w:val="clear" w:color="auto" w:fill="auto"/>
            <w:vAlign w:val="center"/>
            <w:hideMark/>
          </w:tcPr>
          <w:p w14:paraId="2BA6626B" w14:textId="77777777" w:rsidR="001A2113" w:rsidRPr="003D646E" w:rsidRDefault="001A2113" w:rsidP="006F13B3">
            <w:pPr>
              <w:pStyle w:val="Table"/>
              <w:rPr>
                <w:sz w:val="20"/>
                <w:rPrChange w:id="566" w:author="Thomas Huang" w:date="2017-04-14T14:46:00Z">
                  <w:rPr/>
                </w:rPrChange>
              </w:rPr>
            </w:pPr>
            <w:r w:rsidRPr="003D646E">
              <w:rPr>
                <w:sz w:val="20"/>
                <w:rPrChange w:id="567" w:author="Thomas Huang" w:date="2017-04-14T14:46:00Z">
                  <w:rPr/>
                </w:rPrChange>
              </w:rPr>
              <w:t>10.96</w:t>
            </w:r>
          </w:p>
        </w:tc>
        <w:tc>
          <w:tcPr>
            <w:tcW w:w="794" w:type="dxa"/>
            <w:tcBorders>
              <w:top w:val="nil"/>
              <w:left w:val="nil"/>
              <w:bottom w:val="single" w:sz="4" w:space="0" w:color="auto"/>
              <w:right w:val="nil"/>
            </w:tcBorders>
            <w:shd w:val="clear" w:color="auto" w:fill="auto"/>
            <w:vAlign w:val="center"/>
            <w:hideMark/>
          </w:tcPr>
          <w:p w14:paraId="291A7884" w14:textId="77777777" w:rsidR="001A2113" w:rsidRPr="003D646E" w:rsidRDefault="001A2113" w:rsidP="006F13B3">
            <w:pPr>
              <w:pStyle w:val="Table"/>
              <w:rPr>
                <w:sz w:val="20"/>
                <w:rPrChange w:id="568" w:author="Thomas Huang" w:date="2017-04-14T14:46:00Z">
                  <w:rPr/>
                </w:rPrChange>
              </w:rPr>
            </w:pPr>
            <w:r w:rsidRPr="003D646E">
              <w:rPr>
                <w:sz w:val="20"/>
                <w:rPrChange w:id="569" w:author="Thomas Huang" w:date="2017-04-14T14:46:00Z">
                  <w:rPr/>
                </w:rPrChange>
              </w:rPr>
              <w:t>7.15</w:t>
            </w:r>
          </w:p>
        </w:tc>
        <w:tc>
          <w:tcPr>
            <w:tcW w:w="796" w:type="dxa"/>
            <w:tcBorders>
              <w:top w:val="nil"/>
              <w:left w:val="nil"/>
              <w:bottom w:val="single" w:sz="4" w:space="0" w:color="auto"/>
              <w:right w:val="nil"/>
            </w:tcBorders>
            <w:shd w:val="clear" w:color="auto" w:fill="auto"/>
            <w:vAlign w:val="center"/>
            <w:hideMark/>
          </w:tcPr>
          <w:p w14:paraId="778E2B07" w14:textId="77777777" w:rsidR="001A2113" w:rsidRPr="003D646E" w:rsidRDefault="001A2113" w:rsidP="006F13B3">
            <w:pPr>
              <w:pStyle w:val="Table"/>
              <w:rPr>
                <w:sz w:val="20"/>
                <w:rPrChange w:id="570" w:author="Thomas Huang" w:date="2017-04-14T14:46:00Z">
                  <w:rPr/>
                </w:rPrChange>
              </w:rPr>
            </w:pPr>
            <w:r w:rsidRPr="003D646E">
              <w:rPr>
                <w:sz w:val="20"/>
                <w:rPrChange w:id="571" w:author="Thomas Huang" w:date="2017-04-14T14:46:00Z">
                  <w:rPr/>
                </w:rPrChange>
              </w:rPr>
              <w:t>23.93</w:t>
            </w:r>
          </w:p>
        </w:tc>
        <w:tc>
          <w:tcPr>
            <w:tcW w:w="671" w:type="dxa"/>
            <w:tcBorders>
              <w:top w:val="nil"/>
              <w:left w:val="nil"/>
              <w:bottom w:val="single" w:sz="4" w:space="0" w:color="auto"/>
              <w:right w:val="nil"/>
            </w:tcBorders>
            <w:shd w:val="clear" w:color="auto" w:fill="auto"/>
            <w:vAlign w:val="center"/>
            <w:hideMark/>
          </w:tcPr>
          <w:p w14:paraId="2415ABE6" w14:textId="77777777" w:rsidR="001A2113" w:rsidRPr="003D646E" w:rsidRDefault="001A2113" w:rsidP="006F13B3">
            <w:pPr>
              <w:pStyle w:val="Table"/>
              <w:rPr>
                <w:sz w:val="20"/>
                <w:rPrChange w:id="572" w:author="Thomas Huang" w:date="2017-04-14T14:46:00Z">
                  <w:rPr/>
                </w:rPrChange>
              </w:rPr>
            </w:pPr>
            <w:r w:rsidRPr="003D646E">
              <w:rPr>
                <w:sz w:val="20"/>
                <w:rPrChange w:id="573" w:author="Thomas Huang" w:date="2017-04-14T14:46:00Z">
                  <w:rPr/>
                </w:rPrChange>
              </w:rPr>
              <w:t>9.05</w:t>
            </w:r>
          </w:p>
        </w:tc>
        <w:tc>
          <w:tcPr>
            <w:tcW w:w="671" w:type="dxa"/>
            <w:tcBorders>
              <w:top w:val="nil"/>
              <w:left w:val="nil"/>
              <w:bottom w:val="single" w:sz="4" w:space="0" w:color="auto"/>
              <w:right w:val="nil"/>
            </w:tcBorders>
            <w:shd w:val="clear" w:color="auto" w:fill="auto"/>
            <w:vAlign w:val="center"/>
            <w:hideMark/>
          </w:tcPr>
          <w:p w14:paraId="6E704FDF" w14:textId="77777777" w:rsidR="001A2113" w:rsidRPr="003D646E" w:rsidRDefault="001A2113" w:rsidP="006F13B3">
            <w:pPr>
              <w:pStyle w:val="Table"/>
              <w:rPr>
                <w:sz w:val="20"/>
                <w:rPrChange w:id="574" w:author="Thomas Huang" w:date="2017-04-14T14:46:00Z">
                  <w:rPr/>
                </w:rPrChange>
              </w:rPr>
            </w:pPr>
            <w:r w:rsidRPr="003D646E">
              <w:rPr>
                <w:sz w:val="20"/>
                <w:rPrChange w:id="575" w:author="Thomas Huang" w:date="2017-04-14T14:46:00Z">
                  <w:rPr/>
                </w:rPrChange>
              </w:rPr>
              <w:t>6.19</w:t>
            </w:r>
          </w:p>
        </w:tc>
        <w:tc>
          <w:tcPr>
            <w:tcW w:w="796" w:type="dxa"/>
            <w:tcBorders>
              <w:top w:val="nil"/>
              <w:left w:val="nil"/>
              <w:bottom w:val="single" w:sz="4" w:space="0" w:color="auto"/>
              <w:right w:val="nil"/>
            </w:tcBorders>
            <w:shd w:val="clear" w:color="auto" w:fill="auto"/>
            <w:vAlign w:val="center"/>
            <w:hideMark/>
          </w:tcPr>
          <w:p w14:paraId="65B51C7D" w14:textId="77777777" w:rsidR="001A2113" w:rsidRPr="003D646E" w:rsidRDefault="001A2113" w:rsidP="006F13B3">
            <w:pPr>
              <w:pStyle w:val="Table"/>
              <w:rPr>
                <w:sz w:val="20"/>
                <w:rPrChange w:id="576" w:author="Thomas Huang" w:date="2017-04-14T14:46:00Z">
                  <w:rPr/>
                </w:rPrChange>
              </w:rPr>
            </w:pPr>
            <w:r w:rsidRPr="003D646E">
              <w:rPr>
                <w:sz w:val="20"/>
                <w:rPrChange w:id="577" w:author="Thomas Huang" w:date="2017-04-14T14:46:00Z">
                  <w:rPr/>
                </w:rPrChange>
              </w:rPr>
              <w:t>8.33</w:t>
            </w:r>
          </w:p>
        </w:tc>
        <w:tc>
          <w:tcPr>
            <w:tcW w:w="796" w:type="dxa"/>
            <w:tcBorders>
              <w:top w:val="nil"/>
              <w:left w:val="nil"/>
              <w:bottom w:val="single" w:sz="4" w:space="0" w:color="auto"/>
              <w:right w:val="nil"/>
            </w:tcBorders>
            <w:shd w:val="clear" w:color="auto" w:fill="auto"/>
            <w:vAlign w:val="center"/>
            <w:hideMark/>
          </w:tcPr>
          <w:p w14:paraId="7012D8A0" w14:textId="77777777" w:rsidR="001A2113" w:rsidRPr="003D646E" w:rsidRDefault="001A2113" w:rsidP="006F13B3">
            <w:pPr>
              <w:pStyle w:val="Table"/>
              <w:rPr>
                <w:sz w:val="20"/>
                <w:rPrChange w:id="578" w:author="Thomas Huang" w:date="2017-04-14T14:46:00Z">
                  <w:rPr/>
                </w:rPrChange>
              </w:rPr>
            </w:pPr>
            <w:r w:rsidRPr="003D646E">
              <w:rPr>
                <w:sz w:val="20"/>
                <w:rPrChange w:id="579" w:author="Thomas Huang" w:date="2017-04-14T14:46:00Z">
                  <w:rPr/>
                </w:rPrChange>
              </w:rPr>
              <w:t>10.36</w:t>
            </w:r>
          </w:p>
        </w:tc>
        <w:tc>
          <w:tcPr>
            <w:tcW w:w="796" w:type="dxa"/>
            <w:tcBorders>
              <w:top w:val="nil"/>
              <w:left w:val="nil"/>
              <w:bottom w:val="single" w:sz="4" w:space="0" w:color="auto"/>
              <w:right w:val="nil"/>
            </w:tcBorders>
            <w:shd w:val="clear" w:color="auto" w:fill="auto"/>
            <w:vAlign w:val="center"/>
            <w:hideMark/>
          </w:tcPr>
          <w:p w14:paraId="1E0D5D93" w14:textId="77777777" w:rsidR="001A2113" w:rsidRPr="003D646E" w:rsidRDefault="001A2113" w:rsidP="006F13B3">
            <w:pPr>
              <w:pStyle w:val="Table"/>
              <w:rPr>
                <w:sz w:val="20"/>
                <w:rPrChange w:id="580" w:author="Thomas Huang" w:date="2017-04-14T14:46:00Z">
                  <w:rPr/>
                </w:rPrChange>
              </w:rPr>
            </w:pPr>
            <w:r w:rsidRPr="003D646E">
              <w:rPr>
                <w:sz w:val="20"/>
                <w:rPrChange w:id="581" w:author="Thomas Huang" w:date="2017-04-14T14:46:00Z">
                  <w:rPr/>
                </w:rPrChange>
              </w:rPr>
              <w:t>6.91</w:t>
            </w:r>
          </w:p>
        </w:tc>
        <w:tc>
          <w:tcPr>
            <w:tcW w:w="796" w:type="dxa"/>
            <w:tcBorders>
              <w:top w:val="nil"/>
              <w:left w:val="nil"/>
              <w:bottom w:val="single" w:sz="4" w:space="0" w:color="auto"/>
              <w:right w:val="nil"/>
            </w:tcBorders>
            <w:shd w:val="clear" w:color="auto" w:fill="auto"/>
            <w:vAlign w:val="center"/>
            <w:hideMark/>
          </w:tcPr>
          <w:p w14:paraId="01CB962A" w14:textId="77777777" w:rsidR="001A2113" w:rsidRPr="003D646E" w:rsidRDefault="001A2113" w:rsidP="006F13B3">
            <w:pPr>
              <w:pStyle w:val="Table"/>
              <w:rPr>
                <w:sz w:val="20"/>
                <w:rPrChange w:id="582" w:author="Thomas Huang" w:date="2017-04-14T14:46:00Z">
                  <w:rPr/>
                </w:rPrChange>
              </w:rPr>
            </w:pPr>
            <w:r w:rsidRPr="003D646E">
              <w:rPr>
                <w:sz w:val="20"/>
                <w:rPrChange w:id="583" w:author="Thomas Huang" w:date="2017-04-14T14:46:00Z">
                  <w:rPr/>
                </w:rPrChange>
              </w:rPr>
              <w:t>13.81</w:t>
            </w:r>
          </w:p>
        </w:tc>
        <w:tc>
          <w:tcPr>
            <w:tcW w:w="796" w:type="dxa"/>
            <w:tcBorders>
              <w:top w:val="nil"/>
              <w:left w:val="nil"/>
              <w:bottom w:val="single" w:sz="4" w:space="0" w:color="auto"/>
              <w:right w:val="nil"/>
            </w:tcBorders>
            <w:shd w:val="clear" w:color="auto" w:fill="auto"/>
            <w:vAlign w:val="center"/>
            <w:hideMark/>
          </w:tcPr>
          <w:p w14:paraId="7A4C80DA" w14:textId="77777777" w:rsidR="001A2113" w:rsidRPr="003D646E" w:rsidRDefault="001A2113" w:rsidP="006F13B3">
            <w:pPr>
              <w:pStyle w:val="Table"/>
              <w:rPr>
                <w:sz w:val="20"/>
                <w:rPrChange w:id="584" w:author="Thomas Huang" w:date="2017-04-14T14:46:00Z">
                  <w:rPr/>
                </w:rPrChange>
              </w:rPr>
            </w:pPr>
            <w:r w:rsidRPr="003D646E">
              <w:rPr>
                <w:sz w:val="20"/>
                <w:rPrChange w:id="585" w:author="Thomas Huang" w:date="2017-04-14T14:46:00Z">
                  <w:rPr/>
                </w:rPrChange>
              </w:rPr>
              <w:t>5.83</w:t>
            </w:r>
          </w:p>
        </w:tc>
        <w:commentRangeEnd w:id="484"/>
        <w:tc>
          <w:tcPr>
            <w:tcW w:w="671" w:type="dxa"/>
            <w:tcBorders>
              <w:top w:val="nil"/>
              <w:left w:val="nil"/>
              <w:bottom w:val="nil"/>
              <w:right w:val="nil"/>
            </w:tcBorders>
            <w:shd w:val="clear" w:color="auto" w:fill="auto"/>
            <w:vAlign w:val="center"/>
            <w:hideMark/>
          </w:tcPr>
          <w:p w14:paraId="63F822DB" w14:textId="77777777" w:rsidR="001A2113" w:rsidRPr="003D646E" w:rsidRDefault="003A7240" w:rsidP="006F13B3">
            <w:pPr>
              <w:pStyle w:val="Table"/>
              <w:rPr>
                <w:sz w:val="20"/>
                <w:rPrChange w:id="586" w:author="Thomas Huang" w:date="2017-04-14T14:46:00Z">
                  <w:rPr/>
                </w:rPrChange>
              </w:rPr>
            </w:pPr>
            <w:r w:rsidRPr="003D646E">
              <w:rPr>
                <w:sz w:val="20"/>
                <w:rPrChange w:id="587" w:author="Thomas Huang" w:date="2017-04-14T14:46:00Z">
                  <w:rPr>
                    <w:rStyle w:val="CommentReference"/>
                  </w:rPr>
                </w:rPrChange>
              </w:rPr>
              <w:commentReference w:id="484"/>
            </w:r>
          </w:p>
        </w:tc>
      </w:tr>
    </w:tbl>
    <w:p w14:paraId="4DE2A165" w14:textId="648DC6F1" w:rsidR="00E8764E" w:rsidRDefault="00E8764E" w:rsidP="006F13B3"/>
    <w:p w14:paraId="6F6017C2" w14:textId="2B9BBB54" w:rsidR="008B6495" w:rsidDel="00C341D0" w:rsidRDefault="008B6495" w:rsidP="006F13B3">
      <w:moveFromRangeStart w:id="588" w:author="Thomas Huang" w:date="2017-04-12T10:47:00Z" w:name="move479757356"/>
      <w:moveFrom w:id="589" w:author="Thomas Huang" w:date="2017-04-12T10:47:00Z">
        <w:r w:rsidDel="00C341D0">
          <w:rPr>
            <w:rFonts w:hint="eastAsia"/>
          </w:rPr>
          <w:t>同时在这两次实验中，对比</w:t>
        </w:r>
        <w:r w:rsidDel="00C341D0">
          <w:rPr>
            <w:rFonts w:hint="eastAsia"/>
          </w:rPr>
          <w:t>3</w:t>
        </w:r>
        <w:r w:rsidDel="00C341D0">
          <w:t>’</w:t>
        </w:r>
        <w:r w:rsidDel="00C341D0">
          <w:rPr>
            <w:rFonts w:hint="eastAsia"/>
          </w:rPr>
          <w:t>区段和</w:t>
        </w:r>
        <w:r w:rsidDel="00C341D0">
          <w:t>5’</w:t>
        </w:r>
        <w:r w:rsidDel="00C341D0">
          <w:rPr>
            <w:rFonts w:hint="eastAsia"/>
          </w:rPr>
          <w:t>区段，发现</w:t>
        </w:r>
        <w:r w:rsidDel="00C341D0">
          <w:t>3’</w:t>
        </w:r>
        <w:r w:rsidDel="00C341D0">
          <w:rPr>
            <w:rFonts w:hint="eastAsia"/>
          </w:rPr>
          <w:t>区段的错配率比</w:t>
        </w:r>
        <w:r w:rsidDel="00C341D0">
          <w:t>5’</w:t>
        </w:r>
        <w:r w:rsidDel="00C341D0">
          <w:rPr>
            <w:rFonts w:hint="eastAsia"/>
          </w:rPr>
          <w:t>区段的错配率要高，说明</w:t>
        </w:r>
        <w:r w:rsidDel="00C341D0">
          <w:t>3’</w:t>
        </w:r>
        <w:r w:rsidDel="00C341D0">
          <w:rPr>
            <w:rFonts w:hint="eastAsia"/>
          </w:rPr>
          <w:t>区段对错配的容忍度高于</w:t>
        </w:r>
        <w:r w:rsidDel="00C341D0">
          <w:t>5’</w:t>
        </w:r>
        <w:r w:rsidDel="00C341D0">
          <w:rPr>
            <w:rFonts w:hint="eastAsia"/>
          </w:rPr>
          <w:t>区段，这也再次支持了</w:t>
        </w:r>
        <w:r w:rsidDel="00C341D0">
          <w:t xml:space="preserve">Liu Q.K. </w:t>
        </w:r>
        <w:r w:rsidR="00C3574A" w:rsidRPr="00C3574A" w:rsidDel="00C341D0">
          <w:rPr>
            <w:i/>
          </w:rPr>
          <w:t>et al.</w:t>
        </w:r>
        <w:r w:rsidDel="00C341D0">
          <w:rPr>
            <w:rFonts w:hint="eastAsia"/>
          </w:rPr>
          <w:t>的结论，也就是</w:t>
        </w:r>
        <w:r w:rsidRPr="005E69D5" w:rsidDel="00C341D0">
          <w:rPr>
            <w:rFonts w:hint="eastAsia"/>
          </w:rPr>
          <w:t>5</w:t>
        </w:r>
        <w:r w:rsidRPr="005E69D5" w:rsidDel="00C341D0">
          <w:rPr>
            <w:rFonts w:hint="eastAsia"/>
          </w:rPr>
          <w:t>’区段</w:t>
        </w:r>
        <w:r w:rsidRPr="005E69D5" w:rsidDel="00C341D0">
          <w:rPr>
            <w:rFonts w:hint="eastAsia"/>
          </w:rPr>
          <w:t xml:space="preserve"> (</w:t>
        </w:r>
        <w:r w:rsidRPr="005E69D5" w:rsidDel="00C341D0">
          <w:rPr>
            <w:rFonts w:hint="eastAsia"/>
          </w:rPr>
          <w:t>位点</w:t>
        </w:r>
        <w:r w:rsidRPr="005E69D5" w:rsidDel="00C341D0">
          <w:rPr>
            <w:rFonts w:hint="eastAsia"/>
          </w:rPr>
          <w:t>2 ~ 12)</w:t>
        </w:r>
        <w:r w:rsidRPr="005E69D5" w:rsidDel="00C341D0">
          <w:rPr>
            <w:rFonts w:hint="eastAsia"/>
          </w:rPr>
          <w:t>发生的错配会导致植物</w:t>
        </w:r>
        <w:r w:rsidRPr="005E69D5" w:rsidDel="00C341D0">
          <w:rPr>
            <w:rFonts w:hint="eastAsia"/>
          </w:rPr>
          <w:t>miRNA</w:t>
        </w:r>
        <w:r w:rsidRPr="005E69D5" w:rsidDel="00C341D0">
          <w:rPr>
            <w:rFonts w:hint="eastAsia"/>
          </w:rPr>
          <w:t>调节效率降低；相反，在</w:t>
        </w:r>
        <w:r w:rsidRPr="005E69D5" w:rsidDel="00C341D0">
          <w:rPr>
            <w:rFonts w:hint="eastAsia"/>
          </w:rPr>
          <w:t>3</w:t>
        </w:r>
        <w:r w:rsidRPr="005E69D5" w:rsidDel="00C341D0">
          <w:rPr>
            <w:rFonts w:hint="eastAsia"/>
          </w:rPr>
          <w:t>’</w:t>
        </w:r>
        <w:r w:rsidRPr="005E69D5" w:rsidDel="00C341D0">
          <w:rPr>
            <w:rFonts w:hint="eastAsia"/>
          </w:rPr>
          <w:t xml:space="preserve"> (</w:t>
        </w:r>
        <w:r w:rsidRPr="005E69D5" w:rsidDel="00C341D0">
          <w:rPr>
            <w:rFonts w:hint="eastAsia"/>
          </w:rPr>
          <w:t>位点</w:t>
        </w:r>
        <w:r w:rsidRPr="005E69D5" w:rsidDel="00C341D0">
          <w:rPr>
            <w:rFonts w:hint="eastAsia"/>
          </w:rPr>
          <w:t>13 ~ 21)</w:t>
        </w:r>
        <w:r w:rsidRPr="005E69D5" w:rsidDel="00C341D0">
          <w:rPr>
            <w:rFonts w:hint="eastAsia"/>
          </w:rPr>
          <w:t>区段发生的错配甚至可能比完全匹配的调节效率还要高</w:t>
        </w:r>
        <w:r w:rsidDel="00C341D0">
          <w:rPr>
            <w:rFonts w:hint="eastAsia"/>
          </w:rPr>
          <w:t>。</w:t>
        </w:r>
      </w:moveFrom>
    </w:p>
    <w:moveFromRangeEnd w:id="588"/>
    <w:p w14:paraId="470D96D4" w14:textId="77777777" w:rsidR="008B6495" w:rsidRPr="003F69CF" w:rsidRDefault="008B6495" w:rsidP="006F13B3"/>
    <w:p w14:paraId="5919C000" w14:textId="58645952" w:rsidR="003838B4" w:rsidRDefault="006F39A5" w:rsidP="006F13B3">
      <w:pPr>
        <w:pStyle w:val="Heading2"/>
      </w:pPr>
      <w:bookmarkStart w:id="590" w:name="_Toc479949728"/>
      <w:r>
        <w:rPr>
          <w:rFonts w:hint="eastAsia"/>
        </w:rPr>
        <w:t>联合互补模式分析</w:t>
      </w:r>
      <w:bookmarkEnd w:id="590"/>
    </w:p>
    <w:p w14:paraId="1088D9D7" w14:textId="0C585DB3" w:rsidR="005E09F4" w:rsidRDefault="006B5261" w:rsidP="006F13B3">
      <w:pPr>
        <w:pStyle w:val="Heading3"/>
      </w:pPr>
      <w:bookmarkStart w:id="591" w:name="_Toc479949729"/>
      <w:commentRangeStart w:id="592"/>
      <w:r>
        <w:rPr>
          <w:rFonts w:hint="eastAsia"/>
        </w:rPr>
        <w:t>联合互补模式分析方法</w:t>
      </w:r>
      <w:ins w:id="593" w:author="Thomas Huang" w:date="2017-04-12T10:48:00Z">
        <w:r w:rsidR="00FE38F1">
          <w:rPr>
            <w:rFonts w:hint="eastAsia"/>
          </w:rPr>
          <w:t>的拓展</w:t>
        </w:r>
      </w:ins>
      <w:del w:id="594" w:author="Thomas Huang" w:date="2017-04-06T16:27:00Z">
        <w:r w:rsidDel="003A7240">
          <w:rPr>
            <w:rFonts w:hint="eastAsia"/>
          </w:rPr>
          <w:delText>介绍</w:delText>
        </w:r>
      </w:del>
      <w:commentRangeEnd w:id="592"/>
      <w:r w:rsidR="003A7240">
        <w:rPr>
          <w:rStyle w:val="CommentReference"/>
          <w:rFonts w:eastAsia="宋体"/>
          <w:bCs w:val="0"/>
        </w:rPr>
        <w:commentReference w:id="592"/>
      </w:r>
      <w:bookmarkEnd w:id="591"/>
    </w:p>
    <w:p w14:paraId="699878F5" w14:textId="6DB49AEB" w:rsidR="00ED72BC" w:rsidRDefault="00ED72BC" w:rsidP="006F13B3">
      <w:r>
        <w:rPr>
          <w:rFonts w:hint="eastAsia"/>
        </w:rPr>
        <w:t>单倍型分析适用于分析单个基因组片段上的</w:t>
      </w:r>
      <w:r w:rsidR="00D9264D">
        <w:rPr>
          <w:rFonts w:hint="eastAsia"/>
        </w:rPr>
        <w:t>SNP</w:t>
      </w:r>
      <w:r w:rsidR="00D9264D">
        <w:rPr>
          <w:rFonts w:hint="eastAsia"/>
        </w:rPr>
        <w:t>从而将群体分成具有不同单倍型的类型，因此很适合分析</w:t>
      </w:r>
      <w:r w:rsidR="00D9264D">
        <w:rPr>
          <w:rFonts w:hint="eastAsia"/>
        </w:rPr>
        <w:t>pre-miRNA</w:t>
      </w:r>
      <w:r w:rsidR="00D9264D">
        <w:rPr>
          <w:rFonts w:hint="eastAsia"/>
        </w:rPr>
        <w:t>上的突变。但是当研究</w:t>
      </w:r>
      <w:r w:rsidR="00D9264D">
        <w:rPr>
          <w:rFonts w:hint="eastAsia"/>
        </w:rPr>
        <w:t>SNP</w:t>
      </w:r>
      <w:r w:rsidR="00D9264D">
        <w:rPr>
          <w:rFonts w:hint="eastAsia"/>
        </w:rPr>
        <w:t>对成熟</w:t>
      </w:r>
      <w:r w:rsidR="00D9264D">
        <w:rPr>
          <w:rFonts w:hint="eastAsia"/>
        </w:rPr>
        <w:t>miRNA</w:t>
      </w:r>
      <w:r w:rsidR="00D9264D">
        <w:rPr>
          <w:rFonts w:hint="eastAsia"/>
        </w:rPr>
        <w:t>和靶基因结合位点的相互作用，则需要同时考虑两段序列上的</w:t>
      </w:r>
      <w:r w:rsidR="00D9264D">
        <w:rPr>
          <w:rFonts w:hint="eastAsia"/>
        </w:rPr>
        <w:t>SNP</w:t>
      </w:r>
      <w:r w:rsidR="00D9264D">
        <w:rPr>
          <w:rFonts w:hint="eastAsia"/>
        </w:rPr>
        <w:t>，并且还需要考虑单倍型中的突变对互补模式</w:t>
      </w:r>
      <w:r w:rsidR="00D9264D">
        <w:t>(complementarity pattern)</w:t>
      </w:r>
      <w:r w:rsidR="00D9264D">
        <w:rPr>
          <w:rFonts w:hint="eastAsia"/>
        </w:rPr>
        <w:t>的影响。所以，我们在本研究中，将单倍型分析拓展成联合互补模式分析</w:t>
      </w:r>
      <w:r w:rsidR="00D9264D">
        <w:t>(Combined Complementarity Pattern Analysis, CCPA)</w:t>
      </w:r>
      <w:r w:rsidR="00D9264D">
        <w:rPr>
          <w:rFonts w:hint="eastAsia"/>
        </w:rPr>
        <w:t>。</w:t>
      </w:r>
    </w:p>
    <w:p w14:paraId="46023969" w14:textId="709FFE0B" w:rsidR="009F6084" w:rsidRPr="009F6084" w:rsidRDefault="009D0485" w:rsidP="006F13B3">
      <w:r>
        <w:rPr>
          <w:rFonts w:hint="eastAsia"/>
        </w:rPr>
        <w:t>图</w:t>
      </w:r>
      <w:r w:rsidR="00B41D96">
        <w:rPr>
          <w:rFonts w:hint="eastAsia"/>
        </w:rPr>
        <w:t>6</w:t>
      </w:r>
      <w:r>
        <w:rPr>
          <w:rFonts w:hint="eastAsia"/>
        </w:rPr>
        <w:t>-5</w:t>
      </w:r>
      <w:r>
        <w:rPr>
          <w:rFonts w:hint="eastAsia"/>
        </w:rPr>
        <w:t>具体</w:t>
      </w:r>
      <w:r w:rsidR="003A7CAA">
        <w:rPr>
          <w:rFonts w:hint="eastAsia"/>
        </w:rPr>
        <w:t>展示了联合互补模式分析的操作流程。首先得到成熟</w:t>
      </w:r>
      <w:r w:rsidR="003A7CAA">
        <w:rPr>
          <w:rFonts w:hint="eastAsia"/>
        </w:rPr>
        <w:t>miRNA</w:t>
      </w:r>
      <w:r w:rsidR="003A7CAA">
        <w:rPr>
          <w:rFonts w:hint="eastAsia"/>
        </w:rPr>
        <w:t>和靶基因结合位点上的</w:t>
      </w:r>
      <w:r w:rsidR="003A7CAA">
        <w:rPr>
          <w:rFonts w:hint="eastAsia"/>
        </w:rPr>
        <w:t>SNP</w:t>
      </w:r>
      <w:r w:rsidR="003A7CAA">
        <w:rPr>
          <w:rFonts w:hint="eastAsia"/>
        </w:rPr>
        <w:t>，将两个序列上的</w:t>
      </w:r>
      <w:r w:rsidR="003A7CAA">
        <w:rPr>
          <w:rFonts w:hint="eastAsia"/>
        </w:rPr>
        <w:t>SNP</w:t>
      </w:r>
      <w:r w:rsidR="003A7CAA">
        <w:rPr>
          <w:rFonts w:hint="eastAsia"/>
        </w:rPr>
        <w:t>按照顺序排列在一起，然后进行上述的单倍型分析，就如同图</w:t>
      </w:r>
      <w:r w:rsidR="00B41D96">
        <w:rPr>
          <w:rFonts w:hint="eastAsia"/>
        </w:rPr>
        <w:t>6</w:t>
      </w:r>
      <w:r w:rsidR="003A7CAA">
        <w:rPr>
          <w:rFonts w:hint="eastAsia"/>
        </w:rPr>
        <w:t>-5</w:t>
      </w:r>
      <w:r w:rsidR="003A7CAA">
        <w:rPr>
          <w:rFonts w:hint="eastAsia"/>
        </w:rPr>
        <w:t>中</w:t>
      </w:r>
      <w:r w:rsidR="003A7CAA">
        <w:t>miR1</w:t>
      </w:r>
      <w:r w:rsidR="003A7CAA">
        <w:rPr>
          <w:rFonts w:hint="eastAsia"/>
        </w:rPr>
        <w:t>和</w:t>
      </w:r>
      <w:r w:rsidR="003A7CAA">
        <w:t>gene1</w:t>
      </w:r>
      <w:r w:rsidR="003A7CAA">
        <w:rPr>
          <w:rFonts w:hint="eastAsia"/>
        </w:rPr>
        <w:t>两个序列合成一个序列进行分析。经过单倍型分析后，我们可以根据水稻品系在所有的</w:t>
      </w:r>
      <w:r w:rsidR="003A7CAA">
        <w:rPr>
          <w:rFonts w:hint="eastAsia"/>
        </w:rPr>
        <w:t>SNP</w:t>
      </w:r>
      <w:r w:rsidR="003A7CAA">
        <w:rPr>
          <w:rFonts w:hint="eastAsia"/>
        </w:rPr>
        <w:t>位点上的核苷酸类型</w:t>
      </w:r>
      <w:r w:rsidR="00057BF9">
        <w:rPr>
          <w:rFonts w:hint="eastAsia"/>
        </w:rPr>
        <w:t>分成不同的单倍型类别，从而得到如图的参考基因组模式和单倍体模式</w:t>
      </w:r>
      <w:r w:rsidR="00057BF9">
        <w:rPr>
          <w:rFonts w:hint="eastAsia"/>
        </w:rPr>
        <w:t>1</w:t>
      </w:r>
      <w:r w:rsidR="00057BF9">
        <w:rPr>
          <w:rFonts w:hint="eastAsia"/>
        </w:rPr>
        <w:t>。在此之后，根据单倍体模式</w:t>
      </w:r>
      <w:r w:rsidR="00057BF9">
        <w:rPr>
          <w:rFonts w:hint="eastAsia"/>
        </w:rPr>
        <w:t>1</w:t>
      </w:r>
      <w:r w:rsidR="00057BF9">
        <w:rPr>
          <w:rFonts w:hint="eastAsia"/>
        </w:rPr>
        <w:t>中和参考基因组模式不同的</w:t>
      </w:r>
      <w:r w:rsidR="00057BF9">
        <w:rPr>
          <w:rFonts w:hint="eastAsia"/>
        </w:rPr>
        <w:t>SNP</w:t>
      </w:r>
      <w:r w:rsidR="00057BF9">
        <w:rPr>
          <w:rFonts w:hint="eastAsia"/>
        </w:rPr>
        <w:t>，也就是所谓的突变，找到</w:t>
      </w:r>
      <w:r w:rsidR="00057BF9">
        <w:rPr>
          <w:rFonts w:hint="eastAsia"/>
        </w:rPr>
        <w:t>SNP</w:t>
      </w:r>
      <w:r w:rsidR="00057BF9">
        <w:rPr>
          <w:rFonts w:hint="eastAsia"/>
        </w:rPr>
        <w:t>在原序列中所在位置并且进行突变，最后将突变后的两条序列（成熟</w:t>
      </w:r>
      <w:r w:rsidR="00057BF9">
        <w:rPr>
          <w:rFonts w:hint="eastAsia"/>
        </w:rPr>
        <w:t>miRNA</w:t>
      </w:r>
      <w:r w:rsidR="00057BF9">
        <w:rPr>
          <w:rFonts w:hint="eastAsia"/>
        </w:rPr>
        <w:t>序列和结合位点序列）比对在一起称为突变后的互补模式。</w:t>
      </w:r>
      <w:r w:rsidR="009F6084">
        <w:rPr>
          <w:rFonts w:hint="eastAsia"/>
        </w:rPr>
        <w:t>至此，我们可以得到不同的互补模式以及其所对应的水稻品系，然后比较该单倍型的互补模式</w:t>
      </w:r>
      <w:r w:rsidR="009F6084">
        <w:rPr>
          <w:rFonts w:hint="eastAsia"/>
        </w:rPr>
        <w:lastRenderedPageBreak/>
        <w:t>和参考基因组单倍体的互补模式，我们就可以很明显看出这些</w:t>
      </w:r>
      <w:r w:rsidR="009F6084">
        <w:rPr>
          <w:rFonts w:hint="eastAsia"/>
        </w:rPr>
        <w:t>SNP</w:t>
      </w:r>
      <w:r w:rsidR="009F6084">
        <w:rPr>
          <w:rFonts w:hint="eastAsia"/>
        </w:rPr>
        <w:t>对于</w:t>
      </w:r>
      <w:r w:rsidR="009F6084">
        <w:rPr>
          <w:rFonts w:hint="eastAsia"/>
        </w:rPr>
        <w:t>miRNA</w:t>
      </w:r>
      <w:r w:rsidR="009F6084">
        <w:rPr>
          <w:rFonts w:hint="eastAsia"/>
        </w:rPr>
        <w:t>和结合位点相互作用的影响。并且比较各中水稻品系</w:t>
      </w:r>
      <w:r w:rsidR="009F6084" w:rsidRPr="00034B2B">
        <w:rPr>
          <w:rFonts w:hint="eastAsia"/>
        </w:rPr>
        <w:t>待研究特性，从而得出这些特性和相应的</w:t>
      </w:r>
      <w:r w:rsidR="009F6084" w:rsidRPr="00034B2B">
        <w:rPr>
          <w:rFonts w:hint="eastAsia"/>
        </w:rPr>
        <w:t>SNP</w:t>
      </w:r>
      <w:r w:rsidR="009F6084" w:rsidRPr="00034B2B">
        <w:rPr>
          <w:rFonts w:hint="eastAsia"/>
        </w:rPr>
        <w:t>是否有关联。</w:t>
      </w:r>
    </w:p>
    <w:p w14:paraId="64316840" w14:textId="77777777" w:rsidR="009D0485" w:rsidRDefault="009D0485" w:rsidP="006F13B3"/>
    <w:p w14:paraId="252B6DF3" w14:textId="0E25C944" w:rsidR="0076134C" w:rsidRDefault="0076134C" w:rsidP="006F13B3">
      <w:pPr>
        <w:pStyle w:val="Figurealignment"/>
      </w:pPr>
      <w:r w:rsidRPr="00AE264B">
        <w:drawing>
          <wp:inline distT="0" distB="0" distL="0" distR="0" wp14:anchorId="5AA6DBD7" wp14:editId="502BFB99">
            <wp:extent cx="4236720" cy="2725420"/>
            <wp:effectExtent l="0" t="0" r="5080" b="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t="14570" r="490"/>
                    <a:stretch/>
                  </pic:blipFill>
                  <pic:spPr bwMode="auto">
                    <a:xfrm>
                      <a:off x="0" y="0"/>
                      <a:ext cx="4258239" cy="2739263"/>
                    </a:xfrm>
                    <a:prstGeom prst="rect">
                      <a:avLst/>
                    </a:prstGeom>
                    <a:noFill/>
                    <a:ln>
                      <a:noFill/>
                    </a:ln>
                    <a:extLst>
                      <a:ext uri="{53640926-AAD7-44D8-BBD7-CCE9431645EC}">
                        <a14:shadowObscured xmlns:a14="http://schemas.microsoft.com/office/drawing/2010/main"/>
                      </a:ext>
                    </a:extLst>
                  </pic:spPr>
                </pic:pic>
              </a:graphicData>
            </a:graphic>
          </wp:inline>
        </w:drawing>
      </w:r>
    </w:p>
    <w:p w14:paraId="5E2C2786" w14:textId="5AB0D32C" w:rsidR="0076134C" w:rsidRPr="00F73E58" w:rsidRDefault="0076134C" w:rsidP="006F13B3">
      <w:pPr>
        <w:pStyle w:val="-8"/>
      </w:pPr>
      <w:bookmarkStart w:id="595" w:name="_Toc479949762"/>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5</w:t>
      </w:r>
      <w:r w:rsidRPr="00F73E58">
        <w:fldChar w:fldCharType="end"/>
      </w:r>
      <w:r>
        <w:t xml:space="preserve"> </w:t>
      </w:r>
      <w:r>
        <w:rPr>
          <w:rFonts w:hint="eastAsia"/>
        </w:rPr>
        <w:t>联合互补模式分析的流程图解</w:t>
      </w:r>
      <w:bookmarkEnd w:id="595"/>
    </w:p>
    <w:p w14:paraId="5EF51E50" w14:textId="41ED1BB8" w:rsidR="0076134C" w:rsidRDefault="00215922" w:rsidP="006F13B3">
      <w:pPr>
        <w:pStyle w:val="-9"/>
        <w:rPr>
          <w:rFonts w:eastAsia="SimSun"/>
        </w:rPr>
      </w:pPr>
      <w:r>
        <w:rPr>
          <w:rFonts w:eastAsia="SimSun"/>
        </w:rPr>
        <w:t>Fig. 6</w:t>
      </w:r>
      <w:r w:rsidR="0076134C" w:rsidRPr="00F73E58">
        <w:rPr>
          <w:rFonts w:eastAsia="SimSun"/>
        </w:rPr>
        <w:t>-</w:t>
      </w:r>
      <w:r w:rsidR="0076134C" w:rsidRPr="00F73E58">
        <w:rPr>
          <w:rFonts w:eastAsia="SimSun"/>
        </w:rPr>
        <w:fldChar w:fldCharType="begin"/>
      </w:r>
      <w:r>
        <w:rPr>
          <w:rFonts w:eastAsia="SimSun"/>
        </w:rPr>
        <w:instrText xml:space="preserve"> SEQ Fig.</w:instrText>
      </w:r>
      <w:r>
        <w:rPr>
          <w:rFonts w:eastAsia="SimSun" w:hint="eastAsia"/>
        </w:rPr>
        <w:instrText>6</w:instrText>
      </w:r>
      <w:r w:rsidR="0076134C" w:rsidRPr="00F73E58">
        <w:rPr>
          <w:rFonts w:eastAsia="SimSun"/>
        </w:rPr>
        <w:instrText xml:space="preserve">- \* ARABIC </w:instrText>
      </w:r>
      <w:r w:rsidR="0076134C" w:rsidRPr="00F73E58">
        <w:rPr>
          <w:rFonts w:eastAsia="SimSun"/>
        </w:rPr>
        <w:fldChar w:fldCharType="separate"/>
      </w:r>
      <w:r>
        <w:rPr>
          <w:rFonts w:eastAsia="SimSun"/>
          <w:noProof/>
        </w:rPr>
        <w:t>5</w:t>
      </w:r>
      <w:r w:rsidR="0076134C" w:rsidRPr="00F73E58">
        <w:rPr>
          <w:rFonts w:eastAsia="SimSun"/>
          <w:noProof/>
        </w:rPr>
        <w:fldChar w:fldCharType="end"/>
      </w:r>
      <w:r w:rsidR="0076134C" w:rsidRPr="00F73E58">
        <w:rPr>
          <w:rFonts w:eastAsia="SimSun"/>
          <w:noProof/>
        </w:rPr>
        <w:t xml:space="preserve"> </w:t>
      </w:r>
      <w:r w:rsidR="0076134C">
        <w:rPr>
          <w:rFonts w:eastAsia="SimSun"/>
        </w:rPr>
        <w:t>Illustrations of operation procedures for Combined Complementarity Pattern Analysis</w:t>
      </w:r>
      <w:r w:rsidR="009D0485">
        <w:rPr>
          <w:rFonts w:eastAsia="SimSun"/>
        </w:rPr>
        <w:t xml:space="preserve"> (CCPA)</w:t>
      </w:r>
    </w:p>
    <w:p w14:paraId="56414ED0" w14:textId="77777777" w:rsidR="009F6084" w:rsidRDefault="009F6084" w:rsidP="006F13B3"/>
    <w:p w14:paraId="22795BA1" w14:textId="0AA0B690" w:rsidR="009F6084" w:rsidRDefault="009F6084" w:rsidP="006F13B3">
      <w:r>
        <w:rPr>
          <w:rFonts w:hint="eastAsia"/>
        </w:rPr>
        <w:t>将</w:t>
      </w:r>
      <w:r w:rsidR="00C73A34">
        <w:rPr>
          <w:rFonts w:hint="eastAsia"/>
        </w:rPr>
        <w:t>联合互补模式分析应用在</w:t>
      </w:r>
      <w:r w:rsidR="00963242">
        <w:rPr>
          <w:rFonts w:hint="eastAsia"/>
        </w:rPr>
        <w:t>所有</w:t>
      </w:r>
      <w:r w:rsidR="0024209B">
        <w:rPr>
          <w:rFonts w:hint="eastAsia"/>
        </w:rPr>
        <w:t>220</w:t>
      </w:r>
      <w:r w:rsidR="0024209B">
        <w:rPr>
          <w:rFonts w:hint="eastAsia"/>
        </w:rPr>
        <w:t>个</w:t>
      </w:r>
      <w:r w:rsidR="00963242">
        <w:rPr>
          <w:rFonts w:hint="eastAsia"/>
        </w:rPr>
        <w:t>保守</w:t>
      </w:r>
      <w:r w:rsidR="00963242">
        <w:rPr>
          <w:rFonts w:hint="eastAsia"/>
        </w:rPr>
        <w:t>miRNA</w:t>
      </w:r>
      <w:r w:rsidR="00963242">
        <w:rPr>
          <w:rFonts w:hint="eastAsia"/>
        </w:rPr>
        <w:t>和</w:t>
      </w:r>
      <w:r w:rsidR="0024209B">
        <w:rPr>
          <w:rFonts w:hint="eastAsia"/>
        </w:rPr>
        <w:t>823</w:t>
      </w:r>
      <w:r w:rsidR="0024209B">
        <w:rPr>
          <w:rFonts w:hint="eastAsia"/>
        </w:rPr>
        <w:t>个</w:t>
      </w:r>
      <w:r w:rsidR="00963242">
        <w:rPr>
          <w:rFonts w:hint="eastAsia"/>
        </w:rPr>
        <w:t>相应靶基因的结合位点上，</w:t>
      </w:r>
      <w:r w:rsidR="00EF53F5">
        <w:rPr>
          <w:rFonts w:hint="eastAsia"/>
        </w:rPr>
        <w:t>也就是</w:t>
      </w:r>
      <w:r w:rsidR="00EF53F5">
        <w:rPr>
          <w:rFonts w:hint="eastAsia"/>
        </w:rPr>
        <w:t>2113</w:t>
      </w:r>
      <w:r w:rsidR="00EF53F5">
        <w:rPr>
          <w:rFonts w:hint="eastAsia"/>
        </w:rPr>
        <w:t>个</w:t>
      </w:r>
      <w:r w:rsidR="00EF53F5">
        <w:rPr>
          <w:rFonts w:hint="eastAsia"/>
        </w:rPr>
        <w:t>miRNA</w:t>
      </w:r>
      <w:r w:rsidR="00EF53F5">
        <w:rPr>
          <w:rFonts w:hint="eastAsia"/>
        </w:rPr>
        <w:t>和靶基因作用对，</w:t>
      </w:r>
      <w:r w:rsidR="00963242">
        <w:rPr>
          <w:rFonts w:hint="eastAsia"/>
        </w:rPr>
        <w:t>我们总共得到了</w:t>
      </w:r>
      <w:r w:rsidR="0024209B">
        <w:rPr>
          <w:rFonts w:hint="eastAsia"/>
        </w:rPr>
        <w:t>16867</w:t>
      </w:r>
      <w:r w:rsidR="0024209B">
        <w:rPr>
          <w:rFonts w:hint="eastAsia"/>
        </w:rPr>
        <w:t>个不同的单倍型，</w:t>
      </w:r>
      <w:r w:rsidR="00EF53F5">
        <w:rPr>
          <w:rFonts w:hint="eastAsia"/>
        </w:rPr>
        <w:t>所以平均每一对都有</w:t>
      </w:r>
      <w:r w:rsidR="00EF53F5">
        <w:t>7.98</w:t>
      </w:r>
      <w:r w:rsidR="00EF53F5">
        <w:rPr>
          <w:rFonts w:hint="eastAsia"/>
        </w:rPr>
        <w:t>个单倍型</w:t>
      </w:r>
      <w:r w:rsidR="000763DB">
        <w:rPr>
          <w:rFonts w:hint="eastAsia"/>
        </w:rPr>
        <w:t>。</w:t>
      </w:r>
    </w:p>
    <w:p w14:paraId="6F64F773" w14:textId="2760929B" w:rsidR="0076134C" w:rsidRPr="00B53521" w:rsidRDefault="000763DB" w:rsidP="006F13B3">
      <w:r>
        <w:rPr>
          <w:rFonts w:hint="eastAsia"/>
        </w:rPr>
        <w:t>更深入分析所得到的单倍型产生的突变互补模式，可以发现</w:t>
      </w:r>
      <w:r w:rsidRPr="000763DB">
        <w:rPr>
          <w:rFonts w:hint="eastAsia"/>
        </w:rPr>
        <w:t>miRNA</w:t>
      </w:r>
      <w:r w:rsidRPr="000763DB">
        <w:rPr>
          <w:rFonts w:hint="eastAsia"/>
        </w:rPr>
        <w:t>和靶基因的互补模式中的位点在</w:t>
      </w:r>
      <w:r w:rsidRPr="000763DB">
        <w:rPr>
          <w:rFonts w:hint="eastAsia"/>
        </w:rPr>
        <w:t>SNP</w:t>
      </w:r>
      <w:r w:rsidRPr="000763DB">
        <w:rPr>
          <w:rFonts w:hint="eastAsia"/>
        </w:rPr>
        <w:t>的影响下会发生四种改变，分别是：类别</w:t>
      </w:r>
      <w:r w:rsidRPr="000763DB">
        <w:rPr>
          <w:rFonts w:hint="eastAsia"/>
        </w:rPr>
        <w:t>1</w:t>
      </w:r>
      <w:r w:rsidRPr="000763DB">
        <w:rPr>
          <w:rFonts w:hint="eastAsia"/>
        </w:rPr>
        <w:t>，从配对变成错配；类别</w:t>
      </w:r>
      <w:r w:rsidRPr="000763DB">
        <w:rPr>
          <w:rFonts w:hint="eastAsia"/>
        </w:rPr>
        <w:t>2</w:t>
      </w:r>
      <w:r w:rsidRPr="000763DB">
        <w:rPr>
          <w:rFonts w:hint="eastAsia"/>
        </w:rPr>
        <w:t>，从错配变成配对；类别</w:t>
      </w:r>
      <w:r w:rsidRPr="000763DB">
        <w:rPr>
          <w:rFonts w:hint="eastAsia"/>
        </w:rPr>
        <w:t>3</w:t>
      </w:r>
      <w:r w:rsidRPr="000763DB">
        <w:rPr>
          <w:rFonts w:hint="eastAsia"/>
        </w:rPr>
        <w:t>，从配对变成配对</w:t>
      </w:r>
      <w:r w:rsidRPr="000763DB">
        <w:rPr>
          <w:rFonts w:hint="eastAsia"/>
        </w:rPr>
        <w:t>(</w:t>
      </w:r>
      <w:r w:rsidRPr="000763DB">
        <w:rPr>
          <w:rFonts w:hint="eastAsia"/>
        </w:rPr>
        <w:t>保持配对</w:t>
      </w:r>
      <w:r w:rsidRPr="000763DB">
        <w:rPr>
          <w:rFonts w:hint="eastAsia"/>
        </w:rPr>
        <w:t>)</w:t>
      </w:r>
      <w:r w:rsidRPr="000763DB">
        <w:rPr>
          <w:rFonts w:hint="eastAsia"/>
        </w:rPr>
        <w:t>和类别</w:t>
      </w:r>
      <w:r w:rsidRPr="000763DB">
        <w:rPr>
          <w:rFonts w:hint="eastAsia"/>
        </w:rPr>
        <w:t>4</w:t>
      </w:r>
      <w:r w:rsidRPr="000763DB">
        <w:rPr>
          <w:rFonts w:hint="eastAsia"/>
        </w:rPr>
        <w:t>，从错配变成错配（依旧错配）。类别</w:t>
      </w:r>
      <w:r w:rsidRPr="000763DB">
        <w:rPr>
          <w:rFonts w:hint="eastAsia"/>
        </w:rPr>
        <w:t>3</w:t>
      </w:r>
      <w:r w:rsidRPr="000763DB">
        <w:rPr>
          <w:rFonts w:hint="eastAsia"/>
        </w:rPr>
        <w:t>和类别</w:t>
      </w:r>
      <w:r w:rsidRPr="000763DB">
        <w:rPr>
          <w:rFonts w:hint="eastAsia"/>
        </w:rPr>
        <w:t>4</w:t>
      </w:r>
      <w:r w:rsidRPr="000763DB">
        <w:rPr>
          <w:rFonts w:hint="eastAsia"/>
        </w:rPr>
        <w:t>并不改变</w:t>
      </w:r>
      <w:r w:rsidRPr="000763DB">
        <w:rPr>
          <w:rFonts w:hint="eastAsia"/>
        </w:rPr>
        <w:t>miRNA</w:t>
      </w:r>
      <w:r w:rsidRPr="000763DB">
        <w:rPr>
          <w:rFonts w:hint="eastAsia"/>
        </w:rPr>
        <w:t>和结合位点的互补性，所以相对于另外两种类别对</w:t>
      </w:r>
      <w:r w:rsidRPr="000763DB">
        <w:rPr>
          <w:rFonts w:hint="eastAsia"/>
        </w:rPr>
        <w:t>miRNA</w:t>
      </w:r>
      <w:r w:rsidRPr="000763DB">
        <w:rPr>
          <w:rFonts w:hint="eastAsia"/>
        </w:rPr>
        <w:t>调控的影响相对较小。而类别</w:t>
      </w:r>
      <w:r w:rsidRPr="000763DB">
        <w:rPr>
          <w:rFonts w:hint="eastAsia"/>
        </w:rPr>
        <w:t>1</w:t>
      </w:r>
      <w:r w:rsidRPr="000763DB">
        <w:rPr>
          <w:rFonts w:hint="eastAsia"/>
        </w:rPr>
        <w:t>会引入新的错配，一般而言会减弱</w:t>
      </w:r>
      <w:r w:rsidRPr="000763DB">
        <w:rPr>
          <w:rFonts w:hint="eastAsia"/>
        </w:rPr>
        <w:t>miRNA</w:t>
      </w:r>
      <w:r w:rsidRPr="000763DB">
        <w:rPr>
          <w:rFonts w:hint="eastAsia"/>
        </w:rPr>
        <w:t>的调控，类别</w:t>
      </w:r>
      <w:r w:rsidRPr="000763DB">
        <w:rPr>
          <w:rFonts w:hint="eastAsia"/>
        </w:rPr>
        <w:t>2</w:t>
      </w:r>
      <w:r w:rsidRPr="000763DB">
        <w:rPr>
          <w:rFonts w:hint="eastAsia"/>
        </w:rPr>
        <w:t>则相反，会增强</w:t>
      </w:r>
      <w:r w:rsidRPr="000763DB">
        <w:rPr>
          <w:rFonts w:hint="eastAsia"/>
        </w:rPr>
        <w:t>miRNA</w:t>
      </w:r>
      <w:r w:rsidRPr="000763DB">
        <w:rPr>
          <w:rFonts w:hint="eastAsia"/>
        </w:rPr>
        <w:t>的调控。将</w:t>
      </w:r>
      <w:r w:rsidRPr="000763DB">
        <w:rPr>
          <w:rFonts w:hint="eastAsia"/>
        </w:rPr>
        <w:t>CCPA</w:t>
      </w:r>
      <w:r w:rsidRPr="000763DB">
        <w:rPr>
          <w:rFonts w:hint="eastAsia"/>
        </w:rPr>
        <w:t>应用在这</w:t>
      </w:r>
      <w:r w:rsidRPr="000763DB">
        <w:rPr>
          <w:rFonts w:hint="eastAsia"/>
        </w:rPr>
        <w:t>823</w:t>
      </w:r>
      <w:r w:rsidRPr="000763DB">
        <w:rPr>
          <w:rFonts w:hint="eastAsia"/>
        </w:rPr>
        <w:t>个靶基因和相应的</w:t>
      </w:r>
      <w:r w:rsidRPr="000763DB">
        <w:rPr>
          <w:rFonts w:hint="eastAsia"/>
        </w:rPr>
        <w:t>miRNA</w:t>
      </w:r>
      <w:r w:rsidRPr="000763DB">
        <w:rPr>
          <w:rFonts w:hint="eastAsia"/>
        </w:rPr>
        <w:t>上，发现</w:t>
      </w:r>
      <w:r w:rsidRPr="000763DB">
        <w:rPr>
          <w:rFonts w:hint="eastAsia"/>
        </w:rPr>
        <w:t>74.62%</w:t>
      </w:r>
      <w:r w:rsidRPr="000763DB">
        <w:rPr>
          <w:rFonts w:hint="eastAsia"/>
        </w:rPr>
        <w:t>的突变位点是类别</w:t>
      </w:r>
      <w:r w:rsidRPr="000763DB">
        <w:rPr>
          <w:rFonts w:hint="eastAsia"/>
        </w:rPr>
        <w:t>1</w:t>
      </w:r>
      <w:r w:rsidRPr="000763DB">
        <w:rPr>
          <w:rFonts w:hint="eastAsia"/>
        </w:rPr>
        <w:t>突变，</w:t>
      </w:r>
      <w:r w:rsidRPr="000763DB">
        <w:rPr>
          <w:rFonts w:hint="eastAsia"/>
        </w:rPr>
        <w:t>16.67%</w:t>
      </w:r>
      <w:r w:rsidRPr="000763DB">
        <w:rPr>
          <w:rFonts w:hint="eastAsia"/>
        </w:rPr>
        <w:t>是类别</w:t>
      </w:r>
      <w:r w:rsidRPr="000763DB">
        <w:rPr>
          <w:rFonts w:hint="eastAsia"/>
        </w:rPr>
        <w:t>2</w:t>
      </w:r>
      <w:r w:rsidRPr="000763DB">
        <w:rPr>
          <w:rFonts w:hint="eastAsia"/>
        </w:rPr>
        <w:t>突变，</w:t>
      </w:r>
      <w:r w:rsidRPr="000763DB">
        <w:rPr>
          <w:rFonts w:hint="eastAsia"/>
        </w:rPr>
        <w:t>0.68%</w:t>
      </w:r>
      <w:r w:rsidRPr="000763DB">
        <w:rPr>
          <w:rFonts w:hint="eastAsia"/>
        </w:rPr>
        <w:t>是类别</w:t>
      </w:r>
      <w:r w:rsidRPr="000763DB">
        <w:rPr>
          <w:rFonts w:hint="eastAsia"/>
        </w:rPr>
        <w:t>3</w:t>
      </w:r>
      <w:r w:rsidRPr="000763DB">
        <w:rPr>
          <w:rFonts w:hint="eastAsia"/>
        </w:rPr>
        <w:t>突变，</w:t>
      </w:r>
      <w:r w:rsidRPr="000763DB">
        <w:rPr>
          <w:rFonts w:hint="eastAsia"/>
        </w:rPr>
        <w:t>8.03%</w:t>
      </w:r>
      <w:r w:rsidRPr="000763DB">
        <w:rPr>
          <w:rFonts w:hint="eastAsia"/>
        </w:rPr>
        <w:t>是类别</w:t>
      </w:r>
      <w:r w:rsidRPr="000763DB">
        <w:rPr>
          <w:rFonts w:hint="eastAsia"/>
        </w:rPr>
        <w:t>4</w:t>
      </w:r>
      <w:r w:rsidRPr="000763DB">
        <w:rPr>
          <w:rFonts w:hint="eastAsia"/>
        </w:rPr>
        <w:t>突变。</w:t>
      </w:r>
      <w:r w:rsidR="00FA4D79">
        <w:rPr>
          <w:rFonts w:hint="eastAsia"/>
        </w:rPr>
        <w:t>如图</w:t>
      </w:r>
      <w:r w:rsidR="00B41D96">
        <w:rPr>
          <w:rFonts w:hint="eastAsia"/>
        </w:rPr>
        <w:t>6</w:t>
      </w:r>
      <w:r w:rsidR="00FA4D79">
        <w:rPr>
          <w:rFonts w:hint="eastAsia"/>
        </w:rPr>
        <w:t>-6</w:t>
      </w:r>
      <w:r w:rsidR="00FA4D79">
        <w:rPr>
          <w:rFonts w:hint="eastAsia"/>
        </w:rPr>
        <w:t>所示，左上方是类别</w:t>
      </w:r>
      <w:r w:rsidR="00FA4D79">
        <w:rPr>
          <w:rFonts w:hint="eastAsia"/>
        </w:rPr>
        <w:t>4</w:t>
      </w:r>
      <w:r w:rsidR="00FA4D79">
        <w:rPr>
          <w:rFonts w:hint="eastAsia"/>
        </w:rPr>
        <w:t>的例子，在</w:t>
      </w:r>
      <w:r w:rsidR="00FA4D79">
        <w:t>osa-miR444b.1</w:t>
      </w:r>
      <w:r w:rsidR="00FA4D79">
        <w:rPr>
          <w:rFonts w:hint="eastAsia"/>
        </w:rPr>
        <w:t>和</w:t>
      </w:r>
      <w:r w:rsidR="00FA4D79">
        <w:t>LOC_Os02g13420</w:t>
      </w:r>
      <w:r w:rsidR="00FA4D79">
        <w:rPr>
          <w:rFonts w:hint="eastAsia"/>
        </w:rPr>
        <w:t>作用对中，</w:t>
      </w:r>
      <w:r w:rsidR="00FA4D79">
        <w:rPr>
          <w:rFonts w:hint="eastAsia"/>
        </w:rPr>
        <w:t>miRNA</w:t>
      </w:r>
      <w:r w:rsidR="00C764D0">
        <w:rPr>
          <w:rFonts w:hint="eastAsia"/>
        </w:rPr>
        <w:t>序列上第</w:t>
      </w:r>
      <w:r w:rsidR="00C764D0">
        <w:rPr>
          <w:rFonts w:hint="eastAsia"/>
        </w:rPr>
        <w:t>19</w:t>
      </w:r>
      <w:r w:rsidR="00C764D0">
        <w:rPr>
          <w:rFonts w:hint="eastAsia"/>
        </w:rPr>
        <w:t>位发生突变，从</w:t>
      </w:r>
      <w:r w:rsidR="00C764D0">
        <w:t>G</w:t>
      </w:r>
      <w:r w:rsidR="00C764D0">
        <w:rPr>
          <w:rFonts w:hint="eastAsia"/>
        </w:rPr>
        <w:t>变成</w:t>
      </w:r>
      <w:r w:rsidR="00C764D0">
        <w:rPr>
          <w:rFonts w:hint="eastAsia"/>
        </w:rPr>
        <w:t>A</w:t>
      </w:r>
      <w:r w:rsidR="00C764D0">
        <w:rPr>
          <w:rFonts w:hint="eastAsia"/>
        </w:rPr>
        <w:t>，但是原来在该位点依旧保持错配；右上方则是类别</w:t>
      </w:r>
      <w:r w:rsidR="00B53521">
        <w:rPr>
          <w:rFonts w:hint="eastAsia"/>
        </w:rPr>
        <w:t>2</w:t>
      </w:r>
      <w:r w:rsidR="00B53521">
        <w:rPr>
          <w:rFonts w:hint="eastAsia"/>
        </w:rPr>
        <w:t>的例子，在</w:t>
      </w:r>
      <w:r w:rsidR="00B53521">
        <w:t>osa-miR396e-5p</w:t>
      </w:r>
      <w:r w:rsidR="00B53521">
        <w:rPr>
          <w:rFonts w:hint="eastAsia"/>
        </w:rPr>
        <w:t>和</w:t>
      </w:r>
      <w:r w:rsidR="00B53521">
        <w:lastRenderedPageBreak/>
        <w:t>LOC_Os04g24190</w:t>
      </w:r>
      <w:r w:rsidR="00B53521">
        <w:rPr>
          <w:rFonts w:hint="eastAsia"/>
        </w:rPr>
        <w:t>作用对中，靶基因上结合位点第</w:t>
      </w:r>
      <w:r w:rsidR="00B53521">
        <w:rPr>
          <w:rFonts w:hint="eastAsia"/>
        </w:rPr>
        <w:t>19</w:t>
      </w:r>
      <w:r w:rsidR="00B53521">
        <w:rPr>
          <w:rFonts w:hint="eastAsia"/>
        </w:rPr>
        <w:t>位发生突变，从</w:t>
      </w:r>
      <w:r w:rsidR="00B53521">
        <w:t>U</w:t>
      </w:r>
      <w:r w:rsidR="00B53521">
        <w:rPr>
          <w:rFonts w:hint="eastAsia"/>
        </w:rPr>
        <w:t>变成</w:t>
      </w:r>
      <w:r w:rsidR="00B53521">
        <w:rPr>
          <w:rFonts w:hint="eastAsia"/>
        </w:rPr>
        <w:t>G</w:t>
      </w:r>
      <w:r w:rsidR="00B53521">
        <w:rPr>
          <w:rFonts w:hint="eastAsia"/>
        </w:rPr>
        <w:t>，结果使原来的错配变成了配对；左下方的是类别</w:t>
      </w:r>
      <w:r w:rsidR="00B53521">
        <w:rPr>
          <w:rFonts w:hint="eastAsia"/>
        </w:rPr>
        <w:t>1</w:t>
      </w:r>
      <w:r w:rsidR="00B53521">
        <w:rPr>
          <w:rFonts w:hint="eastAsia"/>
        </w:rPr>
        <w:t>的例子，在</w:t>
      </w:r>
      <w:r w:rsidR="00B53521">
        <w:t>osa-miR156c-5p</w:t>
      </w:r>
      <w:r w:rsidR="00B53521">
        <w:rPr>
          <w:rFonts w:hint="eastAsia"/>
        </w:rPr>
        <w:t>和</w:t>
      </w:r>
      <w:r w:rsidR="00B53521">
        <w:rPr>
          <w:rFonts w:hint="eastAsia"/>
        </w:rPr>
        <w:t>LOC</w:t>
      </w:r>
      <w:r w:rsidR="00B53521">
        <w:t>_Os05g48800</w:t>
      </w:r>
      <w:r w:rsidR="00B53521">
        <w:rPr>
          <w:rFonts w:hint="eastAsia"/>
        </w:rPr>
        <w:t>作用对中，</w:t>
      </w:r>
      <w:r w:rsidR="00B53521">
        <w:rPr>
          <w:rFonts w:hint="eastAsia"/>
        </w:rPr>
        <w:t>miRNA</w:t>
      </w:r>
      <w:r w:rsidR="00B53521">
        <w:rPr>
          <w:rFonts w:hint="eastAsia"/>
        </w:rPr>
        <w:t>序列中的第</w:t>
      </w:r>
      <w:r w:rsidR="00B53521">
        <w:rPr>
          <w:rFonts w:hint="eastAsia"/>
        </w:rPr>
        <w:t>13</w:t>
      </w:r>
      <w:r w:rsidR="00B53521">
        <w:rPr>
          <w:rFonts w:hint="eastAsia"/>
        </w:rPr>
        <w:t>位发生突变，从</w:t>
      </w:r>
      <w:r w:rsidR="00B53521">
        <w:rPr>
          <w:rFonts w:hint="eastAsia"/>
        </w:rPr>
        <w:t>G</w:t>
      </w:r>
      <w:r w:rsidR="00B53521">
        <w:rPr>
          <w:rFonts w:hint="eastAsia"/>
        </w:rPr>
        <w:t>变成</w:t>
      </w:r>
      <w:r w:rsidR="00B53521">
        <w:rPr>
          <w:rFonts w:hint="eastAsia"/>
        </w:rPr>
        <w:t>A</w:t>
      </w:r>
      <w:r w:rsidR="00B53521">
        <w:rPr>
          <w:rFonts w:hint="eastAsia"/>
        </w:rPr>
        <w:t>，导致该位点原本的配对变成错配；最后右下方的是类别</w:t>
      </w:r>
      <w:r w:rsidR="00B53521">
        <w:rPr>
          <w:rFonts w:hint="eastAsia"/>
        </w:rPr>
        <w:t>3</w:t>
      </w:r>
      <w:r w:rsidR="00B53521">
        <w:rPr>
          <w:rFonts w:hint="eastAsia"/>
        </w:rPr>
        <w:t>的例子，在</w:t>
      </w:r>
      <w:r w:rsidR="00B53521">
        <w:t>osa-miR1436</w:t>
      </w:r>
      <w:r w:rsidR="00B53521">
        <w:rPr>
          <w:rFonts w:hint="eastAsia"/>
        </w:rPr>
        <w:t>和</w:t>
      </w:r>
      <w:r w:rsidR="00B53521">
        <w:t>LOC_Os11g31450</w:t>
      </w:r>
      <w:r w:rsidR="00B53521">
        <w:rPr>
          <w:rFonts w:hint="eastAsia"/>
        </w:rPr>
        <w:t>作用对中，</w:t>
      </w:r>
      <w:r w:rsidR="00B53521">
        <w:rPr>
          <w:rFonts w:hint="eastAsia"/>
        </w:rPr>
        <w:t>miRNA</w:t>
      </w:r>
      <w:r w:rsidR="00B53521">
        <w:rPr>
          <w:rFonts w:hint="eastAsia"/>
        </w:rPr>
        <w:t>序列中的第二位从</w:t>
      </w:r>
      <w:r w:rsidR="00B53521">
        <w:t>C</w:t>
      </w:r>
      <w:r w:rsidR="00B53521">
        <w:rPr>
          <w:rFonts w:hint="eastAsia"/>
        </w:rPr>
        <w:t>变成</w:t>
      </w:r>
      <w:r w:rsidR="00B53521">
        <w:rPr>
          <w:rFonts w:hint="eastAsia"/>
        </w:rPr>
        <w:t>U</w:t>
      </w:r>
      <w:r w:rsidR="00B53521">
        <w:rPr>
          <w:rFonts w:hint="eastAsia"/>
        </w:rPr>
        <w:t>，同时在靶基因上结合位点的第</w:t>
      </w:r>
      <w:r w:rsidR="00B53521">
        <w:rPr>
          <w:rFonts w:hint="eastAsia"/>
        </w:rPr>
        <w:t>2</w:t>
      </w:r>
      <w:r w:rsidR="00B53521">
        <w:rPr>
          <w:rFonts w:hint="eastAsia"/>
        </w:rPr>
        <w:t>位也发生突变从</w:t>
      </w:r>
      <w:r w:rsidR="00B53521">
        <w:rPr>
          <w:rFonts w:hint="eastAsia"/>
        </w:rPr>
        <w:t>G</w:t>
      </w:r>
      <w:r w:rsidR="00B53521">
        <w:rPr>
          <w:rFonts w:hint="eastAsia"/>
        </w:rPr>
        <w:t>变成</w:t>
      </w:r>
      <w:r w:rsidR="00B53521">
        <w:rPr>
          <w:rFonts w:hint="eastAsia"/>
        </w:rPr>
        <w:t>A</w:t>
      </w:r>
      <w:r w:rsidR="00B53521">
        <w:rPr>
          <w:rFonts w:hint="eastAsia"/>
        </w:rPr>
        <w:t>，两次突变的结果是在该位点的配对状况并没有被破坏，依旧保留了配对。</w:t>
      </w:r>
    </w:p>
    <w:p w14:paraId="21D39437" w14:textId="77777777" w:rsidR="00C764D0" w:rsidRDefault="00C764D0" w:rsidP="006F13B3"/>
    <w:p w14:paraId="661CA1EA" w14:textId="00D5E221" w:rsidR="000763DB" w:rsidRDefault="000763DB" w:rsidP="006F13B3">
      <w:pPr>
        <w:pStyle w:val="Figurealignment"/>
      </w:pPr>
      <w:r>
        <w:rPr>
          <w:rFonts w:hint="eastAsia"/>
        </w:rPr>
        <w:drawing>
          <wp:inline distT="0" distB="0" distL="0" distR="0" wp14:anchorId="075259E1" wp14:editId="35706793">
            <wp:extent cx="3838332" cy="2880000"/>
            <wp:effectExtent l="0" t="0" r="0" b="0"/>
            <wp:docPr id="4" name="Picture 4" descr="../../Data_organization/Paper_Figures_AND_tables/data_backup/CCP4categoriesOfPatter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data_backup/CCP4categoriesOfPattern.00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8332" cy="2880000"/>
                    </a:xfrm>
                    <a:prstGeom prst="rect">
                      <a:avLst/>
                    </a:prstGeom>
                    <a:noFill/>
                    <a:ln>
                      <a:noFill/>
                    </a:ln>
                  </pic:spPr>
                </pic:pic>
              </a:graphicData>
            </a:graphic>
          </wp:inline>
        </w:drawing>
      </w:r>
    </w:p>
    <w:p w14:paraId="728FD82C" w14:textId="2AD9056E" w:rsidR="007F5058" w:rsidRDefault="007F5058" w:rsidP="006F13B3">
      <w:pPr>
        <w:pStyle w:val="-8"/>
      </w:pPr>
      <w:bookmarkStart w:id="596" w:name="_Toc479949763"/>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6</w:t>
      </w:r>
      <w:r w:rsidRPr="00F73E58">
        <w:fldChar w:fldCharType="end"/>
      </w:r>
      <w:r>
        <w:t xml:space="preserve"> </w:t>
      </w:r>
      <w:r>
        <w:rPr>
          <w:rFonts w:hint="eastAsia"/>
        </w:rPr>
        <w:t>SNP</w:t>
      </w:r>
      <w:r w:rsidR="003C5B44">
        <w:rPr>
          <w:rFonts w:hint="eastAsia"/>
        </w:rPr>
        <w:t>带来</w:t>
      </w:r>
      <w:r>
        <w:rPr>
          <w:rFonts w:hint="eastAsia"/>
        </w:rPr>
        <w:t>的四种互补性变化图例</w:t>
      </w:r>
      <w:bookmarkEnd w:id="596"/>
    </w:p>
    <w:p w14:paraId="13650DB8" w14:textId="3049A361" w:rsidR="007F5058" w:rsidRDefault="00E55B6A" w:rsidP="006F13B3">
      <w:pPr>
        <w:pStyle w:val="-9"/>
        <w:rPr>
          <w:rFonts w:eastAsia="SimSun"/>
        </w:rPr>
      </w:pPr>
      <w:r>
        <w:rPr>
          <w:rFonts w:eastAsia="SimSun"/>
        </w:rPr>
        <w:t xml:space="preserve">Fig. </w:t>
      </w:r>
      <w:r>
        <w:rPr>
          <w:rFonts w:eastAsia="SimSun" w:hint="eastAsia"/>
        </w:rPr>
        <w:t>6</w:t>
      </w:r>
      <w:r w:rsidR="007F5058" w:rsidRPr="00F73E58">
        <w:rPr>
          <w:rFonts w:eastAsia="SimSun"/>
        </w:rPr>
        <w:t>-</w:t>
      </w:r>
      <w:r w:rsidR="007F5058" w:rsidRPr="00F73E58">
        <w:rPr>
          <w:rFonts w:eastAsia="SimSun"/>
        </w:rPr>
        <w:fldChar w:fldCharType="begin"/>
      </w:r>
      <w:r>
        <w:rPr>
          <w:rFonts w:eastAsia="SimSun"/>
        </w:rPr>
        <w:instrText xml:space="preserve"> SEQ Fig.</w:instrText>
      </w:r>
      <w:r>
        <w:rPr>
          <w:rFonts w:eastAsia="SimSun" w:hint="eastAsia"/>
        </w:rPr>
        <w:instrText>6</w:instrText>
      </w:r>
      <w:r w:rsidR="007F5058" w:rsidRPr="00F73E58">
        <w:rPr>
          <w:rFonts w:eastAsia="SimSun"/>
        </w:rPr>
        <w:instrText xml:space="preserve">- \* ARABIC </w:instrText>
      </w:r>
      <w:r w:rsidR="007F5058" w:rsidRPr="00F73E58">
        <w:rPr>
          <w:rFonts w:eastAsia="SimSun"/>
        </w:rPr>
        <w:fldChar w:fldCharType="separate"/>
      </w:r>
      <w:r>
        <w:rPr>
          <w:rFonts w:eastAsia="SimSun"/>
          <w:noProof/>
        </w:rPr>
        <w:t>6</w:t>
      </w:r>
      <w:r w:rsidR="007F5058" w:rsidRPr="00F73E58">
        <w:rPr>
          <w:rFonts w:eastAsia="SimSun"/>
          <w:noProof/>
        </w:rPr>
        <w:fldChar w:fldCharType="end"/>
      </w:r>
      <w:r w:rsidR="007F5058" w:rsidRPr="00F73E58">
        <w:rPr>
          <w:rFonts w:eastAsia="SimSun"/>
          <w:noProof/>
        </w:rPr>
        <w:t xml:space="preserve"> </w:t>
      </w:r>
      <w:r w:rsidR="007F5058">
        <w:rPr>
          <w:rFonts w:eastAsia="SimSun"/>
        </w:rPr>
        <w:t>Examples of the four classes of changes to the complementarity caused by SNPs</w:t>
      </w:r>
    </w:p>
    <w:p w14:paraId="169FE675" w14:textId="7A37A28D" w:rsidR="007F5058" w:rsidRDefault="003C5B44" w:rsidP="003C5B44">
      <w:pPr>
        <w:pStyle w:val="-b"/>
        <w:rPr>
          <w:rFonts w:eastAsia="SimSun"/>
        </w:rPr>
      </w:pPr>
      <w:r w:rsidRPr="003C5B44">
        <w:rPr>
          <w:rFonts w:eastAsia="SimSun" w:hint="eastAsia"/>
        </w:rPr>
        <w:t>注：左上方的是类别</w:t>
      </w:r>
      <w:r w:rsidRPr="003C5B44">
        <w:rPr>
          <w:rFonts w:eastAsia="SimSun" w:hint="eastAsia"/>
        </w:rPr>
        <w:t>4</w:t>
      </w:r>
      <w:r w:rsidRPr="003C5B44">
        <w:rPr>
          <w:rFonts w:eastAsia="SimSun" w:hint="eastAsia"/>
        </w:rPr>
        <w:t>（从错配到错配）、右上方的是类别</w:t>
      </w:r>
      <w:r w:rsidRPr="003C5B44">
        <w:rPr>
          <w:rFonts w:eastAsia="SimSun" w:hint="eastAsia"/>
        </w:rPr>
        <w:t>2</w:t>
      </w:r>
      <w:r w:rsidRPr="003C5B44">
        <w:rPr>
          <w:rFonts w:eastAsia="SimSun" w:hint="eastAsia"/>
        </w:rPr>
        <w:t>（从错配到配对）、左下方的是类别</w:t>
      </w:r>
      <w:r w:rsidRPr="003C5B44">
        <w:rPr>
          <w:rFonts w:eastAsia="SimSun" w:hint="eastAsia"/>
        </w:rPr>
        <w:t>1</w:t>
      </w:r>
      <w:r w:rsidRPr="003C5B44">
        <w:rPr>
          <w:rFonts w:eastAsia="SimSun" w:hint="eastAsia"/>
        </w:rPr>
        <w:t>（从配对到错配）、右下方的是类别</w:t>
      </w:r>
      <w:r w:rsidRPr="003C5B44">
        <w:rPr>
          <w:rFonts w:eastAsia="SimSun" w:hint="eastAsia"/>
        </w:rPr>
        <w:t>3</w:t>
      </w:r>
      <w:r w:rsidRPr="003C5B44">
        <w:rPr>
          <w:rFonts w:eastAsia="SimSun" w:hint="eastAsia"/>
        </w:rPr>
        <w:t>（从配对到配对）；每个范例中，上面的互补模式是参考基因组模式，而下面的互补模式则是突变之后的单倍体基因组模式；其中每个互补模式中，上面的序列是</w:t>
      </w:r>
      <w:r w:rsidRPr="003C5B44">
        <w:rPr>
          <w:rFonts w:eastAsia="SimSun" w:hint="eastAsia"/>
        </w:rPr>
        <w:t>miRNA</w:t>
      </w:r>
      <w:r w:rsidRPr="003C5B44">
        <w:rPr>
          <w:rFonts w:eastAsia="SimSun" w:hint="eastAsia"/>
        </w:rPr>
        <w:t>的序列，而下面的序列是靶基因上</w:t>
      </w:r>
      <w:r w:rsidRPr="003C5B44">
        <w:rPr>
          <w:rFonts w:eastAsia="SimSun" w:hint="eastAsia"/>
        </w:rPr>
        <w:t>miRNA</w:t>
      </w:r>
      <w:r w:rsidRPr="003C5B44">
        <w:rPr>
          <w:rFonts w:eastAsia="SimSun" w:hint="eastAsia"/>
        </w:rPr>
        <w:t>结合位点的序列；</w:t>
      </w:r>
    </w:p>
    <w:p w14:paraId="5449E10A" w14:textId="77777777" w:rsidR="003C5B44" w:rsidRPr="000763DB" w:rsidRDefault="003C5B44" w:rsidP="003C5B44">
      <w:pPr>
        <w:pStyle w:val="-b"/>
      </w:pPr>
    </w:p>
    <w:p w14:paraId="519DC5B5" w14:textId="0B5B231D" w:rsidR="006B5261" w:rsidRDefault="00D81CF3" w:rsidP="006F13B3">
      <w:pPr>
        <w:pStyle w:val="Heading3"/>
      </w:pPr>
      <w:bookmarkStart w:id="597" w:name="_Toc479949730"/>
      <w:r>
        <w:rPr>
          <w:rFonts w:hint="eastAsia"/>
        </w:rPr>
        <w:t>互补性恢复现象和</w:t>
      </w:r>
      <w:r>
        <w:t>osa-miR818</w:t>
      </w:r>
      <w:r>
        <w:rPr>
          <w:rFonts w:hint="eastAsia"/>
        </w:rPr>
        <w:t>家族</w:t>
      </w:r>
      <w:bookmarkEnd w:id="597"/>
    </w:p>
    <w:p w14:paraId="6AAD2196" w14:textId="0F6E7C29" w:rsidR="00B53521" w:rsidRDefault="00526F23" w:rsidP="006F13B3">
      <w:r>
        <w:rPr>
          <w:rFonts w:hint="eastAsia"/>
        </w:rPr>
        <w:t>类别</w:t>
      </w:r>
      <w:r w:rsidR="00EC20B9">
        <w:rPr>
          <w:rFonts w:hint="eastAsia"/>
        </w:rPr>
        <w:t>3</w:t>
      </w:r>
      <w:r w:rsidR="00EC20B9">
        <w:rPr>
          <w:rFonts w:hint="eastAsia"/>
        </w:rPr>
        <w:t>的变化是在引入突变之后，相应位点的互补性仍然保持配对。这种突变发生的概率很低，正如统计的结果看出只有</w:t>
      </w:r>
      <w:r w:rsidR="00EC20B9">
        <w:rPr>
          <w:rFonts w:hint="eastAsia"/>
        </w:rPr>
        <w:t>0.68%</w:t>
      </w:r>
      <w:r w:rsidR="00EC20B9">
        <w:rPr>
          <w:rFonts w:hint="eastAsia"/>
        </w:rPr>
        <w:t>，其原因是发生这种现象一般需要</w:t>
      </w:r>
      <w:r w:rsidR="00EC20B9" w:rsidRPr="00EC20B9">
        <w:rPr>
          <w:rFonts w:hint="eastAsia"/>
        </w:rPr>
        <w:t>在成熟</w:t>
      </w:r>
      <w:r w:rsidR="00EC20B9" w:rsidRPr="00EC20B9">
        <w:rPr>
          <w:rFonts w:hint="eastAsia"/>
        </w:rPr>
        <w:t>miRNA</w:t>
      </w:r>
      <w:r w:rsidR="00EC20B9" w:rsidRPr="00EC20B9">
        <w:rPr>
          <w:rFonts w:hint="eastAsia"/>
        </w:rPr>
        <w:t>和结合位点两条序列上相对</w:t>
      </w:r>
      <w:r w:rsidR="00EC20B9">
        <w:rPr>
          <w:rFonts w:hint="eastAsia"/>
        </w:rPr>
        <w:t>原本是配对</w:t>
      </w:r>
      <w:r w:rsidR="00EC20B9" w:rsidRPr="00EC20B9">
        <w:rPr>
          <w:rFonts w:hint="eastAsia"/>
        </w:rPr>
        <w:t>的位点分别引入一个</w:t>
      </w:r>
      <w:r w:rsidR="00EC20B9" w:rsidRPr="00EC20B9">
        <w:rPr>
          <w:rFonts w:hint="eastAsia"/>
        </w:rPr>
        <w:t>SNP</w:t>
      </w:r>
      <w:r w:rsidR="00EC20B9">
        <w:rPr>
          <w:rFonts w:hint="eastAsia"/>
        </w:rPr>
        <w:t>，而且突变之后仍旧是配对，这导致发生的概率变的很低。</w:t>
      </w:r>
      <w:r w:rsidR="00EC20B9" w:rsidRPr="00EC20B9">
        <w:rPr>
          <w:rFonts w:hint="eastAsia"/>
        </w:rPr>
        <w:t>在本研究中，这类突变被称为互补性恢复现象</w:t>
      </w:r>
      <w:r w:rsidR="00EC20B9" w:rsidRPr="00EC20B9">
        <w:rPr>
          <w:rFonts w:hint="eastAsia"/>
        </w:rPr>
        <w:t>(complementarity recovery phenomenon)</w:t>
      </w:r>
      <w:r w:rsidR="00EC20B9" w:rsidRPr="00EC20B9">
        <w:rPr>
          <w:rFonts w:hint="eastAsia"/>
        </w:rPr>
        <w:t>。</w:t>
      </w:r>
      <w:r w:rsidR="00EC20B9">
        <w:rPr>
          <w:rFonts w:hint="eastAsia"/>
        </w:rPr>
        <w:t>这种现象发生</w:t>
      </w:r>
      <w:r w:rsidR="00EC20B9">
        <w:rPr>
          <w:rFonts w:hint="eastAsia"/>
        </w:rPr>
        <w:lastRenderedPageBreak/>
        <w:t>可能经过较复杂的进化过程。在以下的</w:t>
      </w:r>
      <w:r w:rsidR="00EC20B9">
        <w:rPr>
          <w:rFonts w:hint="eastAsia"/>
        </w:rPr>
        <w:t>miRNA</w:t>
      </w:r>
      <w:r w:rsidR="00EC20B9">
        <w:rPr>
          <w:rFonts w:hint="eastAsia"/>
        </w:rPr>
        <w:t>上我们发现了这种现象：</w:t>
      </w:r>
      <w:r w:rsidR="00EC20B9">
        <w:t>osa-miR1436</w:t>
      </w:r>
      <w:r w:rsidR="00EC20B9">
        <w:t>、</w:t>
      </w:r>
      <w:r w:rsidR="00EC20B9">
        <w:t>osa-miR1439</w:t>
      </w:r>
      <w:r w:rsidR="00EC20B9">
        <w:rPr>
          <w:rFonts w:hint="eastAsia"/>
        </w:rPr>
        <w:t>、</w:t>
      </w:r>
      <w:r w:rsidR="00EC20B9">
        <w:t>osa-miR1442</w:t>
      </w:r>
      <w:r w:rsidR="00EC20B9">
        <w:rPr>
          <w:rFonts w:hint="eastAsia"/>
        </w:rPr>
        <w:t>、</w:t>
      </w:r>
      <w:r w:rsidR="00EC20B9">
        <w:t>osa-miR1862b</w:t>
      </w:r>
      <w:r w:rsidR="00EC20B9">
        <w:rPr>
          <w:rFonts w:hint="eastAsia"/>
        </w:rPr>
        <w:t>、</w:t>
      </w:r>
      <w:r w:rsidR="00EC20B9">
        <w:t>osa-miR2275c</w:t>
      </w:r>
      <w:r w:rsidR="00EC20B9">
        <w:rPr>
          <w:rFonts w:hint="eastAsia"/>
        </w:rPr>
        <w:t>、</w:t>
      </w:r>
      <w:r w:rsidR="00EC20B9">
        <w:t>osa-miR444a-3p.1</w:t>
      </w:r>
      <w:r w:rsidR="00EC20B9">
        <w:t>、</w:t>
      </w:r>
      <w:r w:rsidR="00EC20B9">
        <w:t>osa-miR444a-3p.2</w:t>
      </w:r>
      <w:r w:rsidR="00EC20B9">
        <w:rPr>
          <w:rFonts w:hint="eastAsia"/>
        </w:rPr>
        <w:t>、</w:t>
      </w:r>
      <w:r w:rsidR="00EC20B9">
        <w:t>osa-miR444b.1</w:t>
      </w:r>
      <w:r w:rsidR="00EC20B9">
        <w:rPr>
          <w:rFonts w:hint="eastAsia"/>
        </w:rPr>
        <w:t>、</w:t>
      </w:r>
      <w:r w:rsidR="00EC20B9">
        <w:t>osa-miR444b.2</w:t>
      </w:r>
      <w:r w:rsidR="00EC20B9">
        <w:rPr>
          <w:rFonts w:hint="eastAsia"/>
        </w:rPr>
        <w:t>、</w:t>
      </w:r>
      <w:r w:rsidR="00EC20B9">
        <w:t>osa-miR444d.1</w:t>
      </w:r>
      <w:r w:rsidR="00865AB4">
        <w:rPr>
          <w:rFonts w:hint="eastAsia"/>
        </w:rPr>
        <w:t>、</w:t>
      </w:r>
      <w:r w:rsidR="00865AB4">
        <w:t>osa-miR818a-e</w:t>
      </w:r>
      <w:r w:rsidR="00EC20B9">
        <w:rPr>
          <w:rFonts w:hint="eastAsia"/>
        </w:rPr>
        <w:t>。</w:t>
      </w:r>
    </w:p>
    <w:p w14:paraId="57A65576" w14:textId="7AC1083E" w:rsidR="00EC20B9" w:rsidRPr="002E1709" w:rsidRDefault="00EC20B9" w:rsidP="006F13B3">
      <w:r>
        <w:rPr>
          <w:rFonts w:hint="eastAsia"/>
        </w:rPr>
        <w:t>更深入的研究发现，在</w:t>
      </w:r>
      <w:r>
        <w:rPr>
          <w:rFonts w:hint="eastAsia"/>
        </w:rPr>
        <w:t>osa-miR444</w:t>
      </w:r>
      <w:r>
        <w:rPr>
          <w:rFonts w:hint="eastAsia"/>
        </w:rPr>
        <w:t>家族发现互补性恢复现象，</w:t>
      </w:r>
      <w:r w:rsidRPr="00EC20B9">
        <w:rPr>
          <w:rFonts w:hint="eastAsia"/>
        </w:rPr>
        <w:t>因为这个</w:t>
      </w:r>
      <w:r w:rsidRPr="00EC20B9">
        <w:rPr>
          <w:rFonts w:hint="eastAsia"/>
        </w:rPr>
        <w:t>miRNA</w:t>
      </w:r>
      <w:r w:rsidRPr="00EC20B9">
        <w:rPr>
          <w:rFonts w:hint="eastAsia"/>
        </w:rPr>
        <w:t>家族属于一种特殊的</w:t>
      </w:r>
      <w:r w:rsidRPr="00EC20B9">
        <w:rPr>
          <w:rFonts w:hint="eastAsia"/>
        </w:rPr>
        <w:t>miRNA</w:t>
      </w:r>
      <w:r w:rsidRPr="00EC20B9">
        <w:rPr>
          <w:rFonts w:hint="eastAsia"/>
        </w:rPr>
        <w:t>，也就是天然反义</w:t>
      </w:r>
      <w:r w:rsidRPr="00EC20B9">
        <w:rPr>
          <w:rFonts w:hint="eastAsia"/>
        </w:rPr>
        <w:t>miRNA</w:t>
      </w:r>
      <w:r>
        <w:rPr>
          <w:rFonts w:hint="eastAsia"/>
        </w:rPr>
        <w:t xml:space="preserve"> </w:t>
      </w:r>
      <w:r w:rsidRPr="00EC20B9">
        <w:rPr>
          <w:rFonts w:hint="eastAsia"/>
        </w:rPr>
        <w:t>(natural antisense miRNA, nat-miRNA)</w:t>
      </w:r>
      <w:r w:rsidRPr="00EC20B9">
        <w:rPr>
          <w:rFonts w:hint="eastAsia"/>
        </w:rPr>
        <w:t>。这类</w:t>
      </w:r>
      <w:r w:rsidRPr="00EC20B9">
        <w:rPr>
          <w:rFonts w:hint="eastAsia"/>
        </w:rPr>
        <w:t>miRNA</w:t>
      </w:r>
      <w:r w:rsidRPr="00EC20B9">
        <w:rPr>
          <w:rFonts w:hint="eastAsia"/>
        </w:rPr>
        <w:t>能产生和其靶基因完全配对的成熟</w:t>
      </w:r>
      <w:r w:rsidRPr="00EC20B9">
        <w:rPr>
          <w:rFonts w:hint="eastAsia"/>
        </w:rPr>
        <w:t>miRNA</w:t>
      </w:r>
      <w:r w:rsidRPr="00EC20B9">
        <w:rPr>
          <w:rFonts w:hint="eastAsia"/>
        </w:rPr>
        <w:t>，因为</w:t>
      </w:r>
      <w:r w:rsidRPr="00EC20B9">
        <w:rPr>
          <w:rFonts w:hint="eastAsia"/>
        </w:rPr>
        <w:t>miRNA</w:t>
      </w:r>
      <w:r w:rsidRPr="00EC20B9">
        <w:rPr>
          <w:rFonts w:hint="eastAsia"/>
        </w:rPr>
        <w:t>基因和靶基因在同一段</w:t>
      </w:r>
      <w:r w:rsidRPr="00EC20B9">
        <w:rPr>
          <w:rFonts w:hint="eastAsia"/>
        </w:rPr>
        <w:t>DNA</w:t>
      </w:r>
      <w:r w:rsidRPr="00EC20B9">
        <w:rPr>
          <w:rFonts w:hint="eastAsia"/>
        </w:rPr>
        <w:t>相反的链上</w:t>
      </w:r>
      <w:r w:rsidR="0088130B" w:rsidRPr="0088130B">
        <w:rPr>
          <w:vertAlign w:val="superscript"/>
        </w:rPr>
        <w:t>[</w:t>
      </w:r>
      <w:r w:rsidRPr="00EC20B9">
        <w:rPr>
          <w:vertAlign w:val="superscript"/>
        </w:rPr>
        <w:fldChar w:fldCharType="begin"/>
      </w:r>
      <w:r w:rsidRPr="00EC20B9">
        <w:rPr>
          <w:vertAlign w:val="superscript"/>
        </w:rPr>
        <w:instrText xml:space="preserve"> </w:instrText>
      </w:r>
      <w:r w:rsidRPr="00EC20B9">
        <w:rPr>
          <w:rFonts w:hint="eastAsia"/>
          <w:vertAlign w:val="superscript"/>
        </w:rPr>
        <w:instrText>NOTEREF _Ref475045109 \h</w:instrText>
      </w:r>
      <w:r w:rsidRPr="00EC20B9">
        <w:rPr>
          <w:vertAlign w:val="superscript"/>
        </w:rPr>
        <w:instrText xml:space="preserve"> </w:instrText>
      </w:r>
      <w:r>
        <w:rPr>
          <w:vertAlign w:val="superscript"/>
        </w:rPr>
        <w:instrText xml:space="preserve"> \* MERGEFORMAT </w:instrText>
      </w:r>
      <w:r w:rsidRPr="00EC20B9">
        <w:rPr>
          <w:vertAlign w:val="superscript"/>
        </w:rPr>
      </w:r>
      <w:r w:rsidRPr="00EC20B9">
        <w:rPr>
          <w:vertAlign w:val="superscript"/>
        </w:rPr>
        <w:fldChar w:fldCharType="separate"/>
      </w:r>
      <w:r w:rsidRPr="00EC20B9">
        <w:rPr>
          <w:vertAlign w:val="superscript"/>
        </w:rPr>
        <w:t>2</w:t>
      </w:r>
      <w:r w:rsidRPr="00EC20B9">
        <w:rPr>
          <w:vertAlign w:val="superscript"/>
        </w:rPr>
        <w:fldChar w:fldCharType="end"/>
      </w:r>
      <w:r w:rsidR="0088130B">
        <w:rPr>
          <w:vertAlign w:val="superscript"/>
        </w:rPr>
        <w:t>]</w:t>
      </w:r>
      <w:r w:rsidRPr="00EC20B9">
        <w:rPr>
          <w:rFonts w:hint="eastAsia"/>
        </w:rPr>
        <w:t>，所以这种互补性恢复现象可以由两者在相反链的特性来解释。</w:t>
      </w:r>
      <w:r>
        <w:rPr>
          <w:rFonts w:hint="eastAsia"/>
        </w:rPr>
        <w:t>其中</w:t>
      </w:r>
      <w:r>
        <w:t>osa-miR444a-3p.1</w:t>
      </w:r>
      <w:r>
        <w:t>、</w:t>
      </w:r>
      <w:r>
        <w:t>osa-miR444a-3p.2</w:t>
      </w:r>
      <w:r>
        <w:rPr>
          <w:rFonts w:hint="eastAsia"/>
        </w:rPr>
        <w:t>在其靶基因</w:t>
      </w:r>
      <w:r w:rsidRPr="00865AB4">
        <w:rPr>
          <w:i/>
        </w:rPr>
        <w:t>OsMADs23</w:t>
      </w:r>
      <w:r>
        <w:rPr>
          <w:rFonts w:hint="eastAsia"/>
        </w:rPr>
        <w:t>的</w:t>
      </w:r>
      <w:r w:rsidR="00865AB4">
        <w:rPr>
          <w:rFonts w:hint="eastAsia"/>
        </w:rPr>
        <w:t>相</w:t>
      </w:r>
      <w:r>
        <w:rPr>
          <w:rFonts w:hint="eastAsia"/>
        </w:rPr>
        <w:t>反</w:t>
      </w:r>
      <w:r w:rsidR="00865AB4">
        <w:rPr>
          <w:rFonts w:hint="eastAsia"/>
        </w:rPr>
        <w:t>的</w:t>
      </w:r>
      <w:r>
        <w:rPr>
          <w:rFonts w:hint="eastAsia"/>
        </w:rPr>
        <w:t>链上</w:t>
      </w:r>
      <w:r w:rsidR="00865AB4">
        <w:rPr>
          <w:rFonts w:hint="eastAsia"/>
        </w:rPr>
        <w:t>，而</w:t>
      </w:r>
      <w:r w:rsidR="00865AB4">
        <w:t>osa-miR444b.1</w:t>
      </w:r>
      <w:r w:rsidR="00865AB4">
        <w:rPr>
          <w:rFonts w:hint="eastAsia"/>
        </w:rPr>
        <w:t>、</w:t>
      </w:r>
      <w:r w:rsidR="00865AB4">
        <w:t>osa-miR444b.2</w:t>
      </w:r>
      <w:r w:rsidR="00865AB4">
        <w:rPr>
          <w:rFonts w:hint="eastAsia"/>
        </w:rPr>
        <w:t>则是在其靶基因</w:t>
      </w:r>
      <w:r w:rsidR="00865AB4" w:rsidRPr="00865AB4">
        <w:rPr>
          <w:i/>
        </w:rPr>
        <w:t>OsMADs27</w:t>
      </w:r>
      <w:r w:rsidR="00865AB4">
        <w:rPr>
          <w:rFonts w:hint="eastAsia"/>
        </w:rPr>
        <w:t>的相反的链上，</w:t>
      </w:r>
      <w:r w:rsidR="00865AB4">
        <w:t>osa-miR444d.1</w:t>
      </w:r>
      <w:r w:rsidR="00865AB4">
        <w:rPr>
          <w:rFonts w:hint="eastAsia"/>
        </w:rPr>
        <w:t>是在起靶基因</w:t>
      </w:r>
      <w:r w:rsidR="00865AB4" w:rsidRPr="00865AB4">
        <w:rPr>
          <w:i/>
        </w:rPr>
        <w:t>OsMADs57</w:t>
      </w:r>
      <w:r w:rsidR="00865AB4">
        <w:rPr>
          <w:rFonts w:hint="eastAsia"/>
        </w:rPr>
        <w:t>的相反的链上。</w:t>
      </w:r>
      <w:r w:rsidR="009169A8">
        <w:rPr>
          <w:rFonts w:hint="eastAsia"/>
        </w:rPr>
        <w:t>图</w:t>
      </w:r>
      <w:r w:rsidR="00B41D96">
        <w:rPr>
          <w:rFonts w:hint="eastAsia"/>
        </w:rPr>
        <w:t>6</w:t>
      </w:r>
      <w:r w:rsidR="009169A8">
        <w:rPr>
          <w:rFonts w:hint="eastAsia"/>
        </w:rPr>
        <w:t>-7</w:t>
      </w:r>
      <w:r w:rsidR="009169A8">
        <w:rPr>
          <w:rFonts w:hint="eastAsia"/>
        </w:rPr>
        <w:t>的</w:t>
      </w:r>
      <w:r w:rsidR="009169A8">
        <w:t>(a)</w:t>
      </w:r>
      <w:r w:rsidR="009169A8">
        <w:rPr>
          <w:rFonts w:hint="eastAsia"/>
        </w:rPr>
        <w:t>和</w:t>
      </w:r>
      <w:r w:rsidR="009169A8">
        <w:t>(c)</w:t>
      </w:r>
      <w:r w:rsidR="009169A8">
        <w:rPr>
          <w:rFonts w:hint="eastAsia"/>
        </w:rPr>
        <w:t>是其中两个例子，对于</w:t>
      </w:r>
      <w:r w:rsidR="009169A8">
        <w:t>(a)</w:t>
      </w:r>
      <w:r w:rsidR="009169A8">
        <w:rPr>
          <w:rFonts w:hint="eastAsia"/>
        </w:rPr>
        <w:t>中，</w:t>
      </w:r>
      <w:r w:rsidR="009169A8">
        <w:rPr>
          <w:rFonts w:hint="eastAsia"/>
        </w:rPr>
        <w:t>miRNA</w:t>
      </w:r>
      <w:r w:rsidR="009169A8">
        <w:rPr>
          <w:rFonts w:hint="eastAsia"/>
        </w:rPr>
        <w:t>和其结合位点的第二位都发生了突变从</w:t>
      </w:r>
      <w:r w:rsidR="009169A8">
        <w:t>G</w:t>
      </w:r>
      <w:r w:rsidR="00EA2FDF">
        <w:t>:</w:t>
      </w:r>
      <w:r w:rsidR="009169A8">
        <w:t>C</w:t>
      </w:r>
      <w:r w:rsidR="009169A8">
        <w:rPr>
          <w:rFonts w:hint="eastAsia"/>
        </w:rPr>
        <w:t>变成</w:t>
      </w:r>
      <w:r w:rsidR="009169A8">
        <w:rPr>
          <w:rFonts w:hint="eastAsia"/>
        </w:rPr>
        <w:t>U</w:t>
      </w:r>
      <w:r w:rsidR="00EA2FDF">
        <w:t>:</w:t>
      </w:r>
      <w:r w:rsidR="009169A8">
        <w:rPr>
          <w:rFonts w:hint="eastAsia"/>
        </w:rPr>
        <w:t>A</w:t>
      </w:r>
      <w:r w:rsidR="009169A8">
        <w:rPr>
          <w:rFonts w:hint="eastAsia"/>
        </w:rPr>
        <w:t>，而在</w:t>
      </w:r>
      <w:r w:rsidR="009169A8">
        <w:t>(c)</w:t>
      </w:r>
      <w:r w:rsidR="009169A8">
        <w:rPr>
          <w:rFonts w:hint="eastAsia"/>
        </w:rPr>
        <w:t>中，</w:t>
      </w:r>
      <w:r w:rsidR="009169A8">
        <w:rPr>
          <w:rFonts w:hint="eastAsia"/>
        </w:rPr>
        <w:t>miRNA</w:t>
      </w:r>
      <w:r w:rsidR="009169A8">
        <w:rPr>
          <w:rFonts w:hint="eastAsia"/>
        </w:rPr>
        <w:t>和其结合位点在第五位和第十一位分别发生了突变，分别从</w:t>
      </w:r>
      <w:r w:rsidR="009169A8">
        <w:t>U</w:t>
      </w:r>
      <w:r w:rsidR="00EA2FDF">
        <w:t>:</w:t>
      </w:r>
      <w:r w:rsidR="009169A8">
        <w:t>A</w:t>
      </w:r>
      <w:r w:rsidR="009169A8">
        <w:rPr>
          <w:rFonts w:hint="eastAsia"/>
        </w:rPr>
        <w:t>变成</w:t>
      </w:r>
      <w:r w:rsidR="009169A8">
        <w:t>C</w:t>
      </w:r>
      <w:r w:rsidR="00EA2FDF">
        <w:t>:</w:t>
      </w:r>
      <w:r w:rsidR="009169A8">
        <w:t>G</w:t>
      </w:r>
      <w:r w:rsidR="009169A8">
        <w:rPr>
          <w:rFonts w:hint="eastAsia"/>
        </w:rPr>
        <w:t>和从</w:t>
      </w:r>
      <w:r w:rsidR="009169A8">
        <w:t>A</w:t>
      </w:r>
      <w:r w:rsidR="00EA2FDF">
        <w:t>:</w:t>
      </w:r>
      <w:r w:rsidR="009169A8">
        <w:t>U</w:t>
      </w:r>
      <w:r w:rsidR="009169A8">
        <w:rPr>
          <w:rFonts w:hint="eastAsia"/>
        </w:rPr>
        <w:t>变成</w:t>
      </w:r>
      <w:r w:rsidR="009169A8">
        <w:rPr>
          <w:rFonts w:hint="eastAsia"/>
        </w:rPr>
        <w:t>G</w:t>
      </w:r>
      <w:r w:rsidR="00EA2FDF">
        <w:t>:</w:t>
      </w:r>
      <w:r w:rsidR="009169A8">
        <w:rPr>
          <w:rFonts w:hint="eastAsia"/>
        </w:rPr>
        <w:t>C</w:t>
      </w:r>
      <w:r w:rsidR="009169A8">
        <w:rPr>
          <w:rFonts w:hint="eastAsia"/>
        </w:rPr>
        <w:t>。但是实际研究中发现</w:t>
      </w:r>
      <w:r w:rsidR="009169A8">
        <w:t>(a)</w:t>
      </w:r>
      <w:r w:rsidR="009169A8">
        <w:rPr>
          <w:rFonts w:hint="eastAsia"/>
        </w:rPr>
        <w:t>中</w:t>
      </w:r>
      <w:r w:rsidR="009169A8">
        <w:rPr>
          <w:rFonts w:hint="eastAsia"/>
        </w:rPr>
        <w:t>miRNA</w:t>
      </w:r>
      <w:r w:rsidR="009169A8">
        <w:rPr>
          <w:rFonts w:hint="eastAsia"/>
        </w:rPr>
        <w:t>和其结合位点两的突变其实只是</w:t>
      </w:r>
      <w:r w:rsidR="002E1709">
        <w:rPr>
          <w:rFonts w:hint="eastAsia"/>
        </w:rPr>
        <w:t>由</w:t>
      </w:r>
      <w:r w:rsidR="002E1709">
        <w:rPr>
          <w:rFonts w:hint="eastAsia"/>
        </w:rPr>
        <w:t xml:space="preserve">SNP </w:t>
      </w:r>
      <w:r w:rsidR="002E1709" w:rsidRPr="002E1709">
        <w:t>10222300448</w:t>
      </w:r>
      <w:r w:rsidR="002E1709">
        <w:rPr>
          <w:rFonts w:hint="eastAsia"/>
        </w:rPr>
        <w:t>造成的，</w:t>
      </w:r>
      <w:r w:rsidR="002E1709">
        <w:t>(c)</w:t>
      </w:r>
      <w:r w:rsidR="002E1709">
        <w:rPr>
          <w:rFonts w:hint="eastAsia"/>
        </w:rPr>
        <w:t>中，位点五</w:t>
      </w:r>
      <w:r w:rsidR="00F97761">
        <w:rPr>
          <w:rFonts w:hint="eastAsia"/>
        </w:rPr>
        <w:t>和位点十二则</w:t>
      </w:r>
      <w:r w:rsidR="002E1709">
        <w:rPr>
          <w:rFonts w:hint="eastAsia"/>
        </w:rPr>
        <w:t>只是由</w:t>
      </w:r>
      <w:r w:rsidR="002E1709">
        <w:rPr>
          <w:rFonts w:hint="eastAsia"/>
        </w:rPr>
        <w:t>SNP</w:t>
      </w:r>
      <w:r w:rsidR="00F97761">
        <w:rPr>
          <w:rFonts w:hint="eastAsia"/>
        </w:rPr>
        <w:t xml:space="preserve"> 108</w:t>
      </w:r>
      <w:r w:rsidR="00F97761" w:rsidRPr="00F97761">
        <w:t>22300429</w:t>
      </w:r>
      <w:r w:rsidR="00F97761">
        <w:rPr>
          <w:rFonts w:hint="eastAsia"/>
        </w:rPr>
        <w:t>，</w:t>
      </w:r>
      <w:r w:rsidR="00F97761">
        <w:rPr>
          <w:rFonts w:hint="eastAsia"/>
        </w:rPr>
        <w:t>108</w:t>
      </w:r>
      <w:r w:rsidR="00F97761" w:rsidRPr="00F97761">
        <w:t>22300449</w:t>
      </w:r>
      <w:r w:rsidR="00F97761">
        <w:rPr>
          <w:rFonts w:hint="eastAsia"/>
        </w:rPr>
        <w:t>造成。</w:t>
      </w:r>
    </w:p>
    <w:p w14:paraId="45495534" w14:textId="5C669520" w:rsidR="00865AB4" w:rsidRPr="00F97761" w:rsidRDefault="00865AB4" w:rsidP="006F13B3">
      <w:r>
        <w:rPr>
          <w:rFonts w:hint="eastAsia"/>
        </w:rPr>
        <w:t>然而，对于其余的</w:t>
      </w:r>
      <w:r w:rsidRPr="00865AB4">
        <w:rPr>
          <w:rFonts w:hint="eastAsia"/>
        </w:rPr>
        <w:t>osa-miR818a-e</w:t>
      </w:r>
      <w:r w:rsidRPr="00865AB4">
        <w:rPr>
          <w:rFonts w:hint="eastAsia"/>
        </w:rPr>
        <w:t>、</w:t>
      </w:r>
      <w:r w:rsidRPr="00865AB4">
        <w:rPr>
          <w:rFonts w:hint="eastAsia"/>
        </w:rPr>
        <w:t>osa-miR1436</w:t>
      </w:r>
      <w:r w:rsidRPr="00865AB4">
        <w:rPr>
          <w:rFonts w:hint="eastAsia"/>
        </w:rPr>
        <w:t>、</w:t>
      </w:r>
      <w:r w:rsidRPr="00865AB4">
        <w:rPr>
          <w:rFonts w:hint="eastAsia"/>
        </w:rPr>
        <w:t>osa-miR1439</w:t>
      </w:r>
      <w:r w:rsidRPr="00865AB4">
        <w:rPr>
          <w:rFonts w:hint="eastAsia"/>
        </w:rPr>
        <w:t>、</w:t>
      </w:r>
      <w:r w:rsidRPr="00865AB4">
        <w:rPr>
          <w:rFonts w:hint="eastAsia"/>
        </w:rPr>
        <w:t>osa-miR1442</w:t>
      </w:r>
      <w:r w:rsidRPr="00865AB4">
        <w:rPr>
          <w:rFonts w:hint="eastAsia"/>
        </w:rPr>
        <w:t>和</w:t>
      </w:r>
      <w:r w:rsidRPr="00865AB4">
        <w:rPr>
          <w:rFonts w:hint="eastAsia"/>
        </w:rPr>
        <w:t>osa-miR1862b</w:t>
      </w:r>
      <w:r w:rsidRPr="00865AB4">
        <w:rPr>
          <w:rFonts w:hint="eastAsia"/>
        </w:rPr>
        <w:t>上</w:t>
      </w:r>
      <w:r>
        <w:rPr>
          <w:rFonts w:hint="eastAsia"/>
        </w:rPr>
        <w:t>，我们也发现了互补性恢复现象，然而它们发生这种现象则需要在</w:t>
      </w:r>
      <w:r w:rsidRPr="00865AB4">
        <w:rPr>
          <w:rFonts w:hint="eastAsia"/>
        </w:rPr>
        <w:t>miRNA</w:t>
      </w:r>
      <w:r w:rsidRPr="00865AB4">
        <w:rPr>
          <w:rFonts w:hint="eastAsia"/>
        </w:rPr>
        <w:t>和其靶基因上就需要引入两个</w:t>
      </w:r>
      <w:r w:rsidRPr="00865AB4">
        <w:rPr>
          <w:rFonts w:hint="eastAsia"/>
        </w:rPr>
        <w:t>SNP</w:t>
      </w:r>
      <w:r w:rsidRPr="00865AB4">
        <w:rPr>
          <w:rFonts w:hint="eastAsia"/>
        </w:rPr>
        <w:t>在特定的位置才能造成互补性恢复的现象</w:t>
      </w:r>
      <w:r>
        <w:rPr>
          <w:rFonts w:hint="eastAsia"/>
        </w:rPr>
        <w:t>。并且根据</w:t>
      </w:r>
      <w:r>
        <w:t>miRBase</w:t>
      </w:r>
      <w:r>
        <w:rPr>
          <w:rFonts w:hint="eastAsia"/>
        </w:rPr>
        <w:t>的</w:t>
      </w:r>
      <w:r>
        <w:rPr>
          <w:rFonts w:hint="eastAsia"/>
        </w:rPr>
        <w:t>miRNA</w:t>
      </w:r>
      <w:r>
        <w:rPr>
          <w:rFonts w:hint="eastAsia"/>
        </w:rPr>
        <w:t>家族分类，这些</w:t>
      </w:r>
      <w:r>
        <w:rPr>
          <w:rFonts w:hint="eastAsia"/>
        </w:rPr>
        <w:t>miRNA</w:t>
      </w:r>
      <w:r w:rsidRPr="00865AB4">
        <w:rPr>
          <w:rFonts w:hint="eastAsia"/>
        </w:rPr>
        <w:t>由于发夹结构系列相似而归类为同一个</w:t>
      </w:r>
      <w:r w:rsidRPr="00865AB4">
        <w:rPr>
          <w:rFonts w:hint="eastAsia"/>
        </w:rPr>
        <w:t>miRNA</w:t>
      </w:r>
      <w:r w:rsidRPr="00865AB4">
        <w:rPr>
          <w:rFonts w:hint="eastAsia"/>
        </w:rPr>
        <w:t>家族，也就是</w:t>
      </w:r>
      <w:r w:rsidRPr="00865AB4">
        <w:rPr>
          <w:rFonts w:hint="eastAsia"/>
        </w:rPr>
        <w:t>miR818</w:t>
      </w:r>
      <w:r w:rsidRPr="00865AB4">
        <w:rPr>
          <w:rFonts w:hint="eastAsia"/>
        </w:rPr>
        <w:t>家族。</w:t>
      </w:r>
      <w:r w:rsidR="00F97761">
        <w:rPr>
          <w:rFonts w:hint="eastAsia"/>
        </w:rPr>
        <w:t>如图</w:t>
      </w:r>
      <w:r w:rsidR="00B41D96">
        <w:rPr>
          <w:rFonts w:hint="eastAsia"/>
        </w:rPr>
        <w:t>6</w:t>
      </w:r>
      <w:r w:rsidR="00F97761">
        <w:rPr>
          <w:rFonts w:hint="eastAsia"/>
        </w:rPr>
        <w:t>-7</w:t>
      </w:r>
      <w:r w:rsidR="00F97761">
        <w:rPr>
          <w:rFonts w:hint="eastAsia"/>
        </w:rPr>
        <w:t>中的</w:t>
      </w:r>
      <w:r w:rsidR="00F97761">
        <w:t>(b)</w:t>
      </w:r>
      <w:r w:rsidR="00F97761">
        <w:rPr>
          <w:rFonts w:hint="eastAsia"/>
        </w:rPr>
        <w:t>和</w:t>
      </w:r>
      <w:r w:rsidR="00F97761">
        <w:t>(d)</w:t>
      </w:r>
      <w:r w:rsidR="00F97761">
        <w:rPr>
          <w:rFonts w:hint="eastAsia"/>
        </w:rPr>
        <w:t>，两个例子中互补性恢复现象都发生在位点五，并且都是从</w:t>
      </w:r>
      <w:r w:rsidR="00F97761">
        <w:rPr>
          <w:rFonts w:hint="eastAsia"/>
        </w:rPr>
        <w:t>C</w:t>
      </w:r>
      <w:r w:rsidR="00EA2FDF">
        <w:t>:</w:t>
      </w:r>
      <w:r w:rsidR="00F97761">
        <w:rPr>
          <w:rFonts w:hint="eastAsia"/>
        </w:rPr>
        <w:t>G</w:t>
      </w:r>
      <w:r w:rsidR="00F97761">
        <w:rPr>
          <w:rFonts w:hint="eastAsia"/>
        </w:rPr>
        <w:t>变成</w:t>
      </w:r>
      <w:r w:rsidR="00F97761">
        <w:rPr>
          <w:rFonts w:hint="eastAsia"/>
        </w:rPr>
        <w:t>U</w:t>
      </w:r>
      <w:r w:rsidR="00EA2FDF">
        <w:t>:</w:t>
      </w:r>
      <w:r w:rsidR="00F97761">
        <w:rPr>
          <w:rFonts w:hint="eastAsia"/>
        </w:rPr>
        <w:t>A</w:t>
      </w:r>
      <w:r w:rsidR="00F97761">
        <w:rPr>
          <w:rFonts w:hint="eastAsia"/>
        </w:rPr>
        <w:t>，但是它们是分别在</w:t>
      </w:r>
      <w:r w:rsidR="00F97761">
        <w:rPr>
          <w:rFonts w:hint="eastAsia"/>
        </w:rPr>
        <w:t>miRNA</w:t>
      </w:r>
      <w:r w:rsidR="00F97761">
        <w:rPr>
          <w:rFonts w:hint="eastAsia"/>
        </w:rPr>
        <w:t>上和</w:t>
      </w:r>
      <w:r w:rsidR="00F97761">
        <w:rPr>
          <w:rFonts w:hint="eastAsia"/>
        </w:rPr>
        <w:t>miRNA</w:t>
      </w:r>
      <w:r w:rsidR="00F97761">
        <w:rPr>
          <w:rFonts w:hint="eastAsia"/>
        </w:rPr>
        <w:t>结合位点上的</w:t>
      </w:r>
      <w:r w:rsidR="00F97761">
        <w:rPr>
          <w:rFonts w:hint="eastAsia"/>
        </w:rPr>
        <w:t>SNP</w:t>
      </w:r>
      <w:r w:rsidR="00F97761">
        <w:rPr>
          <w:rFonts w:hint="eastAsia"/>
        </w:rPr>
        <w:t>（总共两个</w:t>
      </w:r>
      <w:r w:rsidR="00F97761">
        <w:rPr>
          <w:rFonts w:hint="eastAsia"/>
        </w:rPr>
        <w:t>SNP</w:t>
      </w:r>
      <w:r w:rsidR="00F97761">
        <w:rPr>
          <w:rFonts w:hint="eastAsia"/>
        </w:rPr>
        <w:t>）同时突变导致的。</w:t>
      </w:r>
    </w:p>
    <w:p w14:paraId="59079093" w14:textId="77777777" w:rsidR="009169A8" w:rsidRDefault="009169A8" w:rsidP="006F13B3"/>
    <w:p w14:paraId="53C42A98" w14:textId="27A2F857" w:rsidR="009169A8" w:rsidRDefault="009169A8" w:rsidP="006F13B3">
      <w:pPr>
        <w:pStyle w:val="Figurealignment"/>
      </w:pPr>
      <w:r w:rsidRPr="00AE264B">
        <w:lastRenderedPageBreak/>
        <w:drawing>
          <wp:inline distT="0" distB="0" distL="0" distR="0" wp14:anchorId="321DE365" wp14:editId="3F174687">
            <wp:extent cx="5108820" cy="2808000"/>
            <wp:effectExtent l="0" t="0" r="0" b="11430"/>
            <wp:docPr id="14" name="Picture 14"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8820" cy="2808000"/>
                    </a:xfrm>
                    <a:prstGeom prst="rect">
                      <a:avLst/>
                    </a:prstGeom>
                    <a:noFill/>
                    <a:ln>
                      <a:noFill/>
                    </a:ln>
                  </pic:spPr>
                </pic:pic>
              </a:graphicData>
            </a:graphic>
          </wp:inline>
        </w:drawing>
      </w:r>
    </w:p>
    <w:p w14:paraId="0EA6C613" w14:textId="189F9B86" w:rsidR="009169A8" w:rsidRDefault="009169A8" w:rsidP="006F13B3">
      <w:pPr>
        <w:pStyle w:val="-8"/>
      </w:pPr>
      <w:bookmarkStart w:id="598" w:name="_Toc479949764"/>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7</w:t>
      </w:r>
      <w:r w:rsidRPr="00F73E58">
        <w:fldChar w:fldCharType="end"/>
      </w:r>
      <w:r>
        <w:t xml:space="preserve"> </w:t>
      </w:r>
      <w:r>
        <w:rPr>
          <w:rFonts w:hint="eastAsia"/>
        </w:rPr>
        <w:t>互补性恢复模式图</w:t>
      </w:r>
      <w:bookmarkEnd w:id="598"/>
    </w:p>
    <w:p w14:paraId="2F0989D1" w14:textId="53DCF185" w:rsidR="009169A8" w:rsidRDefault="00E55B6A" w:rsidP="006F13B3">
      <w:pPr>
        <w:pStyle w:val="-9"/>
        <w:rPr>
          <w:rFonts w:eastAsia="SimSun"/>
        </w:rPr>
      </w:pPr>
      <w:r>
        <w:rPr>
          <w:rFonts w:eastAsia="SimSun"/>
        </w:rPr>
        <w:t xml:space="preserve">Fig. </w:t>
      </w:r>
      <w:r>
        <w:rPr>
          <w:rFonts w:eastAsia="SimSun" w:hint="eastAsia"/>
        </w:rPr>
        <w:t>6</w:t>
      </w:r>
      <w:r w:rsidR="009169A8" w:rsidRPr="00F73E58">
        <w:rPr>
          <w:rFonts w:eastAsia="SimSun"/>
        </w:rPr>
        <w:t>-</w:t>
      </w:r>
      <w:r w:rsidR="009169A8" w:rsidRPr="00F73E58">
        <w:rPr>
          <w:rFonts w:eastAsia="SimSun"/>
        </w:rPr>
        <w:fldChar w:fldCharType="begin"/>
      </w:r>
      <w:r>
        <w:rPr>
          <w:rFonts w:eastAsia="SimSun"/>
        </w:rPr>
        <w:instrText xml:space="preserve"> SEQ Fig.6</w:instrText>
      </w:r>
      <w:r w:rsidR="009169A8" w:rsidRPr="00F73E58">
        <w:rPr>
          <w:rFonts w:eastAsia="SimSun"/>
        </w:rPr>
        <w:instrText xml:space="preserve">- \* ARABIC </w:instrText>
      </w:r>
      <w:r w:rsidR="009169A8" w:rsidRPr="00F73E58">
        <w:rPr>
          <w:rFonts w:eastAsia="SimSun"/>
        </w:rPr>
        <w:fldChar w:fldCharType="separate"/>
      </w:r>
      <w:r>
        <w:rPr>
          <w:rFonts w:eastAsia="SimSun"/>
          <w:noProof/>
        </w:rPr>
        <w:t>7</w:t>
      </w:r>
      <w:r w:rsidR="009169A8" w:rsidRPr="00F73E58">
        <w:rPr>
          <w:rFonts w:eastAsia="SimSun"/>
          <w:noProof/>
        </w:rPr>
        <w:fldChar w:fldCharType="end"/>
      </w:r>
      <w:r w:rsidR="009169A8" w:rsidRPr="00F73E58">
        <w:rPr>
          <w:rFonts w:eastAsia="SimSun"/>
          <w:noProof/>
        </w:rPr>
        <w:t xml:space="preserve"> </w:t>
      </w:r>
      <w:r w:rsidR="009169A8">
        <w:rPr>
          <w:rFonts w:eastAsia="SimSun"/>
        </w:rPr>
        <w:t>Examples of complementarity recovery patterns</w:t>
      </w:r>
    </w:p>
    <w:p w14:paraId="124244CD" w14:textId="350D487F" w:rsidR="009169A8" w:rsidRDefault="003C5B44" w:rsidP="003C5B44">
      <w:pPr>
        <w:pStyle w:val="-b"/>
        <w:rPr>
          <w:rFonts w:eastAsia="SimSun"/>
        </w:rPr>
      </w:pPr>
      <w:r w:rsidRPr="003C5B44">
        <w:rPr>
          <w:rFonts w:eastAsia="SimSun" w:hint="eastAsia"/>
        </w:rPr>
        <w:t>注：图中，竖线代表配对，空格代表错配，互补模式的排列顺序是</w:t>
      </w:r>
      <w:r w:rsidRPr="003C5B44">
        <w:rPr>
          <w:rFonts w:eastAsia="SimSun" w:hint="eastAsia"/>
        </w:rPr>
        <w:t>miRNA</w:t>
      </w:r>
      <w:r w:rsidRPr="003C5B44">
        <w:rPr>
          <w:rFonts w:eastAsia="SimSun" w:hint="eastAsia"/>
        </w:rPr>
        <w:t>的</w:t>
      </w:r>
      <w:r w:rsidRPr="003C5B44">
        <w:rPr>
          <w:rFonts w:eastAsia="SimSun" w:hint="eastAsia"/>
        </w:rPr>
        <w:t>5</w:t>
      </w:r>
      <w:r w:rsidRPr="003C5B44">
        <w:rPr>
          <w:rFonts w:eastAsia="SimSun" w:hint="eastAsia"/>
        </w:rPr>
        <w:t>’到</w:t>
      </w:r>
      <w:r w:rsidRPr="003C5B44">
        <w:rPr>
          <w:rFonts w:eastAsia="SimSun" w:hint="eastAsia"/>
        </w:rPr>
        <w:t>3</w:t>
      </w:r>
      <w:r w:rsidRPr="003C5B44">
        <w:rPr>
          <w:rFonts w:eastAsia="SimSun" w:hint="eastAsia"/>
        </w:rPr>
        <w:t>’方向</w:t>
      </w:r>
    </w:p>
    <w:p w14:paraId="0143D1EE" w14:textId="77777777" w:rsidR="003C5B44" w:rsidRDefault="003C5B44" w:rsidP="006F13B3"/>
    <w:p w14:paraId="30C9F5FE" w14:textId="78B7A3BA" w:rsidR="0014502F" w:rsidRPr="007F3698" w:rsidRDefault="00603447" w:rsidP="006F13B3">
      <w:r>
        <w:rPr>
          <w:rFonts w:hint="eastAsia"/>
        </w:rPr>
        <w:t>对</w:t>
      </w:r>
      <w:r>
        <w:t>osa-miR818</w:t>
      </w:r>
      <w:r>
        <w:rPr>
          <w:rFonts w:hint="eastAsia"/>
        </w:rPr>
        <w:t>家族的研究，迄今为止并不充分。</w:t>
      </w:r>
      <w:r w:rsidR="00B87CDF" w:rsidRPr="00B87CDF">
        <w:rPr>
          <w:rFonts w:hint="eastAsia"/>
        </w:rPr>
        <w:t>不过之前有研究报道了在感染了齿叶矮缩病的粳米中检测到</w:t>
      </w:r>
      <w:r w:rsidR="00B87CDF" w:rsidRPr="00B87CDF">
        <w:rPr>
          <w:rFonts w:hint="eastAsia"/>
        </w:rPr>
        <w:t>osa-miR818</w:t>
      </w:r>
      <w:r w:rsidR="00B87CDF" w:rsidRPr="00B87CDF">
        <w:rPr>
          <w:rFonts w:hint="eastAsia"/>
        </w:rPr>
        <w:t>的表达量发生变化</w:t>
      </w:r>
      <w:r w:rsidR="00A27289">
        <w:rPr>
          <w:rStyle w:val="EndnoteReference"/>
        </w:rPr>
        <w:t>[</w:t>
      </w:r>
      <w:r w:rsidR="00A27289">
        <w:rPr>
          <w:rStyle w:val="EndnoteReference"/>
        </w:rPr>
        <w:endnoteReference w:id="61"/>
      </w:r>
      <w:r w:rsidR="00A27289">
        <w:rPr>
          <w:rStyle w:val="EndnoteReference"/>
        </w:rPr>
        <w:t>]</w:t>
      </w:r>
      <w:r w:rsidR="00B87CDF" w:rsidRPr="00B87CDF">
        <w:rPr>
          <w:rFonts w:hint="eastAsia"/>
        </w:rPr>
        <w:t>以及</w:t>
      </w:r>
      <w:r w:rsidR="00B87CDF" w:rsidRPr="00B87CDF">
        <w:rPr>
          <w:rFonts w:hint="eastAsia"/>
        </w:rPr>
        <w:t>Li</w:t>
      </w:r>
      <w:r w:rsidR="00004985">
        <w:t xml:space="preserve"> L.Y.</w:t>
      </w:r>
      <w:r w:rsidR="00B87CDF" w:rsidRPr="00B87CDF">
        <w:rPr>
          <w:rFonts w:hint="eastAsia"/>
        </w:rPr>
        <w:t xml:space="preserve"> </w:t>
      </w:r>
      <w:r w:rsidR="00C3574A" w:rsidRPr="00C3574A">
        <w:rPr>
          <w:i/>
        </w:rPr>
        <w:t>et al.</w:t>
      </w:r>
      <w:r w:rsidR="00B87CDF" w:rsidRPr="00B87CDF">
        <w:rPr>
          <w:rFonts w:hint="eastAsia"/>
        </w:rPr>
        <w:t xml:space="preserve"> </w:t>
      </w:r>
      <w:r w:rsidR="00B87CDF" w:rsidRPr="00B87CDF">
        <w:rPr>
          <w:rFonts w:hint="eastAsia"/>
        </w:rPr>
        <w:t>报导了</w:t>
      </w:r>
      <w:r w:rsidR="00B87CDF" w:rsidRPr="00B87CDF">
        <w:rPr>
          <w:rFonts w:hint="eastAsia"/>
        </w:rPr>
        <w:t>osa-miR818</w:t>
      </w:r>
      <w:r w:rsidR="00B87CDF" w:rsidRPr="00B87CDF">
        <w:rPr>
          <w:rFonts w:hint="eastAsia"/>
        </w:rPr>
        <w:t>的两个未知功能的靶基因</w:t>
      </w:r>
      <w:r w:rsidR="00A27289">
        <w:rPr>
          <w:rStyle w:val="EndnoteReference"/>
        </w:rPr>
        <w:t>[</w:t>
      </w:r>
      <w:r w:rsidR="00A27289">
        <w:rPr>
          <w:rStyle w:val="EndnoteReference"/>
        </w:rPr>
        <w:endnoteReference w:id="62"/>
      </w:r>
      <w:r w:rsidR="00A27289">
        <w:rPr>
          <w:rStyle w:val="EndnoteReference"/>
        </w:rPr>
        <w:t>]</w:t>
      </w:r>
      <w:r w:rsidR="00B87CDF" w:rsidRPr="00B87CDF">
        <w:rPr>
          <w:rFonts w:hint="eastAsia"/>
        </w:rPr>
        <w:t>。</w:t>
      </w:r>
      <w:r w:rsidR="00B87CDF">
        <w:rPr>
          <w:rFonts w:hint="eastAsia"/>
        </w:rPr>
        <w:t xml:space="preserve"> </w:t>
      </w:r>
      <w:r w:rsidR="00991A10">
        <w:rPr>
          <w:rFonts w:hint="eastAsia"/>
        </w:rPr>
        <w:t>miRBase</w:t>
      </w:r>
      <w:r w:rsidR="00991A10">
        <w:rPr>
          <w:rFonts w:hint="eastAsia"/>
        </w:rPr>
        <w:t>对于</w:t>
      </w:r>
      <w:r w:rsidR="00991A10">
        <w:t>miRNA</w:t>
      </w:r>
      <w:r w:rsidR="00991A10">
        <w:rPr>
          <w:rFonts w:hint="eastAsia"/>
        </w:rPr>
        <w:t>家族的分类是基于序列相似性，使用混合了基于</w:t>
      </w:r>
      <w:r w:rsidR="00991A10">
        <w:t>BLAST</w:t>
      </w:r>
      <w:r w:rsidR="00991A10">
        <w:rPr>
          <w:rFonts w:hint="eastAsia"/>
        </w:rPr>
        <w:t>单链接聚类算法</w:t>
      </w:r>
      <w:r w:rsidR="001E4E28">
        <w:rPr>
          <w:rFonts w:hint="eastAsia"/>
        </w:rPr>
        <w:t>和利用</w:t>
      </w:r>
      <w:r w:rsidR="001E4E28">
        <w:rPr>
          <w:rFonts w:hint="eastAsia"/>
        </w:rPr>
        <w:t>HMMer</w:t>
      </w:r>
      <w:r w:rsidR="001E4E28">
        <w:rPr>
          <w:rFonts w:hint="eastAsia"/>
        </w:rPr>
        <w:t>的档案搜索方法</w:t>
      </w:r>
      <w:r w:rsidR="001E4E28">
        <w:t xml:space="preserve"> (a mixture of a BLAST-based single-linkage clustering algorithm, and profile searches using HMMer)</w:t>
      </w:r>
      <w:r w:rsidR="00B87CDF">
        <w:t xml:space="preserve"> </w:t>
      </w:r>
      <w:r w:rsidR="001E4E28">
        <w:rPr>
          <w:rFonts w:hint="eastAsia"/>
        </w:rPr>
        <w:t>。图</w:t>
      </w:r>
      <w:r w:rsidR="00B41D96">
        <w:rPr>
          <w:rFonts w:hint="eastAsia"/>
        </w:rPr>
        <w:t>6</w:t>
      </w:r>
      <w:r w:rsidR="001E4E28">
        <w:rPr>
          <w:rFonts w:hint="eastAsia"/>
        </w:rPr>
        <w:t>-8</w:t>
      </w:r>
      <w:r w:rsidR="001E4E28">
        <w:rPr>
          <w:rFonts w:hint="eastAsia"/>
        </w:rPr>
        <w:t>则是这个家族中发生互补性恢复现象的</w:t>
      </w:r>
      <w:r w:rsidR="001E4E28">
        <w:t>pre-miRNA</w:t>
      </w:r>
      <w:r w:rsidR="001E4E28">
        <w:rPr>
          <w:rFonts w:hint="eastAsia"/>
        </w:rPr>
        <w:t>二级结构预测图，从图中看出</w:t>
      </w:r>
      <w:r w:rsidR="007F3698">
        <w:rPr>
          <w:rFonts w:hint="eastAsia"/>
        </w:rPr>
        <w:t>除了</w:t>
      </w:r>
      <w:r w:rsidR="007F3698">
        <w:t>osa-miR818c, e</w:t>
      </w:r>
      <w:r w:rsidR="007F3698">
        <w:rPr>
          <w:rFonts w:hint="eastAsia"/>
        </w:rPr>
        <w:t>之外，其它的</w:t>
      </w:r>
      <w:r w:rsidR="007F3698">
        <w:rPr>
          <w:rFonts w:hint="eastAsia"/>
        </w:rPr>
        <w:t>pre-miRNA</w:t>
      </w:r>
      <w:r w:rsidR="007F3698">
        <w:rPr>
          <w:rFonts w:hint="eastAsia"/>
        </w:rPr>
        <w:t>二级结构都是比较典型的</w:t>
      </w:r>
      <w:r w:rsidR="00B87CDF">
        <w:t xml:space="preserve"> </w:t>
      </w:r>
      <w:r w:rsidR="007F3698">
        <w:rPr>
          <w:rFonts w:hint="eastAsia"/>
        </w:rPr>
        <w:t>“发夹结构”</w:t>
      </w:r>
      <w:r w:rsidR="00B87CDF">
        <w:t xml:space="preserve"> </w:t>
      </w:r>
      <w:r w:rsidR="007F3698">
        <w:rPr>
          <w:rFonts w:hint="eastAsia"/>
        </w:rPr>
        <w:t>。</w:t>
      </w:r>
      <w:r w:rsidR="0058387F">
        <w:rPr>
          <w:rFonts w:hint="eastAsia"/>
        </w:rPr>
        <w:t>而关于它们的成熟</w:t>
      </w:r>
      <w:r w:rsidR="0058387F">
        <w:rPr>
          <w:rFonts w:hint="eastAsia"/>
        </w:rPr>
        <w:t>miRNA</w:t>
      </w:r>
      <w:r w:rsidR="0058387F">
        <w:rPr>
          <w:rFonts w:hint="eastAsia"/>
        </w:rPr>
        <w:t>序列，我们发现</w:t>
      </w:r>
      <w:r w:rsidR="0058387F">
        <w:t>osa-miR</w:t>
      </w:r>
      <w:r w:rsidR="0058387F">
        <w:rPr>
          <w:rFonts w:hint="eastAsia"/>
        </w:rPr>
        <w:t>818</w:t>
      </w:r>
      <w:r w:rsidR="0058387F">
        <w:t>a-e</w:t>
      </w:r>
      <w:r w:rsidR="0058387F">
        <w:rPr>
          <w:rFonts w:hint="eastAsia"/>
        </w:rPr>
        <w:t>的序列是完全相同，然而另外</w:t>
      </w:r>
      <w:r w:rsidR="0058387F">
        <w:rPr>
          <w:rFonts w:hint="eastAsia"/>
        </w:rPr>
        <w:t>4</w:t>
      </w:r>
      <w:r w:rsidR="0058387F">
        <w:rPr>
          <w:rFonts w:hint="eastAsia"/>
        </w:rPr>
        <w:t>个</w:t>
      </w:r>
      <w:r w:rsidR="0058387F">
        <w:rPr>
          <w:rFonts w:hint="eastAsia"/>
        </w:rPr>
        <w:t>miRNA</w:t>
      </w:r>
      <w:r w:rsidR="0058387F">
        <w:rPr>
          <w:rFonts w:hint="eastAsia"/>
        </w:rPr>
        <w:t>的成熟序列则相差较大。</w:t>
      </w:r>
    </w:p>
    <w:p w14:paraId="4CF0B932" w14:textId="380C5B5C" w:rsidR="0028547F" w:rsidRDefault="001B3845" w:rsidP="006F13B3">
      <w:pPr>
        <w:pStyle w:val="Figurealignment"/>
      </w:pPr>
      <w:r>
        <w:lastRenderedPageBreak/>
        <w:drawing>
          <wp:inline distT="0" distB="0" distL="0" distR="0" wp14:anchorId="1D00F907" wp14:editId="78E0EFED">
            <wp:extent cx="5760000" cy="6578271"/>
            <wp:effectExtent l="0" t="0" r="6350" b="635"/>
            <wp:docPr id="18" name="Picture 18"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6578271"/>
                    </a:xfrm>
                    <a:prstGeom prst="rect">
                      <a:avLst/>
                    </a:prstGeom>
                    <a:noFill/>
                    <a:ln>
                      <a:noFill/>
                    </a:ln>
                  </pic:spPr>
                </pic:pic>
              </a:graphicData>
            </a:graphic>
          </wp:inline>
        </w:drawing>
      </w:r>
    </w:p>
    <w:p w14:paraId="4BEF0191" w14:textId="77753C0A" w:rsidR="001B3845" w:rsidRDefault="001B3845" w:rsidP="006F13B3">
      <w:pPr>
        <w:pStyle w:val="-8"/>
      </w:pPr>
      <w:bookmarkStart w:id="599" w:name="_Toc479949765"/>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8</w:t>
      </w:r>
      <w:r w:rsidRPr="00F73E58">
        <w:fldChar w:fldCharType="end"/>
      </w:r>
      <w:r>
        <w:t xml:space="preserve"> osa-miR818</w:t>
      </w:r>
      <w:r>
        <w:rPr>
          <w:rFonts w:hint="eastAsia"/>
        </w:rPr>
        <w:t>家族的二级结构预测图</w:t>
      </w:r>
      <w:bookmarkEnd w:id="599"/>
    </w:p>
    <w:p w14:paraId="21DF162E" w14:textId="7832D3DB" w:rsidR="001B3845" w:rsidRDefault="00E55B6A" w:rsidP="006F13B3">
      <w:pPr>
        <w:pStyle w:val="-9"/>
      </w:pPr>
      <w:r>
        <w:rPr>
          <w:rFonts w:eastAsia="SimSun"/>
        </w:rPr>
        <w:t xml:space="preserve">Fig. </w:t>
      </w:r>
      <w:r>
        <w:rPr>
          <w:rFonts w:eastAsia="SimSun" w:hint="eastAsia"/>
        </w:rPr>
        <w:t>6</w:t>
      </w:r>
      <w:r w:rsidR="001B3845" w:rsidRPr="00F73E58">
        <w:rPr>
          <w:rFonts w:eastAsia="SimSun"/>
        </w:rPr>
        <w:t>-</w:t>
      </w:r>
      <w:r w:rsidR="001B3845" w:rsidRPr="00F73E58">
        <w:rPr>
          <w:rFonts w:eastAsia="SimSun"/>
        </w:rPr>
        <w:fldChar w:fldCharType="begin"/>
      </w:r>
      <w:r>
        <w:rPr>
          <w:rFonts w:eastAsia="SimSun"/>
        </w:rPr>
        <w:instrText xml:space="preserve"> SEQ Fig.6</w:instrText>
      </w:r>
      <w:r w:rsidR="001B3845" w:rsidRPr="00F73E58">
        <w:rPr>
          <w:rFonts w:eastAsia="SimSun"/>
        </w:rPr>
        <w:instrText xml:space="preserve">- \* ARABIC </w:instrText>
      </w:r>
      <w:r w:rsidR="001B3845" w:rsidRPr="00F73E58">
        <w:rPr>
          <w:rFonts w:eastAsia="SimSun"/>
        </w:rPr>
        <w:fldChar w:fldCharType="separate"/>
      </w:r>
      <w:r>
        <w:rPr>
          <w:rFonts w:eastAsia="SimSun"/>
          <w:noProof/>
        </w:rPr>
        <w:t>8</w:t>
      </w:r>
      <w:r w:rsidR="001B3845" w:rsidRPr="00F73E58">
        <w:rPr>
          <w:rFonts w:eastAsia="SimSun"/>
          <w:noProof/>
        </w:rPr>
        <w:fldChar w:fldCharType="end"/>
      </w:r>
      <w:r w:rsidR="001B3845" w:rsidRPr="00F73E58">
        <w:rPr>
          <w:rFonts w:eastAsia="SimSun"/>
          <w:noProof/>
        </w:rPr>
        <w:t xml:space="preserve"> </w:t>
      </w:r>
      <w:r w:rsidR="001B3845">
        <w:rPr>
          <w:rFonts w:eastAsia="SimSun"/>
        </w:rPr>
        <w:t xml:space="preserve">Illustration of the predicted secondary structures for osa-miR818 family, including osa-miR818a-e, </w:t>
      </w:r>
      <w:r w:rsidR="001B3845">
        <w:t>osa-miR1436, osa-miR1439, osa-miR1442, and osa-miR1862b</w:t>
      </w:r>
    </w:p>
    <w:p w14:paraId="36F18B11" w14:textId="3BBA77BD" w:rsidR="001B3845" w:rsidRDefault="001B3845" w:rsidP="006F13B3">
      <w:pPr>
        <w:pStyle w:val="-9"/>
      </w:pPr>
      <w:r>
        <w:t>Note: The mature miRNA sequences are shaded in pink</w:t>
      </w:r>
    </w:p>
    <w:p w14:paraId="2EAC7038" w14:textId="2A7A43F2" w:rsidR="003C5B44" w:rsidRPr="001B3845" w:rsidRDefault="003C5B44" w:rsidP="006F13B3">
      <w:pPr>
        <w:pStyle w:val="-9"/>
        <w:rPr>
          <w:rFonts w:eastAsia="SimSun"/>
        </w:rPr>
      </w:pPr>
      <w:r w:rsidRPr="003C5B44">
        <w:rPr>
          <w:rFonts w:eastAsia="SimSun" w:hint="eastAsia"/>
        </w:rPr>
        <w:t>注：其中粉红色阴影标注的是成熟</w:t>
      </w:r>
      <w:r w:rsidRPr="003C5B44">
        <w:rPr>
          <w:rFonts w:eastAsia="SimSun" w:hint="eastAsia"/>
        </w:rPr>
        <w:t>miRNA</w:t>
      </w:r>
      <w:r w:rsidRPr="003C5B44">
        <w:rPr>
          <w:rFonts w:eastAsia="SimSun" w:hint="eastAsia"/>
        </w:rPr>
        <w:t>序列</w:t>
      </w:r>
    </w:p>
    <w:p w14:paraId="13F7E230" w14:textId="77777777" w:rsidR="006F13B3" w:rsidRDefault="006F13B3" w:rsidP="006F13B3"/>
    <w:p w14:paraId="7AF3B089" w14:textId="04A8AE86" w:rsidR="00E75434" w:rsidRDefault="0058387F" w:rsidP="006F13B3">
      <w:r>
        <w:rPr>
          <w:rFonts w:hint="eastAsia"/>
        </w:rPr>
        <w:lastRenderedPageBreak/>
        <w:t>在这些互补性恢复的现象中，发生的具体位点有：位点二、四、五、七、八、九、十一、十三、十六、十七、十八、十九、二十、二十一。</w:t>
      </w:r>
      <w:r w:rsidR="00316D0B">
        <w:rPr>
          <w:rFonts w:hint="eastAsia"/>
        </w:rPr>
        <w:t>其中出现次数最多的是位点二。</w:t>
      </w:r>
      <w:r w:rsidR="00B87CDF" w:rsidRPr="00B87CDF">
        <w:rPr>
          <w:rFonts w:hint="eastAsia"/>
        </w:rPr>
        <w:t>而在本研究中，针对所有</w:t>
      </w:r>
      <w:r w:rsidR="00B87CDF" w:rsidRPr="00B87CDF">
        <w:rPr>
          <w:rFonts w:hint="eastAsia"/>
        </w:rPr>
        <w:t>miRNA</w:t>
      </w:r>
      <w:r w:rsidR="00B87CDF" w:rsidRPr="00B87CDF">
        <w:rPr>
          <w:rFonts w:hint="eastAsia"/>
        </w:rPr>
        <w:t>和靶基因互作对的</w:t>
      </w:r>
      <w:r w:rsidR="00B87CDF" w:rsidRPr="00B87CDF">
        <w:rPr>
          <w:rFonts w:hint="eastAsia"/>
        </w:rPr>
        <w:t>SNP</w:t>
      </w:r>
      <w:r w:rsidR="00B87CDF" w:rsidRPr="00B87CDF">
        <w:rPr>
          <w:rFonts w:hint="eastAsia"/>
        </w:rPr>
        <w:t>分析发现，在互作对中携带</w:t>
      </w:r>
      <w:r w:rsidR="00B87CDF" w:rsidRPr="00B87CDF">
        <w:rPr>
          <w:rFonts w:hint="eastAsia"/>
        </w:rPr>
        <w:t>SNP</w:t>
      </w:r>
      <w:r w:rsidR="00B87CDF" w:rsidRPr="00B87CDF">
        <w:rPr>
          <w:rFonts w:hint="eastAsia"/>
        </w:rPr>
        <w:t>数量超过</w:t>
      </w:r>
      <w:r w:rsidR="00B87CDF" w:rsidRPr="00B87CDF">
        <w:rPr>
          <w:rFonts w:hint="eastAsia"/>
        </w:rPr>
        <w:t>5</w:t>
      </w:r>
      <w:r w:rsidR="00B87CDF" w:rsidRPr="00B87CDF">
        <w:rPr>
          <w:rFonts w:hint="eastAsia"/>
        </w:rPr>
        <w:t>个的有</w:t>
      </w:r>
      <w:r w:rsidR="00B87CDF" w:rsidRPr="00B87CDF">
        <w:rPr>
          <w:rFonts w:hint="eastAsia"/>
        </w:rPr>
        <w:t>313</w:t>
      </w:r>
      <w:r w:rsidR="00B87CDF" w:rsidRPr="00B87CDF">
        <w:rPr>
          <w:rFonts w:hint="eastAsia"/>
        </w:rPr>
        <w:t>对，其中</w:t>
      </w:r>
      <w:r w:rsidR="00B87CDF" w:rsidRPr="00B87CDF">
        <w:rPr>
          <w:rFonts w:hint="eastAsia"/>
        </w:rPr>
        <w:t>290</w:t>
      </w:r>
      <w:r w:rsidR="00B87CDF" w:rsidRPr="00B87CDF">
        <w:rPr>
          <w:rFonts w:hint="eastAsia"/>
        </w:rPr>
        <w:t>对都出现在</w:t>
      </w:r>
      <w:r w:rsidR="00B87CDF" w:rsidRPr="00B87CDF">
        <w:rPr>
          <w:rFonts w:hint="eastAsia"/>
        </w:rPr>
        <w:t>osa-miR818</w:t>
      </w:r>
      <w:r w:rsidR="00B87CDF" w:rsidRPr="00B87CDF">
        <w:rPr>
          <w:rFonts w:hint="eastAsia"/>
        </w:rPr>
        <w:t>家族。如此大数量的</w:t>
      </w:r>
      <w:r w:rsidR="00B87CDF" w:rsidRPr="00B87CDF">
        <w:rPr>
          <w:rFonts w:hint="eastAsia"/>
        </w:rPr>
        <w:t>SNP</w:t>
      </w:r>
      <w:r w:rsidR="00B87CDF" w:rsidRPr="00B87CDF">
        <w:rPr>
          <w:rFonts w:hint="eastAsia"/>
        </w:rPr>
        <w:t>暗示了该家族以及其所预测的靶基因所处的选择压力较小</w:t>
      </w:r>
      <w:r w:rsidR="00B87CDF">
        <w:rPr>
          <w:rFonts w:hint="eastAsia"/>
        </w:rPr>
        <w:t>。</w:t>
      </w:r>
      <w:r w:rsidR="00316D0B" w:rsidRPr="00316D0B">
        <w:rPr>
          <w:rFonts w:hint="eastAsia"/>
        </w:rPr>
        <w:t>在所有的发现互补性保持不变的案例中，有两个是在成熟</w:t>
      </w:r>
      <w:r w:rsidR="00316D0B" w:rsidRPr="00316D0B">
        <w:rPr>
          <w:rFonts w:hint="eastAsia"/>
        </w:rPr>
        <w:t>miRNA</w:t>
      </w:r>
      <w:r w:rsidR="00316D0B" w:rsidRPr="00316D0B">
        <w:rPr>
          <w:rFonts w:hint="eastAsia"/>
        </w:rPr>
        <w:t>和结合位点序列上</w:t>
      </w:r>
      <w:r w:rsidR="00316D0B">
        <w:rPr>
          <w:rFonts w:hint="eastAsia"/>
        </w:rPr>
        <w:t>总共</w:t>
      </w:r>
      <w:r w:rsidR="00316D0B" w:rsidRPr="00316D0B">
        <w:rPr>
          <w:rFonts w:hint="eastAsia"/>
        </w:rPr>
        <w:t>只带有</w:t>
      </w:r>
      <w:r w:rsidR="00316D0B" w:rsidRPr="00316D0B">
        <w:rPr>
          <w:rFonts w:hint="eastAsia"/>
        </w:rPr>
        <w:t>4</w:t>
      </w:r>
      <w:r w:rsidR="00316D0B" w:rsidRPr="00316D0B">
        <w:rPr>
          <w:rFonts w:hint="eastAsia"/>
        </w:rPr>
        <w:t>个</w:t>
      </w:r>
      <w:r w:rsidR="00316D0B" w:rsidRPr="00316D0B">
        <w:rPr>
          <w:rFonts w:hint="eastAsia"/>
        </w:rPr>
        <w:t>SNP</w:t>
      </w:r>
      <w:r w:rsidR="00316D0B" w:rsidRPr="00316D0B">
        <w:rPr>
          <w:rFonts w:hint="eastAsia"/>
        </w:rPr>
        <w:t>，经过计算，其出现互补性恢复的概率大约</w:t>
      </w:r>
      <w:r w:rsidR="00316D0B" w:rsidRPr="00316D0B">
        <w:rPr>
          <w:rFonts w:hint="eastAsia"/>
        </w:rPr>
        <w:t>0.37%</w:t>
      </w:r>
      <w:r w:rsidR="00316D0B" w:rsidRPr="00316D0B">
        <w:rPr>
          <w:rFonts w:hint="eastAsia"/>
        </w:rPr>
        <w:t>（其中</w:t>
      </w:r>
      <w:r w:rsidR="00E75434">
        <w:rPr>
          <w:rFonts w:hint="eastAsia"/>
        </w:rPr>
        <w:t>水稻基因组中，</w:t>
      </w:r>
      <w:r w:rsidR="00316D0B" w:rsidRPr="00316D0B">
        <w:rPr>
          <w:rFonts w:hint="eastAsia"/>
        </w:rPr>
        <w:t>SNP</w:t>
      </w:r>
      <w:r w:rsidR="00316D0B" w:rsidRPr="00316D0B">
        <w:rPr>
          <w:rFonts w:hint="eastAsia"/>
        </w:rPr>
        <w:t>的概率为</w:t>
      </w:r>
      <w:r w:rsidR="00316D0B" w:rsidRPr="00316D0B">
        <w:rPr>
          <w:rFonts w:hint="eastAsia"/>
        </w:rPr>
        <w:t>0.055</w:t>
      </w:r>
      <w:r w:rsidR="00316D0B" w:rsidRPr="00316D0B">
        <w:rPr>
          <w:rFonts w:hint="eastAsia"/>
        </w:rPr>
        <w:t>，因为</w:t>
      </w:r>
      <w:r w:rsidR="00316D0B" w:rsidRPr="00316D0B">
        <w:rPr>
          <w:rFonts w:hint="eastAsia"/>
        </w:rPr>
        <w:t>3K</w:t>
      </w:r>
      <w:r w:rsidR="00316D0B" w:rsidRPr="00316D0B">
        <w:rPr>
          <w:rFonts w:hint="eastAsia"/>
        </w:rPr>
        <w:t>水稻基因组项目中总共发现有</w:t>
      </w:r>
      <w:r w:rsidR="00316D0B" w:rsidRPr="00316D0B">
        <w:rPr>
          <w:rFonts w:hint="eastAsia"/>
        </w:rPr>
        <w:t>23M SNP</w:t>
      </w:r>
      <w:r w:rsidR="00316D0B" w:rsidRPr="00316D0B">
        <w:rPr>
          <w:rFonts w:hint="eastAsia"/>
        </w:rPr>
        <w:t>）。在这两个案例中，互补性恢复都发生在位点</w:t>
      </w:r>
      <w:r w:rsidR="00316D0B" w:rsidRPr="00316D0B">
        <w:rPr>
          <w:rFonts w:hint="eastAsia"/>
        </w:rPr>
        <w:t>5</w:t>
      </w:r>
      <w:r w:rsidR="00316D0B" w:rsidRPr="00316D0B">
        <w:rPr>
          <w:rFonts w:hint="eastAsia"/>
        </w:rPr>
        <w:t>并且都是从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UA</w:t>
      </w:r>
      <w:r w:rsidR="00316D0B" w:rsidRPr="00316D0B">
        <w:rPr>
          <w:rFonts w:hint="eastAsia"/>
        </w:rPr>
        <w:t>，如图</w:t>
      </w:r>
      <w:r w:rsidR="00B41D96">
        <w:rPr>
          <w:rFonts w:hint="eastAsia"/>
        </w:rPr>
        <w:t>6</w:t>
      </w:r>
      <w:r w:rsidR="00316D0B">
        <w:rPr>
          <w:rFonts w:hint="eastAsia"/>
        </w:rPr>
        <w:t>-7</w:t>
      </w:r>
      <w:r w:rsidR="00316D0B">
        <w:t xml:space="preserve"> </w:t>
      </w:r>
      <w:r w:rsidR="00316D0B">
        <w:rPr>
          <w:rFonts w:hint="eastAsia"/>
        </w:rPr>
        <w:t>b</w:t>
      </w:r>
      <w:r w:rsidR="00316D0B" w:rsidRPr="00316D0B">
        <w:rPr>
          <w:rFonts w:hint="eastAsia"/>
        </w:rPr>
        <w:t>和</w:t>
      </w:r>
      <w:r w:rsidR="00316D0B">
        <w:rPr>
          <w:rFonts w:hint="eastAsia"/>
        </w:rPr>
        <w:t>图</w:t>
      </w:r>
      <w:r w:rsidR="00B41D96">
        <w:rPr>
          <w:rFonts w:hint="eastAsia"/>
        </w:rPr>
        <w:t>6</w:t>
      </w:r>
      <w:r w:rsidR="00316D0B">
        <w:rPr>
          <w:rFonts w:hint="eastAsia"/>
        </w:rPr>
        <w:t>-7</w:t>
      </w:r>
      <w:r w:rsidR="00316D0B">
        <w:t xml:space="preserve"> </w:t>
      </w:r>
      <w:r w:rsidR="00316D0B">
        <w:rPr>
          <w:rFonts w:hint="eastAsia"/>
        </w:rPr>
        <w:t>d</w:t>
      </w:r>
      <w:r w:rsidR="00316D0B" w:rsidRPr="00316D0B">
        <w:rPr>
          <w:rFonts w:hint="eastAsia"/>
        </w:rPr>
        <w:t>所示。更进一步的研究发现，在两个案例中，都存在着其他的水稻品系只有单独一个突变从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C</w:t>
      </w:r>
      <w:r w:rsidR="00EA2FDF">
        <w:t>:</w:t>
      </w:r>
      <w:r w:rsidR="00316D0B" w:rsidRPr="00316D0B">
        <w:rPr>
          <w:rFonts w:hint="eastAsia"/>
        </w:rPr>
        <w:t>A</w:t>
      </w:r>
      <w:r w:rsidR="00316D0B" w:rsidRPr="00316D0B">
        <w:rPr>
          <w:rFonts w:hint="eastAsia"/>
        </w:rPr>
        <w:t>和</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w:t>
      </w:r>
      <w:r w:rsidR="00EA2FDF">
        <w:t>:</w:t>
      </w:r>
      <w:r w:rsidR="00316D0B" w:rsidRPr="00316D0B">
        <w:rPr>
          <w:rFonts w:hint="eastAsia"/>
        </w:rPr>
        <w:t>G</w:t>
      </w:r>
      <w:r w:rsidR="00316D0B" w:rsidRPr="00316D0B">
        <w:rPr>
          <w:rFonts w:hint="eastAsia"/>
        </w:rPr>
        <w:t>。</w:t>
      </w:r>
      <w:r w:rsidR="00E75434">
        <w:rPr>
          <w:rFonts w:hint="eastAsia"/>
        </w:rPr>
        <w:t>另外</w:t>
      </w:r>
      <w:r w:rsidR="00FE608F">
        <w:rPr>
          <w:rFonts w:hint="eastAsia"/>
        </w:rPr>
        <w:t>一个特殊案例是</w:t>
      </w:r>
      <w:r w:rsidR="00FE608F">
        <w:t>osa-miR1442</w:t>
      </w:r>
      <w:r w:rsidR="00FE608F">
        <w:rPr>
          <w:rFonts w:hint="eastAsia"/>
        </w:rPr>
        <w:t>和</w:t>
      </w:r>
      <w:r w:rsidR="00FE608F">
        <w:t>LOC_Os09g27140</w:t>
      </w:r>
      <w:r w:rsidR="00FE608F">
        <w:rPr>
          <w:rFonts w:hint="eastAsia"/>
        </w:rPr>
        <w:t>，它们发生互补性恢复现象的位点在第十一位</w:t>
      </w:r>
      <w:r w:rsidR="00FE608F">
        <w:t>（</w:t>
      </w:r>
      <w:r w:rsidR="00FE608F">
        <w:rPr>
          <w:rFonts w:hint="eastAsia"/>
        </w:rPr>
        <w:t>C</w:t>
      </w:r>
      <w:r w:rsidR="00EA2FDF">
        <w:t>:</w:t>
      </w:r>
      <w:r w:rsidR="00FE608F">
        <w:rPr>
          <w:rFonts w:hint="eastAsia"/>
        </w:rPr>
        <w:t>G</w:t>
      </w:r>
      <w:r w:rsidR="00FE608F">
        <w:rPr>
          <w:rFonts w:hint="eastAsia"/>
        </w:rPr>
        <w:t>变成</w:t>
      </w:r>
      <w:r w:rsidR="00FE608F">
        <w:rPr>
          <w:rFonts w:hint="eastAsia"/>
        </w:rPr>
        <w:t>U</w:t>
      </w:r>
      <w:r w:rsidR="00EA2FDF">
        <w:t>:</w:t>
      </w:r>
      <w:r w:rsidR="00FE608F">
        <w:rPr>
          <w:rFonts w:hint="eastAsia"/>
        </w:rPr>
        <w:t>A</w:t>
      </w:r>
      <w:r w:rsidR="00FE608F">
        <w:t>）</w:t>
      </w:r>
      <w:r w:rsidR="00FE608F">
        <w:rPr>
          <w:rFonts w:hint="eastAsia"/>
        </w:rPr>
        <w:t>，而且也存在着其他的水稻品系只有单个的突变而造成该位点错配的，包括</w:t>
      </w:r>
      <w:r w:rsidR="00FE608F">
        <w:t>C</w:t>
      </w:r>
      <w:r w:rsidR="00EA2FDF">
        <w:t>:</w:t>
      </w:r>
      <w:r w:rsidR="00FE608F">
        <w:t>G</w:t>
      </w:r>
      <w:r w:rsidR="00FE608F">
        <w:rPr>
          <w:rFonts w:hint="eastAsia"/>
        </w:rPr>
        <w:t>变成</w:t>
      </w:r>
      <w:r w:rsidR="00FE608F">
        <w:rPr>
          <w:rFonts w:hint="eastAsia"/>
        </w:rPr>
        <w:t>C</w:t>
      </w:r>
      <w:r w:rsidR="00EA2FDF">
        <w:t>:</w:t>
      </w:r>
      <w:r w:rsidR="00FE608F">
        <w:rPr>
          <w:rFonts w:hint="eastAsia"/>
        </w:rPr>
        <w:t>A</w:t>
      </w:r>
      <w:r w:rsidR="00FE608F">
        <w:rPr>
          <w:rFonts w:hint="eastAsia"/>
        </w:rPr>
        <w:t>和</w:t>
      </w:r>
      <w:r w:rsidR="00EA2FDF">
        <w:t>C:G</w:t>
      </w:r>
      <w:r w:rsidR="00EA2FDF">
        <w:rPr>
          <w:rFonts w:hint="eastAsia"/>
        </w:rPr>
        <w:t>变成</w:t>
      </w:r>
      <w:r w:rsidR="00EA2FDF">
        <w:t>U:G</w:t>
      </w:r>
      <w:r w:rsidR="00EA2FDF">
        <w:rPr>
          <w:rFonts w:hint="eastAsia"/>
        </w:rPr>
        <w:t>。</w:t>
      </w:r>
      <w:r w:rsidR="009911B9" w:rsidRPr="009911B9">
        <w:rPr>
          <w:rFonts w:hint="eastAsia"/>
        </w:rPr>
        <w:t>有趣的是，其中一个靶基因</w:t>
      </w:r>
      <w:r w:rsidR="009911B9" w:rsidRPr="009911B9">
        <w:rPr>
          <w:rFonts w:hint="eastAsia"/>
        </w:rPr>
        <w:t>LOC_Os06g17950</w:t>
      </w:r>
      <w:r w:rsidR="009911B9" w:rsidRPr="009911B9">
        <w:rPr>
          <w:rFonts w:hint="eastAsia"/>
        </w:rPr>
        <w:t>，是水稻</w:t>
      </w:r>
      <w:r w:rsidR="009911B9" w:rsidRPr="009911B9">
        <w:rPr>
          <w:rFonts w:hint="eastAsia"/>
        </w:rPr>
        <w:t>NBS-LRR</w:t>
      </w:r>
      <w:r w:rsidR="009911B9" w:rsidRPr="009911B9">
        <w:rPr>
          <w:rFonts w:hint="eastAsia"/>
        </w:rPr>
        <w:t>疾病抵抗蛋白基因，被报道主要负责植物中微生物病原体的监测和防御。另外，</w:t>
      </w:r>
      <w:r w:rsidR="009911B9" w:rsidRPr="009911B9">
        <w:rPr>
          <w:rFonts w:hint="eastAsia"/>
        </w:rPr>
        <w:t>LOC_Os12g16290</w:t>
      </w:r>
      <w:r w:rsidR="009911B9" w:rsidRPr="009911B9">
        <w:rPr>
          <w:rFonts w:hint="eastAsia"/>
        </w:rPr>
        <w:t>则是水稻中的异黄酮还原酶基因</w:t>
      </w:r>
      <w:r w:rsidR="009911B9" w:rsidRPr="009911B9">
        <w:rPr>
          <w:rFonts w:hint="eastAsia"/>
        </w:rPr>
        <w:t xml:space="preserve"> (isoflavone reductase)</w:t>
      </w:r>
      <w:r w:rsidR="009911B9" w:rsidRPr="009911B9">
        <w:rPr>
          <w:rFonts w:hint="eastAsia"/>
        </w:rPr>
        <w:t>，而</w:t>
      </w:r>
      <w:r w:rsidR="009911B9" w:rsidRPr="009911B9">
        <w:rPr>
          <w:rFonts w:hint="eastAsia"/>
        </w:rPr>
        <w:t>OsIRL (isoflavone reductase-like gene)</w:t>
      </w:r>
      <w:r w:rsidR="009911B9" w:rsidRPr="009911B9">
        <w:rPr>
          <w:rFonts w:hint="eastAsia"/>
        </w:rPr>
        <w:t>被报道能够提高对生物压力，</w:t>
      </w:r>
      <w:r w:rsidR="009911B9" w:rsidRPr="009911B9">
        <w:rPr>
          <w:rFonts w:hint="eastAsia"/>
        </w:rPr>
        <w:t xml:space="preserve"> </w:t>
      </w:r>
      <w:r w:rsidR="009911B9" w:rsidRPr="009911B9">
        <w:rPr>
          <w:rFonts w:hint="eastAsia"/>
        </w:rPr>
        <w:t>包括茉莉酸和稻瘟病菌，导致的活性氧的耐受性</w:t>
      </w:r>
      <w:r w:rsidR="009911B9" w:rsidRPr="009911B9">
        <w:rPr>
          <w:vertAlign w:val="superscript"/>
        </w:rPr>
        <w:t>[</w:t>
      </w:r>
      <w:r w:rsidR="009911B9">
        <w:rPr>
          <w:rStyle w:val="EndnoteReference"/>
        </w:rPr>
        <w:endnoteReference w:id="63"/>
      </w:r>
      <w:r w:rsidR="009911B9" w:rsidRPr="009911B9">
        <w:rPr>
          <w:vertAlign w:val="superscript"/>
        </w:rPr>
        <w:t>,</w:t>
      </w:r>
      <w:r w:rsidR="009911B9">
        <w:rPr>
          <w:rStyle w:val="EndnoteReference"/>
        </w:rPr>
        <w:endnoteReference w:id="64"/>
      </w:r>
      <w:r w:rsidR="009911B9">
        <w:rPr>
          <w:vertAlign w:val="superscript"/>
        </w:rPr>
        <w:t>]</w:t>
      </w:r>
      <w:r w:rsidR="009911B9" w:rsidRPr="009911B9">
        <w:rPr>
          <w:rFonts w:hint="eastAsia"/>
        </w:rPr>
        <w:t>。</w:t>
      </w:r>
    </w:p>
    <w:p w14:paraId="20B66AF0" w14:textId="4AE3DA70" w:rsidR="009911B9" w:rsidRPr="00EA2FDF" w:rsidRDefault="009911B9" w:rsidP="006F13B3">
      <w:r w:rsidRPr="009911B9">
        <w:rPr>
          <w:rFonts w:hint="eastAsia"/>
        </w:rPr>
        <w:t>而最近，</w:t>
      </w:r>
      <w:r w:rsidRPr="009911B9">
        <w:rPr>
          <w:rFonts w:hint="eastAsia"/>
        </w:rPr>
        <w:t>Zhang Y. et al.(2016)</w:t>
      </w:r>
      <w:r w:rsidRPr="009911B9">
        <w:rPr>
          <w:rFonts w:hint="eastAsia"/>
        </w:rPr>
        <w:t>提出了植物</w:t>
      </w:r>
      <w:r w:rsidRPr="009911B9">
        <w:rPr>
          <w:rFonts w:hint="eastAsia"/>
        </w:rPr>
        <w:t>NBS-LRR</w:t>
      </w:r>
      <w:r w:rsidRPr="009911B9">
        <w:rPr>
          <w:rFonts w:hint="eastAsia"/>
        </w:rPr>
        <w:t>和</w:t>
      </w:r>
      <w:r w:rsidRPr="009911B9">
        <w:rPr>
          <w:rFonts w:hint="eastAsia"/>
        </w:rPr>
        <w:t>miRNA</w:t>
      </w:r>
      <w:r w:rsidRPr="009911B9">
        <w:rPr>
          <w:rFonts w:hint="eastAsia"/>
        </w:rPr>
        <w:t>的共同进化模型，并且在包含水稻在内的多种陆地植物中发现有</w:t>
      </w:r>
      <w:r w:rsidRPr="009911B9">
        <w:rPr>
          <w:rFonts w:hint="eastAsia"/>
        </w:rPr>
        <w:t>miRNA-NBS-LRR</w:t>
      </w:r>
      <w:r w:rsidRPr="009911B9">
        <w:rPr>
          <w:rFonts w:hint="eastAsia"/>
        </w:rPr>
        <w:t>调控系统。其中调控</w:t>
      </w:r>
      <w:r w:rsidRPr="009911B9">
        <w:rPr>
          <w:rFonts w:hint="eastAsia"/>
        </w:rPr>
        <w:t>NBS-LRR</w:t>
      </w:r>
      <w:r w:rsidRPr="009911B9">
        <w:rPr>
          <w:rFonts w:hint="eastAsia"/>
        </w:rPr>
        <w:t>基因的</w:t>
      </w:r>
      <w:r w:rsidRPr="009911B9">
        <w:rPr>
          <w:rFonts w:hint="eastAsia"/>
        </w:rPr>
        <w:t>miRNA</w:t>
      </w:r>
      <w:r w:rsidRPr="009911B9">
        <w:rPr>
          <w:rFonts w:hint="eastAsia"/>
        </w:rPr>
        <w:t>大部分都是新生的、而且是种系特异的</w:t>
      </w:r>
      <w:r>
        <w:rPr>
          <w:rStyle w:val="EndnoteReference"/>
        </w:rPr>
        <w:endnoteReference w:id="65"/>
      </w:r>
      <w:r w:rsidRPr="009911B9">
        <w:rPr>
          <w:rFonts w:hint="eastAsia"/>
        </w:rPr>
        <w:t>。而且他们发现其中一些</w:t>
      </w:r>
      <w:r w:rsidRPr="009911B9">
        <w:rPr>
          <w:rFonts w:hint="eastAsia"/>
        </w:rPr>
        <w:t>miRNA</w:t>
      </w:r>
      <w:r w:rsidRPr="009911B9">
        <w:rPr>
          <w:rFonts w:hint="eastAsia"/>
        </w:rPr>
        <w:t>的前体和</w:t>
      </w:r>
      <w:r w:rsidRPr="009911B9">
        <w:rPr>
          <w:rFonts w:hint="eastAsia"/>
        </w:rPr>
        <w:t>NBS</w:t>
      </w:r>
      <w:r w:rsidRPr="009911B9">
        <w:rPr>
          <w:rFonts w:hint="eastAsia"/>
        </w:rPr>
        <w:t>基因有更高的序列相似性（在成熟</w:t>
      </w:r>
      <w:r w:rsidRPr="009911B9">
        <w:rPr>
          <w:rFonts w:hint="eastAsia"/>
        </w:rPr>
        <w:t>miRNA</w:t>
      </w:r>
      <w:r w:rsidRPr="009911B9">
        <w:rPr>
          <w:rFonts w:hint="eastAsia"/>
        </w:rPr>
        <w:t>序列和结合位点之外）。位了检测</w:t>
      </w:r>
      <w:r w:rsidRPr="009911B9">
        <w:rPr>
          <w:rFonts w:hint="eastAsia"/>
        </w:rPr>
        <w:t>osa-miR818b</w:t>
      </w:r>
      <w:r w:rsidRPr="009911B9">
        <w:rPr>
          <w:rFonts w:hint="eastAsia"/>
        </w:rPr>
        <w:t>和</w:t>
      </w:r>
      <w:r w:rsidRPr="009911B9">
        <w:rPr>
          <w:rFonts w:hint="eastAsia"/>
        </w:rPr>
        <w:t>LOC_Os06g17950</w:t>
      </w:r>
      <w:r w:rsidRPr="009911B9">
        <w:rPr>
          <w:rFonts w:hint="eastAsia"/>
        </w:rPr>
        <w:t>的序列相似性，我们用</w:t>
      </w:r>
      <w:r w:rsidRPr="009911B9">
        <w:rPr>
          <w:rFonts w:hint="eastAsia"/>
        </w:rPr>
        <w:t>pre-miR818</w:t>
      </w:r>
      <w:r w:rsidRPr="009911B9">
        <w:rPr>
          <w:rFonts w:hint="eastAsia"/>
        </w:rPr>
        <w:t>的序列</w:t>
      </w:r>
      <w:r w:rsidRPr="009911B9">
        <w:rPr>
          <w:rFonts w:hint="eastAsia"/>
        </w:rPr>
        <w:t>BLAST</w:t>
      </w:r>
      <w:r w:rsidRPr="009911B9">
        <w:rPr>
          <w:rFonts w:hint="eastAsia"/>
        </w:rPr>
        <w:t>比对水稻基因组，用</w:t>
      </w:r>
      <w:r w:rsidRPr="009911B9">
        <w:rPr>
          <w:rFonts w:hint="eastAsia"/>
        </w:rPr>
        <w:t>evalue=E-5</w:t>
      </w:r>
      <w:r w:rsidRPr="009911B9">
        <w:rPr>
          <w:rFonts w:hint="eastAsia"/>
        </w:rPr>
        <w:t>作为阈值，发现在</w:t>
      </w:r>
      <w:r w:rsidRPr="009911B9">
        <w:rPr>
          <w:rFonts w:hint="eastAsia"/>
        </w:rPr>
        <w:t>LOC_Os06g17950</w:t>
      </w:r>
      <w:r w:rsidRPr="009911B9">
        <w:rPr>
          <w:rFonts w:hint="eastAsia"/>
        </w:rPr>
        <w:t>上有一个匹配的序列，</w:t>
      </w:r>
      <w:r w:rsidRPr="009911B9">
        <w:rPr>
          <w:rFonts w:hint="eastAsia"/>
        </w:rPr>
        <w:t>evalue = 2E-6 &lt; E-5</w:t>
      </w:r>
      <w:r w:rsidRPr="009911B9">
        <w:rPr>
          <w:rFonts w:hint="eastAsia"/>
        </w:rPr>
        <w:t>，并且匹配长度为</w:t>
      </w:r>
      <w:r w:rsidRPr="009911B9">
        <w:rPr>
          <w:rFonts w:hint="eastAsia"/>
        </w:rPr>
        <w:t>51</w:t>
      </w:r>
      <w:r w:rsidRPr="009911B9">
        <w:rPr>
          <w:rFonts w:hint="eastAsia"/>
        </w:rPr>
        <w:t>（大于成熟</w:t>
      </w:r>
      <w:r w:rsidRPr="009911B9">
        <w:rPr>
          <w:rFonts w:hint="eastAsia"/>
        </w:rPr>
        <w:t>miRNA</w:t>
      </w:r>
      <w:r w:rsidRPr="009911B9">
        <w:rPr>
          <w:rFonts w:hint="eastAsia"/>
        </w:rPr>
        <w:t>的长度，并且几乎是</w:t>
      </w:r>
      <w:r w:rsidRPr="009911B9">
        <w:rPr>
          <w:rFonts w:hint="eastAsia"/>
        </w:rPr>
        <w:t>pre-miR818b</w:t>
      </w:r>
      <w:r w:rsidRPr="009911B9">
        <w:rPr>
          <w:rFonts w:hint="eastAsia"/>
        </w:rPr>
        <w:t>的一半长度），这个结果暗示了</w:t>
      </w:r>
      <w:r w:rsidRPr="009911B9">
        <w:rPr>
          <w:rFonts w:hint="eastAsia"/>
        </w:rPr>
        <w:t>osa-miR818b</w:t>
      </w:r>
      <w:r w:rsidRPr="009911B9">
        <w:rPr>
          <w:rFonts w:hint="eastAsia"/>
        </w:rPr>
        <w:t>也可以由这个共同进化模型来解释。既然这两个靶基因都和植物压力反应</w:t>
      </w:r>
      <w:r w:rsidRPr="009911B9">
        <w:rPr>
          <w:rFonts w:hint="eastAsia"/>
        </w:rPr>
        <w:t xml:space="preserve"> (stress response)</w:t>
      </w:r>
      <w:r w:rsidRPr="009911B9">
        <w:rPr>
          <w:rFonts w:hint="eastAsia"/>
        </w:rPr>
        <w:t>有关，所以我们甚至可以猜想</w:t>
      </w:r>
      <w:r w:rsidRPr="009911B9">
        <w:rPr>
          <w:rFonts w:hint="eastAsia"/>
        </w:rPr>
        <w:t>miRNA</w:t>
      </w:r>
      <w:r w:rsidRPr="009911B9">
        <w:rPr>
          <w:rFonts w:hint="eastAsia"/>
        </w:rPr>
        <w:t>和靶基因的调控也是植物应对环境压力的调控系统的一部分，而这则需要</w:t>
      </w:r>
      <w:r w:rsidRPr="009911B9">
        <w:rPr>
          <w:rFonts w:hint="eastAsia"/>
        </w:rPr>
        <w:t>miRNA</w:t>
      </w:r>
      <w:r w:rsidRPr="009911B9">
        <w:rPr>
          <w:rFonts w:hint="eastAsia"/>
        </w:rPr>
        <w:t>和靶基因两者之间快速的动态变化以及互相影响。因此对于这种现象的一个可能的解释是在水稻</w:t>
      </w:r>
      <w:r w:rsidRPr="009911B9">
        <w:rPr>
          <w:rFonts w:hint="eastAsia"/>
        </w:rPr>
        <w:t>miRNA</w:t>
      </w:r>
      <w:r w:rsidRPr="009911B9">
        <w:rPr>
          <w:rFonts w:hint="eastAsia"/>
        </w:rPr>
        <w:t>和其靶基因的进化过程中，对于一些水稻品系而言，在这个位点的互补性限制变弱因而允许该位点出现错配。但是之后，位点</w:t>
      </w:r>
      <w:r w:rsidRPr="009911B9">
        <w:rPr>
          <w:rFonts w:hint="eastAsia"/>
        </w:rPr>
        <w:t>5</w:t>
      </w:r>
      <w:r w:rsidRPr="009911B9">
        <w:rPr>
          <w:rFonts w:hint="eastAsia"/>
        </w:rPr>
        <w:t>的</w:t>
      </w:r>
      <w:r w:rsidRPr="009911B9">
        <w:rPr>
          <w:rFonts w:hint="eastAsia"/>
        </w:rPr>
        <w:lastRenderedPageBreak/>
        <w:t>互补性限制再次出现从而要求它们再次突变达到配对状态，其中一部分又变回原来的基因型，而另一部分则成为互补性恢复类型。</w:t>
      </w:r>
    </w:p>
    <w:p w14:paraId="68614577" w14:textId="5DE7C6E1" w:rsidR="001B3845" w:rsidRDefault="00316D0B" w:rsidP="006F13B3">
      <w:r w:rsidRPr="00316D0B">
        <w:rPr>
          <w:rFonts w:hint="eastAsia"/>
        </w:rPr>
        <w:t>所以对于这种现象的一个可能的解释是在水稻</w:t>
      </w:r>
      <w:r w:rsidRPr="00316D0B">
        <w:rPr>
          <w:rFonts w:hint="eastAsia"/>
        </w:rPr>
        <w:t>miRNA</w:t>
      </w:r>
      <w:r w:rsidRPr="00316D0B">
        <w:rPr>
          <w:rFonts w:hint="eastAsia"/>
        </w:rPr>
        <w:t>和其靶基因的进化过程中，对于一些水稻品系而言，</w:t>
      </w:r>
      <w:r w:rsidR="00EA2FDF">
        <w:rPr>
          <w:rFonts w:hint="eastAsia"/>
        </w:rPr>
        <w:t>在这个位点的互补性限制变弱因而允许该位点出现错配。但是之后，该位点</w:t>
      </w:r>
      <w:r w:rsidRPr="00316D0B">
        <w:rPr>
          <w:rFonts w:hint="eastAsia"/>
        </w:rPr>
        <w:t>的互补性限制再次出现从而要求它们再次突变达到配对状态，其中一部分又变回原来的基因型，而另一部分则成为互补性恢复类型。</w:t>
      </w:r>
      <w:r w:rsidR="00EA2FDF">
        <w:rPr>
          <w:rFonts w:hint="eastAsia"/>
        </w:rPr>
        <w:t>在</w:t>
      </w:r>
      <w:r w:rsidR="00EA2FDF">
        <w:t>osa-miR1442</w:t>
      </w:r>
      <w:r w:rsidR="00EA2FDF">
        <w:rPr>
          <w:rFonts w:hint="eastAsia"/>
        </w:rPr>
        <w:t>和</w:t>
      </w:r>
      <w:r w:rsidR="00EA2FDF">
        <w:t>LOC_Os09g27140</w:t>
      </w:r>
      <w:r w:rsidR="00EA2FDF">
        <w:rPr>
          <w:rFonts w:hint="eastAsia"/>
        </w:rPr>
        <w:t>的例子中，允许在位点十一出现错配的原因可能是对这些水稻品系而言，不再需要</w:t>
      </w:r>
      <w:r w:rsidR="00EA2FDF">
        <w:t>osa-miR1442</w:t>
      </w:r>
      <w:r w:rsidR="00EA2FDF">
        <w:rPr>
          <w:rFonts w:hint="eastAsia"/>
        </w:rPr>
        <w:t>对</w:t>
      </w:r>
      <w:r w:rsidR="00EA2FDF">
        <w:t>LOC_Os09g27140</w:t>
      </w:r>
      <w:r w:rsidR="00EA2FDF">
        <w:rPr>
          <w:rFonts w:hint="eastAsia"/>
        </w:rPr>
        <w:t>的调控。</w:t>
      </w:r>
    </w:p>
    <w:p w14:paraId="715F9809" w14:textId="77777777" w:rsidR="008E21D4" w:rsidRDefault="008E21D4" w:rsidP="006F13B3"/>
    <w:p w14:paraId="7B587D3D" w14:textId="77777777" w:rsidR="008E21D4" w:rsidRDefault="008E21D4" w:rsidP="006F13B3"/>
    <w:p w14:paraId="0CC983A0" w14:textId="0D03B964" w:rsidR="008E21D4" w:rsidRDefault="008E21D4" w:rsidP="006F13B3">
      <w:pPr>
        <w:pStyle w:val="Figurealignment"/>
      </w:pPr>
      <w:r>
        <w:drawing>
          <wp:inline distT="0" distB="0" distL="0" distR="0" wp14:anchorId="77164DFA" wp14:editId="785B8C3C">
            <wp:extent cx="3154680" cy="1409700"/>
            <wp:effectExtent l="0" t="0" r="0" b="12700"/>
            <wp:docPr id="20" name="Picture 20" descr="../../../../../Desktop/CCP4categoriesOfPattern/CCP4categoriesOfPattern.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
                    <pic:cNvPicPr>
                      <a:picLocks noChangeAspect="1" noChangeArrowheads="1"/>
                    </pic:cNvPicPr>
                  </pic:nvPicPr>
                  <pic:blipFill rotWithShape="1">
                    <a:blip r:embed="rId42">
                      <a:extLst>
                        <a:ext uri="{28A0092B-C50C-407E-A947-70E740481C1C}">
                          <a14:useLocalDpi xmlns:a14="http://schemas.microsoft.com/office/drawing/2010/main" val="0"/>
                        </a:ext>
                      </a:extLst>
                    </a:blip>
                    <a:srcRect l="-1" t="25403" r="-406"/>
                    <a:stretch/>
                  </pic:blipFill>
                  <pic:spPr bwMode="auto">
                    <a:xfrm>
                      <a:off x="0" y="0"/>
                      <a:ext cx="3199220" cy="1429603"/>
                    </a:xfrm>
                    <a:prstGeom prst="rect">
                      <a:avLst/>
                    </a:prstGeom>
                    <a:noFill/>
                    <a:ln>
                      <a:noFill/>
                    </a:ln>
                    <a:extLst>
                      <a:ext uri="{53640926-AAD7-44D8-BBD7-CCE9431645EC}">
                        <a14:shadowObscured xmlns:a14="http://schemas.microsoft.com/office/drawing/2010/main"/>
                      </a:ext>
                    </a:extLst>
                  </pic:spPr>
                </pic:pic>
              </a:graphicData>
            </a:graphic>
          </wp:inline>
        </w:drawing>
      </w:r>
    </w:p>
    <w:p w14:paraId="20998638" w14:textId="7B5E8027" w:rsidR="008E21D4" w:rsidRDefault="008E21D4" w:rsidP="006F13B3">
      <w:pPr>
        <w:pStyle w:val="-8"/>
      </w:pPr>
      <w:bookmarkStart w:id="600" w:name="_Toc479949766"/>
      <w:commentRangeStart w:id="601"/>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9</w:t>
      </w:r>
      <w:r w:rsidRPr="00F73E58">
        <w:fldChar w:fldCharType="end"/>
      </w:r>
      <w:r>
        <w:t xml:space="preserve"> </w:t>
      </w:r>
      <w:r>
        <w:rPr>
          <w:rFonts w:hint="eastAsia"/>
        </w:rPr>
        <w:t>在位点十一发生互补性恢复的模式图</w:t>
      </w:r>
      <w:bookmarkEnd w:id="600"/>
    </w:p>
    <w:p w14:paraId="7522F578" w14:textId="5E779C4C" w:rsidR="008E21D4" w:rsidRDefault="00E55B6A" w:rsidP="003C5B44">
      <w:pPr>
        <w:pStyle w:val="-9"/>
        <w:rPr>
          <w:rFonts w:eastAsia="SimSun"/>
        </w:rPr>
      </w:pPr>
      <w:r>
        <w:rPr>
          <w:rFonts w:eastAsia="SimSun"/>
        </w:rPr>
        <w:t xml:space="preserve">Fig. </w:t>
      </w:r>
      <w:r>
        <w:rPr>
          <w:rFonts w:eastAsia="SimSun" w:hint="eastAsia"/>
        </w:rPr>
        <w:t>6</w:t>
      </w:r>
      <w:r w:rsidR="008E21D4" w:rsidRPr="00F73E58">
        <w:rPr>
          <w:rFonts w:eastAsia="SimSun"/>
        </w:rPr>
        <w:t>-</w:t>
      </w:r>
      <w:r w:rsidR="008E21D4" w:rsidRPr="00F73E58">
        <w:rPr>
          <w:rFonts w:eastAsia="SimSun"/>
        </w:rPr>
        <w:fldChar w:fldCharType="begin"/>
      </w:r>
      <w:r>
        <w:rPr>
          <w:rFonts w:eastAsia="SimSun"/>
        </w:rPr>
        <w:instrText xml:space="preserve"> SEQ Fig.6</w:instrText>
      </w:r>
      <w:r w:rsidR="008E21D4" w:rsidRPr="00F73E58">
        <w:rPr>
          <w:rFonts w:eastAsia="SimSun"/>
        </w:rPr>
        <w:instrText xml:space="preserve">- \* ARABIC </w:instrText>
      </w:r>
      <w:r w:rsidR="008E21D4" w:rsidRPr="00F73E58">
        <w:rPr>
          <w:rFonts w:eastAsia="SimSun"/>
        </w:rPr>
        <w:fldChar w:fldCharType="separate"/>
      </w:r>
      <w:r>
        <w:rPr>
          <w:rFonts w:eastAsia="SimSun"/>
          <w:noProof/>
        </w:rPr>
        <w:t>9</w:t>
      </w:r>
      <w:r w:rsidR="008E21D4" w:rsidRPr="00F73E58">
        <w:rPr>
          <w:rFonts w:eastAsia="SimSun"/>
          <w:noProof/>
        </w:rPr>
        <w:fldChar w:fldCharType="end"/>
      </w:r>
      <w:r w:rsidR="008E21D4" w:rsidRPr="00F73E58">
        <w:rPr>
          <w:rFonts w:eastAsia="SimSun"/>
          <w:noProof/>
        </w:rPr>
        <w:t xml:space="preserve"> </w:t>
      </w:r>
      <w:r w:rsidR="008E21D4">
        <w:rPr>
          <w:rFonts w:eastAsia="SimSun"/>
        </w:rPr>
        <w:t>Examples of c</w:t>
      </w:r>
      <w:r w:rsidR="0017109B">
        <w:rPr>
          <w:rFonts w:eastAsia="SimSun"/>
        </w:rPr>
        <w:t>omplementarity recovery pattern</w:t>
      </w:r>
      <w:r w:rsidR="008E21D4">
        <w:rPr>
          <w:rFonts w:eastAsia="SimSun"/>
        </w:rPr>
        <w:t xml:space="preserve"> at position 11</w:t>
      </w:r>
    </w:p>
    <w:p w14:paraId="6A1E11CD" w14:textId="6D626B43" w:rsidR="003C5B44" w:rsidRPr="00F73E58" w:rsidRDefault="003C5B44" w:rsidP="003C5B44">
      <w:pPr>
        <w:pStyle w:val="-b"/>
      </w:pPr>
      <w:r>
        <w:rPr>
          <w:rFonts w:ascii="MS Mincho" w:eastAsia="MS Mincho" w:hAnsi="MS Mincho" w:cs="MS Mincho"/>
        </w:rPr>
        <w:t>注：</w:t>
      </w:r>
      <w:ins w:id="602" w:author="Thomas Huang" w:date="2017-04-14T14:47:00Z">
        <w:r w:rsidR="00B92431">
          <w:rPr>
            <w:rFonts w:ascii="SimSun" w:eastAsia="SimSun" w:hAnsi="SimSun" w:cs="SimSun"/>
          </w:rPr>
          <w:t>这</w:t>
        </w:r>
        <w:r w:rsidR="00B92431">
          <w:rPr>
            <w:rFonts w:ascii="MS Mincho" w:eastAsia="MS Mincho" w:hAnsi="MS Mincho" w:cs="MS Mincho" w:hint="eastAsia"/>
          </w:rPr>
          <w:t>是</w:t>
        </w:r>
        <w:r w:rsidR="00B92431" w:rsidRPr="00795EB6">
          <w:rPr>
            <w:rFonts w:eastAsia="MS Mincho" w:cs="Times New Roman"/>
            <w:rPrChange w:id="603" w:author="Thomas Huang" w:date="2017-04-14T14:49:00Z">
              <w:rPr>
                <w:rFonts w:ascii="MS Mincho" w:eastAsia="MS Mincho" w:hAnsi="MS Mincho" w:cs="MS Mincho"/>
              </w:rPr>
            </w:rPrChange>
          </w:rPr>
          <w:t>osa-miR1442</w:t>
        </w:r>
        <w:r w:rsidR="00B92431" w:rsidRPr="00795EB6">
          <w:rPr>
            <w:rFonts w:eastAsia="MS Mincho" w:cs="Times New Roman" w:hint="eastAsia"/>
            <w:rPrChange w:id="604" w:author="Thomas Huang" w:date="2017-04-14T14:49:00Z">
              <w:rPr>
                <w:rFonts w:ascii="MS Mincho" w:eastAsia="MS Mincho" w:hAnsi="MS Mincho" w:cs="MS Mincho" w:hint="eastAsia"/>
              </w:rPr>
            </w:rPrChange>
          </w:rPr>
          <w:t>和靶基因</w:t>
        </w:r>
        <w:r w:rsidR="00B92431" w:rsidRPr="00795EB6">
          <w:rPr>
            <w:rFonts w:eastAsia="MS Mincho" w:cs="Times New Roman"/>
            <w:rPrChange w:id="605" w:author="Thomas Huang" w:date="2017-04-14T14:49:00Z">
              <w:rPr>
                <w:rFonts w:ascii="MS Mincho" w:eastAsia="MS Mincho" w:hAnsi="MS Mincho" w:cs="MS Mincho"/>
              </w:rPr>
            </w:rPrChange>
          </w:rPr>
          <w:t>LOC_Os09g27140</w:t>
        </w:r>
        <w:r w:rsidR="00B92431">
          <w:rPr>
            <w:rFonts w:ascii="MS Mincho" w:eastAsia="MS Mincho" w:hAnsi="MS Mincho" w:cs="MS Mincho" w:hint="eastAsia"/>
          </w:rPr>
          <w:t>上</w:t>
        </w:r>
        <w:r w:rsidR="00B92431">
          <w:rPr>
            <w:rFonts w:ascii="SimSun" w:eastAsia="SimSun" w:hAnsi="SimSun" w:cs="SimSun"/>
          </w:rPr>
          <w:t>结</w:t>
        </w:r>
        <w:r w:rsidR="00B92431">
          <w:rPr>
            <w:rFonts w:ascii="MS Mincho" w:eastAsia="MS Mincho" w:hAnsi="MS Mincho" w:cs="MS Mincho" w:hint="eastAsia"/>
          </w:rPr>
          <w:t>合位点</w:t>
        </w:r>
      </w:ins>
      <w:ins w:id="606" w:author="Thomas Huang" w:date="2017-04-14T14:48:00Z">
        <w:r w:rsidR="00B92431">
          <w:rPr>
            <w:rFonts w:ascii="MS Mincho" w:eastAsia="MS Mincho" w:hAnsi="MS Mincho" w:cs="MS Mincho" w:hint="eastAsia"/>
          </w:rPr>
          <w:t>的互</w:t>
        </w:r>
        <w:r w:rsidR="00B92431">
          <w:rPr>
            <w:rFonts w:ascii="SimSun" w:eastAsia="SimSun" w:hAnsi="SimSun" w:cs="SimSun"/>
          </w:rPr>
          <w:t>补</w:t>
        </w:r>
        <w:r w:rsidR="00B92431">
          <w:rPr>
            <w:rFonts w:ascii="MS Mincho" w:eastAsia="MS Mincho" w:hAnsi="MS Mincho" w:cs="MS Mincho" w:hint="eastAsia"/>
          </w:rPr>
          <w:t>模式</w:t>
        </w:r>
        <w:r w:rsidR="00B92431">
          <w:rPr>
            <w:rFonts w:ascii="SimSun" w:eastAsia="SimSun" w:hAnsi="SimSun" w:cs="SimSun"/>
          </w:rPr>
          <w:t>图</w:t>
        </w:r>
        <w:r w:rsidR="00B92431">
          <w:rPr>
            <w:rFonts w:ascii="MS Mincho" w:eastAsia="MS Mincho" w:hAnsi="MS Mincho" w:cs="MS Mincho" w:hint="eastAsia"/>
          </w:rPr>
          <w:t>。</w:t>
        </w:r>
      </w:ins>
      <w:r>
        <w:rPr>
          <w:rFonts w:ascii="SimSun" w:eastAsia="SimSun" w:hAnsi="SimSun" w:cs="SimSun"/>
        </w:rPr>
        <w:t>图</w:t>
      </w:r>
      <w:r>
        <w:rPr>
          <w:rFonts w:ascii="MS Mincho" w:eastAsia="MS Mincho" w:hAnsi="MS Mincho" w:cs="MS Mincho"/>
        </w:rPr>
        <w:t>中，</w:t>
      </w:r>
      <w:r>
        <w:rPr>
          <w:rFonts w:ascii="SimSun" w:eastAsia="SimSun" w:hAnsi="SimSun" w:cs="SimSun"/>
        </w:rPr>
        <w:t>竖线</w:t>
      </w:r>
      <w:r>
        <w:rPr>
          <w:rFonts w:ascii="MS Mincho" w:eastAsia="MS Mincho" w:hAnsi="MS Mincho" w:cs="MS Mincho"/>
        </w:rPr>
        <w:t>代表配</w:t>
      </w:r>
      <w:r>
        <w:rPr>
          <w:rFonts w:ascii="SimSun" w:eastAsia="SimSun" w:hAnsi="SimSun" w:cs="SimSun"/>
        </w:rPr>
        <w:t>对</w:t>
      </w:r>
      <w:r>
        <w:rPr>
          <w:rFonts w:ascii="MS Mincho" w:eastAsia="MS Mincho" w:hAnsi="MS Mincho" w:cs="MS Mincho"/>
        </w:rPr>
        <w:t>，空格代表</w:t>
      </w:r>
      <w:r>
        <w:rPr>
          <w:rFonts w:ascii="SimSun" w:eastAsia="SimSun" w:hAnsi="SimSun" w:cs="SimSun"/>
        </w:rPr>
        <w:t>错</w:t>
      </w:r>
      <w:r>
        <w:rPr>
          <w:rFonts w:ascii="MS Mincho" w:eastAsia="MS Mincho" w:hAnsi="MS Mincho" w:cs="MS Mincho"/>
        </w:rPr>
        <w:t>配，星号代表</w:t>
      </w:r>
      <w:r>
        <w:t>G:U</w:t>
      </w:r>
      <w:r>
        <w:rPr>
          <w:rFonts w:ascii="MS Mincho" w:eastAsia="MS Mincho" w:hAnsi="MS Mincho" w:cs="MS Mincho"/>
        </w:rPr>
        <w:t>，互</w:t>
      </w:r>
      <w:r>
        <w:rPr>
          <w:rFonts w:ascii="SimSun" w:eastAsia="SimSun" w:hAnsi="SimSun" w:cs="SimSun"/>
        </w:rPr>
        <w:t>补</w:t>
      </w:r>
      <w:r>
        <w:rPr>
          <w:rFonts w:ascii="MS Mincho" w:eastAsia="MS Mincho" w:hAnsi="MS Mincho" w:cs="MS Mincho"/>
        </w:rPr>
        <w:t>模式的排列</w:t>
      </w:r>
      <w:r>
        <w:rPr>
          <w:rFonts w:ascii="SimSun" w:eastAsia="SimSun" w:hAnsi="SimSun" w:cs="SimSun"/>
        </w:rPr>
        <w:t>顺</w:t>
      </w:r>
      <w:r>
        <w:rPr>
          <w:rFonts w:ascii="MS Mincho" w:eastAsia="MS Mincho" w:hAnsi="MS Mincho" w:cs="MS Mincho"/>
        </w:rPr>
        <w:t>序是</w:t>
      </w:r>
      <w:r>
        <w:rPr>
          <w:rFonts w:hint="eastAsia"/>
        </w:rPr>
        <w:t>miRNA</w:t>
      </w:r>
      <w:r>
        <w:rPr>
          <w:rFonts w:ascii="MS Mincho" w:eastAsia="MS Mincho" w:hAnsi="MS Mincho" w:cs="MS Mincho"/>
        </w:rPr>
        <w:t>的</w:t>
      </w:r>
      <w:r>
        <w:t>5’</w:t>
      </w:r>
      <w:r>
        <w:rPr>
          <w:rFonts w:ascii="MS Mincho" w:eastAsia="MS Mincho" w:hAnsi="MS Mincho" w:cs="MS Mincho"/>
        </w:rPr>
        <w:t>到</w:t>
      </w:r>
      <w:r>
        <w:t>3’</w:t>
      </w:r>
      <w:r>
        <w:rPr>
          <w:rFonts w:ascii="MS Mincho" w:eastAsia="MS Mincho" w:hAnsi="MS Mincho" w:cs="MS Mincho"/>
        </w:rPr>
        <w:t>方向</w:t>
      </w:r>
    </w:p>
    <w:commentRangeEnd w:id="601"/>
    <w:p w14:paraId="2DB3E9D3" w14:textId="77777777" w:rsidR="003C5B44" w:rsidRDefault="00AB16B5" w:rsidP="003C5B44">
      <w:pPr>
        <w:pStyle w:val="-9"/>
        <w:rPr>
          <w:rFonts w:eastAsia="SimSun"/>
        </w:rPr>
      </w:pPr>
      <w:r>
        <w:rPr>
          <w:rStyle w:val="CommentReference"/>
          <w:rFonts w:eastAsia="宋体" w:cstheme="minorBidi"/>
        </w:rPr>
        <w:commentReference w:id="601"/>
      </w:r>
    </w:p>
    <w:p w14:paraId="3E0FBDA3" w14:textId="77777777" w:rsidR="008E21D4" w:rsidRPr="00865AB4" w:rsidRDefault="008E21D4" w:rsidP="006F13B3">
      <w:pPr>
        <w:pStyle w:val="Figurealignment"/>
      </w:pPr>
    </w:p>
    <w:p w14:paraId="1CC38B36" w14:textId="30E9FC6D" w:rsidR="006F39A5" w:rsidRDefault="00DA1D05" w:rsidP="006F13B3">
      <w:pPr>
        <w:pStyle w:val="Heading2"/>
      </w:pPr>
      <w:bookmarkStart w:id="607" w:name="_Toc479949731"/>
      <w:r>
        <w:rPr>
          <w:rFonts w:hint="eastAsia"/>
        </w:rPr>
        <w:t>本章小节</w:t>
      </w:r>
      <w:bookmarkEnd w:id="607"/>
    </w:p>
    <w:p w14:paraId="1B85B61F" w14:textId="3C35157B" w:rsidR="00DA1D05" w:rsidRDefault="00DA1D05" w:rsidP="006F13B3">
      <w:r>
        <w:rPr>
          <w:rFonts w:hint="eastAsia"/>
        </w:rPr>
        <w:t>在本章中，我们</w:t>
      </w:r>
      <w:r w:rsidR="000A50A5">
        <w:rPr>
          <w:rFonts w:hint="eastAsia"/>
        </w:rPr>
        <w:t>采用了单倍型分析方法对水稻所有的</w:t>
      </w:r>
      <w:r w:rsidR="000A50A5">
        <w:rPr>
          <w:rFonts w:hint="eastAsia"/>
        </w:rPr>
        <w:t>pre-miRNA</w:t>
      </w:r>
      <w:r w:rsidR="000A50A5">
        <w:rPr>
          <w:rFonts w:hint="eastAsia"/>
        </w:rPr>
        <w:t>进行分析，发现在</w:t>
      </w:r>
      <w:r w:rsidR="000A50A5">
        <w:rPr>
          <w:rFonts w:hint="eastAsia"/>
        </w:rPr>
        <w:t>SNP</w:t>
      </w:r>
      <w:r w:rsidR="000A50A5">
        <w:rPr>
          <w:rFonts w:hint="eastAsia"/>
        </w:rPr>
        <w:t>对于</w:t>
      </w:r>
      <w:r w:rsidR="000A50A5">
        <w:t>pre-miRNA</w:t>
      </w:r>
      <w:r w:rsidR="000A50A5">
        <w:rPr>
          <w:rFonts w:hint="eastAsia"/>
        </w:rPr>
        <w:t>二级结构可能造成非常剧烈的影响，特别是在这些品系中，</w:t>
      </w:r>
      <w:r w:rsidR="000A50A5">
        <w:rPr>
          <w:rFonts w:hint="eastAsia"/>
        </w:rPr>
        <w:t>SNP</w:t>
      </w:r>
      <w:r w:rsidR="000A50A5">
        <w:rPr>
          <w:rFonts w:hint="eastAsia"/>
        </w:rPr>
        <w:t>并不是以单个的形式形成突变，而往往是几个</w:t>
      </w:r>
      <w:r w:rsidR="000A50A5">
        <w:rPr>
          <w:rFonts w:hint="eastAsia"/>
        </w:rPr>
        <w:t>SNP</w:t>
      </w:r>
      <w:r w:rsidR="000A50A5">
        <w:rPr>
          <w:rFonts w:hint="eastAsia"/>
        </w:rPr>
        <w:t>一起，其所造成的影响远远大过单个</w:t>
      </w:r>
      <w:r w:rsidR="000A50A5">
        <w:rPr>
          <w:rFonts w:hint="eastAsia"/>
        </w:rPr>
        <w:t>SNP</w:t>
      </w:r>
      <w:r w:rsidR="000A50A5">
        <w:rPr>
          <w:rFonts w:hint="eastAsia"/>
        </w:rPr>
        <w:t>的影响。相比于</w:t>
      </w:r>
      <w:r w:rsidR="000A50A5">
        <w:t xml:space="preserve">Li Q.P. </w:t>
      </w:r>
      <w:r w:rsidR="00C3574A" w:rsidRPr="00C3574A">
        <w:rPr>
          <w:i/>
        </w:rPr>
        <w:t>et al.</w:t>
      </w:r>
      <w:r w:rsidR="000A50A5">
        <w:rPr>
          <w:rFonts w:hint="eastAsia"/>
        </w:rPr>
        <w:t>的研究结果就可以看出，我们研究中，多个</w:t>
      </w:r>
      <w:r w:rsidR="000A50A5">
        <w:rPr>
          <w:rFonts w:hint="eastAsia"/>
        </w:rPr>
        <w:t>SNP</w:t>
      </w:r>
      <w:r w:rsidR="000A50A5">
        <w:rPr>
          <w:rFonts w:hint="eastAsia"/>
        </w:rPr>
        <w:t>所造成二级结构能量的改变范围</w:t>
      </w:r>
      <w:r w:rsidR="000A50A5">
        <w:t xml:space="preserve"> </w:t>
      </w:r>
      <w:r w:rsidR="000A50A5">
        <w:rPr>
          <w:rFonts w:hint="eastAsia"/>
        </w:rPr>
        <w:t>(</w:t>
      </w:r>
      <w:r w:rsidR="000A50A5">
        <w:t>-27.5 ~ 39.3 kcal/mol</w:t>
      </w:r>
      <w:r w:rsidR="000A50A5">
        <w:rPr>
          <w:rFonts w:hint="eastAsia"/>
        </w:rPr>
        <w:t xml:space="preserve">) </w:t>
      </w:r>
      <w:r w:rsidR="000A50A5">
        <w:rPr>
          <w:rFonts w:hint="eastAsia"/>
        </w:rPr>
        <w:t>远高于单个</w:t>
      </w:r>
      <w:r w:rsidR="000A50A5">
        <w:rPr>
          <w:rFonts w:hint="eastAsia"/>
        </w:rPr>
        <w:t>SNP</w:t>
      </w:r>
      <w:r w:rsidR="000A50A5">
        <w:rPr>
          <w:rFonts w:hint="eastAsia"/>
        </w:rPr>
        <w:t>所造成二级结构能量的改变范围</w:t>
      </w:r>
      <w:r w:rsidR="000A50A5">
        <w:rPr>
          <w:rFonts w:hint="eastAsia"/>
        </w:rPr>
        <w:t xml:space="preserve"> </w:t>
      </w:r>
      <w:r w:rsidR="000A50A5">
        <w:t>(</w:t>
      </w:r>
      <w:r w:rsidR="000A50A5">
        <w:rPr>
          <w:rFonts w:hint="eastAsia"/>
        </w:rPr>
        <w:t>-10.0</w:t>
      </w:r>
      <w:r w:rsidR="000A50A5">
        <w:t xml:space="preserve"> ~ 10.1 kcal/mol)</w:t>
      </w:r>
      <w:r w:rsidR="000A50A5">
        <w:rPr>
          <w:rFonts w:hint="eastAsia"/>
        </w:rPr>
        <w:t>。甚至在保守</w:t>
      </w:r>
      <w:r w:rsidR="000A50A5">
        <w:rPr>
          <w:rFonts w:hint="eastAsia"/>
        </w:rPr>
        <w:t>miRNA</w:t>
      </w:r>
      <w:r w:rsidR="000A50A5">
        <w:rPr>
          <w:rFonts w:hint="eastAsia"/>
        </w:rPr>
        <w:t>中</w:t>
      </w:r>
      <w:r w:rsidR="00D97454">
        <w:rPr>
          <w:rFonts w:hint="eastAsia"/>
        </w:rPr>
        <w:t>，能量改变都达到</w:t>
      </w:r>
      <w:r w:rsidR="00D97454">
        <w:t>-8.2 ~ 11.2 kcal/mol</w:t>
      </w:r>
      <w:r w:rsidR="00D97454">
        <w:rPr>
          <w:rFonts w:hint="eastAsia"/>
        </w:rPr>
        <w:t>，这超过了最小能够影响成熟</w:t>
      </w:r>
      <w:r w:rsidR="00D97454">
        <w:rPr>
          <w:rFonts w:hint="eastAsia"/>
        </w:rPr>
        <w:t>miRNA</w:t>
      </w:r>
      <w:r w:rsidR="00D97454">
        <w:rPr>
          <w:rFonts w:hint="eastAsia"/>
        </w:rPr>
        <w:t>形成的能量</w:t>
      </w:r>
      <w:r w:rsidR="0017333F">
        <w:rPr>
          <w:rFonts w:hint="eastAsia"/>
        </w:rPr>
        <w:t>变化</w:t>
      </w:r>
      <w:r w:rsidR="0017333F">
        <w:t>±0.3 kcal/mol (minimum energy change re</w:t>
      </w:r>
      <w:r w:rsidR="0017333F" w:rsidRPr="0017333F">
        <w:t>quired for affecting the generation of mature miRNAs</w:t>
      </w:r>
      <w:r w:rsidR="0017333F">
        <w:t>)</w:t>
      </w:r>
      <w:r w:rsidR="0017333F">
        <w:rPr>
          <w:rFonts w:hint="eastAsia"/>
        </w:rPr>
        <w:t>，因此这些单倍体所对应的水稻品系中，这些能量变化剧烈的</w:t>
      </w:r>
      <w:r w:rsidR="0017333F">
        <w:rPr>
          <w:rFonts w:hint="eastAsia"/>
        </w:rPr>
        <w:t>miRNA</w:t>
      </w:r>
      <w:r w:rsidR="00455940">
        <w:rPr>
          <w:rFonts w:hint="eastAsia"/>
        </w:rPr>
        <w:t>的成熟过程很可能被突变所影响。</w:t>
      </w:r>
    </w:p>
    <w:p w14:paraId="7C735472" w14:textId="50897849" w:rsidR="00455940" w:rsidRPr="00455940" w:rsidRDefault="00455940" w:rsidP="006F13B3">
      <w:r>
        <w:rPr>
          <w:rFonts w:hint="eastAsia"/>
        </w:rPr>
        <w:lastRenderedPageBreak/>
        <w:t>另外，为了使单倍型分析适用于</w:t>
      </w:r>
      <w:r>
        <w:t>miRNA</w:t>
      </w:r>
      <w:r>
        <w:rPr>
          <w:rFonts w:hint="eastAsia"/>
        </w:rPr>
        <w:t>和靶基因的相互作用，我们拓展成联合互补模式分析，并且应用在保守</w:t>
      </w:r>
      <w:r>
        <w:rPr>
          <w:rFonts w:hint="eastAsia"/>
        </w:rPr>
        <w:t>miRNA</w:t>
      </w:r>
      <w:r>
        <w:rPr>
          <w:rFonts w:hint="eastAsia"/>
        </w:rPr>
        <w:t>和其靶基因结合位点上，发现了非常罕见的互补模式恢复现象，出了</w:t>
      </w:r>
      <w:r>
        <w:t>osa-miR444</w:t>
      </w:r>
      <w:r>
        <w:rPr>
          <w:rFonts w:hint="eastAsia"/>
        </w:rPr>
        <w:t>家族外，这种需要两个</w:t>
      </w:r>
      <w:r>
        <w:rPr>
          <w:rFonts w:hint="eastAsia"/>
        </w:rPr>
        <w:t>SNP</w:t>
      </w:r>
      <w:r>
        <w:rPr>
          <w:rFonts w:hint="eastAsia"/>
        </w:rPr>
        <w:t>引入在互补模式的同一位点上的现象都发生在</w:t>
      </w:r>
      <w:r>
        <w:t>osa-miR818</w:t>
      </w:r>
      <w:r>
        <w:rPr>
          <w:rFonts w:hint="eastAsia"/>
        </w:rPr>
        <w:t>家族成员和其相应靶基因结合位点上，进一步的研究则显示这可能由进化过程中选择的变化而导致的。</w:t>
      </w:r>
    </w:p>
    <w:p w14:paraId="7D6FFC57" w14:textId="77777777" w:rsidR="009B7E5A" w:rsidRDefault="009B7E5A" w:rsidP="006F13B3"/>
    <w:p w14:paraId="656ABD35" w14:textId="77777777" w:rsidR="009B7E5A" w:rsidRPr="009B7E5A" w:rsidRDefault="009B7E5A" w:rsidP="006F13B3">
      <w:pPr>
        <w:sectPr w:rsidR="009B7E5A" w:rsidRPr="009B7E5A" w:rsidSect="004F2961">
          <w:footerReference w:type="default" r:id="rId43"/>
          <w:endnotePr>
            <w:numFmt w:val="decimal"/>
          </w:endnotePr>
          <w:pgSz w:w="11906" w:h="16838" w:code="9"/>
          <w:pgMar w:top="1985" w:right="1588" w:bottom="2268" w:left="1588" w:header="1418" w:footer="1701" w:gutter="284"/>
          <w:cols w:space="425"/>
          <w:noEndnote/>
          <w:docGrid w:linePitch="395"/>
        </w:sectPr>
      </w:pPr>
    </w:p>
    <w:p w14:paraId="70A4D73C" w14:textId="77777777" w:rsidR="008C3FC9" w:rsidRPr="00F73E58" w:rsidRDefault="008C3FC9" w:rsidP="006F13B3">
      <w:pPr>
        <w:pStyle w:val="Heading1"/>
      </w:pPr>
      <w:bookmarkStart w:id="608" w:name="_Toc479949732"/>
      <w:r w:rsidRPr="00F73E58">
        <w:lastRenderedPageBreak/>
        <w:t>单倍体表型分析和对比</w:t>
      </w:r>
      <w:bookmarkEnd w:id="608"/>
    </w:p>
    <w:p w14:paraId="3871EAB8" w14:textId="3A4850BE" w:rsidR="007B780D" w:rsidRDefault="007B780D" w:rsidP="007B780D">
      <w:pPr>
        <w:pStyle w:val="Heading2"/>
      </w:pPr>
      <w:bookmarkStart w:id="609" w:name="_Toc479949733"/>
      <w:r>
        <w:rPr>
          <w:rFonts w:hint="eastAsia"/>
        </w:rPr>
        <w:t>寻找结合位点上带有</w:t>
      </w:r>
      <w:r>
        <w:rPr>
          <w:rFonts w:hint="eastAsia"/>
        </w:rPr>
        <w:t>SNP</w:t>
      </w:r>
      <w:r>
        <w:rPr>
          <w:rFonts w:hint="eastAsia"/>
        </w:rPr>
        <w:t>的靶基因</w:t>
      </w:r>
      <w:bookmarkEnd w:id="609"/>
    </w:p>
    <w:p w14:paraId="7EE2145A" w14:textId="4B88AFE1" w:rsidR="008C3FC9" w:rsidRDefault="002A4F6C" w:rsidP="006F13B3">
      <w:r>
        <w:rPr>
          <w:rFonts w:hint="eastAsia"/>
        </w:rPr>
        <w:t>据报导，</w:t>
      </w:r>
      <w:r w:rsidRPr="002A4F6C">
        <w:rPr>
          <w:rFonts w:hint="eastAsia"/>
        </w:rPr>
        <w:t>SNP</w:t>
      </w:r>
      <w:r w:rsidRPr="002A4F6C">
        <w:rPr>
          <w:rFonts w:hint="eastAsia"/>
        </w:rPr>
        <w:t>所导致的</w:t>
      </w:r>
      <w:r w:rsidRPr="002A4F6C">
        <w:rPr>
          <w:rFonts w:hint="eastAsia"/>
        </w:rPr>
        <w:t>miRNA</w:t>
      </w:r>
      <w:r w:rsidRPr="002A4F6C">
        <w:rPr>
          <w:rFonts w:hint="eastAsia"/>
        </w:rPr>
        <w:t>介导调控的变异对</w:t>
      </w:r>
      <w:r>
        <w:rPr>
          <w:rFonts w:hint="eastAsia"/>
        </w:rPr>
        <w:t>植物的</w:t>
      </w:r>
      <w:r w:rsidRPr="002A4F6C">
        <w:rPr>
          <w:rFonts w:hint="eastAsia"/>
        </w:rPr>
        <w:t>农艺性状</w:t>
      </w:r>
      <w:r>
        <w:rPr>
          <w:rFonts w:hint="eastAsia"/>
        </w:rPr>
        <w:t>可能</w:t>
      </w:r>
      <w:r w:rsidRPr="002A4F6C">
        <w:rPr>
          <w:rFonts w:hint="eastAsia"/>
        </w:rPr>
        <w:t>造成很大的影响</w:t>
      </w:r>
      <w:r>
        <w:rPr>
          <w:rFonts w:hint="eastAsia"/>
        </w:rPr>
        <w:t>。例如</w:t>
      </w:r>
      <w:r>
        <w:t xml:space="preserve">Jiao </w:t>
      </w:r>
      <w:r w:rsidR="00C3574A" w:rsidRPr="00C3574A">
        <w:rPr>
          <w:i/>
        </w:rPr>
        <w:t>et al.</w:t>
      </w:r>
      <w:r w:rsidR="00341923">
        <w:rPr>
          <w:rFonts w:hint="eastAsia"/>
        </w:rPr>
        <w:t>在研究理想株型</w:t>
      </w:r>
      <w:r w:rsidR="00341923">
        <w:t>(ideal plant architecture)</w:t>
      </w:r>
      <w:r w:rsidR="00341923">
        <w:rPr>
          <w:rFonts w:hint="eastAsia"/>
        </w:rPr>
        <w:t>时，发现理想株型所涉及的分孽数少的水稻植株是由</w:t>
      </w:r>
      <w:r w:rsidR="00596429">
        <w:rPr>
          <w:rFonts w:hint="eastAsia"/>
        </w:rPr>
        <w:t>于在</w:t>
      </w:r>
      <w:r w:rsidR="00596429">
        <w:t>osa-miR156</w:t>
      </w:r>
      <w:r w:rsidR="00596429">
        <w:rPr>
          <w:rFonts w:hint="eastAsia"/>
        </w:rPr>
        <w:t>在其靶基因</w:t>
      </w:r>
      <w:r w:rsidR="00596429" w:rsidRPr="00596429">
        <w:rPr>
          <w:i/>
        </w:rPr>
        <w:t>OsSPL14</w:t>
      </w:r>
      <w:r w:rsidR="00596429">
        <w:t xml:space="preserve"> (</w:t>
      </w:r>
      <w:r w:rsidR="00596429" w:rsidRPr="00596429">
        <w:t>SOUAMOSA PROMOTER BINDING PROTEIN-LIKE 14</w:t>
      </w:r>
      <w:r w:rsidR="00596429">
        <w:t>)</w:t>
      </w:r>
      <w:r w:rsidR="00596429">
        <w:rPr>
          <w:rFonts w:hint="eastAsia"/>
        </w:rPr>
        <w:t>上结合位点发生突变，影响了</w:t>
      </w:r>
      <w:r w:rsidR="00596429">
        <w:t>osa-miR156</w:t>
      </w:r>
      <w:r w:rsidR="00596429">
        <w:rPr>
          <w:rFonts w:hint="eastAsia"/>
        </w:rPr>
        <w:t>对该基因的调控，使得该基因的</w:t>
      </w:r>
      <w:r w:rsidR="00B1129C">
        <w:rPr>
          <w:rFonts w:hint="eastAsia"/>
        </w:rPr>
        <w:t>表达量变化，从而形成理想株型；而另一个例子是</w:t>
      </w:r>
      <w:r w:rsidR="00B1129C">
        <w:t xml:space="preserve">Houston </w:t>
      </w:r>
      <w:r w:rsidR="00C3574A" w:rsidRPr="00C3574A">
        <w:rPr>
          <w:i/>
        </w:rPr>
        <w:t>et al.</w:t>
      </w:r>
      <w:r w:rsidR="00B1129C">
        <w:t xml:space="preserve"> </w:t>
      </w:r>
      <w:r w:rsidR="00E1527E">
        <w:rPr>
          <w:rFonts w:hint="eastAsia"/>
        </w:rPr>
        <w:t>在研究大麦</w:t>
      </w:r>
      <w:r w:rsidR="00E1527E">
        <w:t xml:space="preserve"> (barley)</w:t>
      </w:r>
      <w:r w:rsidR="008D44B5">
        <w:rPr>
          <w:rFonts w:hint="eastAsia"/>
        </w:rPr>
        <w:t>的产量问题时，发现大麦中</w:t>
      </w:r>
      <w:r w:rsidR="008D44B5">
        <w:t>miR172</w:t>
      </w:r>
      <w:r w:rsidR="0007078A">
        <w:rPr>
          <w:rFonts w:hint="eastAsia"/>
        </w:rPr>
        <w:t>调控</w:t>
      </w:r>
      <w:r w:rsidR="0007078A" w:rsidRPr="0007078A">
        <w:rPr>
          <w:i/>
        </w:rPr>
        <w:t>HvAP2</w:t>
      </w:r>
      <w:r w:rsidR="0007078A">
        <w:t xml:space="preserve"> (APELATA2-like transcription factor)</w:t>
      </w:r>
      <w:r w:rsidR="0007078A">
        <w:rPr>
          <w:rFonts w:hint="eastAsia"/>
        </w:rPr>
        <w:t>，而</w:t>
      </w:r>
      <w:r w:rsidR="0007078A" w:rsidRPr="0007078A">
        <w:rPr>
          <w:i/>
        </w:rPr>
        <w:t>HvAP2</w:t>
      </w:r>
      <w:r w:rsidR="0007078A">
        <w:rPr>
          <w:rFonts w:hint="eastAsia"/>
        </w:rPr>
        <w:t>的</w:t>
      </w:r>
      <w:r w:rsidR="0007078A">
        <w:t>miR172</w:t>
      </w:r>
      <w:r w:rsidR="0007078A">
        <w:rPr>
          <w:rFonts w:hint="eastAsia"/>
        </w:rPr>
        <w:t>结合位点上的</w:t>
      </w:r>
      <w:r w:rsidR="0007078A">
        <w:rPr>
          <w:rFonts w:hint="eastAsia"/>
        </w:rPr>
        <w:t>SNP</w:t>
      </w:r>
      <w:r w:rsidR="0007078A">
        <w:rPr>
          <w:rFonts w:hint="eastAsia"/>
        </w:rPr>
        <w:t>导致了</w:t>
      </w:r>
      <w:r w:rsidR="00356A04">
        <w:rPr>
          <w:rFonts w:hint="eastAsia"/>
        </w:rPr>
        <w:t>大麦麦穗的</w:t>
      </w:r>
      <w:r w:rsidR="00FB72C7">
        <w:rPr>
          <w:rFonts w:hint="eastAsia"/>
        </w:rPr>
        <w:t>形状和大小很显著的变化。所以在用联合互补模式对水稻保守</w:t>
      </w:r>
      <w:r w:rsidR="00FB72C7">
        <w:rPr>
          <w:rFonts w:hint="eastAsia"/>
        </w:rPr>
        <w:t>miRNA</w:t>
      </w:r>
      <w:r w:rsidR="00FB72C7">
        <w:rPr>
          <w:rFonts w:hint="eastAsia"/>
        </w:rPr>
        <w:t>和其靶基因进行分析之后，我们想比较这些不同的单倍型对应水稻植株的表型之间的差异，观察是否和这些</w:t>
      </w:r>
      <w:r w:rsidR="00FB72C7">
        <w:rPr>
          <w:rFonts w:hint="eastAsia"/>
        </w:rPr>
        <w:t>miRNA</w:t>
      </w:r>
      <w:r w:rsidR="00FB72C7">
        <w:rPr>
          <w:rFonts w:hint="eastAsia"/>
        </w:rPr>
        <w:t>报导了的功能有</w:t>
      </w:r>
      <w:r w:rsidR="00BE3483">
        <w:rPr>
          <w:rFonts w:hint="eastAsia"/>
        </w:rPr>
        <w:t>相关性。</w:t>
      </w:r>
    </w:p>
    <w:p w14:paraId="36396D47" w14:textId="48725AEE" w:rsidR="00243AB8" w:rsidRDefault="00BE3483" w:rsidP="006F13B3">
      <w:r>
        <w:rPr>
          <w:rFonts w:hint="eastAsia"/>
        </w:rPr>
        <w:t>考虑到大部分的保守</w:t>
      </w:r>
      <w:r>
        <w:rPr>
          <w:rFonts w:hint="eastAsia"/>
        </w:rPr>
        <w:t>miRNA</w:t>
      </w:r>
      <w:r>
        <w:rPr>
          <w:rFonts w:hint="eastAsia"/>
        </w:rPr>
        <w:t>家族都有不止一个成员，而且成员之间的序列相似性极高</w:t>
      </w:r>
      <w:r w:rsidR="00A33202">
        <w:rPr>
          <w:rFonts w:hint="eastAsia"/>
        </w:rPr>
        <w:t>，并且它们的靶基因有很大的重叠，所以会造成</w:t>
      </w:r>
      <w:r w:rsidR="004802D4">
        <w:rPr>
          <w:rFonts w:hint="eastAsia"/>
        </w:rPr>
        <w:t>功能冗余性</w:t>
      </w:r>
      <w:r w:rsidR="004802D4">
        <w:t xml:space="preserve"> (functional redundancy)</w:t>
      </w:r>
      <w:r w:rsidR="004802D4">
        <w:rPr>
          <w:rFonts w:hint="eastAsia"/>
        </w:rPr>
        <w:t>，也可能是造成基因筛选中</w:t>
      </w:r>
      <w:r w:rsidR="00614B13">
        <w:rPr>
          <w:rFonts w:hint="eastAsia"/>
        </w:rPr>
        <w:t>，小部分</w:t>
      </w:r>
      <w:r w:rsidR="00614B13">
        <w:t>miRNA</w:t>
      </w:r>
      <w:r w:rsidR="00614B13">
        <w:rPr>
          <w:rFonts w:hint="eastAsia"/>
        </w:rPr>
        <w:t>功能丢失的等位基因恢复的现象</w:t>
      </w:r>
      <w:r w:rsidR="00A27289">
        <w:rPr>
          <w:rStyle w:val="EndnoteReference"/>
        </w:rPr>
        <w:t>[</w:t>
      </w:r>
      <w:r w:rsidR="00A27289">
        <w:rPr>
          <w:rStyle w:val="EndnoteReference"/>
        </w:rPr>
        <w:endnoteReference w:id="66"/>
      </w:r>
      <w:r w:rsidR="00A27289">
        <w:rPr>
          <w:rStyle w:val="EndnoteReference"/>
        </w:rPr>
        <w:t>]</w:t>
      </w:r>
      <w:r w:rsidR="004802D4">
        <w:rPr>
          <w:rFonts w:hint="eastAsia"/>
        </w:rPr>
        <w:t>。</w:t>
      </w:r>
      <w:r w:rsidR="00C53A7E">
        <w:rPr>
          <w:rFonts w:hint="eastAsia"/>
        </w:rPr>
        <w:t>因此，我们需要将</w:t>
      </w:r>
      <w:r w:rsidR="00C53A7E">
        <w:rPr>
          <w:rFonts w:hint="eastAsia"/>
        </w:rPr>
        <w:t>miRNA</w:t>
      </w:r>
      <w:r w:rsidR="00C53A7E">
        <w:rPr>
          <w:rFonts w:hint="eastAsia"/>
        </w:rPr>
        <w:t>家族所有能够调控某基因的成员放在一起研究，</w:t>
      </w:r>
      <w:r w:rsidR="00243AB8">
        <w:rPr>
          <w:rFonts w:hint="eastAsia"/>
        </w:rPr>
        <w:t>同时，我们研究中只考虑在靶基因结合位点上的</w:t>
      </w:r>
      <w:r w:rsidR="00243AB8">
        <w:rPr>
          <w:rFonts w:hint="eastAsia"/>
        </w:rPr>
        <w:t>SNP</w:t>
      </w:r>
      <w:r w:rsidR="00243AB8">
        <w:rPr>
          <w:rFonts w:hint="eastAsia"/>
        </w:rPr>
        <w:t>，因为单个</w:t>
      </w:r>
      <w:r w:rsidR="00243AB8">
        <w:rPr>
          <w:rFonts w:hint="eastAsia"/>
        </w:rPr>
        <w:t>miRNA</w:t>
      </w:r>
      <w:r w:rsidR="00243AB8">
        <w:rPr>
          <w:rFonts w:hint="eastAsia"/>
        </w:rPr>
        <w:t>家族的成员发生突变，所带来的靶基因调控效果的改变可能会被同一家族其它成员所掩盖。</w:t>
      </w:r>
    </w:p>
    <w:p w14:paraId="4B03DDF6" w14:textId="63BB2C2C" w:rsidR="00BE3483" w:rsidRPr="006F13B3" w:rsidRDefault="00243AB8" w:rsidP="006F13B3">
      <w:pPr>
        <w:rPr>
          <w:rFonts w:cs="Times New Roman"/>
        </w:rPr>
      </w:pPr>
      <w:r w:rsidRPr="006F13B3">
        <w:rPr>
          <w:rFonts w:cs="Times New Roman"/>
        </w:rPr>
        <w:t>我们研究了几乎所有的保守</w:t>
      </w:r>
      <w:r w:rsidRPr="006F13B3">
        <w:rPr>
          <w:rFonts w:cs="Times New Roman"/>
        </w:rPr>
        <w:t>miRNA</w:t>
      </w:r>
      <w:r w:rsidRPr="006F13B3">
        <w:rPr>
          <w:rFonts w:cs="Times New Roman"/>
        </w:rPr>
        <w:t>家族，包括</w:t>
      </w:r>
      <w:r w:rsidRPr="006F13B3">
        <w:rPr>
          <w:rFonts w:cs="Times New Roman"/>
        </w:rPr>
        <w:t>osa-miR156, 159, 160, 164, 166, 167, 169, 171, 172, 390, 395, 396, 399, 444</w:t>
      </w:r>
      <w:r w:rsidRPr="006F13B3">
        <w:rPr>
          <w:rFonts w:cs="Times New Roman"/>
        </w:rPr>
        <w:t>。最后我们发现七个靶基因，在其</w:t>
      </w:r>
      <w:r w:rsidRPr="006F13B3">
        <w:rPr>
          <w:rFonts w:cs="Times New Roman"/>
        </w:rPr>
        <w:t>miRNA</w:t>
      </w:r>
      <w:r w:rsidRPr="006F13B3">
        <w:rPr>
          <w:rFonts w:cs="Times New Roman"/>
        </w:rPr>
        <w:t>结合位点上带有</w:t>
      </w:r>
      <w:r w:rsidRPr="006F13B3">
        <w:rPr>
          <w:rFonts w:cs="Times New Roman"/>
        </w:rPr>
        <w:t>SNP</w:t>
      </w:r>
      <w:r w:rsidRPr="006F13B3">
        <w:rPr>
          <w:rFonts w:cs="Times New Roman"/>
        </w:rPr>
        <w:t>，而这七个靶基因的调控</w:t>
      </w:r>
      <w:r w:rsidRPr="006F13B3">
        <w:rPr>
          <w:rFonts w:cs="Times New Roman"/>
        </w:rPr>
        <w:t>miRNA</w:t>
      </w:r>
      <w:r w:rsidRPr="006F13B3">
        <w:rPr>
          <w:rFonts w:cs="Times New Roman"/>
        </w:rPr>
        <w:t>分别是</w:t>
      </w:r>
      <w:r w:rsidRPr="006F13B3">
        <w:rPr>
          <w:rFonts w:cs="Times New Roman"/>
        </w:rPr>
        <w:t>osa-miR160, osa-miR164, osa-miR196</w:t>
      </w:r>
      <w:r w:rsidRPr="006F13B3">
        <w:rPr>
          <w:rFonts w:cs="Times New Roman"/>
        </w:rPr>
        <w:t>和</w:t>
      </w:r>
      <w:r w:rsidRPr="006F13B3">
        <w:rPr>
          <w:rFonts w:cs="Times New Roman"/>
        </w:rPr>
        <w:t>osa-miR444</w:t>
      </w:r>
      <w:r w:rsidRPr="006F13B3">
        <w:rPr>
          <w:rFonts w:cs="Times New Roman"/>
        </w:rPr>
        <w:t>。</w:t>
      </w:r>
      <w:r w:rsidR="00032B05" w:rsidRPr="006F13B3">
        <w:rPr>
          <w:rFonts w:cs="Times New Roman"/>
        </w:rPr>
        <w:t>图</w:t>
      </w:r>
      <w:r w:rsidR="00B41D96">
        <w:rPr>
          <w:rFonts w:cs="Times New Roman"/>
        </w:rPr>
        <w:t>7</w:t>
      </w:r>
      <w:r w:rsidR="00032B05" w:rsidRPr="006F13B3">
        <w:rPr>
          <w:rFonts w:cs="Times New Roman"/>
        </w:rPr>
        <w:t>-1</w:t>
      </w:r>
      <w:r w:rsidR="00032B05" w:rsidRPr="006F13B3">
        <w:rPr>
          <w:rFonts w:cs="Times New Roman"/>
        </w:rPr>
        <w:t>展示了这七个靶基因的结合位点和相应</w:t>
      </w:r>
      <w:r w:rsidR="00032B05" w:rsidRPr="006F13B3">
        <w:rPr>
          <w:rFonts w:cs="Times New Roman"/>
        </w:rPr>
        <w:t>miRNA</w:t>
      </w:r>
      <w:r w:rsidR="00032B05" w:rsidRPr="006F13B3">
        <w:rPr>
          <w:rFonts w:cs="Times New Roman"/>
        </w:rPr>
        <w:t>的互补配对情况，可以从图中看出，每个靶基因都由同一个</w:t>
      </w:r>
      <w:r w:rsidR="00032B05" w:rsidRPr="006F13B3">
        <w:rPr>
          <w:rFonts w:cs="Times New Roman"/>
        </w:rPr>
        <w:t>miRNA</w:t>
      </w:r>
      <w:r w:rsidR="00032B05" w:rsidRPr="006F13B3">
        <w:rPr>
          <w:rFonts w:cs="Times New Roman"/>
        </w:rPr>
        <w:t>家族的多个成员调控，但是由于同一个</w:t>
      </w:r>
      <w:r w:rsidR="00032B05" w:rsidRPr="006F13B3">
        <w:rPr>
          <w:rFonts w:cs="Times New Roman"/>
        </w:rPr>
        <w:t>miRNA</w:t>
      </w:r>
      <w:r w:rsidR="00032B05" w:rsidRPr="006F13B3">
        <w:rPr>
          <w:rFonts w:cs="Times New Roman"/>
        </w:rPr>
        <w:t>家族的成员的</w:t>
      </w:r>
      <w:r w:rsidR="006F13B3" w:rsidRPr="006F13B3">
        <w:rPr>
          <w:rFonts w:cs="Times New Roman"/>
        </w:rPr>
        <w:t>序列之间有微小的差异，所以其成员和靶基因结合位点的互补情况并不是完全相同的。例如图</w:t>
      </w:r>
      <w:r w:rsidR="00B41D96">
        <w:rPr>
          <w:rFonts w:cs="Times New Roman"/>
        </w:rPr>
        <w:t>7</w:t>
      </w:r>
      <w:r w:rsidR="006F13B3" w:rsidRPr="006F13B3">
        <w:rPr>
          <w:rFonts w:cs="Times New Roman"/>
        </w:rPr>
        <w:t>-1a</w:t>
      </w:r>
      <w:r w:rsidR="006F13B3" w:rsidRPr="006F13B3">
        <w:rPr>
          <w:rFonts w:cs="Times New Roman"/>
        </w:rPr>
        <w:t>中</w:t>
      </w:r>
      <w:r w:rsidR="006F13B3">
        <w:rPr>
          <w:rFonts w:cs="Times New Roman"/>
        </w:rPr>
        <w:t>,</w:t>
      </w:r>
      <w:r w:rsidR="006F13B3">
        <w:rPr>
          <w:rFonts w:cs="Times New Roman" w:hint="eastAsia"/>
        </w:rPr>
        <w:t xml:space="preserve"> </w:t>
      </w:r>
      <w:r w:rsidR="006F13B3">
        <w:rPr>
          <w:rFonts w:cs="Times New Roman"/>
        </w:rPr>
        <w:t>osa-miR160f-5p</w:t>
      </w:r>
      <w:r w:rsidR="006F13B3">
        <w:rPr>
          <w:rFonts w:cs="Times New Roman" w:hint="eastAsia"/>
        </w:rPr>
        <w:t>在第</w:t>
      </w:r>
      <w:r w:rsidR="006F13B3">
        <w:rPr>
          <w:rFonts w:cs="Times New Roman" w:hint="eastAsia"/>
        </w:rPr>
        <w:t>15</w:t>
      </w:r>
      <w:r w:rsidR="006F13B3">
        <w:rPr>
          <w:rFonts w:cs="Times New Roman" w:hint="eastAsia"/>
        </w:rPr>
        <w:t>位</w:t>
      </w:r>
      <w:r w:rsidR="006F13B3">
        <w:rPr>
          <w:rFonts w:cs="Times New Roman"/>
        </w:rPr>
        <w:t>(A)</w:t>
      </w:r>
      <w:r w:rsidR="006F13B3">
        <w:rPr>
          <w:rFonts w:cs="Times New Roman" w:hint="eastAsia"/>
        </w:rPr>
        <w:t>上和其它成员序列</w:t>
      </w:r>
      <w:r w:rsidR="006F13B3">
        <w:rPr>
          <w:rFonts w:cs="Times New Roman"/>
        </w:rPr>
        <w:t>(U)</w:t>
      </w:r>
      <w:r w:rsidR="006F13B3">
        <w:rPr>
          <w:rFonts w:cs="Times New Roman" w:hint="eastAsia"/>
        </w:rPr>
        <w:t>不同，故</w:t>
      </w:r>
      <w:r w:rsidR="006539CF">
        <w:rPr>
          <w:rFonts w:cs="Times New Roman" w:hint="eastAsia"/>
        </w:rPr>
        <w:t>在此位上和靶基因是配对的，但是其它的却是错配。</w:t>
      </w:r>
    </w:p>
    <w:p w14:paraId="514C2A12" w14:textId="77777777" w:rsidR="00FB72C7" w:rsidRDefault="00FB72C7" w:rsidP="006F13B3"/>
    <w:p w14:paraId="54D3222B" w14:textId="3F67606D" w:rsidR="00672CBF" w:rsidRDefault="00672CBF" w:rsidP="006F13B3">
      <w:pPr>
        <w:pStyle w:val="Figurealignment"/>
      </w:pPr>
      <w:r>
        <w:drawing>
          <wp:inline distT="0" distB="0" distL="0" distR="0" wp14:anchorId="29304E5D" wp14:editId="20D88954">
            <wp:extent cx="5760000" cy="3212834"/>
            <wp:effectExtent l="0" t="0" r="6350" b="0"/>
            <wp:docPr id="15" name="Picture 1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00" cy="3212834"/>
                    </a:xfrm>
                    <a:prstGeom prst="rect">
                      <a:avLst/>
                    </a:prstGeom>
                    <a:noFill/>
                    <a:ln>
                      <a:noFill/>
                    </a:ln>
                  </pic:spPr>
                </pic:pic>
              </a:graphicData>
            </a:graphic>
          </wp:inline>
        </w:drawing>
      </w:r>
    </w:p>
    <w:p w14:paraId="09A3FD22" w14:textId="58B26EE5" w:rsidR="00DD0E6E" w:rsidRPr="00DD0E6E" w:rsidRDefault="00DD0E6E" w:rsidP="006F13B3">
      <w:pPr>
        <w:pStyle w:val="-8"/>
      </w:pPr>
      <w:bookmarkStart w:id="610" w:name="_Toc479949767"/>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1</w:t>
      </w:r>
      <w:r w:rsidRPr="00F73E58">
        <w:fldChar w:fldCharType="end"/>
      </w:r>
      <w:r>
        <w:t xml:space="preserve"> </w:t>
      </w:r>
      <w:r w:rsidR="003C5B44">
        <w:rPr>
          <w:rFonts w:hint="eastAsia"/>
        </w:rPr>
        <w:t>带有</w:t>
      </w:r>
      <w:r w:rsidR="003C5B44">
        <w:rPr>
          <w:rFonts w:hint="eastAsia"/>
        </w:rPr>
        <w:t>SNP</w:t>
      </w:r>
      <w:r w:rsidR="003C5B44">
        <w:rPr>
          <w:rFonts w:hint="eastAsia"/>
        </w:rPr>
        <w:t>靶基因结合位点与</w:t>
      </w:r>
      <w:r>
        <w:t>miRNA</w:t>
      </w:r>
      <w:r>
        <w:rPr>
          <w:rFonts w:hint="eastAsia"/>
        </w:rPr>
        <w:t>家族互补模式图</w:t>
      </w:r>
      <w:bookmarkEnd w:id="610"/>
    </w:p>
    <w:p w14:paraId="79FFA9D1" w14:textId="00038188" w:rsidR="00DD0E6E" w:rsidRDefault="00E55B6A" w:rsidP="006F13B3">
      <w:pPr>
        <w:pStyle w:val="-9"/>
        <w:rPr>
          <w:rFonts w:eastAsia="SimSun"/>
        </w:rPr>
      </w:pPr>
      <w:r>
        <w:rPr>
          <w:rFonts w:eastAsia="SimSun"/>
        </w:rPr>
        <w:t>Fig. 7</w:t>
      </w:r>
      <w:r w:rsidR="00DD0E6E" w:rsidRPr="00F73E58">
        <w:rPr>
          <w:rFonts w:eastAsia="SimSun"/>
        </w:rPr>
        <w:t>-</w:t>
      </w:r>
      <w:r w:rsidR="00DD0E6E" w:rsidRPr="00F73E58">
        <w:rPr>
          <w:rFonts w:eastAsia="SimSun"/>
        </w:rPr>
        <w:fldChar w:fldCharType="begin"/>
      </w:r>
      <w:r>
        <w:rPr>
          <w:rFonts w:eastAsia="SimSun"/>
        </w:rPr>
        <w:instrText xml:space="preserve"> SEQ Fig.</w:instrText>
      </w:r>
      <w:r>
        <w:rPr>
          <w:rFonts w:eastAsia="SimSun" w:hint="eastAsia"/>
        </w:rPr>
        <w:instrText>7</w:instrText>
      </w:r>
      <w:r w:rsidR="00DD0E6E" w:rsidRPr="00F73E58">
        <w:rPr>
          <w:rFonts w:eastAsia="SimSun"/>
        </w:rPr>
        <w:instrText xml:space="preserve">- \* ARABIC </w:instrText>
      </w:r>
      <w:r w:rsidR="00DD0E6E" w:rsidRPr="00F73E58">
        <w:rPr>
          <w:rFonts w:eastAsia="SimSun"/>
        </w:rPr>
        <w:fldChar w:fldCharType="separate"/>
      </w:r>
      <w:r>
        <w:rPr>
          <w:rFonts w:eastAsia="SimSun"/>
          <w:noProof/>
        </w:rPr>
        <w:t>1</w:t>
      </w:r>
      <w:r w:rsidR="00DD0E6E" w:rsidRPr="00F73E58">
        <w:rPr>
          <w:rFonts w:eastAsia="SimSun"/>
          <w:noProof/>
        </w:rPr>
        <w:fldChar w:fldCharType="end"/>
      </w:r>
      <w:r w:rsidR="00DD0E6E" w:rsidRPr="00F73E58">
        <w:rPr>
          <w:rFonts w:eastAsia="SimSun"/>
          <w:noProof/>
        </w:rPr>
        <w:t xml:space="preserve"> </w:t>
      </w:r>
      <w:r w:rsidR="00A361A2">
        <w:rPr>
          <w:rFonts w:eastAsia="SimSun"/>
        </w:rPr>
        <w:t>Complementary pattern of the seven targets, with SNPs in their miRNA binding site, and the miRNA families that regulate them.</w:t>
      </w:r>
    </w:p>
    <w:p w14:paraId="39C72371" w14:textId="282DE07C" w:rsidR="00DA258D" w:rsidRPr="00795EB6" w:rsidRDefault="003C5B44" w:rsidP="003C5B44">
      <w:pPr>
        <w:pStyle w:val="-b"/>
      </w:pPr>
      <w:r w:rsidRPr="003C5B44">
        <w:rPr>
          <w:rFonts w:eastAsia="SimSun" w:hint="eastAsia"/>
        </w:rPr>
        <w:t>注：图中，星号</w:t>
      </w:r>
      <w:r w:rsidRPr="003C5B44">
        <w:rPr>
          <w:rFonts w:eastAsia="SimSun" w:hint="eastAsia"/>
        </w:rPr>
        <w:t>(*)</w:t>
      </w:r>
      <w:r w:rsidRPr="003C5B44">
        <w:rPr>
          <w:rFonts w:eastAsia="SimSun" w:hint="eastAsia"/>
        </w:rPr>
        <w:t>代表配对，空格代表错配，点</w:t>
      </w:r>
      <w:r w:rsidRPr="003C5B44">
        <w:rPr>
          <w:rFonts w:eastAsia="SimSun" w:hint="eastAsia"/>
        </w:rPr>
        <w:t>(.)</w:t>
      </w:r>
      <w:r w:rsidRPr="003C5B44">
        <w:rPr>
          <w:rFonts w:eastAsia="SimSun" w:hint="eastAsia"/>
        </w:rPr>
        <w:t>代表</w:t>
      </w:r>
      <w:r w:rsidRPr="003C5B44">
        <w:rPr>
          <w:rFonts w:eastAsia="SimSun" w:hint="eastAsia"/>
        </w:rPr>
        <w:t>G:U</w:t>
      </w:r>
      <w:r w:rsidRPr="003C5B44">
        <w:rPr>
          <w:rFonts w:eastAsia="SimSun" w:hint="eastAsia"/>
        </w:rPr>
        <w:t>，互补模式的排列顺序是</w:t>
      </w:r>
      <w:r w:rsidRPr="003C5B44">
        <w:rPr>
          <w:rFonts w:eastAsia="SimSun" w:hint="eastAsia"/>
        </w:rPr>
        <w:t>miRNA</w:t>
      </w:r>
      <w:r w:rsidRPr="003C5B44">
        <w:rPr>
          <w:rFonts w:eastAsia="SimSun" w:hint="eastAsia"/>
        </w:rPr>
        <w:t>的</w:t>
      </w:r>
      <w:r w:rsidRPr="003C5B44">
        <w:rPr>
          <w:rFonts w:eastAsia="SimSun" w:hint="eastAsia"/>
        </w:rPr>
        <w:t>5</w:t>
      </w:r>
      <w:r>
        <w:rPr>
          <w:rFonts w:eastAsia="SimSun"/>
        </w:rPr>
        <w:t>’</w:t>
      </w:r>
      <w:r w:rsidRPr="003C5B44">
        <w:rPr>
          <w:rFonts w:eastAsia="SimSun" w:hint="eastAsia"/>
        </w:rPr>
        <w:t>到</w:t>
      </w:r>
      <w:r w:rsidRPr="003C5B44">
        <w:rPr>
          <w:rFonts w:eastAsia="SimSun" w:hint="eastAsia"/>
        </w:rPr>
        <w:t>3</w:t>
      </w:r>
      <w:r>
        <w:rPr>
          <w:rFonts w:eastAsia="SimSun"/>
        </w:rPr>
        <w:t>’</w:t>
      </w:r>
      <w:r w:rsidRPr="003C5B44">
        <w:rPr>
          <w:rFonts w:eastAsia="SimSun" w:hint="eastAsia"/>
        </w:rPr>
        <w:t>方向</w:t>
      </w:r>
      <w:ins w:id="611" w:author="Thomas Huang" w:date="2017-04-14T14:48:00Z">
        <w:r w:rsidR="00795EB6">
          <w:rPr>
            <w:rFonts w:eastAsia="SimSun" w:hint="eastAsia"/>
          </w:rPr>
          <w:t>。这五个图，从</w:t>
        </w:r>
        <w:r w:rsidR="00795EB6">
          <w:rPr>
            <w:rFonts w:eastAsia="SimSun"/>
          </w:rPr>
          <w:t>(a)</w:t>
        </w:r>
        <w:r w:rsidR="00795EB6">
          <w:rPr>
            <w:rFonts w:eastAsia="SimSun" w:hint="eastAsia"/>
          </w:rPr>
          <w:t>到</w:t>
        </w:r>
        <w:r w:rsidR="00795EB6">
          <w:rPr>
            <w:rFonts w:eastAsia="SimSun"/>
          </w:rPr>
          <w:t>(e)</w:t>
        </w:r>
      </w:ins>
      <w:ins w:id="612" w:author="Thomas Huang" w:date="2017-04-14T14:49:00Z">
        <w:r w:rsidR="00795EB6">
          <w:rPr>
            <w:rFonts w:eastAsia="SimSun" w:hint="eastAsia"/>
          </w:rPr>
          <w:t>分别是</w:t>
        </w:r>
        <w:r w:rsidR="00795EB6">
          <w:rPr>
            <w:rFonts w:eastAsia="SimSun"/>
          </w:rPr>
          <w:t>osa-miR160</w:t>
        </w:r>
        <w:r w:rsidR="00795EB6">
          <w:rPr>
            <w:rFonts w:eastAsia="SimSun" w:hint="eastAsia"/>
          </w:rPr>
          <w:t>家族和</w:t>
        </w:r>
        <w:r w:rsidR="00795EB6">
          <w:rPr>
            <w:rFonts w:eastAsia="SimSun"/>
          </w:rPr>
          <w:t>LOC_Os04g594300</w:t>
        </w:r>
        <w:r w:rsidR="00795EB6">
          <w:rPr>
            <w:rFonts w:eastAsia="SimSun" w:hint="eastAsia"/>
          </w:rPr>
          <w:t>，</w:t>
        </w:r>
        <w:r w:rsidR="00795EB6">
          <w:rPr>
            <w:rFonts w:eastAsia="SimSun"/>
          </w:rPr>
          <w:t>osa-miR164</w:t>
        </w:r>
        <w:r w:rsidR="00795EB6">
          <w:rPr>
            <w:rFonts w:eastAsia="SimSun" w:hint="eastAsia"/>
          </w:rPr>
          <w:t>家族和</w:t>
        </w:r>
        <w:r w:rsidR="00795EB6">
          <w:rPr>
            <w:rFonts w:eastAsia="SimSun"/>
          </w:rPr>
          <w:t>LOC_Os12g41680</w:t>
        </w:r>
      </w:ins>
      <w:ins w:id="613" w:author="Thomas Huang" w:date="2017-04-14T14:50:00Z">
        <w:r w:rsidR="00795EB6">
          <w:rPr>
            <w:rFonts w:eastAsia="SimSun" w:hint="eastAsia"/>
          </w:rPr>
          <w:t>，</w:t>
        </w:r>
        <w:r w:rsidR="00795EB6">
          <w:rPr>
            <w:rFonts w:eastAsia="SimSun" w:hint="eastAsia"/>
          </w:rPr>
          <w:t>osa</w:t>
        </w:r>
        <w:r w:rsidR="00795EB6">
          <w:rPr>
            <w:rFonts w:eastAsia="SimSun"/>
          </w:rPr>
          <w:t>-miR164</w:t>
        </w:r>
        <w:r w:rsidR="00795EB6">
          <w:rPr>
            <w:rFonts w:eastAsia="SimSun" w:hint="eastAsia"/>
          </w:rPr>
          <w:t>和</w:t>
        </w:r>
        <w:r w:rsidR="00795EB6">
          <w:rPr>
            <w:rFonts w:eastAsia="SimSun" w:hint="eastAsia"/>
          </w:rPr>
          <w:t>LOC</w:t>
        </w:r>
        <w:r w:rsidR="00795EB6">
          <w:rPr>
            <w:rFonts w:eastAsia="SimSun"/>
          </w:rPr>
          <w:t>_Os05g25960</w:t>
        </w:r>
        <w:r w:rsidR="00795EB6">
          <w:rPr>
            <w:rFonts w:eastAsia="SimSun" w:hint="eastAsia"/>
          </w:rPr>
          <w:t>，</w:t>
        </w:r>
        <w:r w:rsidR="00795EB6">
          <w:rPr>
            <w:rFonts w:eastAsia="SimSun"/>
          </w:rPr>
          <w:t>osa-miR396</w:t>
        </w:r>
        <w:r w:rsidR="00795EB6">
          <w:rPr>
            <w:rFonts w:eastAsia="SimSun" w:hint="eastAsia"/>
          </w:rPr>
          <w:t>和</w:t>
        </w:r>
        <w:r w:rsidR="00795EB6">
          <w:rPr>
            <w:rFonts w:eastAsia="SimSun"/>
          </w:rPr>
          <w:t>LOC_Os04g24190</w:t>
        </w:r>
        <w:r w:rsidR="00795EB6">
          <w:rPr>
            <w:rFonts w:eastAsia="SimSun" w:hint="eastAsia"/>
          </w:rPr>
          <w:t>以及</w:t>
        </w:r>
        <w:r w:rsidR="00795EB6">
          <w:rPr>
            <w:rFonts w:eastAsia="SimSun"/>
          </w:rPr>
          <w:t>osa-miR166</w:t>
        </w:r>
        <w:r w:rsidR="00795EB6">
          <w:rPr>
            <w:rFonts w:eastAsia="SimSun" w:hint="eastAsia"/>
          </w:rPr>
          <w:t>和</w:t>
        </w:r>
        <w:r w:rsidR="00795EB6">
          <w:rPr>
            <w:rFonts w:eastAsia="SimSun" w:hint="eastAsia"/>
          </w:rPr>
          <w:t>LOC</w:t>
        </w:r>
        <w:r w:rsidR="00795EB6">
          <w:rPr>
            <w:rFonts w:eastAsia="SimSun"/>
          </w:rPr>
          <w:t>_Os12g41860</w:t>
        </w:r>
      </w:ins>
      <w:ins w:id="614" w:author="Thomas Huang" w:date="2017-04-14T14:51:00Z">
        <w:r w:rsidR="001C5C6E">
          <w:rPr>
            <w:rFonts w:eastAsia="SimSun" w:hint="eastAsia"/>
          </w:rPr>
          <w:t>上结合位点的互补模式图。</w:t>
        </w:r>
      </w:ins>
    </w:p>
    <w:p w14:paraId="1681218B" w14:textId="77777777" w:rsidR="000C1BFD" w:rsidRPr="00FB72C7" w:rsidRDefault="000C1BFD" w:rsidP="006F13B3">
      <w:pPr>
        <w:pStyle w:val="Figurealignment"/>
      </w:pPr>
    </w:p>
    <w:p w14:paraId="4233AEC4" w14:textId="17DCC150" w:rsidR="003210F1" w:rsidRDefault="006539CF" w:rsidP="006539CF">
      <w:pPr>
        <w:pStyle w:val="Figurealignment"/>
      </w:pPr>
      <w:r w:rsidRPr="00AE264B">
        <w:drawing>
          <wp:inline distT="0" distB="0" distL="0" distR="0" wp14:anchorId="0AF0C7B3" wp14:editId="03DF3310">
            <wp:extent cx="5363210" cy="2018753"/>
            <wp:effectExtent l="0" t="0" r="0" b="0"/>
            <wp:docPr id="16" name="Picture 16"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63210" cy="2018753"/>
                    </a:xfrm>
                    <a:prstGeom prst="rect">
                      <a:avLst/>
                    </a:prstGeom>
                    <a:noFill/>
                    <a:ln>
                      <a:noFill/>
                    </a:ln>
                  </pic:spPr>
                </pic:pic>
              </a:graphicData>
            </a:graphic>
          </wp:inline>
        </w:drawing>
      </w:r>
    </w:p>
    <w:p w14:paraId="67F793AC" w14:textId="74795E43" w:rsidR="006539CF" w:rsidRPr="00DD0E6E" w:rsidRDefault="006539CF" w:rsidP="006539CF">
      <w:pPr>
        <w:pStyle w:val="-8"/>
      </w:pPr>
      <w:bookmarkStart w:id="615" w:name="_Toc479949768"/>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2</w:t>
      </w:r>
      <w:r w:rsidRPr="00F73E58">
        <w:fldChar w:fldCharType="end"/>
      </w:r>
      <w:r w:rsidR="003C5B44">
        <w:rPr>
          <w:rFonts w:hint="eastAsia"/>
        </w:rPr>
        <w:t>两个靶基因和</w:t>
      </w:r>
      <w:r w:rsidRPr="006539CF">
        <w:rPr>
          <w:rFonts w:hint="eastAsia"/>
        </w:rPr>
        <w:t>miR</w:t>
      </w:r>
      <w:r w:rsidR="00C447B2">
        <w:t>NA</w:t>
      </w:r>
      <w:r w:rsidRPr="006539CF">
        <w:rPr>
          <w:rFonts w:hint="eastAsia"/>
        </w:rPr>
        <w:t>家族的互补模式图</w:t>
      </w:r>
      <w:bookmarkEnd w:id="615"/>
    </w:p>
    <w:p w14:paraId="4DBBBF6E" w14:textId="4325B02F" w:rsidR="006539CF" w:rsidRDefault="00E55B6A" w:rsidP="006539CF">
      <w:pPr>
        <w:pStyle w:val="-9"/>
        <w:rPr>
          <w:rFonts w:eastAsia="SimSun"/>
        </w:rPr>
      </w:pPr>
      <w:r>
        <w:rPr>
          <w:rFonts w:eastAsia="SimSun"/>
        </w:rPr>
        <w:t xml:space="preserve">Fig. </w:t>
      </w:r>
      <w:r>
        <w:rPr>
          <w:rFonts w:eastAsia="SimSun" w:hint="eastAsia"/>
        </w:rPr>
        <w:t>7</w:t>
      </w:r>
      <w:r w:rsidR="006539CF" w:rsidRPr="00F73E58">
        <w:rPr>
          <w:rFonts w:eastAsia="SimSun"/>
        </w:rPr>
        <w:t>-</w:t>
      </w:r>
      <w:r w:rsidR="006539CF" w:rsidRPr="00F73E58">
        <w:rPr>
          <w:rFonts w:eastAsia="SimSun"/>
        </w:rPr>
        <w:fldChar w:fldCharType="begin"/>
      </w:r>
      <w:r>
        <w:rPr>
          <w:rFonts w:eastAsia="SimSun"/>
        </w:rPr>
        <w:instrText xml:space="preserve"> SEQ Fig.</w:instrText>
      </w:r>
      <w:r>
        <w:rPr>
          <w:rFonts w:eastAsia="SimSun" w:hint="eastAsia"/>
        </w:rPr>
        <w:instrText>7</w:instrText>
      </w:r>
      <w:r w:rsidR="006539CF" w:rsidRPr="00F73E58">
        <w:rPr>
          <w:rFonts w:eastAsia="SimSun"/>
        </w:rPr>
        <w:instrText xml:space="preserve">- \* ARABIC </w:instrText>
      </w:r>
      <w:r w:rsidR="006539CF" w:rsidRPr="00F73E58">
        <w:rPr>
          <w:rFonts w:eastAsia="SimSun"/>
        </w:rPr>
        <w:fldChar w:fldCharType="separate"/>
      </w:r>
      <w:r>
        <w:rPr>
          <w:rFonts w:eastAsia="SimSun"/>
          <w:noProof/>
        </w:rPr>
        <w:t>2</w:t>
      </w:r>
      <w:r w:rsidR="006539CF" w:rsidRPr="00F73E58">
        <w:rPr>
          <w:rFonts w:eastAsia="SimSun"/>
          <w:noProof/>
        </w:rPr>
        <w:fldChar w:fldCharType="end"/>
      </w:r>
      <w:r w:rsidR="006539CF" w:rsidRPr="00F73E58">
        <w:rPr>
          <w:rFonts w:eastAsia="SimSun"/>
          <w:noProof/>
        </w:rPr>
        <w:t xml:space="preserve"> </w:t>
      </w:r>
      <w:r w:rsidR="006539CF" w:rsidRPr="006539CF">
        <w:rPr>
          <w:rFonts w:eastAsia="SimSun"/>
        </w:rPr>
        <w:t xml:space="preserve">Complementarity pattern of 2 target </w:t>
      </w:r>
      <w:r w:rsidR="006539CF">
        <w:rPr>
          <w:rFonts w:eastAsia="SimSun"/>
        </w:rPr>
        <w:t>g</w:t>
      </w:r>
      <w:r w:rsidR="00C447B2">
        <w:rPr>
          <w:rFonts w:eastAsia="SimSun"/>
        </w:rPr>
        <w:t>enes with their targeting miRNA</w:t>
      </w:r>
      <w:r w:rsidR="006539CF" w:rsidRPr="006539CF">
        <w:rPr>
          <w:rFonts w:eastAsia="SimSun"/>
        </w:rPr>
        <w:t xml:space="preserve"> family</w:t>
      </w:r>
    </w:p>
    <w:p w14:paraId="36ABC3AA" w14:textId="3369BCB1" w:rsidR="006539CF" w:rsidRPr="006539CF" w:rsidRDefault="003C5B44" w:rsidP="006539CF">
      <w:pPr>
        <w:pStyle w:val="-9"/>
        <w:rPr>
          <w:rFonts w:eastAsia="SimSun"/>
        </w:rPr>
      </w:pPr>
      <w:r w:rsidRPr="003C5B44">
        <w:rPr>
          <w:rFonts w:eastAsia="SimSun" w:hint="eastAsia"/>
        </w:rPr>
        <w:t>注：</w:t>
      </w:r>
      <w:ins w:id="616" w:author="Thomas Huang" w:date="2017-04-14T14:51:00Z">
        <w:r w:rsidR="001C5C6E">
          <w:rPr>
            <w:rFonts w:eastAsia="SimSun" w:hint="eastAsia"/>
          </w:rPr>
          <w:t>图</w:t>
        </w:r>
        <w:r w:rsidR="001C5C6E">
          <w:rPr>
            <w:rFonts w:eastAsia="SimSun"/>
          </w:rPr>
          <w:t>(a)</w:t>
        </w:r>
        <w:r w:rsidR="001C5C6E">
          <w:rPr>
            <w:rFonts w:eastAsia="SimSun" w:hint="eastAsia"/>
          </w:rPr>
          <w:t>表示</w:t>
        </w:r>
        <w:r w:rsidR="001C5C6E">
          <w:rPr>
            <w:rFonts w:eastAsia="SimSun"/>
          </w:rPr>
          <w:t>osa-miR444</w:t>
        </w:r>
        <w:r w:rsidR="001C5C6E">
          <w:rPr>
            <w:rFonts w:eastAsia="SimSun" w:hint="eastAsia"/>
          </w:rPr>
          <w:t>家族和</w:t>
        </w:r>
        <w:r w:rsidR="001C5C6E">
          <w:rPr>
            <w:rFonts w:eastAsia="SimSun" w:hint="eastAsia"/>
          </w:rPr>
          <w:t>LOC_Os02g36924</w:t>
        </w:r>
      </w:ins>
      <w:ins w:id="617" w:author="Thomas Huang" w:date="2017-04-14T14:52:00Z">
        <w:r w:rsidR="001C5C6E">
          <w:rPr>
            <w:rFonts w:eastAsia="SimSun" w:hint="eastAsia"/>
          </w:rPr>
          <w:t>上结合位点互补模式图，而图</w:t>
        </w:r>
        <w:r w:rsidR="001C5C6E">
          <w:rPr>
            <w:rFonts w:eastAsia="SimSun"/>
          </w:rPr>
          <w:t>(b)</w:t>
        </w:r>
        <w:r w:rsidR="001C5C6E">
          <w:rPr>
            <w:rFonts w:eastAsia="SimSun" w:hint="eastAsia"/>
          </w:rPr>
          <w:t>则表示</w:t>
        </w:r>
        <w:r w:rsidR="001C5C6E">
          <w:rPr>
            <w:rFonts w:eastAsia="SimSun"/>
          </w:rPr>
          <w:t>osa-miR160</w:t>
        </w:r>
        <w:r w:rsidR="001C5C6E">
          <w:rPr>
            <w:rFonts w:eastAsia="SimSun" w:hint="eastAsia"/>
          </w:rPr>
          <w:t>家族和</w:t>
        </w:r>
        <w:r w:rsidR="001C5C6E">
          <w:rPr>
            <w:rFonts w:eastAsia="SimSun" w:hint="eastAsia"/>
          </w:rPr>
          <w:t>LOC</w:t>
        </w:r>
        <w:r w:rsidR="001C5C6E">
          <w:rPr>
            <w:rFonts w:eastAsia="SimSun"/>
          </w:rPr>
          <w:t>_Os04g59430</w:t>
        </w:r>
        <w:r w:rsidR="001C5C6E">
          <w:rPr>
            <w:rFonts w:eastAsia="SimSun" w:hint="eastAsia"/>
          </w:rPr>
          <w:t>上结合位点的互补模式图。</w:t>
        </w:r>
      </w:ins>
      <w:r w:rsidRPr="003C5B44">
        <w:rPr>
          <w:rFonts w:eastAsia="SimSun" w:hint="eastAsia"/>
        </w:rPr>
        <w:t>其中靶基因位点用绿色标出，每一个箭头都是由</w:t>
      </w:r>
      <w:r w:rsidRPr="003C5B44">
        <w:rPr>
          <w:rFonts w:eastAsia="SimSun" w:hint="eastAsia"/>
        </w:rPr>
        <w:t>SNP</w:t>
      </w:r>
      <w:r w:rsidRPr="003C5B44">
        <w:rPr>
          <w:rFonts w:eastAsia="SimSun" w:hint="eastAsia"/>
        </w:rPr>
        <w:t>产生的突变并且代表一个单独的单倍体模型。</w:t>
      </w:r>
      <w:r w:rsidRPr="003C5B44">
        <w:rPr>
          <w:rFonts w:eastAsia="SimSun" w:hint="eastAsia"/>
        </w:rPr>
        <w:t xml:space="preserve">LOC_Os02g36924 </w:t>
      </w:r>
      <w:r w:rsidRPr="003C5B44">
        <w:rPr>
          <w:rFonts w:eastAsia="SimSun" w:hint="eastAsia"/>
        </w:rPr>
        <w:lastRenderedPageBreak/>
        <w:t>和</w:t>
      </w:r>
      <w:r w:rsidRPr="003C5B44">
        <w:rPr>
          <w:rFonts w:eastAsia="SimSun" w:hint="eastAsia"/>
        </w:rPr>
        <w:t>osa-miR444b.1/b.2</w:t>
      </w:r>
      <w:r w:rsidRPr="003C5B44">
        <w:rPr>
          <w:rFonts w:eastAsia="SimSun" w:hint="eastAsia"/>
        </w:rPr>
        <w:t>圈在一起表示它们处在同一个基因组区间只是在不同的链上，所以在其上的</w:t>
      </w:r>
      <w:r w:rsidRPr="003C5B44">
        <w:rPr>
          <w:rFonts w:eastAsia="SimSun" w:hint="eastAsia"/>
        </w:rPr>
        <w:t>SNP</w:t>
      </w:r>
      <w:r w:rsidRPr="003C5B44">
        <w:rPr>
          <w:rFonts w:eastAsia="SimSun" w:hint="eastAsia"/>
        </w:rPr>
        <w:t>能够同时导致成熟</w:t>
      </w:r>
      <w:r w:rsidRPr="003C5B44">
        <w:rPr>
          <w:rFonts w:eastAsia="SimSun" w:hint="eastAsia"/>
        </w:rPr>
        <w:t>miRNA</w:t>
      </w:r>
      <w:r w:rsidRPr="003C5B44">
        <w:rPr>
          <w:rFonts w:eastAsia="SimSun" w:hint="eastAsia"/>
        </w:rPr>
        <w:t>和</w:t>
      </w:r>
      <w:r w:rsidRPr="003C5B44">
        <w:rPr>
          <w:rFonts w:eastAsia="SimSun" w:hint="eastAsia"/>
        </w:rPr>
        <w:t>miRNA</w:t>
      </w:r>
      <w:r w:rsidRPr="003C5B44">
        <w:rPr>
          <w:rFonts w:eastAsia="SimSun" w:hint="eastAsia"/>
        </w:rPr>
        <w:t>结合位点的突变</w:t>
      </w:r>
    </w:p>
    <w:p w14:paraId="51A2A743" w14:textId="77777777" w:rsidR="006539CF" w:rsidRDefault="006539CF" w:rsidP="006539CF">
      <w:pPr>
        <w:pStyle w:val="Figurealignment"/>
      </w:pPr>
    </w:p>
    <w:p w14:paraId="564FE21F" w14:textId="59A96991" w:rsidR="006539CF" w:rsidRPr="0000054F" w:rsidRDefault="00C447B2" w:rsidP="00302770">
      <w:pPr>
        <w:pStyle w:val="a7"/>
      </w:pPr>
      <w:r>
        <w:rPr>
          <w:rFonts w:hint="eastAsia"/>
        </w:rPr>
        <w:t>考虑到除了</w:t>
      </w:r>
      <w:r w:rsidRPr="00C447B2">
        <w:rPr>
          <w:rFonts w:hint="eastAsia"/>
        </w:rPr>
        <w:t>除了互补性模式之外，靶基因的可达性</w:t>
      </w:r>
      <w:r w:rsidRPr="00C447B2">
        <w:rPr>
          <w:rFonts w:hint="eastAsia"/>
        </w:rPr>
        <w:t xml:space="preserve"> (target accessibility)</w:t>
      </w:r>
      <w:r>
        <w:rPr>
          <w:rFonts w:hint="eastAsia"/>
        </w:rPr>
        <w:t>也</w:t>
      </w:r>
      <w:r w:rsidRPr="00C447B2">
        <w:rPr>
          <w:rFonts w:hint="eastAsia"/>
        </w:rPr>
        <w:t>是影响靶标识别的非常重要的因素</w:t>
      </w:r>
      <w:r w:rsidRPr="00C447B2">
        <w:rPr>
          <w:vertAlign w:val="superscript"/>
        </w:rPr>
        <w:fldChar w:fldCharType="begin"/>
      </w:r>
      <w:r w:rsidRPr="00C447B2">
        <w:rPr>
          <w:vertAlign w:val="superscript"/>
        </w:rPr>
        <w:instrText xml:space="preserve"> </w:instrText>
      </w:r>
      <w:r w:rsidRPr="00C447B2">
        <w:rPr>
          <w:rFonts w:hint="eastAsia"/>
          <w:vertAlign w:val="superscript"/>
        </w:rPr>
        <w:instrText>NOTEREF _Ref475043706 \h</w:instrText>
      </w:r>
      <w:r w:rsidRPr="00C447B2">
        <w:rPr>
          <w:vertAlign w:val="superscript"/>
        </w:rPr>
        <w:instrText xml:space="preserve"> </w:instrText>
      </w:r>
      <w:r>
        <w:rPr>
          <w:vertAlign w:val="superscript"/>
        </w:rPr>
        <w:instrText xml:space="preserve"> \* MERGEFORMAT </w:instrText>
      </w:r>
      <w:r w:rsidRPr="00C447B2">
        <w:rPr>
          <w:vertAlign w:val="superscript"/>
        </w:rPr>
      </w:r>
      <w:r w:rsidRPr="00C447B2">
        <w:rPr>
          <w:vertAlign w:val="superscript"/>
        </w:rPr>
        <w:fldChar w:fldCharType="separate"/>
      </w:r>
      <w:r w:rsidRPr="00C447B2">
        <w:rPr>
          <w:vertAlign w:val="superscript"/>
        </w:rPr>
        <w:t>7</w:t>
      </w:r>
      <w:r w:rsidRPr="00C447B2">
        <w:rPr>
          <w:vertAlign w:val="superscript"/>
        </w:rPr>
        <w:fldChar w:fldCharType="end"/>
      </w:r>
      <w:r>
        <w:rPr>
          <w:rFonts w:hint="eastAsia"/>
        </w:rPr>
        <w:t>，</w:t>
      </w:r>
      <w:r w:rsidR="00D315D5">
        <w:rPr>
          <w:rFonts w:hint="eastAsia"/>
        </w:rPr>
        <w:t>因为在靶基因的</w:t>
      </w:r>
      <w:r w:rsidR="00D315D5">
        <w:rPr>
          <w:rFonts w:hint="eastAsia"/>
        </w:rPr>
        <w:t>miRNA</w:t>
      </w:r>
      <w:r w:rsidR="00D315D5">
        <w:rPr>
          <w:rFonts w:hint="eastAsia"/>
        </w:rPr>
        <w:t>结合位点左右区域在形成二级结构时，特别是形成茎</w:t>
      </w:r>
      <w:r w:rsidR="00D315D5">
        <w:t>(stem)</w:t>
      </w:r>
      <w:r w:rsidR="00D315D5">
        <w:rPr>
          <w:rFonts w:hint="eastAsia"/>
        </w:rPr>
        <w:t>的结构，会阻碍</w:t>
      </w:r>
      <w:r w:rsidR="00D315D5">
        <w:rPr>
          <w:rFonts w:hint="eastAsia"/>
        </w:rPr>
        <w:t>miRNA</w:t>
      </w:r>
      <w:r w:rsidR="00D315D5">
        <w:rPr>
          <w:rFonts w:hint="eastAsia"/>
        </w:rPr>
        <w:t>和靶基因</w:t>
      </w:r>
      <w:r w:rsidR="00D315D5">
        <w:rPr>
          <w:rFonts w:hint="eastAsia"/>
        </w:rPr>
        <w:t>mRNA</w:t>
      </w:r>
      <w:r w:rsidR="00D315D5">
        <w:rPr>
          <w:rFonts w:hint="eastAsia"/>
        </w:rPr>
        <w:t>形成匹配，通过计算打开靶基因结合位点二级结构的自由能，我们可以评估靶基因的可达性，其中能量越低说明可达性越高，也就是说</w:t>
      </w:r>
      <w:r w:rsidR="00D315D5">
        <w:rPr>
          <w:rFonts w:hint="eastAsia"/>
        </w:rPr>
        <w:t>miRNA</w:t>
      </w:r>
      <w:r w:rsidR="00D315D5">
        <w:rPr>
          <w:rFonts w:hint="eastAsia"/>
        </w:rPr>
        <w:t>更加有机会可以和靶基因</w:t>
      </w:r>
      <w:r w:rsidR="00D315D5">
        <w:rPr>
          <w:rFonts w:hint="eastAsia"/>
        </w:rPr>
        <w:t>mRNA</w:t>
      </w:r>
      <w:r w:rsidR="00D315D5">
        <w:rPr>
          <w:rFonts w:hint="eastAsia"/>
        </w:rPr>
        <w:t>结合。所以，</w:t>
      </w:r>
      <w:r w:rsidR="00D315D5" w:rsidRPr="00D315D5">
        <w:rPr>
          <w:rFonts w:hint="eastAsia"/>
        </w:rPr>
        <w:t xml:space="preserve"> </w:t>
      </w:r>
      <w:r w:rsidR="00D315D5" w:rsidRPr="00D315D5">
        <w:rPr>
          <w:rFonts w:hint="eastAsia"/>
        </w:rPr>
        <w:t>为了评估</w:t>
      </w:r>
      <w:r w:rsidR="00D315D5" w:rsidRPr="00D315D5">
        <w:rPr>
          <w:rFonts w:hint="eastAsia"/>
        </w:rPr>
        <w:t>SNP</w:t>
      </w:r>
      <w:r w:rsidR="00D315D5" w:rsidRPr="00D315D5">
        <w:rPr>
          <w:rFonts w:hint="eastAsia"/>
        </w:rPr>
        <w:t>对</w:t>
      </w:r>
      <w:r w:rsidR="00D315D5" w:rsidRPr="00D315D5">
        <w:rPr>
          <w:rFonts w:hint="eastAsia"/>
        </w:rPr>
        <w:t>miRNA</w:t>
      </w:r>
      <w:r w:rsidR="00D315D5" w:rsidRPr="00D315D5">
        <w:rPr>
          <w:rFonts w:hint="eastAsia"/>
        </w:rPr>
        <w:t>调节可能带来的影响，我们将</w:t>
      </w:r>
      <w:r w:rsidR="00D315D5" w:rsidRPr="00D315D5">
        <w:rPr>
          <w:rFonts w:hint="eastAsia"/>
        </w:rPr>
        <w:t>SNP</w:t>
      </w:r>
      <w:r w:rsidR="00D315D5" w:rsidRPr="00D315D5">
        <w:rPr>
          <w:rFonts w:hint="eastAsia"/>
        </w:rPr>
        <w:t>映射到互补性模式中，同时也计算了</w:t>
      </w:r>
      <w:r w:rsidR="00D315D5" w:rsidRPr="00D315D5">
        <w:rPr>
          <w:rFonts w:hint="eastAsia"/>
        </w:rPr>
        <w:t>SNP</w:t>
      </w:r>
      <w:r w:rsidR="00D315D5" w:rsidRPr="00D315D5">
        <w:rPr>
          <w:rFonts w:hint="eastAsia"/>
        </w:rPr>
        <w:t>造成的总结合自由能的改变</w:t>
      </w:r>
      <w:r w:rsidR="0000054F">
        <w:rPr>
          <w:rFonts w:hint="eastAsia"/>
        </w:rPr>
        <w:t>（表</w:t>
      </w:r>
      <w:r w:rsidR="0000054F">
        <w:rPr>
          <w:rFonts w:hint="eastAsia"/>
        </w:rPr>
        <w:t>6-1</w:t>
      </w:r>
      <w:r w:rsidR="0000054F">
        <w:rPr>
          <w:rFonts w:hint="eastAsia"/>
        </w:rPr>
        <w:t>）</w:t>
      </w:r>
      <w:r w:rsidR="00D315D5">
        <w:rPr>
          <w:rFonts w:hint="eastAsia"/>
        </w:rPr>
        <w:t>。</w:t>
      </w:r>
      <w:r w:rsidR="0000054F">
        <w:rPr>
          <w:rFonts w:hint="eastAsia"/>
        </w:rPr>
        <w:t>其中结合自由能的改变平均值，是引入</w:t>
      </w:r>
      <w:r w:rsidR="0000054F">
        <w:rPr>
          <w:rFonts w:hint="eastAsia"/>
        </w:rPr>
        <w:t>SNP</w:t>
      </w:r>
      <w:r w:rsidR="0000054F">
        <w:rPr>
          <w:rFonts w:hint="eastAsia"/>
        </w:rPr>
        <w:t>后给每个</w:t>
      </w:r>
      <w:r w:rsidR="0000054F">
        <w:rPr>
          <w:rFonts w:hint="eastAsia"/>
        </w:rPr>
        <w:t>miRNA</w:t>
      </w:r>
      <w:r w:rsidR="0000054F">
        <w:rPr>
          <w:rFonts w:hint="eastAsia"/>
        </w:rPr>
        <w:t>家族成员与该靶基因结合自由能带来的改变的平均值，该值</w:t>
      </w:r>
      <w:r w:rsidR="00DE0971">
        <w:rPr>
          <w:rFonts w:hint="eastAsia"/>
        </w:rPr>
        <w:t>若大于零</w:t>
      </w:r>
      <w:r w:rsidR="0000054F">
        <w:rPr>
          <w:rFonts w:hint="eastAsia"/>
        </w:rPr>
        <w:t>，</w:t>
      </w:r>
      <w:r w:rsidR="00DE0971">
        <w:rPr>
          <w:rFonts w:hint="eastAsia"/>
        </w:rPr>
        <w:t>则</w:t>
      </w:r>
      <w:r w:rsidR="0000054F">
        <w:rPr>
          <w:rFonts w:hint="eastAsia"/>
        </w:rPr>
        <w:t>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和结合位点的结合变得更加困难，反之，则说明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和结合位点的结合变得更加容易</w:t>
      </w:r>
      <w:r w:rsidR="0000054F">
        <w:rPr>
          <w:rFonts w:hint="eastAsia"/>
        </w:rPr>
        <w:t>。</w:t>
      </w:r>
    </w:p>
    <w:p w14:paraId="3559B127" w14:textId="5F6719F9" w:rsidR="0000054F" w:rsidRPr="00287728" w:rsidRDefault="0000054F" w:rsidP="00302770">
      <w:pPr>
        <w:pStyle w:val="a7"/>
      </w:pPr>
      <w:r>
        <w:rPr>
          <w:rFonts w:hint="eastAsia"/>
        </w:rPr>
        <w:t>结合以上的分析，总结得到表</w:t>
      </w:r>
      <w:r>
        <w:t>6-1</w:t>
      </w:r>
      <w:r>
        <w:t>，</w:t>
      </w:r>
      <w:r>
        <w:rPr>
          <w:rFonts w:hint="eastAsia"/>
        </w:rPr>
        <w:t>并且其中还包括了</w:t>
      </w:r>
      <w:r>
        <w:rPr>
          <w:rFonts w:hint="eastAsia"/>
        </w:rPr>
        <w:t>SNP</w:t>
      </w:r>
      <w:r>
        <w:rPr>
          <w:rFonts w:hint="eastAsia"/>
        </w:rPr>
        <w:t>对该基因所表达的蛋白质影响。可以发现，这七个靶基因上总共九个</w:t>
      </w:r>
      <w:r>
        <w:rPr>
          <w:rFonts w:hint="eastAsia"/>
        </w:rPr>
        <w:t>SNP</w:t>
      </w:r>
      <w:r>
        <w:rPr>
          <w:rFonts w:hint="eastAsia"/>
        </w:rPr>
        <w:t>中，大部分（七个）</w:t>
      </w:r>
      <w:r>
        <w:rPr>
          <w:rFonts w:hint="eastAsia"/>
        </w:rPr>
        <w:t>SNP</w:t>
      </w:r>
      <w:r>
        <w:rPr>
          <w:rFonts w:hint="eastAsia"/>
        </w:rPr>
        <w:t>都是</w:t>
      </w:r>
      <w:r w:rsidR="000C1BFD">
        <w:rPr>
          <w:rFonts w:hint="eastAsia"/>
        </w:rPr>
        <w:t>都是使结合自由能升高，从而增加了</w:t>
      </w:r>
      <w:r w:rsidR="000C1BFD">
        <w:rPr>
          <w:rFonts w:hint="eastAsia"/>
        </w:rPr>
        <w:t>miRNA</w:t>
      </w:r>
      <w:r w:rsidR="000C1BFD">
        <w:rPr>
          <w:rFonts w:hint="eastAsia"/>
        </w:rPr>
        <w:t>和结合位点结合的难度；而在</w:t>
      </w:r>
      <w:r w:rsidR="000C1BFD" w:rsidRPr="000C1BFD">
        <w:t>LOC_Os02g36924</w:t>
      </w:r>
      <w:r w:rsidR="000C1BFD">
        <w:rPr>
          <w:rFonts w:hint="eastAsia"/>
        </w:rPr>
        <w:t>上的</w:t>
      </w:r>
      <w:r w:rsidR="000C1BFD">
        <w:rPr>
          <w:rFonts w:hint="eastAsia"/>
        </w:rPr>
        <w:t xml:space="preserve">SNP </w:t>
      </w:r>
      <w:r w:rsidR="000C1BFD" w:rsidRPr="000C1BFD">
        <w:t>10222300448</w:t>
      </w:r>
      <w:r w:rsidR="000C1BFD">
        <w:rPr>
          <w:rFonts w:hint="eastAsia"/>
        </w:rPr>
        <w:t>使结合自由能改变了</w:t>
      </w:r>
      <w:r w:rsidR="000C1BFD">
        <w:t>6.575 kcal/mol</w:t>
      </w:r>
      <w:r w:rsidR="000C1BFD">
        <w:rPr>
          <w:rFonts w:hint="eastAsia"/>
        </w:rPr>
        <w:t>，在</w:t>
      </w:r>
      <w:r w:rsidR="000C1BFD" w:rsidRPr="000C1BFD">
        <w:t>LOC_Os05g25960</w:t>
      </w:r>
      <w:r w:rsidR="000C1BFD">
        <w:rPr>
          <w:rFonts w:hint="eastAsia"/>
        </w:rPr>
        <w:t>上的</w:t>
      </w:r>
      <w:r w:rsidR="000C1BFD">
        <w:rPr>
          <w:rFonts w:hint="eastAsia"/>
        </w:rPr>
        <w:t xml:space="preserve">SNP </w:t>
      </w:r>
      <w:r w:rsidR="000C1BFD" w:rsidRPr="000C1BFD">
        <w:t>10515090268</w:t>
      </w:r>
      <w:r w:rsidR="000C1BFD">
        <w:rPr>
          <w:rFonts w:hint="eastAsia"/>
        </w:rPr>
        <w:t>则使结合自由能改变了</w:t>
      </w:r>
      <w:r w:rsidR="000C1BFD">
        <w:t>4.782 kcal/mol</w:t>
      </w:r>
      <w:r w:rsidR="000C1BFD">
        <w:rPr>
          <w:rFonts w:hint="eastAsia"/>
        </w:rPr>
        <w:t>。</w:t>
      </w:r>
      <w:r w:rsidR="00E1464B">
        <w:rPr>
          <w:rFonts w:hint="eastAsia"/>
        </w:rPr>
        <w:t>另外考虑到</w:t>
      </w:r>
      <w:r w:rsidR="00E1464B">
        <w:rPr>
          <w:rFonts w:hint="eastAsia"/>
        </w:rPr>
        <w:t>SNP</w:t>
      </w:r>
      <w:r w:rsidR="00E1464B">
        <w:rPr>
          <w:rFonts w:hint="eastAsia"/>
        </w:rPr>
        <w:t>对基因所表达的蛋白序列的影响，</w:t>
      </w:r>
      <w:r w:rsidR="00672DC8">
        <w:rPr>
          <w:rFonts w:hint="eastAsia"/>
        </w:rPr>
        <w:t>发现其中七个</w:t>
      </w:r>
      <w:r w:rsidR="00672DC8">
        <w:rPr>
          <w:rFonts w:hint="eastAsia"/>
        </w:rPr>
        <w:t>SNP</w:t>
      </w:r>
      <w:r w:rsidR="00672DC8">
        <w:rPr>
          <w:rFonts w:hint="eastAsia"/>
        </w:rPr>
        <w:t>都会造成蛋白质序列的改变，所以这些</w:t>
      </w:r>
      <w:r w:rsidR="00672DC8">
        <w:rPr>
          <w:rFonts w:hint="eastAsia"/>
        </w:rPr>
        <w:t>SNP</w:t>
      </w:r>
      <w:r w:rsidR="00672DC8">
        <w:rPr>
          <w:rFonts w:hint="eastAsia"/>
        </w:rPr>
        <w:t>也会在蛋白质水平对植物产生影响。</w:t>
      </w:r>
      <w:r w:rsidR="00287728" w:rsidRPr="00287728">
        <w:rPr>
          <w:rFonts w:hint="eastAsia"/>
        </w:rPr>
        <w:t>在</w:t>
      </w:r>
      <w:r w:rsidR="00287728" w:rsidRPr="00287728">
        <w:rPr>
          <w:rFonts w:hint="eastAsia"/>
          <w:i/>
        </w:rPr>
        <w:t>OsARF13</w:t>
      </w:r>
      <w:r w:rsidR="00287728" w:rsidRPr="00287728">
        <w:rPr>
          <w:rFonts w:hint="eastAsia"/>
        </w:rPr>
        <w:t>(auxin response factor-13)</w:t>
      </w:r>
      <w:r w:rsidR="00287728" w:rsidRPr="00287728">
        <w:rPr>
          <w:rFonts w:hint="eastAsia"/>
        </w:rPr>
        <w:t>的</w:t>
      </w:r>
      <w:r w:rsidR="00287728" w:rsidRPr="00287728">
        <w:rPr>
          <w:rFonts w:hint="eastAsia"/>
        </w:rPr>
        <w:t>miRNA</w:t>
      </w:r>
      <w:r w:rsidR="00287728" w:rsidRPr="00287728">
        <w:rPr>
          <w:rFonts w:hint="eastAsia"/>
        </w:rPr>
        <w:t>结合位点上的</w:t>
      </w:r>
      <w:r w:rsidR="00287728" w:rsidRPr="00287728">
        <w:rPr>
          <w:rFonts w:hint="eastAsia"/>
        </w:rPr>
        <w:t>SNP 10435331023</w:t>
      </w:r>
      <w:r w:rsidR="00287728" w:rsidRPr="00287728">
        <w:rPr>
          <w:rFonts w:hint="eastAsia"/>
        </w:rPr>
        <w:t>导致了位点</w:t>
      </w:r>
      <w:r w:rsidR="00287728" w:rsidRPr="00287728">
        <w:rPr>
          <w:rFonts w:hint="eastAsia"/>
        </w:rPr>
        <w:t>10</w:t>
      </w:r>
      <w:r w:rsidR="00287728" w:rsidRPr="00287728">
        <w:rPr>
          <w:rFonts w:hint="eastAsia"/>
        </w:rPr>
        <w:t>的错配，而位点</w:t>
      </w:r>
      <w:r w:rsidR="00287728" w:rsidRPr="00287728">
        <w:rPr>
          <w:rFonts w:hint="eastAsia"/>
        </w:rPr>
        <w:t>10</w:t>
      </w:r>
      <w:r w:rsidR="00287728" w:rsidRPr="00287728">
        <w:rPr>
          <w:rFonts w:hint="eastAsia"/>
        </w:rPr>
        <w:t>的错配是被报导可能对</w:t>
      </w:r>
      <w:r w:rsidR="00287728" w:rsidRPr="00287728">
        <w:rPr>
          <w:rFonts w:hint="eastAsia"/>
        </w:rPr>
        <w:t>miRNA</w:t>
      </w:r>
      <w:r w:rsidR="00287728" w:rsidRPr="00287728">
        <w:rPr>
          <w:rFonts w:hint="eastAsia"/>
        </w:rPr>
        <w:t>的沉默功能造成非常严重的削弱。</w:t>
      </w:r>
      <w:r w:rsidR="00287728">
        <w:rPr>
          <w:rFonts w:hint="eastAsia"/>
        </w:rPr>
        <w:t>所以综合所得的数据，我们找到了两个</w:t>
      </w:r>
      <w:r w:rsidR="00287728">
        <w:rPr>
          <w:rFonts w:hint="eastAsia"/>
        </w:rPr>
        <w:t>SNP</w:t>
      </w:r>
      <w:r w:rsidR="00287728">
        <w:rPr>
          <w:rFonts w:hint="eastAsia"/>
        </w:rPr>
        <w:t>，分别是</w:t>
      </w:r>
      <w:r w:rsidR="00287728" w:rsidRPr="00CD715B">
        <w:rPr>
          <w:i/>
        </w:rPr>
        <w:t>OsARF13</w:t>
      </w:r>
      <w:r w:rsidR="00287728">
        <w:rPr>
          <w:rFonts w:hint="eastAsia"/>
        </w:rPr>
        <w:t>上的</w:t>
      </w:r>
      <w:r w:rsidR="00287728">
        <w:rPr>
          <w:rFonts w:hint="eastAsia"/>
        </w:rPr>
        <w:t xml:space="preserve">SNP </w:t>
      </w:r>
      <w:r w:rsidR="00287728" w:rsidRPr="00287728">
        <w:t>10435331023</w:t>
      </w:r>
      <w:r w:rsidR="00287728">
        <w:rPr>
          <w:rFonts w:hint="eastAsia"/>
        </w:rPr>
        <w:t>和</w:t>
      </w:r>
      <w:r w:rsidR="00287728" w:rsidRPr="00CD715B">
        <w:rPr>
          <w:i/>
        </w:rPr>
        <w:t>OsMADS27</w:t>
      </w:r>
      <w:r w:rsidR="00287728">
        <w:rPr>
          <w:rFonts w:hint="eastAsia"/>
        </w:rPr>
        <w:t>上的</w:t>
      </w:r>
      <w:r w:rsidR="00287728">
        <w:t xml:space="preserve">SNP </w:t>
      </w:r>
      <w:r w:rsidR="00287728" w:rsidRPr="00287728">
        <w:t>10222300448</w:t>
      </w:r>
      <w:r w:rsidR="00287728">
        <w:rPr>
          <w:rFonts w:hint="eastAsia"/>
        </w:rPr>
        <w:t>，预计会导致</w:t>
      </w:r>
      <w:r w:rsidR="00287728">
        <w:t>miRNA</w:t>
      </w:r>
      <w:r w:rsidR="00287728">
        <w:rPr>
          <w:rFonts w:hint="eastAsia"/>
        </w:rPr>
        <w:t>对相应靶基因的调控能力大大降低。</w:t>
      </w:r>
    </w:p>
    <w:p w14:paraId="0F6A2A00" w14:textId="77777777" w:rsidR="00D315D5" w:rsidRDefault="00D315D5" w:rsidP="00302770">
      <w:pPr>
        <w:pStyle w:val="a7"/>
      </w:pPr>
    </w:p>
    <w:p w14:paraId="789EAB60" w14:textId="77777777" w:rsidR="00D315D5" w:rsidRDefault="00D315D5" w:rsidP="00302770">
      <w:pPr>
        <w:pStyle w:val="a7"/>
      </w:pPr>
    </w:p>
    <w:p w14:paraId="7A217A35" w14:textId="77777777" w:rsidR="00D315D5" w:rsidRDefault="00D315D5" w:rsidP="00302770">
      <w:pPr>
        <w:pStyle w:val="a7"/>
      </w:pPr>
    </w:p>
    <w:p w14:paraId="5D065762" w14:textId="43CA009A" w:rsidR="00D315D5" w:rsidRDefault="00D315D5" w:rsidP="00D315D5">
      <w:pPr>
        <w:pStyle w:val="-a"/>
      </w:pPr>
      <w:bookmarkStart w:id="618" w:name="_Toc479949773"/>
      <w:r w:rsidRPr="008B6495">
        <w:t>表</w:t>
      </w:r>
      <w:r w:rsidR="00E55B6A">
        <w:t>7</w:t>
      </w:r>
      <w:r w:rsidRPr="008B6495">
        <w:t>-</w:t>
      </w:r>
      <w:r w:rsidRPr="008B6495">
        <w:fldChar w:fldCharType="begin"/>
      </w:r>
      <w:r w:rsidRPr="008B6495">
        <w:instrText xml:space="preserve"> SEQ </w:instrText>
      </w:r>
      <w:r w:rsidRPr="008B6495">
        <w:instrText>表</w:instrText>
      </w:r>
      <w:r w:rsidR="00E55B6A">
        <w:instrText>7</w:instrText>
      </w:r>
      <w:r w:rsidRPr="008B6495">
        <w:instrText xml:space="preserve">- \* ARABIC </w:instrText>
      </w:r>
      <w:r w:rsidRPr="008B6495">
        <w:fldChar w:fldCharType="separate"/>
      </w:r>
      <w:r w:rsidR="00E55B6A">
        <w:rPr>
          <w:noProof/>
        </w:rPr>
        <w:t>1</w:t>
      </w:r>
      <w:r w:rsidRPr="008B6495">
        <w:fldChar w:fldCharType="end"/>
      </w:r>
      <w:r w:rsidRPr="00D315D5">
        <w:rPr>
          <w:rFonts w:hint="eastAsia"/>
        </w:rPr>
        <w:t>靶基因</w:t>
      </w:r>
      <w:r w:rsidR="003C5B44">
        <w:rPr>
          <w:rFonts w:hint="eastAsia"/>
        </w:rPr>
        <w:t>结合位点上</w:t>
      </w:r>
      <w:r w:rsidR="003C5B44">
        <w:rPr>
          <w:rFonts w:hint="eastAsia"/>
        </w:rPr>
        <w:t>SNP</w:t>
      </w:r>
      <w:r w:rsidR="003C5B44">
        <w:rPr>
          <w:rFonts w:hint="eastAsia"/>
        </w:rPr>
        <w:t>的</w:t>
      </w:r>
      <w:r w:rsidRPr="00D315D5">
        <w:rPr>
          <w:rFonts w:hint="eastAsia"/>
        </w:rPr>
        <w:t>总结</w:t>
      </w:r>
      <w:bookmarkEnd w:id="618"/>
    </w:p>
    <w:p w14:paraId="437BC482" w14:textId="45517B40" w:rsidR="007B780D" w:rsidRDefault="00E55B6A" w:rsidP="007B780D">
      <w:pPr>
        <w:pStyle w:val="-b"/>
        <w:rPr>
          <w:rFonts w:eastAsia="SimSun"/>
        </w:rPr>
      </w:pPr>
      <w:r>
        <w:rPr>
          <w:rFonts w:eastAsia="SimSun"/>
        </w:rPr>
        <w:t>Table 7</w:t>
      </w:r>
      <w:r w:rsidR="00D315D5" w:rsidRPr="00F73E58">
        <w:rPr>
          <w:rFonts w:eastAsia="SimSun"/>
        </w:rPr>
        <w:t>-</w:t>
      </w:r>
      <w:r w:rsidR="00D315D5" w:rsidRPr="00F73E58">
        <w:rPr>
          <w:rFonts w:eastAsia="SimSun"/>
        </w:rPr>
        <w:fldChar w:fldCharType="begin"/>
      </w:r>
      <w:r>
        <w:rPr>
          <w:rFonts w:eastAsia="SimSun"/>
        </w:rPr>
        <w:instrText xml:space="preserve"> SEQ Table-7</w:instrText>
      </w:r>
      <w:r w:rsidR="00D315D5" w:rsidRPr="00F73E58">
        <w:rPr>
          <w:rFonts w:eastAsia="SimSun"/>
        </w:rPr>
        <w:instrText xml:space="preserve">- \* ARABIC </w:instrText>
      </w:r>
      <w:r w:rsidR="00D315D5" w:rsidRPr="00F73E58">
        <w:rPr>
          <w:rFonts w:eastAsia="SimSun"/>
        </w:rPr>
        <w:fldChar w:fldCharType="separate"/>
      </w:r>
      <w:r>
        <w:rPr>
          <w:rFonts w:eastAsia="SimSun"/>
          <w:noProof/>
        </w:rPr>
        <w:t>1</w:t>
      </w:r>
      <w:r w:rsidR="00D315D5" w:rsidRPr="00F73E58">
        <w:rPr>
          <w:rFonts w:eastAsia="SimSun"/>
          <w:noProof/>
        </w:rPr>
        <w:fldChar w:fldCharType="end"/>
      </w:r>
      <w:r w:rsidR="00D315D5" w:rsidRPr="00F73E58">
        <w:rPr>
          <w:rFonts w:eastAsia="SimSun"/>
        </w:rPr>
        <w:t xml:space="preserve"> </w:t>
      </w:r>
      <w:r w:rsidR="007B780D" w:rsidRPr="007B780D">
        <w:rPr>
          <w:rFonts w:eastAsia="SimSun"/>
        </w:rPr>
        <w:t>Position on miRNA binding site is in the order of 5’ to 3’ on mature miRNA, and total free energy of binding was calculated using RNAup program in Vienna Package</w:t>
      </w:r>
    </w:p>
    <w:p w14:paraId="179AA529" w14:textId="19D29347" w:rsidR="003C5B44" w:rsidRDefault="003C5B44" w:rsidP="007B780D">
      <w:pPr>
        <w:pStyle w:val="-b"/>
        <w:rPr>
          <w:rFonts w:eastAsia="SimSun"/>
        </w:rPr>
      </w:pPr>
      <w:r w:rsidRPr="003C5B44">
        <w:rPr>
          <w:rFonts w:eastAsia="SimSun" w:hint="eastAsia"/>
        </w:rPr>
        <w:t>注：</w:t>
      </w:r>
      <w:r w:rsidRPr="003C5B44">
        <w:rPr>
          <w:rFonts w:eastAsia="SimSun" w:hint="eastAsia"/>
        </w:rPr>
        <w:t>miRNA</w:t>
      </w:r>
      <w:r w:rsidRPr="003C5B44">
        <w:rPr>
          <w:rFonts w:eastAsia="SimSun" w:hint="eastAsia"/>
        </w:rPr>
        <w:t>结合位点上的位置顺序仍然是按照成熟</w:t>
      </w:r>
      <w:r w:rsidRPr="003C5B44">
        <w:rPr>
          <w:rFonts w:eastAsia="SimSun" w:hint="eastAsia"/>
        </w:rPr>
        <w:t>miRNA 5</w:t>
      </w:r>
      <w:r w:rsidRPr="003C5B44">
        <w:rPr>
          <w:rFonts w:eastAsia="SimSun" w:hint="eastAsia"/>
        </w:rPr>
        <w:t>’到</w:t>
      </w:r>
      <w:r w:rsidRPr="003C5B44">
        <w:rPr>
          <w:rFonts w:eastAsia="SimSun" w:hint="eastAsia"/>
        </w:rPr>
        <w:t>3</w:t>
      </w:r>
      <w:r w:rsidRPr="003C5B44">
        <w:rPr>
          <w:rFonts w:eastAsia="SimSun" w:hint="eastAsia"/>
        </w:rPr>
        <w:t>’的顺序，而总结合自由能是采用</w:t>
      </w:r>
      <w:r w:rsidRPr="003C5B44">
        <w:rPr>
          <w:rFonts w:eastAsia="SimSun" w:hint="eastAsia"/>
        </w:rPr>
        <w:t>Vienna Package</w:t>
      </w:r>
      <w:r w:rsidRPr="003C5B44">
        <w:rPr>
          <w:rFonts w:eastAsia="SimSun" w:hint="eastAsia"/>
        </w:rPr>
        <w:t>中的</w:t>
      </w:r>
      <w:r w:rsidRPr="003C5B44">
        <w:rPr>
          <w:rFonts w:eastAsia="SimSun" w:hint="eastAsia"/>
        </w:rPr>
        <w:t>RNAup</w:t>
      </w:r>
      <w:r w:rsidRPr="003C5B44">
        <w:rPr>
          <w:rFonts w:eastAsia="SimSun" w:hint="eastAsia"/>
        </w:rPr>
        <w:t>程序进行计算</w:t>
      </w:r>
      <w:r w:rsidRPr="003C5B44">
        <w:rPr>
          <w:rFonts w:eastAsia="SimSun" w:hint="eastAsia"/>
        </w:rPr>
        <w:t xml:space="preserve"> </w:t>
      </w:r>
      <w:r w:rsidRPr="003C5B44">
        <w:rPr>
          <w:rFonts w:eastAsia="SimSun" w:hint="eastAsia"/>
        </w:rPr>
        <w:t>。</w:t>
      </w:r>
    </w:p>
    <w:p w14:paraId="7488A013" w14:textId="77777777" w:rsidR="007B780D" w:rsidRPr="00D315D5" w:rsidRDefault="007B780D" w:rsidP="007B780D">
      <w:pPr>
        <w:pStyle w:val="-b"/>
      </w:pPr>
    </w:p>
    <w:tbl>
      <w:tblPr>
        <w:tblW w:w="6813" w:type="pct"/>
        <w:jc w:val="center"/>
        <w:tblLayout w:type="fixed"/>
        <w:tblLook w:val="04A0" w:firstRow="1" w:lastRow="0" w:firstColumn="1" w:lastColumn="0" w:noHBand="0" w:noVBand="1"/>
        <w:tblPrChange w:id="619" w:author="Thomas Huang" w:date="2017-04-12T10:57:00Z">
          <w:tblPr>
            <w:tblW w:w="6813" w:type="pct"/>
            <w:jc w:val="center"/>
            <w:tblLayout w:type="fixed"/>
            <w:tblLook w:val="04A0" w:firstRow="1" w:lastRow="0" w:firstColumn="1" w:lastColumn="0" w:noHBand="0" w:noVBand="1"/>
          </w:tblPr>
        </w:tblPrChange>
      </w:tblPr>
      <w:tblGrid>
        <w:gridCol w:w="2130"/>
        <w:gridCol w:w="1558"/>
        <w:gridCol w:w="1418"/>
        <w:gridCol w:w="1526"/>
        <w:gridCol w:w="1643"/>
        <w:gridCol w:w="1643"/>
        <w:gridCol w:w="1591"/>
        <w:tblGridChange w:id="620">
          <w:tblGrid>
            <w:gridCol w:w="2130"/>
            <w:gridCol w:w="1558"/>
            <w:gridCol w:w="1418"/>
            <w:gridCol w:w="1526"/>
            <w:gridCol w:w="1643"/>
            <w:gridCol w:w="1643"/>
            <w:gridCol w:w="1591"/>
          </w:tblGrid>
        </w:tblGridChange>
      </w:tblGrid>
      <w:tr w:rsidR="007B780D" w:rsidRPr="000B18F1" w:rsidDel="001E60A4" w14:paraId="2794EFC2" w14:textId="1E0BE5A0" w:rsidTr="0049491F">
        <w:trPr>
          <w:cantSplit/>
          <w:trHeight w:val="1601"/>
          <w:jc w:val="center"/>
          <w:del w:id="621" w:author="Thomas Huang" w:date="2017-04-12T11:08:00Z"/>
          <w:trPrChange w:id="622" w:author="Thomas Huang" w:date="2017-04-12T10:57:00Z">
            <w:trPr>
              <w:trHeight w:val="1601"/>
              <w:jc w:val="center"/>
            </w:trPr>
          </w:trPrChange>
        </w:trPr>
        <w:tc>
          <w:tcPr>
            <w:tcW w:w="925" w:type="pct"/>
            <w:tcBorders>
              <w:top w:val="single" w:sz="4" w:space="0" w:color="auto"/>
              <w:left w:val="nil"/>
              <w:bottom w:val="single" w:sz="4" w:space="0" w:color="auto"/>
              <w:right w:val="nil"/>
            </w:tcBorders>
            <w:shd w:val="clear" w:color="auto" w:fill="auto"/>
            <w:vAlign w:val="center"/>
            <w:hideMark/>
            <w:tcPrChange w:id="623" w:author="Thomas Huang" w:date="2017-04-12T10:57:00Z">
              <w:tcPr>
                <w:tcW w:w="925" w:type="pct"/>
                <w:tcBorders>
                  <w:top w:val="single" w:sz="4" w:space="0" w:color="auto"/>
                  <w:left w:val="nil"/>
                  <w:bottom w:val="single" w:sz="4" w:space="0" w:color="auto"/>
                  <w:right w:val="nil"/>
                </w:tcBorders>
                <w:shd w:val="clear" w:color="auto" w:fill="auto"/>
                <w:vAlign w:val="center"/>
                <w:hideMark/>
              </w:tcPr>
            </w:tcPrChange>
          </w:tcPr>
          <w:p w14:paraId="064C0308" w14:textId="7233A9C6" w:rsidR="00D315D5" w:rsidRPr="000B18F1" w:rsidDel="001E60A4" w:rsidRDefault="00D315D5" w:rsidP="00302770">
            <w:pPr>
              <w:pStyle w:val="a7"/>
              <w:rPr>
                <w:del w:id="624" w:author="Thomas Huang" w:date="2017-04-12T11:08:00Z"/>
              </w:rPr>
            </w:pPr>
            <w:del w:id="625" w:author="Thomas Huang" w:date="2017-04-12T11:08:00Z">
              <w:r w:rsidRPr="000B18F1" w:rsidDel="001E60A4">
                <w:delText>基因座</w:delText>
              </w:r>
            </w:del>
          </w:p>
          <w:p w14:paraId="2D1D0075" w14:textId="4304F7BB" w:rsidR="00D315D5" w:rsidRPr="000B18F1" w:rsidDel="001E60A4" w:rsidRDefault="00D315D5" w:rsidP="00302770">
            <w:pPr>
              <w:pStyle w:val="a7"/>
              <w:rPr>
                <w:del w:id="626" w:author="Thomas Huang" w:date="2017-04-12T11:08:00Z"/>
              </w:rPr>
            </w:pPr>
            <w:del w:id="627" w:author="Thomas Huang" w:date="2017-04-12T11:08:00Z">
              <w:r w:rsidRPr="000B18F1" w:rsidDel="001E60A4">
                <w:delText>Gene locus</w:delText>
              </w:r>
            </w:del>
          </w:p>
        </w:tc>
        <w:tc>
          <w:tcPr>
            <w:tcW w:w="677" w:type="pct"/>
            <w:tcBorders>
              <w:top w:val="single" w:sz="4" w:space="0" w:color="auto"/>
              <w:left w:val="nil"/>
              <w:bottom w:val="single" w:sz="4" w:space="0" w:color="auto"/>
              <w:right w:val="nil"/>
            </w:tcBorders>
            <w:shd w:val="clear" w:color="auto" w:fill="auto"/>
            <w:vAlign w:val="center"/>
            <w:hideMark/>
            <w:tcPrChange w:id="628" w:author="Thomas Huang" w:date="2017-04-12T10:57:00Z">
              <w:tcPr>
                <w:tcW w:w="677" w:type="pct"/>
                <w:tcBorders>
                  <w:top w:val="single" w:sz="4" w:space="0" w:color="auto"/>
                  <w:left w:val="nil"/>
                  <w:bottom w:val="single" w:sz="4" w:space="0" w:color="auto"/>
                  <w:right w:val="nil"/>
                </w:tcBorders>
                <w:shd w:val="clear" w:color="auto" w:fill="auto"/>
                <w:vAlign w:val="center"/>
                <w:hideMark/>
              </w:tcPr>
            </w:tcPrChange>
          </w:tcPr>
          <w:p w14:paraId="4CA744F8" w14:textId="73A0EC86" w:rsidR="00D315D5" w:rsidRPr="000B18F1" w:rsidDel="001E60A4" w:rsidRDefault="00D315D5" w:rsidP="00302770">
            <w:pPr>
              <w:pStyle w:val="a7"/>
              <w:rPr>
                <w:del w:id="629" w:author="Thomas Huang" w:date="2017-04-12T11:08:00Z"/>
              </w:rPr>
            </w:pPr>
            <w:del w:id="630" w:author="Thomas Huang" w:date="2017-04-12T11:08:00Z">
              <w:r w:rsidRPr="000B18F1" w:rsidDel="001E60A4">
                <w:delText>SNP</w:delText>
              </w:r>
              <w:r w:rsidRPr="000B18F1" w:rsidDel="001E60A4">
                <w:delText>编号</w:delText>
              </w:r>
            </w:del>
          </w:p>
          <w:p w14:paraId="480DCE56" w14:textId="7F9EC75D" w:rsidR="00D315D5" w:rsidRPr="000B18F1" w:rsidDel="001E60A4" w:rsidRDefault="00D315D5">
            <w:pPr>
              <w:pStyle w:val="a7"/>
              <w:rPr>
                <w:del w:id="631" w:author="Thomas Huang" w:date="2017-04-12T11:08:00Z"/>
              </w:rPr>
              <w:pPrChange w:id="632" w:author="Thomas Huang" w:date="2017-04-12T10:57:00Z">
                <w:pPr>
                  <w:pStyle w:val="Tablehead"/>
                </w:pPr>
              </w:pPrChange>
            </w:pPr>
            <w:del w:id="633" w:author="Thomas Huang" w:date="2017-04-12T11:08:00Z">
              <w:r w:rsidRPr="000B18F1" w:rsidDel="001E60A4">
                <w:delText>SNP id</w:delText>
              </w:r>
            </w:del>
          </w:p>
        </w:tc>
        <w:tc>
          <w:tcPr>
            <w:tcW w:w="616" w:type="pct"/>
            <w:tcBorders>
              <w:top w:val="single" w:sz="4" w:space="0" w:color="auto"/>
              <w:left w:val="nil"/>
              <w:bottom w:val="single" w:sz="4" w:space="0" w:color="auto"/>
              <w:right w:val="nil"/>
            </w:tcBorders>
            <w:shd w:val="clear" w:color="auto" w:fill="auto"/>
            <w:vAlign w:val="center"/>
            <w:hideMark/>
            <w:tcPrChange w:id="634" w:author="Thomas Huang" w:date="2017-04-12T10:57:00Z">
              <w:tcPr>
                <w:tcW w:w="616" w:type="pct"/>
                <w:tcBorders>
                  <w:top w:val="single" w:sz="4" w:space="0" w:color="auto"/>
                  <w:left w:val="nil"/>
                  <w:bottom w:val="single" w:sz="4" w:space="0" w:color="auto"/>
                  <w:right w:val="nil"/>
                </w:tcBorders>
                <w:shd w:val="clear" w:color="auto" w:fill="auto"/>
                <w:vAlign w:val="center"/>
                <w:hideMark/>
              </w:tcPr>
            </w:tcPrChange>
          </w:tcPr>
          <w:p w14:paraId="54B196D4" w14:textId="18C3573D" w:rsidR="00D315D5" w:rsidRPr="000B18F1" w:rsidDel="001E60A4" w:rsidRDefault="00D315D5">
            <w:pPr>
              <w:pStyle w:val="a7"/>
              <w:rPr>
                <w:del w:id="635" w:author="Thomas Huang" w:date="2017-04-12T11:08:00Z"/>
              </w:rPr>
              <w:pPrChange w:id="636" w:author="Thomas Huang" w:date="2017-04-12T10:57:00Z">
                <w:pPr>
                  <w:pStyle w:val="Tablehead"/>
                </w:pPr>
              </w:pPrChange>
            </w:pPr>
            <w:del w:id="637" w:author="Thomas Huang" w:date="2017-04-12T11:08:00Z">
              <w:r w:rsidRPr="000B18F1" w:rsidDel="001E60A4">
                <w:delText>调控的</w:delText>
              </w:r>
              <w:r w:rsidRPr="000B18F1" w:rsidDel="001E60A4">
                <w:delText>miRNA</w:delText>
              </w:r>
              <w:r w:rsidRPr="000B18F1" w:rsidDel="001E60A4">
                <w:delText>家族</w:delText>
              </w:r>
            </w:del>
          </w:p>
          <w:p w14:paraId="3BF417D6" w14:textId="18F66D52" w:rsidR="00D315D5" w:rsidRPr="000B18F1" w:rsidDel="001E60A4" w:rsidRDefault="00D315D5">
            <w:pPr>
              <w:pStyle w:val="a7"/>
              <w:rPr>
                <w:del w:id="638" w:author="Thomas Huang" w:date="2017-04-12T11:08:00Z"/>
              </w:rPr>
              <w:pPrChange w:id="639" w:author="Thomas Huang" w:date="2017-04-12T10:57:00Z">
                <w:pPr>
                  <w:pStyle w:val="Tablehead"/>
                </w:pPr>
              </w:pPrChange>
            </w:pPr>
            <w:del w:id="640" w:author="Thomas Huang" w:date="2017-04-12T11:08:00Z">
              <w:r w:rsidRPr="000B18F1" w:rsidDel="001E60A4">
                <w:delText>Predicted targeting miRNA family</w:delText>
              </w:r>
            </w:del>
          </w:p>
        </w:tc>
        <w:tc>
          <w:tcPr>
            <w:tcW w:w="663" w:type="pct"/>
            <w:tcBorders>
              <w:top w:val="single" w:sz="4" w:space="0" w:color="auto"/>
              <w:left w:val="nil"/>
              <w:bottom w:val="single" w:sz="4" w:space="0" w:color="auto"/>
              <w:right w:val="nil"/>
            </w:tcBorders>
            <w:shd w:val="clear" w:color="auto" w:fill="auto"/>
            <w:vAlign w:val="center"/>
            <w:hideMark/>
            <w:tcPrChange w:id="641" w:author="Thomas Huang" w:date="2017-04-12T10:57:00Z">
              <w:tcPr>
                <w:tcW w:w="663" w:type="pct"/>
                <w:tcBorders>
                  <w:top w:val="single" w:sz="4" w:space="0" w:color="auto"/>
                  <w:left w:val="nil"/>
                  <w:bottom w:val="single" w:sz="4" w:space="0" w:color="auto"/>
                  <w:right w:val="nil"/>
                </w:tcBorders>
                <w:shd w:val="clear" w:color="auto" w:fill="auto"/>
                <w:vAlign w:val="center"/>
                <w:hideMark/>
              </w:tcPr>
            </w:tcPrChange>
          </w:tcPr>
          <w:p w14:paraId="1E4337E6" w14:textId="030C879F" w:rsidR="00D315D5" w:rsidRPr="000B18F1" w:rsidDel="001E60A4" w:rsidRDefault="00D315D5">
            <w:pPr>
              <w:pStyle w:val="a7"/>
              <w:rPr>
                <w:del w:id="642" w:author="Thomas Huang" w:date="2017-04-12T11:08:00Z"/>
              </w:rPr>
              <w:pPrChange w:id="643" w:author="Thomas Huang" w:date="2017-04-12T10:57:00Z">
                <w:pPr>
                  <w:pStyle w:val="Tablehead"/>
                </w:pPr>
              </w:pPrChange>
            </w:pPr>
            <w:del w:id="644" w:author="Thomas Huang" w:date="2017-04-12T11:08:00Z">
              <w:r w:rsidRPr="000B18F1" w:rsidDel="001E60A4">
                <w:delText>结合位点上的位置</w:delText>
              </w:r>
            </w:del>
          </w:p>
          <w:p w14:paraId="13C42D27" w14:textId="12BB9264" w:rsidR="00D315D5" w:rsidRPr="000B18F1" w:rsidDel="001E60A4" w:rsidRDefault="00D315D5">
            <w:pPr>
              <w:pStyle w:val="a7"/>
              <w:rPr>
                <w:del w:id="645" w:author="Thomas Huang" w:date="2017-04-12T11:08:00Z"/>
              </w:rPr>
              <w:pPrChange w:id="646" w:author="Thomas Huang" w:date="2017-04-12T10:57:00Z">
                <w:pPr>
                  <w:pStyle w:val="Tablehead"/>
                </w:pPr>
              </w:pPrChange>
            </w:pPr>
            <w:del w:id="647" w:author="Thomas Huang" w:date="2017-04-12T11:08:00Z">
              <w:r w:rsidRPr="000B18F1" w:rsidDel="001E60A4">
                <w:delText>Position on miRNA binding site</w:delText>
              </w:r>
            </w:del>
          </w:p>
        </w:tc>
        <w:tc>
          <w:tcPr>
            <w:tcW w:w="714" w:type="pct"/>
            <w:tcBorders>
              <w:top w:val="single" w:sz="4" w:space="0" w:color="auto"/>
              <w:left w:val="nil"/>
              <w:bottom w:val="single" w:sz="4" w:space="0" w:color="auto"/>
              <w:right w:val="nil"/>
            </w:tcBorders>
            <w:shd w:val="clear" w:color="auto" w:fill="auto"/>
            <w:vAlign w:val="center"/>
            <w:hideMark/>
            <w:tcPrChange w:id="648" w:author="Thomas Huang" w:date="2017-04-12T10:57:00Z">
              <w:tcPr>
                <w:tcW w:w="714" w:type="pct"/>
                <w:tcBorders>
                  <w:top w:val="single" w:sz="4" w:space="0" w:color="auto"/>
                  <w:left w:val="nil"/>
                  <w:bottom w:val="single" w:sz="4" w:space="0" w:color="auto"/>
                  <w:right w:val="nil"/>
                </w:tcBorders>
                <w:shd w:val="clear" w:color="auto" w:fill="auto"/>
                <w:vAlign w:val="center"/>
                <w:hideMark/>
              </w:tcPr>
            </w:tcPrChange>
          </w:tcPr>
          <w:p w14:paraId="6804E64A" w14:textId="2F21528E" w:rsidR="00D315D5" w:rsidRPr="000B18F1" w:rsidDel="001E60A4" w:rsidRDefault="00D315D5">
            <w:pPr>
              <w:pStyle w:val="a7"/>
              <w:rPr>
                <w:del w:id="649" w:author="Thomas Huang" w:date="2017-04-12T11:08:00Z"/>
              </w:rPr>
              <w:pPrChange w:id="650" w:author="Thomas Huang" w:date="2017-04-12T10:57:00Z">
                <w:pPr>
                  <w:pStyle w:val="Tablehead"/>
                </w:pPr>
              </w:pPrChange>
            </w:pPr>
            <w:del w:id="651" w:author="Thomas Huang" w:date="2017-04-12T11:08:00Z">
              <w:r w:rsidRPr="000B18F1" w:rsidDel="001E60A4">
                <w:delText>结合自由能的改变平均值</w:delText>
              </w:r>
            </w:del>
          </w:p>
          <w:p w14:paraId="1F039CC5" w14:textId="4D1FE8AB" w:rsidR="00D315D5" w:rsidRPr="000B18F1" w:rsidDel="001E60A4" w:rsidRDefault="00D315D5">
            <w:pPr>
              <w:pStyle w:val="a7"/>
              <w:rPr>
                <w:del w:id="652" w:author="Thomas Huang" w:date="2017-04-12T11:08:00Z"/>
              </w:rPr>
              <w:pPrChange w:id="653" w:author="Thomas Huang" w:date="2017-04-12T10:57:00Z">
                <w:pPr>
                  <w:pStyle w:val="Tablehead"/>
                </w:pPr>
              </w:pPrChange>
            </w:pPr>
            <w:del w:id="654" w:author="Thomas Huang" w:date="2017-04-12T11:08:00Z">
              <w:r w:rsidRPr="000B18F1" w:rsidDel="001E60A4">
                <w:delText>Average changes of free energy of binding (kcal/mol)</w:delText>
              </w:r>
            </w:del>
          </w:p>
        </w:tc>
        <w:tc>
          <w:tcPr>
            <w:tcW w:w="714" w:type="pct"/>
            <w:tcBorders>
              <w:top w:val="single" w:sz="4" w:space="0" w:color="auto"/>
              <w:left w:val="nil"/>
              <w:bottom w:val="single" w:sz="4" w:space="0" w:color="auto"/>
              <w:right w:val="nil"/>
            </w:tcBorders>
            <w:shd w:val="clear" w:color="auto" w:fill="auto"/>
            <w:vAlign w:val="center"/>
            <w:hideMark/>
            <w:tcPrChange w:id="655" w:author="Thomas Huang" w:date="2017-04-12T10:57:00Z">
              <w:tcPr>
                <w:tcW w:w="714" w:type="pct"/>
                <w:tcBorders>
                  <w:top w:val="single" w:sz="4" w:space="0" w:color="auto"/>
                  <w:left w:val="nil"/>
                  <w:bottom w:val="single" w:sz="4" w:space="0" w:color="auto"/>
                  <w:right w:val="nil"/>
                </w:tcBorders>
                <w:shd w:val="clear" w:color="auto" w:fill="auto"/>
                <w:vAlign w:val="center"/>
                <w:hideMark/>
              </w:tcPr>
            </w:tcPrChange>
          </w:tcPr>
          <w:p w14:paraId="68A1FD04" w14:textId="65B2A6CB" w:rsidR="00D315D5" w:rsidRPr="000B18F1" w:rsidDel="001E60A4" w:rsidRDefault="00D315D5">
            <w:pPr>
              <w:pStyle w:val="a7"/>
              <w:rPr>
                <w:del w:id="656" w:author="Thomas Huang" w:date="2017-04-12T11:08:00Z"/>
              </w:rPr>
              <w:pPrChange w:id="657" w:author="Thomas Huang" w:date="2017-04-12T10:57:00Z">
                <w:pPr>
                  <w:pStyle w:val="Tablehead"/>
                </w:pPr>
              </w:pPrChange>
            </w:pPr>
            <w:del w:id="658" w:author="Thomas Huang" w:date="2017-04-12T11:08:00Z">
              <w:r w:rsidRPr="000B18F1" w:rsidDel="001E60A4">
                <w:delText>基因名</w:delText>
              </w:r>
            </w:del>
          </w:p>
          <w:p w14:paraId="29747F49" w14:textId="11B59589" w:rsidR="00D315D5" w:rsidRPr="000B18F1" w:rsidDel="001E60A4" w:rsidRDefault="00D315D5">
            <w:pPr>
              <w:pStyle w:val="a7"/>
              <w:rPr>
                <w:del w:id="659" w:author="Thomas Huang" w:date="2017-04-12T11:08:00Z"/>
              </w:rPr>
              <w:pPrChange w:id="660" w:author="Thomas Huang" w:date="2017-04-12T10:57:00Z">
                <w:pPr>
                  <w:pStyle w:val="Tablehead"/>
                </w:pPr>
              </w:pPrChange>
            </w:pPr>
            <w:del w:id="661" w:author="Thomas Huang" w:date="2017-04-12T11:08:00Z">
              <w:r w:rsidRPr="000B18F1" w:rsidDel="001E60A4">
                <w:delText>Gene name</w:delText>
              </w:r>
            </w:del>
          </w:p>
        </w:tc>
        <w:tc>
          <w:tcPr>
            <w:tcW w:w="691" w:type="pct"/>
            <w:tcBorders>
              <w:top w:val="single" w:sz="4" w:space="0" w:color="auto"/>
              <w:left w:val="nil"/>
              <w:bottom w:val="single" w:sz="4" w:space="0" w:color="auto"/>
              <w:right w:val="nil"/>
            </w:tcBorders>
            <w:shd w:val="clear" w:color="auto" w:fill="auto"/>
            <w:vAlign w:val="center"/>
            <w:hideMark/>
            <w:tcPrChange w:id="662" w:author="Thomas Huang" w:date="2017-04-12T10:57:00Z">
              <w:tcPr>
                <w:tcW w:w="691" w:type="pct"/>
                <w:tcBorders>
                  <w:top w:val="single" w:sz="4" w:space="0" w:color="auto"/>
                  <w:left w:val="nil"/>
                  <w:bottom w:val="single" w:sz="4" w:space="0" w:color="auto"/>
                  <w:right w:val="nil"/>
                </w:tcBorders>
                <w:shd w:val="clear" w:color="auto" w:fill="auto"/>
                <w:vAlign w:val="center"/>
                <w:hideMark/>
              </w:tcPr>
            </w:tcPrChange>
          </w:tcPr>
          <w:p w14:paraId="7543DE85" w14:textId="096BECCF" w:rsidR="00D315D5" w:rsidRPr="000B18F1" w:rsidDel="001E60A4" w:rsidRDefault="00D315D5">
            <w:pPr>
              <w:pStyle w:val="a7"/>
              <w:rPr>
                <w:del w:id="663" w:author="Thomas Huang" w:date="2017-04-12T11:08:00Z"/>
              </w:rPr>
              <w:pPrChange w:id="664" w:author="Thomas Huang" w:date="2017-04-12T10:57:00Z">
                <w:pPr>
                  <w:pStyle w:val="Tablehead"/>
                </w:pPr>
              </w:pPrChange>
            </w:pPr>
            <w:del w:id="665" w:author="Thomas Huang" w:date="2017-04-12T11:08:00Z">
              <w:r w:rsidRPr="000B18F1" w:rsidDel="001E60A4">
                <w:delText>在蛋白质上的作用</w:delText>
              </w:r>
            </w:del>
          </w:p>
          <w:p w14:paraId="47BC8DB3" w14:textId="0C6872E1" w:rsidR="00D315D5" w:rsidRPr="000B18F1" w:rsidDel="001E60A4" w:rsidRDefault="00D315D5">
            <w:pPr>
              <w:pStyle w:val="a7"/>
              <w:rPr>
                <w:del w:id="666" w:author="Thomas Huang" w:date="2017-04-12T11:08:00Z"/>
              </w:rPr>
              <w:pPrChange w:id="667" w:author="Thomas Huang" w:date="2017-04-12T10:57:00Z">
                <w:pPr>
                  <w:pStyle w:val="Tablehead"/>
                </w:pPr>
              </w:pPrChange>
            </w:pPr>
            <w:del w:id="668" w:author="Thomas Huang" w:date="2017-04-12T11:08:00Z">
              <w:r w:rsidRPr="000B18F1" w:rsidDel="001E60A4">
                <w:delText>Effect on proteins</w:delText>
              </w:r>
            </w:del>
          </w:p>
        </w:tc>
      </w:tr>
      <w:tr w:rsidR="007B780D" w:rsidRPr="000B18F1" w:rsidDel="001E60A4" w14:paraId="38CC6BA1" w14:textId="71B315E2" w:rsidTr="0049491F">
        <w:trPr>
          <w:cantSplit/>
          <w:trHeight w:val="1134"/>
          <w:jc w:val="center"/>
          <w:del w:id="669" w:author="Thomas Huang" w:date="2017-04-12T11:08:00Z"/>
          <w:trPrChange w:id="670" w:author="Thomas Huang" w:date="2017-04-12T10:57:00Z">
            <w:trPr>
              <w:trHeight w:val="500"/>
              <w:jc w:val="center"/>
            </w:trPr>
          </w:trPrChange>
        </w:trPr>
        <w:tc>
          <w:tcPr>
            <w:tcW w:w="925" w:type="pct"/>
            <w:tcBorders>
              <w:top w:val="nil"/>
              <w:left w:val="nil"/>
              <w:bottom w:val="nil"/>
              <w:right w:val="nil"/>
            </w:tcBorders>
            <w:shd w:val="clear" w:color="auto" w:fill="auto"/>
            <w:noWrap/>
            <w:vAlign w:val="center"/>
            <w:hideMark/>
            <w:tcPrChange w:id="671" w:author="Thomas Huang" w:date="2017-04-12T10:57:00Z">
              <w:tcPr>
                <w:tcW w:w="925" w:type="pct"/>
                <w:tcBorders>
                  <w:top w:val="nil"/>
                  <w:left w:val="nil"/>
                  <w:bottom w:val="nil"/>
                  <w:right w:val="nil"/>
                </w:tcBorders>
                <w:shd w:val="clear" w:color="auto" w:fill="auto"/>
                <w:noWrap/>
                <w:vAlign w:val="center"/>
                <w:hideMark/>
              </w:tcPr>
            </w:tcPrChange>
          </w:tcPr>
          <w:p w14:paraId="17BEB641" w14:textId="4974F454" w:rsidR="00D315D5" w:rsidRPr="000B18F1" w:rsidDel="001E60A4" w:rsidRDefault="00D315D5" w:rsidP="00302770">
            <w:pPr>
              <w:pStyle w:val="a7"/>
              <w:rPr>
                <w:del w:id="672" w:author="Thomas Huang" w:date="2017-04-12T11:08:00Z"/>
              </w:rPr>
            </w:pPr>
            <w:del w:id="673" w:author="Thomas Huang" w:date="2017-04-12T11:08:00Z">
              <w:r w:rsidRPr="000B18F1" w:rsidDel="001E60A4">
                <w:delText>LOC_Os12g41860</w:delText>
              </w:r>
            </w:del>
          </w:p>
        </w:tc>
        <w:tc>
          <w:tcPr>
            <w:tcW w:w="677" w:type="pct"/>
            <w:tcBorders>
              <w:top w:val="nil"/>
              <w:left w:val="nil"/>
              <w:bottom w:val="nil"/>
              <w:right w:val="nil"/>
            </w:tcBorders>
            <w:shd w:val="clear" w:color="auto" w:fill="auto"/>
            <w:noWrap/>
            <w:vAlign w:val="center"/>
            <w:hideMark/>
            <w:tcPrChange w:id="674" w:author="Thomas Huang" w:date="2017-04-12T10:57:00Z">
              <w:tcPr>
                <w:tcW w:w="677" w:type="pct"/>
                <w:tcBorders>
                  <w:top w:val="nil"/>
                  <w:left w:val="nil"/>
                  <w:bottom w:val="nil"/>
                  <w:right w:val="nil"/>
                </w:tcBorders>
                <w:shd w:val="clear" w:color="auto" w:fill="auto"/>
                <w:noWrap/>
                <w:vAlign w:val="center"/>
                <w:hideMark/>
              </w:tcPr>
            </w:tcPrChange>
          </w:tcPr>
          <w:p w14:paraId="0A6287C0" w14:textId="26CE261D" w:rsidR="00D315D5" w:rsidRPr="000B18F1" w:rsidDel="001E60A4" w:rsidRDefault="00D315D5" w:rsidP="00302770">
            <w:pPr>
              <w:pStyle w:val="a7"/>
              <w:rPr>
                <w:del w:id="675" w:author="Thomas Huang" w:date="2017-04-12T11:08:00Z"/>
              </w:rPr>
            </w:pPr>
            <w:del w:id="676" w:author="Thomas Huang" w:date="2017-04-12T11:08:00Z">
              <w:r w:rsidRPr="000B18F1" w:rsidDel="001E60A4">
                <w:delText>11225924993</w:delText>
              </w:r>
            </w:del>
          </w:p>
        </w:tc>
        <w:tc>
          <w:tcPr>
            <w:tcW w:w="616" w:type="pct"/>
            <w:tcBorders>
              <w:top w:val="nil"/>
              <w:left w:val="nil"/>
              <w:bottom w:val="nil"/>
              <w:right w:val="nil"/>
            </w:tcBorders>
            <w:shd w:val="clear" w:color="auto" w:fill="auto"/>
            <w:noWrap/>
            <w:vAlign w:val="center"/>
            <w:hideMark/>
            <w:tcPrChange w:id="677" w:author="Thomas Huang" w:date="2017-04-12T10:57:00Z">
              <w:tcPr>
                <w:tcW w:w="616" w:type="pct"/>
                <w:tcBorders>
                  <w:top w:val="nil"/>
                  <w:left w:val="nil"/>
                  <w:bottom w:val="nil"/>
                  <w:right w:val="nil"/>
                </w:tcBorders>
                <w:shd w:val="clear" w:color="auto" w:fill="auto"/>
                <w:noWrap/>
                <w:vAlign w:val="center"/>
                <w:hideMark/>
              </w:tcPr>
            </w:tcPrChange>
          </w:tcPr>
          <w:p w14:paraId="00FE83B5" w14:textId="4D98FA14" w:rsidR="00D315D5" w:rsidRPr="000B18F1" w:rsidDel="001E60A4" w:rsidRDefault="00D315D5" w:rsidP="00302770">
            <w:pPr>
              <w:pStyle w:val="a7"/>
              <w:rPr>
                <w:del w:id="678" w:author="Thomas Huang" w:date="2017-04-12T11:08:00Z"/>
              </w:rPr>
            </w:pPr>
            <w:del w:id="679" w:author="Thomas Huang" w:date="2017-04-12T11:08:00Z">
              <w:r w:rsidRPr="000B18F1" w:rsidDel="001E60A4">
                <w:delText>osa-miR166</w:delText>
              </w:r>
            </w:del>
          </w:p>
        </w:tc>
        <w:tc>
          <w:tcPr>
            <w:tcW w:w="663" w:type="pct"/>
            <w:tcBorders>
              <w:top w:val="nil"/>
              <w:left w:val="nil"/>
              <w:bottom w:val="nil"/>
              <w:right w:val="nil"/>
            </w:tcBorders>
            <w:shd w:val="clear" w:color="auto" w:fill="auto"/>
            <w:noWrap/>
            <w:vAlign w:val="center"/>
            <w:hideMark/>
            <w:tcPrChange w:id="680" w:author="Thomas Huang" w:date="2017-04-12T10:57:00Z">
              <w:tcPr>
                <w:tcW w:w="663" w:type="pct"/>
                <w:tcBorders>
                  <w:top w:val="nil"/>
                  <w:left w:val="nil"/>
                  <w:bottom w:val="nil"/>
                  <w:right w:val="nil"/>
                </w:tcBorders>
                <w:shd w:val="clear" w:color="auto" w:fill="auto"/>
                <w:noWrap/>
                <w:vAlign w:val="center"/>
                <w:hideMark/>
              </w:tcPr>
            </w:tcPrChange>
          </w:tcPr>
          <w:p w14:paraId="3F0F57A6" w14:textId="00BEBF6A" w:rsidR="00D315D5" w:rsidRPr="000B18F1" w:rsidDel="001E60A4" w:rsidRDefault="00D315D5">
            <w:pPr>
              <w:pStyle w:val="a7"/>
              <w:rPr>
                <w:del w:id="681" w:author="Thomas Huang" w:date="2017-04-12T11:08:00Z"/>
              </w:rPr>
              <w:pPrChange w:id="682" w:author="Thomas Huang" w:date="2017-04-12T10:57:00Z">
                <w:pPr>
                  <w:pStyle w:val="Table"/>
                </w:pPr>
              </w:pPrChange>
            </w:pPr>
            <w:del w:id="683" w:author="Thomas Huang" w:date="2017-04-12T11:08:00Z">
              <w:r w:rsidRPr="000B18F1" w:rsidDel="001E60A4">
                <w:delText>1</w:delText>
              </w:r>
            </w:del>
          </w:p>
        </w:tc>
        <w:tc>
          <w:tcPr>
            <w:tcW w:w="714" w:type="pct"/>
            <w:tcBorders>
              <w:top w:val="nil"/>
              <w:left w:val="nil"/>
              <w:bottom w:val="nil"/>
              <w:right w:val="nil"/>
            </w:tcBorders>
            <w:shd w:val="clear" w:color="auto" w:fill="auto"/>
            <w:noWrap/>
            <w:vAlign w:val="center"/>
            <w:hideMark/>
            <w:tcPrChange w:id="684" w:author="Thomas Huang" w:date="2017-04-12T10:57:00Z">
              <w:tcPr>
                <w:tcW w:w="714" w:type="pct"/>
                <w:tcBorders>
                  <w:top w:val="nil"/>
                  <w:left w:val="nil"/>
                  <w:bottom w:val="nil"/>
                  <w:right w:val="nil"/>
                </w:tcBorders>
                <w:shd w:val="clear" w:color="auto" w:fill="auto"/>
                <w:noWrap/>
                <w:vAlign w:val="center"/>
                <w:hideMark/>
              </w:tcPr>
            </w:tcPrChange>
          </w:tcPr>
          <w:p w14:paraId="4AA24B2E" w14:textId="30C1F96F" w:rsidR="00D315D5" w:rsidRPr="000B18F1" w:rsidDel="001E60A4" w:rsidRDefault="00D315D5">
            <w:pPr>
              <w:pStyle w:val="a7"/>
              <w:rPr>
                <w:del w:id="685" w:author="Thomas Huang" w:date="2017-04-12T11:08:00Z"/>
              </w:rPr>
              <w:pPrChange w:id="686" w:author="Thomas Huang" w:date="2017-04-12T10:57:00Z">
                <w:pPr>
                  <w:pStyle w:val="Table"/>
                </w:pPr>
              </w:pPrChange>
            </w:pPr>
            <w:del w:id="687" w:author="Thomas Huang" w:date="2017-04-12T11:08:00Z">
              <w:r w:rsidRPr="000B18F1" w:rsidDel="001E60A4">
                <w:delText>2.116</w:delText>
              </w:r>
            </w:del>
          </w:p>
        </w:tc>
        <w:tc>
          <w:tcPr>
            <w:tcW w:w="714" w:type="pct"/>
            <w:tcBorders>
              <w:top w:val="nil"/>
              <w:left w:val="nil"/>
              <w:bottom w:val="nil"/>
              <w:right w:val="nil"/>
            </w:tcBorders>
            <w:shd w:val="clear" w:color="auto" w:fill="auto"/>
            <w:noWrap/>
            <w:vAlign w:val="center"/>
            <w:hideMark/>
            <w:tcPrChange w:id="688" w:author="Thomas Huang" w:date="2017-04-12T10:57:00Z">
              <w:tcPr>
                <w:tcW w:w="714" w:type="pct"/>
                <w:tcBorders>
                  <w:top w:val="nil"/>
                  <w:left w:val="nil"/>
                  <w:bottom w:val="nil"/>
                  <w:right w:val="nil"/>
                </w:tcBorders>
                <w:shd w:val="clear" w:color="auto" w:fill="auto"/>
                <w:noWrap/>
                <w:vAlign w:val="center"/>
                <w:hideMark/>
              </w:tcPr>
            </w:tcPrChange>
          </w:tcPr>
          <w:p w14:paraId="4F2AFAC7" w14:textId="1C8AEC72" w:rsidR="00D315D5" w:rsidRPr="00CD715B" w:rsidDel="001E60A4" w:rsidRDefault="00D315D5">
            <w:pPr>
              <w:pStyle w:val="a7"/>
              <w:rPr>
                <w:del w:id="689" w:author="Thomas Huang" w:date="2017-04-12T11:08:00Z"/>
              </w:rPr>
              <w:pPrChange w:id="690" w:author="Thomas Huang" w:date="2017-04-12T10:57:00Z">
                <w:pPr>
                  <w:pStyle w:val="Table"/>
                </w:pPr>
              </w:pPrChange>
            </w:pPr>
            <w:del w:id="691" w:author="Thomas Huang" w:date="2017-04-12T11:08:00Z">
              <w:r w:rsidRPr="00CD715B" w:rsidDel="001E60A4">
                <w:delText>OSHB3</w:delText>
              </w:r>
            </w:del>
          </w:p>
        </w:tc>
        <w:tc>
          <w:tcPr>
            <w:tcW w:w="691" w:type="pct"/>
            <w:tcBorders>
              <w:top w:val="nil"/>
              <w:left w:val="nil"/>
              <w:bottom w:val="nil"/>
              <w:right w:val="nil"/>
            </w:tcBorders>
            <w:shd w:val="clear" w:color="auto" w:fill="auto"/>
            <w:noWrap/>
            <w:vAlign w:val="center"/>
            <w:hideMark/>
            <w:tcPrChange w:id="692" w:author="Thomas Huang" w:date="2017-04-12T10:57:00Z">
              <w:tcPr>
                <w:tcW w:w="691" w:type="pct"/>
                <w:tcBorders>
                  <w:top w:val="nil"/>
                  <w:left w:val="nil"/>
                  <w:bottom w:val="nil"/>
                  <w:right w:val="nil"/>
                </w:tcBorders>
                <w:shd w:val="clear" w:color="auto" w:fill="auto"/>
                <w:noWrap/>
                <w:vAlign w:val="center"/>
                <w:hideMark/>
              </w:tcPr>
            </w:tcPrChange>
          </w:tcPr>
          <w:p w14:paraId="3EE380AE" w14:textId="189D9D95" w:rsidR="00D315D5" w:rsidRPr="000B18F1" w:rsidDel="001E60A4" w:rsidRDefault="00D315D5">
            <w:pPr>
              <w:pStyle w:val="a7"/>
              <w:rPr>
                <w:del w:id="693" w:author="Thomas Huang" w:date="2017-04-12T11:08:00Z"/>
              </w:rPr>
              <w:pPrChange w:id="694" w:author="Thomas Huang" w:date="2017-04-12T10:57:00Z">
                <w:pPr>
                  <w:pStyle w:val="Table"/>
                </w:pPr>
              </w:pPrChange>
            </w:pPr>
            <w:del w:id="695" w:author="Thomas Huang" w:date="2017-04-12T11:08:00Z">
              <w:r w:rsidRPr="000B18F1" w:rsidDel="001E60A4">
                <w:delText>Synonymous mutation</w:delText>
              </w:r>
            </w:del>
          </w:p>
        </w:tc>
      </w:tr>
      <w:tr w:rsidR="007B780D" w:rsidRPr="000B18F1" w:rsidDel="001E60A4" w14:paraId="503E4371" w14:textId="4728A9CA" w:rsidTr="0049491F">
        <w:trPr>
          <w:cantSplit/>
          <w:trHeight w:val="1134"/>
          <w:jc w:val="center"/>
          <w:del w:id="696" w:author="Thomas Huang" w:date="2017-04-12T11:08:00Z"/>
          <w:trPrChange w:id="697" w:author="Thomas Huang" w:date="2017-04-12T10:57:00Z">
            <w:trPr>
              <w:trHeight w:val="320"/>
              <w:jc w:val="center"/>
            </w:trPr>
          </w:trPrChange>
        </w:trPr>
        <w:tc>
          <w:tcPr>
            <w:tcW w:w="925" w:type="pct"/>
            <w:tcBorders>
              <w:top w:val="nil"/>
              <w:left w:val="nil"/>
              <w:bottom w:val="nil"/>
              <w:right w:val="nil"/>
            </w:tcBorders>
            <w:shd w:val="clear" w:color="auto" w:fill="auto"/>
            <w:noWrap/>
            <w:vAlign w:val="center"/>
            <w:hideMark/>
            <w:tcPrChange w:id="698" w:author="Thomas Huang" w:date="2017-04-12T10:57:00Z">
              <w:tcPr>
                <w:tcW w:w="925" w:type="pct"/>
                <w:tcBorders>
                  <w:top w:val="nil"/>
                  <w:left w:val="nil"/>
                  <w:bottom w:val="nil"/>
                  <w:right w:val="nil"/>
                </w:tcBorders>
                <w:shd w:val="clear" w:color="auto" w:fill="auto"/>
                <w:noWrap/>
                <w:vAlign w:val="center"/>
                <w:hideMark/>
              </w:tcPr>
            </w:tcPrChange>
          </w:tcPr>
          <w:p w14:paraId="1549BFDB" w14:textId="7E5B82DC" w:rsidR="00D315D5" w:rsidRPr="000B18F1" w:rsidDel="001E60A4" w:rsidRDefault="00D315D5" w:rsidP="00302770">
            <w:pPr>
              <w:pStyle w:val="a7"/>
              <w:rPr>
                <w:del w:id="699" w:author="Thomas Huang" w:date="2017-04-12T11:08:00Z"/>
              </w:rPr>
            </w:pPr>
            <w:del w:id="700" w:author="Thomas Huang" w:date="2017-04-12T11:08:00Z">
              <w:r w:rsidRPr="000B18F1" w:rsidDel="001E60A4">
                <w:delText>LOC_Os12g41680</w:delText>
              </w:r>
            </w:del>
          </w:p>
        </w:tc>
        <w:tc>
          <w:tcPr>
            <w:tcW w:w="677" w:type="pct"/>
            <w:tcBorders>
              <w:top w:val="nil"/>
              <w:left w:val="nil"/>
              <w:bottom w:val="nil"/>
              <w:right w:val="nil"/>
            </w:tcBorders>
            <w:shd w:val="clear" w:color="auto" w:fill="auto"/>
            <w:noWrap/>
            <w:vAlign w:val="center"/>
            <w:hideMark/>
            <w:tcPrChange w:id="701" w:author="Thomas Huang" w:date="2017-04-12T10:57:00Z">
              <w:tcPr>
                <w:tcW w:w="677" w:type="pct"/>
                <w:tcBorders>
                  <w:top w:val="nil"/>
                  <w:left w:val="nil"/>
                  <w:bottom w:val="nil"/>
                  <w:right w:val="nil"/>
                </w:tcBorders>
                <w:shd w:val="clear" w:color="auto" w:fill="auto"/>
                <w:noWrap/>
                <w:vAlign w:val="center"/>
                <w:hideMark/>
              </w:tcPr>
            </w:tcPrChange>
          </w:tcPr>
          <w:p w14:paraId="4951E928" w14:textId="17B82EFB" w:rsidR="00D315D5" w:rsidRPr="000B18F1" w:rsidDel="001E60A4" w:rsidRDefault="00D315D5" w:rsidP="00302770">
            <w:pPr>
              <w:pStyle w:val="a7"/>
              <w:rPr>
                <w:del w:id="702" w:author="Thomas Huang" w:date="2017-04-12T11:08:00Z"/>
              </w:rPr>
            </w:pPr>
            <w:del w:id="703" w:author="Thomas Huang" w:date="2017-04-12T11:08:00Z">
              <w:r w:rsidRPr="000B18F1" w:rsidDel="001E60A4">
                <w:delText>11225805945</w:delText>
              </w:r>
            </w:del>
          </w:p>
        </w:tc>
        <w:tc>
          <w:tcPr>
            <w:tcW w:w="616" w:type="pct"/>
            <w:tcBorders>
              <w:top w:val="nil"/>
              <w:left w:val="nil"/>
              <w:bottom w:val="nil"/>
              <w:right w:val="nil"/>
            </w:tcBorders>
            <w:shd w:val="clear" w:color="auto" w:fill="auto"/>
            <w:noWrap/>
            <w:vAlign w:val="center"/>
            <w:hideMark/>
            <w:tcPrChange w:id="704" w:author="Thomas Huang" w:date="2017-04-12T10:57:00Z">
              <w:tcPr>
                <w:tcW w:w="616" w:type="pct"/>
                <w:tcBorders>
                  <w:top w:val="nil"/>
                  <w:left w:val="nil"/>
                  <w:bottom w:val="nil"/>
                  <w:right w:val="nil"/>
                </w:tcBorders>
                <w:shd w:val="clear" w:color="auto" w:fill="auto"/>
                <w:noWrap/>
                <w:vAlign w:val="center"/>
                <w:hideMark/>
              </w:tcPr>
            </w:tcPrChange>
          </w:tcPr>
          <w:p w14:paraId="666A9100" w14:textId="0FEF0CCF" w:rsidR="00D315D5" w:rsidRPr="000B18F1" w:rsidDel="001E60A4" w:rsidRDefault="00D315D5" w:rsidP="00302770">
            <w:pPr>
              <w:pStyle w:val="a7"/>
              <w:rPr>
                <w:del w:id="705" w:author="Thomas Huang" w:date="2017-04-12T11:08:00Z"/>
              </w:rPr>
            </w:pPr>
            <w:del w:id="706" w:author="Thomas Huang" w:date="2017-04-12T11:08:00Z">
              <w:r w:rsidRPr="000B18F1" w:rsidDel="001E60A4">
                <w:delText>osa-miR164</w:delText>
              </w:r>
            </w:del>
          </w:p>
        </w:tc>
        <w:tc>
          <w:tcPr>
            <w:tcW w:w="663" w:type="pct"/>
            <w:tcBorders>
              <w:top w:val="nil"/>
              <w:left w:val="nil"/>
              <w:bottom w:val="nil"/>
              <w:right w:val="nil"/>
            </w:tcBorders>
            <w:shd w:val="clear" w:color="auto" w:fill="auto"/>
            <w:noWrap/>
            <w:vAlign w:val="center"/>
            <w:hideMark/>
            <w:tcPrChange w:id="707" w:author="Thomas Huang" w:date="2017-04-12T10:57:00Z">
              <w:tcPr>
                <w:tcW w:w="663" w:type="pct"/>
                <w:tcBorders>
                  <w:top w:val="nil"/>
                  <w:left w:val="nil"/>
                  <w:bottom w:val="nil"/>
                  <w:right w:val="nil"/>
                </w:tcBorders>
                <w:shd w:val="clear" w:color="auto" w:fill="auto"/>
                <w:noWrap/>
                <w:vAlign w:val="center"/>
                <w:hideMark/>
              </w:tcPr>
            </w:tcPrChange>
          </w:tcPr>
          <w:p w14:paraId="2149954D" w14:textId="60CB0876" w:rsidR="00D315D5" w:rsidRPr="000B18F1" w:rsidDel="001E60A4" w:rsidRDefault="00D315D5">
            <w:pPr>
              <w:pStyle w:val="a7"/>
              <w:rPr>
                <w:del w:id="708" w:author="Thomas Huang" w:date="2017-04-12T11:08:00Z"/>
              </w:rPr>
              <w:pPrChange w:id="709" w:author="Thomas Huang" w:date="2017-04-12T10:57:00Z">
                <w:pPr>
                  <w:pStyle w:val="Table"/>
                </w:pPr>
              </w:pPrChange>
            </w:pPr>
            <w:del w:id="710" w:author="Thomas Huang" w:date="2017-04-12T11:08:00Z">
              <w:r w:rsidRPr="000B18F1" w:rsidDel="001E60A4">
                <w:delText>8</w:delText>
              </w:r>
            </w:del>
          </w:p>
        </w:tc>
        <w:tc>
          <w:tcPr>
            <w:tcW w:w="714" w:type="pct"/>
            <w:tcBorders>
              <w:top w:val="nil"/>
              <w:left w:val="nil"/>
              <w:bottom w:val="nil"/>
              <w:right w:val="nil"/>
            </w:tcBorders>
            <w:shd w:val="clear" w:color="auto" w:fill="auto"/>
            <w:noWrap/>
            <w:vAlign w:val="center"/>
            <w:hideMark/>
            <w:tcPrChange w:id="711" w:author="Thomas Huang" w:date="2017-04-12T10:57:00Z">
              <w:tcPr>
                <w:tcW w:w="714" w:type="pct"/>
                <w:tcBorders>
                  <w:top w:val="nil"/>
                  <w:left w:val="nil"/>
                  <w:bottom w:val="nil"/>
                  <w:right w:val="nil"/>
                </w:tcBorders>
                <w:shd w:val="clear" w:color="auto" w:fill="auto"/>
                <w:noWrap/>
                <w:vAlign w:val="center"/>
                <w:hideMark/>
              </w:tcPr>
            </w:tcPrChange>
          </w:tcPr>
          <w:p w14:paraId="1EF17ED2" w14:textId="68107799" w:rsidR="00D315D5" w:rsidRPr="000B18F1" w:rsidDel="001E60A4" w:rsidRDefault="00D315D5">
            <w:pPr>
              <w:pStyle w:val="a7"/>
              <w:rPr>
                <w:del w:id="712" w:author="Thomas Huang" w:date="2017-04-12T11:08:00Z"/>
              </w:rPr>
              <w:pPrChange w:id="713" w:author="Thomas Huang" w:date="2017-04-12T10:57:00Z">
                <w:pPr>
                  <w:pStyle w:val="Table"/>
                </w:pPr>
              </w:pPrChange>
            </w:pPr>
            <w:del w:id="714" w:author="Thomas Huang" w:date="2017-04-12T11:08:00Z">
              <w:r w:rsidRPr="000B18F1" w:rsidDel="001E60A4">
                <w:delText>1.902</w:delText>
              </w:r>
            </w:del>
          </w:p>
        </w:tc>
        <w:tc>
          <w:tcPr>
            <w:tcW w:w="714" w:type="pct"/>
            <w:tcBorders>
              <w:top w:val="nil"/>
              <w:left w:val="nil"/>
              <w:bottom w:val="nil"/>
              <w:right w:val="nil"/>
            </w:tcBorders>
            <w:shd w:val="clear" w:color="auto" w:fill="auto"/>
            <w:noWrap/>
            <w:vAlign w:val="center"/>
            <w:hideMark/>
            <w:tcPrChange w:id="715" w:author="Thomas Huang" w:date="2017-04-12T10:57:00Z">
              <w:tcPr>
                <w:tcW w:w="714" w:type="pct"/>
                <w:tcBorders>
                  <w:top w:val="nil"/>
                  <w:left w:val="nil"/>
                  <w:bottom w:val="nil"/>
                  <w:right w:val="nil"/>
                </w:tcBorders>
                <w:shd w:val="clear" w:color="auto" w:fill="auto"/>
                <w:noWrap/>
                <w:vAlign w:val="center"/>
                <w:hideMark/>
              </w:tcPr>
            </w:tcPrChange>
          </w:tcPr>
          <w:p w14:paraId="319AFB95" w14:textId="5AC91587" w:rsidR="00D315D5" w:rsidRPr="00CD715B" w:rsidDel="001E60A4" w:rsidRDefault="00D315D5">
            <w:pPr>
              <w:pStyle w:val="a7"/>
              <w:rPr>
                <w:del w:id="716" w:author="Thomas Huang" w:date="2017-04-12T11:08:00Z"/>
              </w:rPr>
              <w:pPrChange w:id="717" w:author="Thomas Huang" w:date="2017-04-12T10:57:00Z">
                <w:pPr>
                  <w:pStyle w:val="Table"/>
                </w:pPr>
              </w:pPrChange>
            </w:pPr>
            <w:del w:id="718" w:author="Thomas Huang" w:date="2017-04-12T11:08:00Z">
              <w:r w:rsidRPr="00CD715B" w:rsidDel="001E60A4">
                <w:delText>ONAC60</w:delText>
              </w:r>
            </w:del>
          </w:p>
        </w:tc>
        <w:tc>
          <w:tcPr>
            <w:tcW w:w="691" w:type="pct"/>
            <w:tcBorders>
              <w:top w:val="nil"/>
              <w:left w:val="nil"/>
              <w:bottom w:val="nil"/>
              <w:right w:val="nil"/>
            </w:tcBorders>
            <w:shd w:val="clear" w:color="auto" w:fill="auto"/>
            <w:noWrap/>
            <w:vAlign w:val="center"/>
            <w:hideMark/>
            <w:tcPrChange w:id="719" w:author="Thomas Huang" w:date="2017-04-12T10:57:00Z">
              <w:tcPr>
                <w:tcW w:w="691" w:type="pct"/>
                <w:tcBorders>
                  <w:top w:val="nil"/>
                  <w:left w:val="nil"/>
                  <w:bottom w:val="nil"/>
                  <w:right w:val="nil"/>
                </w:tcBorders>
                <w:shd w:val="clear" w:color="auto" w:fill="auto"/>
                <w:noWrap/>
                <w:vAlign w:val="center"/>
                <w:hideMark/>
              </w:tcPr>
            </w:tcPrChange>
          </w:tcPr>
          <w:p w14:paraId="21B24CEF" w14:textId="6F4BB9ED" w:rsidR="00D315D5" w:rsidRPr="000B18F1" w:rsidDel="001E60A4" w:rsidRDefault="00D315D5">
            <w:pPr>
              <w:pStyle w:val="a7"/>
              <w:rPr>
                <w:del w:id="720" w:author="Thomas Huang" w:date="2017-04-12T11:08:00Z"/>
              </w:rPr>
              <w:pPrChange w:id="721" w:author="Thomas Huang" w:date="2017-04-12T10:57:00Z">
                <w:pPr>
                  <w:pStyle w:val="Table"/>
                </w:pPr>
              </w:pPrChange>
            </w:pPr>
            <w:del w:id="722" w:author="Thomas Huang" w:date="2017-04-12T11:08:00Z">
              <w:r w:rsidRPr="000B18F1" w:rsidDel="001E60A4">
                <w:delText>Synonymous mutation</w:delText>
              </w:r>
            </w:del>
          </w:p>
        </w:tc>
      </w:tr>
      <w:tr w:rsidR="007B780D" w:rsidRPr="000B18F1" w:rsidDel="001E60A4" w14:paraId="112091D9" w14:textId="2784B12D" w:rsidTr="0049491F">
        <w:trPr>
          <w:cantSplit/>
          <w:trHeight w:val="1134"/>
          <w:jc w:val="center"/>
          <w:del w:id="723" w:author="Thomas Huang" w:date="2017-04-12T11:08:00Z"/>
          <w:trPrChange w:id="724" w:author="Thomas Huang" w:date="2017-04-12T10:57:00Z">
            <w:trPr>
              <w:trHeight w:val="320"/>
              <w:jc w:val="center"/>
            </w:trPr>
          </w:trPrChange>
        </w:trPr>
        <w:tc>
          <w:tcPr>
            <w:tcW w:w="925" w:type="pct"/>
            <w:tcBorders>
              <w:top w:val="nil"/>
              <w:left w:val="nil"/>
              <w:bottom w:val="nil"/>
              <w:right w:val="nil"/>
            </w:tcBorders>
            <w:shd w:val="clear" w:color="auto" w:fill="auto"/>
            <w:noWrap/>
            <w:vAlign w:val="center"/>
            <w:hideMark/>
            <w:tcPrChange w:id="725" w:author="Thomas Huang" w:date="2017-04-12T10:57:00Z">
              <w:tcPr>
                <w:tcW w:w="925" w:type="pct"/>
                <w:tcBorders>
                  <w:top w:val="nil"/>
                  <w:left w:val="nil"/>
                  <w:bottom w:val="nil"/>
                  <w:right w:val="nil"/>
                </w:tcBorders>
                <w:shd w:val="clear" w:color="auto" w:fill="auto"/>
                <w:noWrap/>
                <w:vAlign w:val="center"/>
                <w:hideMark/>
              </w:tcPr>
            </w:tcPrChange>
          </w:tcPr>
          <w:p w14:paraId="7FAE1EFD" w14:textId="7E068B69" w:rsidR="00D315D5" w:rsidRPr="000B18F1" w:rsidDel="001E60A4" w:rsidRDefault="00D315D5" w:rsidP="00302770">
            <w:pPr>
              <w:pStyle w:val="a7"/>
              <w:rPr>
                <w:del w:id="726" w:author="Thomas Huang" w:date="2017-04-12T11:08:00Z"/>
              </w:rPr>
            </w:pPr>
            <w:del w:id="727" w:author="Thomas Huang" w:date="2017-04-12T11:08:00Z">
              <w:r w:rsidRPr="000B18F1" w:rsidDel="001E60A4">
                <w:delText>LOC_Os05g25960</w:delText>
              </w:r>
            </w:del>
          </w:p>
        </w:tc>
        <w:tc>
          <w:tcPr>
            <w:tcW w:w="677" w:type="pct"/>
            <w:tcBorders>
              <w:top w:val="nil"/>
              <w:left w:val="nil"/>
              <w:bottom w:val="nil"/>
              <w:right w:val="nil"/>
            </w:tcBorders>
            <w:shd w:val="clear" w:color="auto" w:fill="auto"/>
            <w:noWrap/>
            <w:vAlign w:val="center"/>
            <w:hideMark/>
            <w:tcPrChange w:id="728" w:author="Thomas Huang" w:date="2017-04-12T10:57:00Z">
              <w:tcPr>
                <w:tcW w:w="677" w:type="pct"/>
                <w:tcBorders>
                  <w:top w:val="nil"/>
                  <w:left w:val="nil"/>
                  <w:bottom w:val="nil"/>
                  <w:right w:val="nil"/>
                </w:tcBorders>
                <w:shd w:val="clear" w:color="auto" w:fill="auto"/>
                <w:noWrap/>
                <w:vAlign w:val="center"/>
                <w:hideMark/>
              </w:tcPr>
            </w:tcPrChange>
          </w:tcPr>
          <w:p w14:paraId="55E7C10D" w14:textId="367F2848" w:rsidR="00D315D5" w:rsidRPr="000B18F1" w:rsidDel="001E60A4" w:rsidRDefault="00D315D5" w:rsidP="00302770">
            <w:pPr>
              <w:pStyle w:val="a7"/>
              <w:rPr>
                <w:del w:id="729" w:author="Thomas Huang" w:date="2017-04-12T11:08:00Z"/>
              </w:rPr>
            </w:pPr>
            <w:del w:id="730" w:author="Thomas Huang" w:date="2017-04-12T11:08:00Z">
              <w:r w:rsidRPr="000B18F1" w:rsidDel="001E60A4">
                <w:delText>10515090268</w:delText>
              </w:r>
            </w:del>
          </w:p>
        </w:tc>
        <w:tc>
          <w:tcPr>
            <w:tcW w:w="616" w:type="pct"/>
            <w:tcBorders>
              <w:top w:val="nil"/>
              <w:left w:val="nil"/>
              <w:bottom w:val="nil"/>
              <w:right w:val="nil"/>
            </w:tcBorders>
            <w:shd w:val="clear" w:color="auto" w:fill="auto"/>
            <w:noWrap/>
            <w:vAlign w:val="center"/>
            <w:hideMark/>
            <w:tcPrChange w:id="731" w:author="Thomas Huang" w:date="2017-04-12T10:57:00Z">
              <w:tcPr>
                <w:tcW w:w="616" w:type="pct"/>
                <w:tcBorders>
                  <w:top w:val="nil"/>
                  <w:left w:val="nil"/>
                  <w:bottom w:val="nil"/>
                  <w:right w:val="nil"/>
                </w:tcBorders>
                <w:shd w:val="clear" w:color="auto" w:fill="auto"/>
                <w:noWrap/>
                <w:vAlign w:val="center"/>
                <w:hideMark/>
              </w:tcPr>
            </w:tcPrChange>
          </w:tcPr>
          <w:p w14:paraId="36E5F45A" w14:textId="47392BEC" w:rsidR="00D315D5" w:rsidRPr="000B18F1" w:rsidDel="001E60A4" w:rsidRDefault="00D315D5" w:rsidP="00302770">
            <w:pPr>
              <w:pStyle w:val="a7"/>
              <w:rPr>
                <w:del w:id="732" w:author="Thomas Huang" w:date="2017-04-12T11:08:00Z"/>
              </w:rPr>
            </w:pPr>
            <w:del w:id="733" w:author="Thomas Huang" w:date="2017-04-12T11:08:00Z">
              <w:r w:rsidRPr="000B18F1" w:rsidDel="001E60A4">
                <w:delText>osa-miR164</w:delText>
              </w:r>
            </w:del>
          </w:p>
        </w:tc>
        <w:tc>
          <w:tcPr>
            <w:tcW w:w="663" w:type="pct"/>
            <w:tcBorders>
              <w:top w:val="nil"/>
              <w:left w:val="nil"/>
              <w:bottom w:val="nil"/>
              <w:right w:val="nil"/>
            </w:tcBorders>
            <w:shd w:val="clear" w:color="auto" w:fill="auto"/>
            <w:noWrap/>
            <w:vAlign w:val="center"/>
            <w:hideMark/>
            <w:tcPrChange w:id="734" w:author="Thomas Huang" w:date="2017-04-12T10:57:00Z">
              <w:tcPr>
                <w:tcW w:w="663" w:type="pct"/>
                <w:tcBorders>
                  <w:top w:val="nil"/>
                  <w:left w:val="nil"/>
                  <w:bottom w:val="nil"/>
                  <w:right w:val="nil"/>
                </w:tcBorders>
                <w:shd w:val="clear" w:color="auto" w:fill="auto"/>
                <w:noWrap/>
                <w:vAlign w:val="center"/>
                <w:hideMark/>
              </w:tcPr>
            </w:tcPrChange>
          </w:tcPr>
          <w:p w14:paraId="2EDBF85D" w14:textId="7756C76F" w:rsidR="00D315D5" w:rsidRPr="000B18F1" w:rsidDel="001E60A4" w:rsidRDefault="00D315D5">
            <w:pPr>
              <w:pStyle w:val="a7"/>
              <w:rPr>
                <w:del w:id="735" w:author="Thomas Huang" w:date="2017-04-12T11:08:00Z"/>
              </w:rPr>
              <w:pPrChange w:id="736" w:author="Thomas Huang" w:date="2017-04-12T10:57:00Z">
                <w:pPr>
                  <w:pStyle w:val="Table"/>
                </w:pPr>
              </w:pPrChange>
            </w:pPr>
            <w:del w:id="737" w:author="Thomas Huang" w:date="2017-04-12T11:08:00Z">
              <w:r w:rsidRPr="000B18F1" w:rsidDel="001E60A4">
                <w:delText>5</w:delText>
              </w:r>
            </w:del>
          </w:p>
        </w:tc>
        <w:tc>
          <w:tcPr>
            <w:tcW w:w="714" w:type="pct"/>
            <w:tcBorders>
              <w:top w:val="nil"/>
              <w:left w:val="nil"/>
              <w:bottom w:val="nil"/>
              <w:right w:val="nil"/>
            </w:tcBorders>
            <w:shd w:val="clear" w:color="auto" w:fill="auto"/>
            <w:noWrap/>
            <w:vAlign w:val="center"/>
            <w:hideMark/>
            <w:tcPrChange w:id="738" w:author="Thomas Huang" w:date="2017-04-12T10:57:00Z">
              <w:tcPr>
                <w:tcW w:w="714" w:type="pct"/>
                <w:tcBorders>
                  <w:top w:val="nil"/>
                  <w:left w:val="nil"/>
                  <w:bottom w:val="nil"/>
                  <w:right w:val="nil"/>
                </w:tcBorders>
                <w:shd w:val="clear" w:color="auto" w:fill="auto"/>
                <w:noWrap/>
                <w:vAlign w:val="center"/>
                <w:hideMark/>
              </w:tcPr>
            </w:tcPrChange>
          </w:tcPr>
          <w:p w14:paraId="47D3CF31" w14:textId="572DF132" w:rsidR="00D315D5" w:rsidRPr="000B18F1" w:rsidDel="001E60A4" w:rsidRDefault="00D315D5">
            <w:pPr>
              <w:pStyle w:val="a7"/>
              <w:rPr>
                <w:del w:id="739" w:author="Thomas Huang" w:date="2017-04-12T11:08:00Z"/>
              </w:rPr>
              <w:pPrChange w:id="740" w:author="Thomas Huang" w:date="2017-04-12T10:57:00Z">
                <w:pPr>
                  <w:pStyle w:val="Table"/>
                </w:pPr>
              </w:pPrChange>
            </w:pPr>
            <w:del w:id="741" w:author="Thomas Huang" w:date="2017-04-12T11:08:00Z">
              <w:r w:rsidRPr="000B18F1" w:rsidDel="001E60A4">
                <w:delText>4.782</w:delText>
              </w:r>
            </w:del>
          </w:p>
        </w:tc>
        <w:tc>
          <w:tcPr>
            <w:tcW w:w="714" w:type="pct"/>
            <w:tcBorders>
              <w:top w:val="nil"/>
              <w:left w:val="nil"/>
              <w:bottom w:val="nil"/>
              <w:right w:val="nil"/>
            </w:tcBorders>
            <w:shd w:val="clear" w:color="auto" w:fill="auto"/>
            <w:noWrap/>
            <w:vAlign w:val="center"/>
            <w:hideMark/>
            <w:tcPrChange w:id="742" w:author="Thomas Huang" w:date="2017-04-12T10:57:00Z">
              <w:tcPr>
                <w:tcW w:w="714" w:type="pct"/>
                <w:tcBorders>
                  <w:top w:val="nil"/>
                  <w:left w:val="nil"/>
                  <w:bottom w:val="nil"/>
                  <w:right w:val="nil"/>
                </w:tcBorders>
                <w:shd w:val="clear" w:color="auto" w:fill="auto"/>
                <w:noWrap/>
                <w:vAlign w:val="center"/>
                <w:hideMark/>
              </w:tcPr>
            </w:tcPrChange>
          </w:tcPr>
          <w:p w14:paraId="23C0689D" w14:textId="188AFF61" w:rsidR="00D315D5" w:rsidRPr="000B18F1" w:rsidDel="001E60A4" w:rsidRDefault="00D315D5">
            <w:pPr>
              <w:pStyle w:val="a7"/>
              <w:rPr>
                <w:del w:id="743" w:author="Thomas Huang" w:date="2017-04-12T11:08:00Z"/>
              </w:rPr>
              <w:pPrChange w:id="744" w:author="Thomas Huang" w:date="2017-04-12T10:57:00Z">
                <w:pPr>
                  <w:pStyle w:val="Table"/>
                </w:pPr>
              </w:pPrChange>
            </w:pPr>
          </w:p>
        </w:tc>
        <w:tc>
          <w:tcPr>
            <w:tcW w:w="691" w:type="pct"/>
            <w:tcBorders>
              <w:top w:val="nil"/>
              <w:left w:val="nil"/>
              <w:bottom w:val="nil"/>
              <w:right w:val="nil"/>
            </w:tcBorders>
            <w:shd w:val="clear" w:color="auto" w:fill="auto"/>
            <w:noWrap/>
            <w:vAlign w:val="center"/>
            <w:hideMark/>
            <w:tcPrChange w:id="745" w:author="Thomas Huang" w:date="2017-04-12T10:57:00Z">
              <w:tcPr>
                <w:tcW w:w="691" w:type="pct"/>
                <w:tcBorders>
                  <w:top w:val="nil"/>
                  <w:left w:val="nil"/>
                  <w:bottom w:val="nil"/>
                  <w:right w:val="nil"/>
                </w:tcBorders>
                <w:shd w:val="clear" w:color="auto" w:fill="auto"/>
                <w:noWrap/>
                <w:vAlign w:val="center"/>
                <w:hideMark/>
              </w:tcPr>
            </w:tcPrChange>
          </w:tcPr>
          <w:p w14:paraId="277A1266" w14:textId="2773FB84" w:rsidR="00D315D5" w:rsidRPr="000B18F1" w:rsidDel="001E60A4" w:rsidRDefault="00D315D5">
            <w:pPr>
              <w:pStyle w:val="a7"/>
              <w:rPr>
                <w:del w:id="746" w:author="Thomas Huang" w:date="2017-04-12T11:08:00Z"/>
              </w:rPr>
              <w:pPrChange w:id="747" w:author="Thomas Huang" w:date="2017-04-12T10:57:00Z">
                <w:pPr>
                  <w:pStyle w:val="Table"/>
                </w:pPr>
              </w:pPrChange>
            </w:pPr>
            <w:del w:id="748" w:author="Thomas Huang" w:date="2017-04-12T11:08:00Z">
              <w:r w:rsidRPr="000B18F1" w:rsidDel="001E60A4">
                <w:delText>Missense, Phe128Leu</w:delText>
              </w:r>
            </w:del>
          </w:p>
        </w:tc>
      </w:tr>
      <w:tr w:rsidR="007B780D" w:rsidRPr="000B18F1" w:rsidDel="001E60A4" w14:paraId="2F5C1552" w14:textId="5B2D8D68" w:rsidTr="0049491F">
        <w:trPr>
          <w:cantSplit/>
          <w:trHeight w:val="1134"/>
          <w:jc w:val="center"/>
          <w:del w:id="749" w:author="Thomas Huang" w:date="2017-04-12T11:08:00Z"/>
          <w:trPrChange w:id="750" w:author="Thomas Huang" w:date="2017-04-12T10:57:00Z">
            <w:trPr>
              <w:trHeight w:val="320"/>
              <w:jc w:val="center"/>
            </w:trPr>
          </w:trPrChange>
        </w:trPr>
        <w:tc>
          <w:tcPr>
            <w:tcW w:w="925" w:type="pct"/>
            <w:tcBorders>
              <w:top w:val="nil"/>
              <w:left w:val="nil"/>
              <w:bottom w:val="nil"/>
              <w:right w:val="nil"/>
            </w:tcBorders>
            <w:shd w:val="clear" w:color="auto" w:fill="auto"/>
            <w:noWrap/>
            <w:vAlign w:val="center"/>
            <w:hideMark/>
            <w:tcPrChange w:id="751" w:author="Thomas Huang" w:date="2017-04-12T10:57:00Z">
              <w:tcPr>
                <w:tcW w:w="925" w:type="pct"/>
                <w:tcBorders>
                  <w:top w:val="nil"/>
                  <w:left w:val="nil"/>
                  <w:bottom w:val="nil"/>
                  <w:right w:val="nil"/>
                </w:tcBorders>
                <w:shd w:val="clear" w:color="auto" w:fill="auto"/>
                <w:noWrap/>
                <w:vAlign w:val="center"/>
                <w:hideMark/>
              </w:tcPr>
            </w:tcPrChange>
          </w:tcPr>
          <w:p w14:paraId="2987ED8D" w14:textId="288DC3FF" w:rsidR="00D315D5" w:rsidRPr="000B18F1" w:rsidDel="001E60A4" w:rsidRDefault="00D315D5" w:rsidP="00302770">
            <w:pPr>
              <w:pStyle w:val="a7"/>
              <w:rPr>
                <w:del w:id="752" w:author="Thomas Huang" w:date="2017-04-12T11:08:00Z"/>
              </w:rPr>
            </w:pPr>
            <w:del w:id="753" w:author="Thomas Huang" w:date="2017-04-12T11:08:00Z">
              <w:r w:rsidRPr="000B18F1" w:rsidDel="001E60A4">
                <w:delText>LOC_Os04g59430</w:delText>
              </w:r>
            </w:del>
          </w:p>
        </w:tc>
        <w:tc>
          <w:tcPr>
            <w:tcW w:w="677" w:type="pct"/>
            <w:tcBorders>
              <w:top w:val="nil"/>
              <w:left w:val="nil"/>
              <w:bottom w:val="nil"/>
              <w:right w:val="nil"/>
            </w:tcBorders>
            <w:shd w:val="clear" w:color="auto" w:fill="auto"/>
            <w:noWrap/>
            <w:vAlign w:val="center"/>
            <w:hideMark/>
            <w:tcPrChange w:id="754" w:author="Thomas Huang" w:date="2017-04-12T10:57:00Z">
              <w:tcPr>
                <w:tcW w:w="677" w:type="pct"/>
                <w:tcBorders>
                  <w:top w:val="nil"/>
                  <w:left w:val="nil"/>
                  <w:bottom w:val="nil"/>
                  <w:right w:val="nil"/>
                </w:tcBorders>
                <w:shd w:val="clear" w:color="auto" w:fill="auto"/>
                <w:noWrap/>
                <w:vAlign w:val="center"/>
                <w:hideMark/>
              </w:tcPr>
            </w:tcPrChange>
          </w:tcPr>
          <w:p w14:paraId="5EB10B25" w14:textId="61A4CD66" w:rsidR="00D315D5" w:rsidRPr="000B18F1" w:rsidDel="001E60A4" w:rsidRDefault="00D315D5" w:rsidP="00302770">
            <w:pPr>
              <w:pStyle w:val="a7"/>
              <w:rPr>
                <w:del w:id="755" w:author="Thomas Huang" w:date="2017-04-12T11:08:00Z"/>
              </w:rPr>
            </w:pPr>
            <w:del w:id="756" w:author="Thomas Huang" w:date="2017-04-12T11:08:00Z">
              <w:r w:rsidRPr="000B18F1" w:rsidDel="001E60A4">
                <w:delText>10435331023</w:delText>
              </w:r>
            </w:del>
          </w:p>
        </w:tc>
        <w:tc>
          <w:tcPr>
            <w:tcW w:w="616" w:type="pct"/>
            <w:tcBorders>
              <w:top w:val="nil"/>
              <w:left w:val="nil"/>
              <w:bottom w:val="nil"/>
              <w:right w:val="nil"/>
            </w:tcBorders>
            <w:shd w:val="clear" w:color="auto" w:fill="auto"/>
            <w:noWrap/>
            <w:vAlign w:val="center"/>
            <w:hideMark/>
            <w:tcPrChange w:id="757" w:author="Thomas Huang" w:date="2017-04-12T10:57:00Z">
              <w:tcPr>
                <w:tcW w:w="616" w:type="pct"/>
                <w:tcBorders>
                  <w:top w:val="nil"/>
                  <w:left w:val="nil"/>
                  <w:bottom w:val="nil"/>
                  <w:right w:val="nil"/>
                </w:tcBorders>
                <w:shd w:val="clear" w:color="auto" w:fill="auto"/>
                <w:noWrap/>
                <w:vAlign w:val="center"/>
                <w:hideMark/>
              </w:tcPr>
            </w:tcPrChange>
          </w:tcPr>
          <w:p w14:paraId="49056AE0" w14:textId="0A68B200" w:rsidR="00D315D5" w:rsidRPr="000B18F1" w:rsidDel="001E60A4" w:rsidRDefault="00D315D5" w:rsidP="00302770">
            <w:pPr>
              <w:pStyle w:val="a7"/>
              <w:rPr>
                <w:del w:id="758" w:author="Thomas Huang" w:date="2017-04-12T11:08:00Z"/>
              </w:rPr>
            </w:pPr>
            <w:del w:id="759" w:author="Thomas Huang" w:date="2017-04-12T11:08:00Z">
              <w:r w:rsidRPr="000B18F1" w:rsidDel="001E60A4">
                <w:delText>osa-miR160</w:delText>
              </w:r>
            </w:del>
          </w:p>
        </w:tc>
        <w:tc>
          <w:tcPr>
            <w:tcW w:w="663" w:type="pct"/>
            <w:tcBorders>
              <w:top w:val="nil"/>
              <w:left w:val="nil"/>
              <w:bottom w:val="nil"/>
              <w:right w:val="nil"/>
            </w:tcBorders>
            <w:shd w:val="clear" w:color="auto" w:fill="auto"/>
            <w:noWrap/>
            <w:vAlign w:val="center"/>
            <w:hideMark/>
            <w:tcPrChange w:id="760" w:author="Thomas Huang" w:date="2017-04-12T10:57:00Z">
              <w:tcPr>
                <w:tcW w:w="663" w:type="pct"/>
                <w:tcBorders>
                  <w:top w:val="nil"/>
                  <w:left w:val="nil"/>
                  <w:bottom w:val="nil"/>
                  <w:right w:val="nil"/>
                </w:tcBorders>
                <w:shd w:val="clear" w:color="auto" w:fill="auto"/>
                <w:noWrap/>
                <w:vAlign w:val="center"/>
                <w:hideMark/>
              </w:tcPr>
            </w:tcPrChange>
          </w:tcPr>
          <w:p w14:paraId="6FE1E472" w14:textId="6D816BB6" w:rsidR="00D315D5" w:rsidRPr="000B18F1" w:rsidDel="001E60A4" w:rsidRDefault="00D315D5">
            <w:pPr>
              <w:pStyle w:val="a7"/>
              <w:rPr>
                <w:del w:id="761" w:author="Thomas Huang" w:date="2017-04-12T11:08:00Z"/>
              </w:rPr>
              <w:pPrChange w:id="762" w:author="Thomas Huang" w:date="2017-04-12T10:57:00Z">
                <w:pPr>
                  <w:pStyle w:val="Table"/>
                </w:pPr>
              </w:pPrChange>
            </w:pPr>
            <w:del w:id="763" w:author="Thomas Huang" w:date="2017-04-12T11:08:00Z">
              <w:r w:rsidRPr="000B18F1" w:rsidDel="001E60A4">
                <w:delText>10</w:delText>
              </w:r>
            </w:del>
          </w:p>
        </w:tc>
        <w:tc>
          <w:tcPr>
            <w:tcW w:w="714" w:type="pct"/>
            <w:tcBorders>
              <w:top w:val="nil"/>
              <w:left w:val="nil"/>
              <w:bottom w:val="nil"/>
              <w:right w:val="nil"/>
            </w:tcBorders>
            <w:shd w:val="clear" w:color="auto" w:fill="auto"/>
            <w:noWrap/>
            <w:vAlign w:val="center"/>
            <w:hideMark/>
            <w:tcPrChange w:id="764" w:author="Thomas Huang" w:date="2017-04-12T10:57:00Z">
              <w:tcPr>
                <w:tcW w:w="714" w:type="pct"/>
                <w:tcBorders>
                  <w:top w:val="nil"/>
                  <w:left w:val="nil"/>
                  <w:bottom w:val="nil"/>
                  <w:right w:val="nil"/>
                </w:tcBorders>
                <w:shd w:val="clear" w:color="auto" w:fill="auto"/>
                <w:noWrap/>
                <w:vAlign w:val="center"/>
                <w:hideMark/>
              </w:tcPr>
            </w:tcPrChange>
          </w:tcPr>
          <w:p w14:paraId="4805D7C9" w14:textId="190E0A6C" w:rsidR="00D315D5" w:rsidRPr="000B18F1" w:rsidDel="001E60A4" w:rsidRDefault="00D315D5">
            <w:pPr>
              <w:pStyle w:val="a7"/>
              <w:rPr>
                <w:del w:id="765" w:author="Thomas Huang" w:date="2017-04-12T11:08:00Z"/>
              </w:rPr>
              <w:pPrChange w:id="766" w:author="Thomas Huang" w:date="2017-04-12T10:57:00Z">
                <w:pPr>
                  <w:pStyle w:val="Table"/>
                </w:pPr>
              </w:pPrChange>
            </w:pPr>
            <w:del w:id="767" w:author="Thomas Huang" w:date="2017-04-12T11:08:00Z">
              <w:r w:rsidRPr="000B18F1" w:rsidDel="001E60A4">
                <w:delText>2.58</w:delText>
              </w:r>
            </w:del>
          </w:p>
        </w:tc>
        <w:tc>
          <w:tcPr>
            <w:tcW w:w="714" w:type="pct"/>
            <w:tcBorders>
              <w:top w:val="nil"/>
              <w:left w:val="nil"/>
              <w:bottom w:val="nil"/>
              <w:right w:val="nil"/>
            </w:tcBorders>
            <w:shd w:val="clear" w:color="auto" w:fill="auto"/>
            <w:noWrap/>
            <w:vAlign w:val="center"/>
            <w:hideMark/>
            <w:tcPrChange w:id="768" w:author="Thomas Huang" w:date="2017-04-12T10:57:00Z">
              <w:tcPr>
                <w:tcW w:w="714" w:type="pct"/>
                <w:tcBorders>
                  <w:top w:val="nil"/>
                  <w:left w:val="nil"/>
                  <w:bottom w:val="nil"/>
                  <w:right w:val="nil"/>
                </w:tcBorders>
                <w:shd w:val="clear" w:color="auto" w:fill="auto"/>
                <w:noWrap/>
                <w:vAlign w:val="center"/>
                <w:hideMark/>
              </w:tcPr>
            </w:tcPrChange>
          </w:tcPr>
          <w:p w14:paraId="233402ED" w14:textId="4AB29AE3" w:rsidR="00D315D5" w:rsidRPr="00CD715B" w:rsidDel="001E60A4" w:rsidRDefault="00D315D5">
            <w:pPr>
              <w:pStyle w:val="a7"/>
              <w:rPr>
                <w:del w:id="769" w:author="Thomas Huang" w:date="2017-04-12T11:08:00Z"/>
              </w:rPr>
              <w:pPrChange w:id="770" w:author="Thomas Huang" w:date="2017-04-12T10:57:00Z">
                <w:pPr>
                  <w:pStyle w:val="Table"/>
                </w:pPr>
              </w:pPrChange>
            </w:pPr>
            <w:del w:id="771" w:author="Thomas Huang" w:date="2017-04-12T11:08:00Z">
              <w:r w:rsidRPr="00CD715B" w:rsidDel="001E60A4">
                <w:delText>OsARF13</w:delText>
              </w:r>
            </w:del>
          </w:p>
        </w:tc>
        <w:tc>
          <w:tcPr>
            <w:tcW w:w="691" w:type="pct"/>
            <w:tcBorders>
              <w:top w:val="nil"/>
              <w:left w:val="nil"/>
              <w:bottom w:val="nil"/>
              <w:right w:val="nil"/>
            </w:tcBorders>
            <w:shd w:val="clear" w:color="auto" w:fill="auto"/>
            <w:noWrap/>
            <w:vAlign w:val="center"/>
            <w:hideMark/>
            <w:tcPrChange w:id="772" w:author="Thomas Huang" w:date="2017-04-12T10:57:00Z">
              <w:tcPr>
                <w:tcW w:w="691" w:type="pct"/>
                <w:tcBorders>
                  <w:top w:val="nil"/>
                  <w:left w:val="nil"/>
                  <w:bottom w:val="nil"/>
                  <w:right w:val="nil"/>
                </w:tcBorders>
                <w:shd w:val="clear" w:color="auto" w:fill="auto"/>
                <w:noWrap/>
                <w:vAlign w:val="center"/>
                <w:hideMark/>
              </w:tcPr>
            </w:tcPrChange>
          </w:tcPr>
          <w:p w14:paraId="1D610DD3" w14:textId="40ECE582" w:rsidR="00D315D5" w:rsidRPr="000B18F1" w:rsidDel="001E60A4" w:rsidRDefault="00D315D5">
            <w:pPr>
              <w:pStyle w:val="a7"/>
              <w:rPr>
                <w:del w:id="773" w:author="Thomas Huang" w:date="2017-04-12T11:08:00Z"/>
              </w:rPr>
              <w:pPrChange w:id="774" w:author="Thomas Huang" w:date="2017-04-12T10:57:00Z">
                <w:pPr>
                  <w:pStyle w:val="Table"/>
                </w:pPr>
              </w:pPrChange>
            </w:pPr>
            <w:del w:id="775" w:author="Thomas Huang" w:date="2017-04-12T11:08:00Z">
              <w:r w:rsidRPr="000B18F1" w:rsidDel="001E60A4">
                <w:delText>Missense, Gly403Glu</w:delText>
              </w:r>
            </w:del>
          </w:p>
        </w:tc>
      </w:tr>
      <w:tr w:rsidR="007B780D" w:rsidRPr="000B18F1" w:rsidDel="001E60A4" w14:paraId="68F03FA8" w14:textId="06612A6A" w:rsidTr="0049491F">
        <w:trPr>
          <w:cantSplit/>
          <w:trHeight w:val="1134"/>
          <w:jc w:val="center"/>
          <w:del w:id="776" w:author="Thomas Huang" w:date="2017-04-12T11:08:00Z"/>
          <w:trPrChange w:id="777" w:author="Thomas Huang" w:date="2017-04-12T10:57:00Z">
            <w:trPr>
              <w:trHeight w:val="320"/>
              <w:jc w:val="center"/>
            </w:trPr>
          </w:trPrChange>
        </w:trPr>
        <w:tc>
          <w:tcPr>
            <w:tcW w:w="925" w:type="pct"/>
            <w:tcBorders>
              <w:top w:val="nil"/>
              <w:left w:val="nil"/>
              <w:bottom w:val="nil"/>
              <w:right w:val="nil"/>
            </w:tcBorders>
            <w:shd w:val="clear" w:color="auto" w:fill="auto"/>
            <w:noWrap/>
            <w:vAlign w:val="center"/>
            <w:hideMark/>
            <w:tcPrChange w:id="778" w:author="Thomas Huang" w:date="2017-04-12T10:57:00Z">
              <w:tcPr>
                <w:tcW w:w="925" w:type="pct"/>
                <w:tcBorders>
                  <w:top w:val="nil"/>
                  <w:left w:val="nil"/>
                  <w:bottom w:val="nil"/>
                  <w:right w:val="nil"/>
                </w:tcBorders>
                <w:shd w:val="clear" w:color="auto" w:fill="auto"/>
                <w:noWrap/>
                <w:vAlign w:val="center"/>
                <w:hideMark/>
              </w:tcPr>
            </w:tcPrChange>
          </w:tcPr>
          <w:p w14:paraId="7AAAB112" w14:textId="7D96BF2C" w:rsidR="00D315D5" w:rsidRPr="000B18F1" w:rsidDel="001E60A4" w:rsidRDefault="00D315D5" w:rsidP="00302770">
            <w:pPr>
              <w:pStyle w:val="a7"/>
              <w:rPr>
                <w:del w:id="779" w:author="Thomas Huang" w:date="2017-04-12T11:08:00Z"/>
              </w:rPr>
            </w:pPr>
            <w:del w:id="780" w:author="Thomas Huang" w:date="2017-04-12T11:08:00Z">
              <w:r w:rsidRPr="000B18F1" w:rsidDel="001E60A4">
                <w:delText>LOC_Os04g24190</w:delText>
              </w:r>
            </w:del>
          </w:p>
        </w:tc>
        <w:tc>
          <w:tcPr>
            <w:tcW w:w="677" w:type="pct"/>
            <w:tcBorders>
              <w:top w:val="nil"/>
              <w:left w:val="nil"/>
              <w:bottom w:val="nil"/>
              <w:right w:val="nil"/>
            </w:tcBorders>
            <w:shd w:val="clear" w:color="auto" w:fill="auto"/>
            <w:noWrap/>
            <w:vAlign w:val="center"/>
            <w:hideMark/>
            <w:tcPrChange w:id="781" w:author="Thomas Huang" w:date="2017-04-12T10:57:00Z">
              <w:tcPr>
                <w:tcW w:w="677" w:type="pct"/>
                <w:tcBorders>
                  <w:top w:val="nil"/>
                  <w:left w:val="nil"/>
                  <w:bottom w:val="nil"/>
                  <w:right w:val="nil"/>
                </w:tcBorders>
                <w:shd w:val="clear" w:color="auto" w:fill="auto"/>
                <w:noWrap/>
                <w:vAlign w:val="center"/>
                <w:hideMark/>
              </w:tcPr>
            </w:tcPrChange>
          </w:tcPr>
          <w:p w14:paraId="0157E7EB" w14:textId="1B30E682" w:rsidR="00D315D5" w:rsidRPr="000B18F1" w:rsidDel="001E60A4" w:rsidRDefault="00D315D5" w:rsidP="00302770">
            <w:pPr>
              <w:pStyle w:val="a7"/>
              <w:rPr>
                <w:del w:id="782" w:author="Thomas Huang" w:date="2017-04-12T11:08:00Z"/>
              </w:rPr>
            </w:pPr>
            <w:del w:id="783" w:author="Thomas Huang" w:date="2017-04-12T11:08:00Z">
              <w:r w:rsidRPr="000B18F1" w:rsidDel="001E60A4">
                <w:delText>10413845263</w:delText>
              </w:r>
            </w:del>
          </w:p>
        </w:tc>
        <w:tc>
          <w:tcPr>
            <w:tcW w:w="616" w:type="pct"/>
            <w:tcBorders>
              <w:top w:val="nil"/>
              <w:left w:val="nil"/>
              <w:bottom w:val="nil"/>
              <w:right w:val="nil"/>
            </w:tcBorders>
            <w:shd w:val="clear" w:color="auto" w:fill="auto"/>
            <w:noWrap/>
            <w:vAlign w:val="center"/>
            <w:hideMark/>
            <w:tcPrChange w:id="784" w:author="Thomas Huang" w:date="2017-04-12T10:57:00Z">
              <w:tcPr>
                <w:tcW w:w="616" w:type="pct"/>
                <w:tcBorders>
                  <w:top w:val="nil"/>
                  <w:left w:val="nil"/>
                  <w:bottom w:val="nil"/>
                  <w:right w:val="nil"/>
                </w:tcBorders>
                <w:shd w:val="clear" w:color="auto" w:fill="auto"/>
                <w:noWrap/>
                <w:vAlign w:val="center"/>
                <w:hideMark/>
              </w:tcPr>
            </w:tcPrChange>
          </w:tcPr>
          <w:p w14:paraId="2468D6E6" w14:textId="4AEF9577" w:rsidR="00D315D5" w:rsidRPr="000B18F1" w:rsidDel="001E60A4" w:rsidRDefault="00D315D5" w:rsidP="00302770">
            <w:pPr>
              <w:pStyle w:val="a7"/>
              <w:rPr>
                <w:del w:id="785" w:author="Thomas Huang" w:date="2017-04-12T11:08:00Z"/>
              </w:rPr>
            </w:pPr>
            <w:del w:id="786" w:author="Thomas Huang" w:date="2017-04-12T11:08:00Z">
              <w:r w:rsidDel="001E60A4">
                <w:delText>osa-miR</w:delText>
              </w:r>
              <w:r w:rsidDel="001E60A4">
                <w:rPr>
                  <w:rFonts w:hint="eastAsia"/>
                </w:rPr>
                <w:delText>3</w:delText>
              </w:r>
              <w:r w:rsidRPr="000B18F1" w:rsidDel="001E60A4">
                <w:delText>96</w:delText>
              </w:r>
            </w:del>
          </w:p>
        </w:tc>
        <w:tc>
          <w:tcPr>
            <w:tcW w:w="663" w:type="pct"/>
            <w:tcBorders>
              <w:top w:val="nil"/>
              <w:left w:val="nil"/>
              <w:bottom w:val="nil"/>
              <w:right w:val="nil"/>
            </w:tcBorders>
            <w:shd w:val="clear" w:color="auto" w:fill="auto"/>
            <w:noWrap/>
            <w:vAlign w:val="center"/>
            <w:hideMark/>
            <w:tcPrChange w:id="787" w:author="Thomas Huang" w:date="2017-04-12T10:57:00Z">
              <w:tcPr>
                <w:tcW w:w="663" w:type="pct"/>
                <w:tcBorders>
                  <w:top w:val="nil"/>
                  <w:left w:val="nil"/>
                  <w:bottom w:val="nil"/>
                  <w:right w:val="nil"/>
                </w:tcBorders>
                <w:shd w:val="clear" w:color="auto" w:fill="auto"/>
                <w:noWrap/>
                <w:vAlign w:val="center"/>
                <w:hideMark/>
              </w:tcPr>
            </w:tcPrChange>
          </w:tcPr>
          <w:p w14:paraId="6508F5B1" w14:textId="6445CF3E" w:rsidR="00D315D5" w:rsidRPr="000B18F1" w:rsidDel="001E60A4" w:rsidRDefault="00D315D5">
            <w:pPr>
              <w:pStyle w:val="a7"/>
              <w:rPr>
                <w:del w:id="788" w:author="Thomas Huang" w:date="2017-04-12T11:08:00Z"/>
              </w:rPr>
              <w:pPrChange w:id="789" w:author="Thomas Huang" w:date="2017-04-12T10:57:00Z">
                <w:pPr>
                  <w:pStyle w:val="Table"/>
                </w:pPr>
              </w:pPrChange>
            </w:pPr>
            <w:del w:id="790" w:author="Thomas Huang" w:date="2017-04-12T11:08:00Z">
              <w:r w:rsidRPr="000B18F1" w:rsidDel="001E60A4">
                <w:delText>2</w:delText>
              </w:r>
            </w:del>
          </w:p>
        </w:tc>
        <w:tc>
          <w:tcPr>
            <w:tcW w:w="714" w:type="pct"/>
            <w:tcBorders>
              <w:top w:val="nil"/>
              <w:left w:val="nil"/>
              <w:bottom w:val="nil"/>
              <w:right w:val="nil"/>
            </w:tcBorders>
            <w:shd w:val="clear" w:color="auto" w:fill="auto"/>
            <w:noWrap/>
            <w:vAlign w:val="center"/>
            <w:hideMark/>
            <w:tcPrChange w:id="791" w:author="Thomas Huang" w:date="2017-04-12T10:57:00Z">
              <w:tcPr>
                <w:tcW w:w="714" w:type="pct"/>
                <w:tcBorders>
                  <w:top w:val="nil"/>
                  <w:left w:val="nil"/>
                  <w:bottom w:val="nil"/>
                  <w:right w:val="nil"/>
                </w:tcBorders>
                <w:shd w:val="clear" w:color="auto" w:fill="auto"/>
                <w:noWrap/>
                <w:vAlign w:val="center"/>
                <w:hideMark/>
              </w:tcPr>
            </w:tcPrChange>
          </w:tcPr>
          <w:p w14:paraId="23C67F3A" w14:textId="652C75A2" w:rsidR="00D315D5" w:rsidRPr="000B18F1" w:rsidDel="001E60A4" w:rsidRDefault="00D315D5">
            <w:pPr>
              <w:pStyle w:val="a7"/>
              <w:rPr>
                <w:del w:id="792" w:author="Thomas Huang" w:date="2017-04-12T11:08:00Z"/>
              </w:rPr>
              <w:pPrChange w:id="793" w:author="Thomas Huang" w:date="2017-04-12T10:57:00Z">
                <w:pPr>
                  <w:pStyle w:val="Table"/>
                </w:pPr>
              </w:pPrChange>
            </w:pPr>
            <w:del w:id="794" w:author="Thomas Huang" w:date="2017-04-12T11:08:00Z">
              <w:r w:rsidRPr="000B18F1" w:rsidDel="001E60A4">
                <w:delText>1.294</w:delText>
              </w:r>
            </w:del>
          </w:p>
        </w:tc>
        <w:tc>
          <w:tcPr>
            <w:tcW w:w="714" w:type="pct"/>
            <w:tcBorders>
              <w:top w:val="nil"/>
              <w:left w:val="nil"/>
              <w:bottom w:val="nil"/>
              <w:right w:val="nil"/>
            </w:tcBorders>
            <w:shd w:val="clear" w:color="auto" w:fill="auto"/>
            <w:noWrap/>
            <w:vAlign w:val="center"/>
            <w:hideMark/>
            <w:tcPrChange w:id="795" w:author="Thomas Huang" w:date="2017-04-12T10:57:00Z">
              <w:tcPr>
                <w:tcW w:w="714" w:type="pct"/>
                <w:tcBorders>
                  <w:top w:val="nil"/>
                  <w:left w:val="nil"/>
                  <w:bottom w:val="nil"/>
                  <w:right w:val="nil"/>
                </w:tcBorders>
                <w:shd w:val="clear" w:color="auto" w:fill="auto"/>
                <w:noWrap/>
                <w:vAlign w:val="center"/>
                <w:hideMark/>
              </w:tcPr>
            </w:tcPrChange>
          </w:tcPr>
          <w:p w14:paraId="110B8FDE" w14:textId="75A9A835" w:rsidR="00D315D5" w:rsidRPr="00CD715B" w:rsidDel="001E60A4" w:rsidRDefault="00D315D5">
            <w:pPr>
              <w:pStyle w:val="a7"/>
              <w:rPr>
                <w:del w:id="796" w:author="Thomas Huang" w:date="2017-04-12T11:08:00Z"/>
              </w:rPr>
              <w:pPrChange w:id="797" w:author="Thomas Huang" w:date="2017-04-12T10:57:00Z">
                <w:pPr>
                  <w:pStyle w:val="Table"/>
                </w:pPr>
              </w:pPrChange>
            </w:pPr>
            <w:del w:id="798" w:author="Thomas Huang" w:date="2017-04-12T11:08:00Z">
              <w:r w:rsidRPr="00CD715B" w:rsidDel="001E60A4">
                <w:delText>OsGRF11</w:delText>
              </w:r>
            </w:del>
          </w:p>
        </w:tc>
        <w:tc>
          <w:tcPr>
            <w:tcW w:w="691" w:type="pct"/>
            <w:tcBorders>
              <w:top w:val="nil"/>
              <w:left w:val="nil"/>
              <w:bottom w:val="nil"/>
              <w:right w:val="nil"/>
            </w:tcBorders>
            <w:shd w:val="clear" w:color="auto" w:fill="auto"/>
            <w:noWrap/>
            <w:vAlign w:val="center"/>
            <w:hideMark/>
            <w:tcPrChange w:id="799" w:author="Thomas Huang" w:date="2017-04-12T10:57:00Z">
              <w:tcPr>
                <w:tcW w:w="691" w:type="pct"/>
                <w:tcBorders>
                  <w:top w:val="nil"/>
                  <w:left w:val="nil"/>
                  <w:bottom w:val="nil"/>
                  <w:right w:val="nil"/>
                </w:tcBorders>
                <w:shd w:val="clear" w:color="auto" w:fill="auto"/>
                <w:noWrap/>
                <w:vAlign w:val="center"/>
                <w:hideMark/>
              </w:tcPr>
            </w:tcPrChange>
          </w:tcPr>
          <w:p w14:paraId="039AE92E" w14:textId="08A6E9BA" w:rsidR="00D315D5" w:rsidRPr="000B18F1" w:rsidDel="001E60A4" w:rsidRDefault="00D315D5">
            <w:pPr>
              <w:pStyle w:val="a7"/>
              <w:rPr>
                <w:del w:id="800" w:author="Thomas Huang" w:date="2017-04-12T11:08:00Z"/>
              </w:rPr>
              <w:pPrChange w:id="801" w:author="Thomas Huang" w:date="2017-04-12T10:57:00Z">
                <w:pPr>
                  <w:pStyle w:val="Table"/>
                </w:pPr>
              </w:pPrChange>
            </w:pPr>
            <w:del w:id="802" w:author="Thomas Huang" w:date="2017-04-12T11:08:00Z">
              <w:r w:rsidRPr="000B18F1" w:rsidDel="001E60A4">
                <w:delText>Missense, Phe277Val</w:delText>
              </w:r>
            </w:del>
          </w:p>
        </w:tc>
      </w:tr>
      <w:tr w:rsidR="007B780D" w:rsidRPr="000B18F1" w:rsidDel="001E60A4" w14:paraId="5A6B5EF0" w14:textId="242433D4" w:rsidTr="0049491F">
        <w:trPr>
          <w:trHeight w:val="320"/>
          <w:jc w:val="center"/>
          <w:del w:id="803" w:author="Thomas Huang" w:date="2017-04-12T11:08:00Z"/>
          <w:trPrChange w:id="804" w:author="Thomas Huang" w:date="2017-04-12T10:57:00Z">
            <w:trPr>
              <w:trHeight w:val="320"/>
              <w:jc w:val="center"/>
            </w:trPr>
          </w:trPrChange>
        </w:trPr>
        <w:tc>
          <w:tcPr>
            <w:tcW w:w="925" w:type="pct"/>
            <w:vMerge w:val="restart"/>
            <w:tcBorders>
              <w:top w:val="nil"/>
              <w:left w:val="nil"/>
              <w:bottom w:val="nil"/>
              <w:right w:val="nil"/>
            </w:tcBorders>
            <w:shd w:val="clear" w:color="auto" w:fill="auto"/>
            <w:noWrap/>
            <w:vAlign w:val="center"/>
            <w:hideMark/>
            <w:tcPrChange w:id="805" w:author="Thomas Huang" w:date="2017-04-12T10:57:00Z">
              <w:tcPr>
                <w:tcW w:w="925" w:type="pct"/>
                <w:vMerge w:val="restart"/>
                <w:tcBorders>
                  <w:top w:val="nil"/>
                  <w:left w:val="nil"/>
                  <w:bottom w:val="nil"/>
                  <w:right w:val="nil"/>
                </w:tcBorders>
                <w:shd w:val="clear" w:color="auto" w:fill="auto"/>
                <w:noWrap/>
                <w:vAlign w:val="center"/>
                <w:hideMark/>
              </w:tcPr>
            </w:tcPrChange>
          </w:tcPr>
          <w:p w14:paraId="63C707D7" w14:textId="58A4CD91" w:rsidR="00D315D5" w:rsidRPr="000B18F1" w:rsidDel="001E60A4" w:rsidRDefault="00D315D5" w:rsidP="00302770">
            <w:pPr>
              <w:pStyle w:val="a7"/>
              <w:rPr>
                <w:del w:id="806" w:author="Thomas Huang" w:date="2017-04-12T11:08:00Z"/>
              </w:rPr>
            </w:pPr>
            <w:del w:id="807" w:author="Thomas Huang" w:date="2017-04-12T11:08:00Z">
              <w:r w:rsidRPr="000B18F1" w:rsidDel="001E60A4">
                <w:delText>LOC_Os02g49840</w:delText>
              </w:r>
            </w:del>
          </w:p>
        </w:tc>
        <w:tc>
          <w:tcPr>
            <w:tcW w:w="677" w:type="pct"/>
            <w:tcBorders>
              <w:top w:val="nil"/>
              <w:left w:val="nil"/>
              <w:bottom w:val="nil"/>
              <w:right w:val="nil"/>
            </w:tcBorders>
            <w:shd w:val="clear" w:color="auto" w:fill="auto"/>
            <w:noWrap/>
            <w:vAlign w:val="center"/>
            <w:hideMark/>
            <w:tcPrChange w:id="808" w:author="Thomas Huang" w:date="2017-04-12T10:57:00Z">
              <w:tcPr>
                <w:tcW w:w="677" w:type="pct"/>
                <w:tcBorders>
                  <w:top w:val="nil"/>
                  <w:left w:val="nil"/>
                  <w:bottom w:val="nil"/>
                  <w:right w:val="nil"/>
                </w:tcBorders>
                <w:shd w:val="clear" w:color="auto" w:fill="auto"/>
                <w:noWrap/>
                <w:vAlign w:val="center"/>
                <w:hideMark/>
              </w:tcPr>
            </w:tcPrChange>
          </w:tcPr>
          <w:p w14:paraId="6584ADF4" w14:textId="456F2232" w:rsidR="00D315D5" w:rsidRPr="000B18F1" w:rsidDel="001E60A4" w:rsidRDefault="00D315D5" w:rsidP="00302770">
            <w:pPr>
              <w:pStyle w:val="a7"/>
              <w:rPr>
                <w:del w:id="809" w:author="Thomas Huang" w:date="2017-04-12T11:08:00Z"/>
              </w:rPr>
            </w:pPr>
            <w:del w:id="810" w:author="Thomas Huang" w:date="2017-04-12T11:08:00Z">
              <w:r w:rsidRPr="000B18F1" w:rsidDel="001E60A4">
                <w:delText>10230461213</w:delText>
              </w:r>
            </w:del>
          </w:p>
        </w:tc>
        <w:tc>
          <w:tcPr>
            <w:tcW w:w="616" w:type="pct"/>
            <w:vMerge w:val="restart"/>
            <w:tcBorders>
              <w:top w:val="nil"/>
              <w:left w:val="nil"/>
              <w:bottom w:val="nil"/>
              <w:right w:val="nil"/>
            </w:tcBorders>
            <w:shd w:val="clear" w:color="auto" w:fill="auto"/>
            <w:noWrap/>
            <w:vAlign w:val="center"/>
            <w:hideMark/>
            <w:tcPrChange w:id="811" w:author="Thomas Huang" w:date="2017-04-12T10:57:00Z">
              <w:tcPr>
                <w:tcW w:w="616" w:type="pct"/>
                <w:vMerge w:val="restart"/>
                <w:tcBorders>
                  <w:top w:val="nil"/>
                  <w:left w:val="nil"/>
                  <w:bottom w:val="nil"/>
                  <w:right w:val="nil"/>
                </w:tcBorders>
                <w:shd w:val="clear" w:color="auto" w:fill="auto"/>
                <w:noWrap/>
                <w:vAlign w:val="center"/>
                <w:hideMark/>
              </w:tcPr>
            </w:tcPrChange>
          </w:tcPr>
          <w:p w14:paraId="2E12443B" w14:textId="537FAEEE" w:rsidR="00D315D5" w:rsidRPr="000B18F1" w:rsidDel="001E60A4" w:rsidRDefault="00D315D5" w:rsidP="00302770">
            <w:pPr>
              <w:pStyle w:val="a7"/>
              <w:rPr>
                <w:del w:id="812" w:author="Thomas Huang" w:date="2017-04-12T11:08:00Z"/>
              </w:rPr>
            </w:pPr>
            <w:del w:id="813" w:author="Thomas Huang" w:date="2017-04-12T11:08:00Z">
              <w:r w:rsidRPr="000B18F1" w:rsidDel="001E60A4">
                <w:delText>osa-miR444</w:delText>
              </w:r>
            </w:del>
          </w:p>
        </w:tc>
        <w:tc>
          <w:tcPr>
            <w:tcW w:w="663" w:type="pct"/>
            <w:vMerge w:val="restart"/>
            <w:tcBorders>
              <w:top w:val="nil"/>
              <w:left w:val="nil"/>
              <w:bottom w:val="nil"/>
              <w:right w:val="nil"/>
            </w:tcBorders>
            <w:shd w:val="clear" w:color="auto" w:fill="auto"/>
            <w:noWrap/>
            <w:vAlign w:val="center"/>
            <w:hideMark/>
            <w:tcPrChange w:id="814" w:author="Thomas Huang" w:date="2017-04-12T10:57:00Z">
              <w:tcPr>
                <w:tcW w:w="663" w:type="pct"/>
                <w:vMerge w:val="restart"/>
                <w:tcBorders>
                  <w:top w:val="nil"/>
                  <w:left w:val="nil"/>
                  <w:bottom w:val="nil"/>
                  <w:right w:val="nil"/>
                </w:tcBorders>
                <w:shd w:val="clear" w:color="auto" w:fill="auto"/>
                <w:noWrap/>
                <w:vAlign w:val="center"/>
                <w:hideMark/>
              </w:tcPr>
            </w:tcPrChange>
          </w:tcPr>
          <w:p w14:paraId="0DD05611" w14:textId="6466C756" w:rsidR="00D315D5" w:rsidRPr="000B18F1" w:rsidDel="001E60A4" w:rsidRDefault="00D315D5">
            <w:pPr>
              <w:pStyle w:val="a7"/>
              <w:rPr>
                <w:del w:id="815" w:author="Thomas Huang" w:date="2017-04-12T11:08:00Z"/>
              </w:rPr>
              <w:pPrChange w:id="816" w:author="Thomas Huang" w:date="2017-04-12T10:57:00Z">
                <w:pPr>
                  <w:pStyle w:val="Table"/>
                </w:pPr>
              </w:pPrChange>
            </w:pPr>
            <w:del w:id="817" w:author="Thomas Huang" w:date="2017-04-12T11:08:00Z">
              <w:r w:rsidRPr="000B18F1" w:rsidDel="001E60A4">
                <w:delText>/</w:delText>
              </w:r>
            </w:del>
          </w:p>
        </w:tc>
        <w:tc>
          <w:tcPr>
            <w:tcW w:w="714" w:type="pct"/>
            <w:tcBorders>
              <w:top w:val="nil"/>
              <w:left w:val="nil"/>
              <w:bottom w:val="nil"/>
              <w:right w:val="nil"/>
            </w:tcBorders>
            <w:shd w:val="clear" w:color="auto" w:fill="auto"/>
            <w:noWrap/>
            <w:vAlign w:val="center"/>
            <w:hideMark/>
            <w:tcPrChange w:id="818" w:author="Thomas Huang" w:date="2017-04-12T10:57:00Z">
              <w:tcPr>
                <w:tcW w:w="714" w:type="pct"/>
                <w:tcBorders>
                  <w:top w:val="nil"/>
                  <w:left w:val="nil"/>
                  <w:bottom w:val="nil"/>
                  <w:right w:val="nil"/>
                </w:tcBorders>
                <w:shd w:val="clear" w:color="auto" w:fill="auto"/>
                <w:noWrap/>
                <w:vAlign w:val="center"/>
                <w:hideMark/>
              </w:tcPr>
            </w:tcPrChange>
          </w:tcPr>
          <w:p w14:paraId="0C827A5C" w14:textId="55FA1724" w:rsidR="00D315D5" w:rsidRPr="000B18F1" w:rsidDel="001E60A4" w:rsidRDefault="00D315D5">
            <w:pPr>
              <w:pStyle w:val="a7"/>
              <w:rPr>
                <w:del w:id="819" w:author="Thomas Huang" w:date="2017-04-12T11:08:00Z"/>
              </w:rPr>
              <w:pPrChange w:id="820" w:author="Thomas Huang" w:date="2017-04-12T10:57:00Z">
                <w:pPr>
                  <w:pStyle w:val="Table"/>
                </w:pPr>
              </w:pPrChange>
            </w:pPr>
            <w:del w:id="821" w:author="Thomas Huang" w:date="2017-04-12T11:08:00Z">
              <w:r w:rsidRPr="000B18F1" w:rsidDel="001E60A4">
                <w:delText>1.16</w:delText>
              </w:r>
            </w:del>
          </w:p>
        </w:tc>
        <w:tc>
          <w:tcPr>
            <w:tcW w:w="714" w:type="pct"/>
            <w:vMerge w:val="restart"/>
            <w:tcBorders>
              <w:top w:val="nil"/>
              <w:left w:val="nil"/>
              <w:bottom w:val="nil"/>
              <w:right w:val="nil"/>
            </w:tcBorders>
            <w:shd w:val="clear" w:color="auto" w:fill="auto"/>
            <w:noWrap/>
            <w:vAlign w:val="center"/>
            <w:hideMark/>
            <w:tcPrChange w:id="822" w:author="Thomas Huang" w:date="2017-04-12T10:57:00Z">
              <w:tcPr>
                <w:tcW w:w="714" w:type="pct"/>
                <w:vMerge w:val="restart"/>
                <w:tcBorders>
                  <w:top w:val="nil"/>
                  <w:left w:val="nil"/>
                  <w:bottom w:val="nil"/>
                  <w:right w:val="nil"/>
                </w:tcBorders>
                <w:shd w:val="clear" w:color="auto" w:fill="auto"/>
                <w:noWrap/>
                <w:vAlign w:val="center"/>
                <w:hideMark/>
              </w:tcPr>
            </w:tcPrChange>
          </w:tcPr>
          <w:p w14:paraId="049CC709" w14:textId="7656A54E" w:rsidR="00D315D5" w:rsidRPr="00CD715B" w:rsidDel="001E60A4" w:rsidRDefault="00D315D5">
            <w:pPr>
              <w:pStyle w:val="a7"/>
              <w:rPr>
                <w:del w:id="823" w:author="Thomas Huang" w:date="2017-04-12T11:08:00Z"/>
              </w:rPr>
              <w:pPrChange w:id="824" w:author="Thomas Huang" w:date="2017-04-12T10:57:00Z">
                <w:pPr>
                  <w:pStyle w:val="Table"/>
                </w:pPr>
              </w:pPrChange>
            </w:pPr>
            <w:del w:id="825" w:author="Thomas Huang" w:date="2017-04-12T11:08:00Z">
              <w:r w:rsidRPr="00CD715B" w:rsidDel="001E60A4">
                <w:delText>OsMADS57</w:delText>
              </w:r>
            </w:del>
          </w:p>
        </w:tc>
        <w:tc>
          <w:tcPr>
            <w:tcW w:w="691" w:type="pct"/>
            <w:tcBorders>
              <w:top w:val="nil"/>
              <w:left w:val="nil"/>
              <w:bottom w:val="nil"/>
              <w:right w:val="nil"/>
            </w:tcBorders>
            <w:shd w:val="clear" w:color="auto" w:fill="auto"/>
            <w:noWrap/>
            <w:vAlign w:val="center"/>
            <w:hideMark/>
            <w:tcPrChange w:id="826" w:author="Thomas Huang" w:date="2017-04-12T10:57:00Z">
              <w:tcPr>
                <w:tcW w:w="691" w:type="pct"/>
                <w:tcBorders>
                  <w:top w:val="nil"/>
                  <w:left w:val="nil"/>
                  <w:bottom w:val="nil"/>
                  <w:right w:val="nil"/>
                </w:tcBorders>
                <w:shd w:val="clear" w:color="auto" w:fill="auto"/>
                <w:noWrap/>
                <w:vAlign w:val="center"/>
                <w:hideMark/>
              </w:tcPr>
            </w:tcPrChange>
          </w:tcPr>
          <w:p w14:paraId="0D8C4CCF" w14:textId="1699C4EB" w:rsidR="00D315D5" w:rsidRPr="000B18F1" w:rsidDel="001E60A4" w:rsidRDefault="00D315D5">
            <w:pPr>
              <w:pStyle w:val="a7"/>
              <w:rPr>
                <w:del w:id="827" w:author="Thomas Huang" w:date="2017-04-12T11:08:00Z"/>
              </w:rPr>
              <w:pPrChange w:id="828" w:author="Thomas Huang" w:date="2017-04-12T10:57:00Z">
                <w:pPr>
                  <w:pStyle w:val="Table"/>
                </w:pPr>
              </w:pPrChange>
            </w:pPr>
            <w:del w:id="829" w:author="Thomas Huang" w:date="2017-04-12T11:08:00Z">
              <w:r w:rsidRPr="000B18F1" w:rsidDel="001E60A4">
                <w:delText>Missense, Leu99Gln</w:delText>
              </w:r>
            </w:del>
          </w:p>
        </w:tc>
      </w:tr>
      <w:tr w:rsidR="007B780D" w:rsidRPr="000B18F1" w:rsidDel="001E60A4" w14:paraId="47D8F79A" w14:textId="4C21EA7E" w:rsidTr="0049491F">
        <w:trPr>
          <w:trHeight w:val="713"/>
          <w:jc w:val="center"/>
          <w:del w:id="830" w:author="Thomas Huang" w:date="2017-04-12T11:08:00Z"/>
          <w:trPrChange w:id="831" w:author="Thomas Huang" w:date="2017-04-12T10:57:00Z">
            <w:trPr>
              <w:trHeight w:val="713"/>
              <w:jc w:val="center"/>
            </w:trPr>
          </w:trPrChange>
        </w:trPr>
        <w:tc>
          <w:tcPr>
            <w:tcW w:w="925" w:type="pct"/>
            <w:vMerge/>
            <w:tcBorders>
              <w:top w:val="nil"/>
              <w:left w:val="nil"/>
              <w:bottom w:val="nil"/>
              <w:right w:val="nil"/>
            </w:tcBorders>
            <w:vAlign w:val="center"/>
            <w:hideMark/>
            <w:tcPrChange w:id="832" w:author="Thomas Huang" w:date="2017-04-12T10:57:00Z">
              <w:tcPr>
                <w:tcW w:w="925" w:type="pct"/>
                <w:vMerge/>
                <w:tcBorders>
                  <w:top w:val="nil"/>
                  <w:left w:val="nil"/>
                  <w:bottom w:val="nil"/>
                  <w:right w:val="nil"/>
                </w:tcBorders>
                <w:vAlign w:val="center"/>
                <w:hideMark/>
              </w:tcPr>
            </w:tcPrChange>
          </w:tcPr>
          <w:p w14:paraId="642610CD" w14:textId="1BE5184C" w:rsidR="00D315D5" w:rsidRPr="000B18F1" w:rsidDel="001E60A4" w:rsidRDefault="00D315D5">
            <w:pPr>
              <w:pStyle w:val="a7"/>
              <w:rPr>
                <w:del w:id="833" w:author="Thomas Huang" w:date="2017-04-12T11:08:00Z"/>
              </w:rPr>
              <w:pPrChange w:id="834" w:author="Thomas Huang" w:date="2017-04-12T10:57:00Z">
                <w:pPr>
                  <w:pStyle w:val="Table"/>
                </w:pPr>
              </w:pPrChange>
            </w:pPr>
          </w:p>
        </w:tc>
        <w:tc>
          <w:tcPr>
            <w:tcW w:w="677" w:type="pct"/>
            <w:tcBorders>
              <w:top w:val="nil"/>
              <w:left w:val="nil"/>
              <w:bottom w:val="nil"/>
              <w:right w:val="nil"/>
            </w:tcBorders>
            <w:shd w:val="clear" w:color="auto" w:fill="auto"/>
            <w:noWrap/>
            <w:vAlign w:val="center"/>
            <w:hideMark/>
            <w:tcPrChange w:id="835" w:author="Thomas Huang" w:date="2017-04-12T10:57:00Z">
              <w:tcPr>
                <w:tcW w:w="677" w:type="pct"/>
                <w:tcBorders>
                  <w:top w:val="nil"/>
                  <w:left w:val="nil"/>
                  <w:bottom w:val="nil"/>
                  <w:right w:val="nil"/>
                </w:tcBorders>
                <w:shd w:val="clear" w:color="auto" w:fill="auto"/>
                <w:noWrap/>
                <w:vAlign w:val="center"/>
                <w:hideMark/>
              </w:tcPr>
            </w:tcPrChange>
          </w:tcPr>
          <w:p w14:paraId="235F6CBB" w14:textId="3EE1CBA4" w:rsidR="00D315D5" w:rsidRPr="000B18F1" w:rsidDel="001E60A4" w:rsidRDefault="00D315D5">
            <w:pPr>
              <w:pStyle w:val="a7"/>
              <w:rPr>
                <w:del w:id="836" w:author="Thomas Huang" w:date="2017-04-12T11:08:00Z"/>
              </w:rPr>
              <w:pPrChange w:id="837" w:author="Thomas Huang" w:date="2017-04-12T10:57:00Z">
                <w:pPr>
                  <w:pStyle w:val="Table"/>
                </w:pPr>
              </w:pPrChange>
            </w:pPr>
            <w:del w:id="838" w:author="Thomas Huang" w:date="2017-04-12T11:08:00Z">
              <w:r w:rsidRPr="000B18F1" w:rsidDel="001E60A4">
                <w:delText>10230461236</w:delText>
              </w:r>
            </w:del>
          </w:p>
        </w:tc>
        <w:tc>
          <w:tcPr>
            <w:tcW w:w="616" w:type="pct"/>
            <w:vMerge/>
            <w:tcBorders>
              <w:top w:val="nil"/>
              <w:left w:val="nil"/>
              <w:bottom w:val="nil"/>
              <w:right w:val="nil"/>
            </w:tcBorders>
            <w:vAlign w:val="center"/>
            <w:hideMark/>
            <w:tcPrChange w:id="839" w:author="Thomas Huang" w:date="2017-04-12T10:57:00Z">
              <w:tcPr>
                <w:tcW w:w="616" w:type="pct"/>
                <w:vMerge/>
                <w:tcBorders>
                  <w:top w:val="nil"/>
                  <w:left w:val="nil"/>
                  <w:bottom w:val="nil"/>
                  <w:right w:val="nil"/>
                </w:tcBorders>
                <w:vAlign w:val="center"/>
                <w:hideMark/>
              </w:tcPr>
            </w:tcPrChange>
          </w:tcPr>
          <w:p w14:paraId="1EDAF6C3" w14:textId="774E169C" w:rsidR="00D315D5" w:rsidRPr="000B18F1" w:rsidDel="001E60A4" w:rsidRDefault="00D315D5">
            <w:pPr>
              <w:pStyle w:val="a7"/>
              <w:rPr>
                <w:del w:id="840" w:author="Thomas Huang" w:date="2017-04-12T11:08:00Z"/>
              </w:rPr>
              <w:pPrChange w:id="841" w:author="Thomas Huang" w:date="2017-04-12T10:57:00Z">
                <w:pPr>
                  <w:pStyle w:val="Table"/>
                </w:pPr>
              </w:pPrChange>
            </w:pPr>
          </w:p>
        </w:tc>
        <w:tc>
          <w:tcPr>
            <w:tcW w:w="663" w:type="pct"/>
            <w:vMerge/>
            <w:tcBorders>
              <w:top w:val="nil"/>
              <w:left w:val="nil"/>
              <w:bottom w:val="nil"/>
              <w:right w:val="nil"/>
            </w:tcBorders>
            <w:vAlign w:val="center"/>
            <w:hideMark/>
            <w:tcPrChange w:id="842" w:author="Thomas Huang" w:date="2017-04-12T10:57:00Z">
              <w:tcPr>
                <w:tcW w:w="663" w:type="pct"/>
                <w:vMerge/>
                <w:tcBorders>
                  <w:top w:val="nil"/>
                  <w:left w:val="nil"/>
                  <w:bottom w:val="nil"/>
                  <w:right w:val="nil"/>
                </w:tcBorders>
                <w:vAlign w:val="center"/>
                <w:hideMark/>
              </w:tcPr>
            </w:tcPrChange>
          </w:tcPr>
          <w:p w14:paraId="51394C7D" w14:textId="09C65C2E" w:rsidR="00D315D5" w:rsidRPr="000B18F1" w:rsidDel="001E60A4" w:rsidRDefault="00D315D5">
            <w:pPr>
              <w:pStyle w:val="a7"/>
              <w:rPr>
                <w:del w:id="843" w:author="Thomas Huang" w:date="2017-04-12T11:08:00Z"/>
              </w:rPr>
              <w:pPrChange w:id="844" w:author="Thomas Huang" w:date="2017-04-12T10:57:00Z">
                <w:pPr>
                  <w:pStyle w:val="Table"/>
                </w:pPr>
              </w:pPrChange>
            </w:pPr>
          </w:p>
        </w:tc>
        <w:tc>
          <w:tcPr>
            <w:tcW w:w="714" w:type="pct"/>
            <w:tcBorders>
              <w:top w:val="nil"/>
              <w:left w:val="nil"/>
              <w:bottom w:val="nil"/>
              <w:right w:val="nil"/>
            </w:tcBorders>
            <w:shd w:val="clear" w:color="auto" w:fill="auto"/>
            <w:noWrap/>
            <w:vAlign w:val="center"/>
            <w:hideMark/>
            <w:tcPrChange w:id="845" w:author="Thomas Huang" w:date="2017-04-12T10:57:00Z">
              <w:tcPr>
                <w:tcW w:w="714" w:type="pct"/>
                <w:tcBorders>
                  <w:top w:val="nil"/>
                  <w:left w:val="nil"/>
                  <w:bottom w:val="nil"/>
                  <w:right w:val="nil"/>
                </w:tcBorders>
                <w:shd w:val="clear" w:color="auto" w:fill="auto"/>
                <w:noWrap/>
                <w:vAlign w:val="center"/>
                <w:hideMark/>
              </w:tcPr>
            </w:tcPrChange>
          </w:tcPr>
          <w:p w14:paraId="1E383359" w14:textId="19CB0DC8" w:rsidR="00D315D5" w:rsidRPr="000B18F1" w:rsidDel="001E60A4" w:rsidRDefault="00D315D5">
            <w:pPr>
              <w:pStyle w:val="a7"/>
              <w:rPr>
                <w:del w:id="846" w:author="Thomas Huang" w:date="2017-04-12T11:08:00Z"/>
              </w:rPr>
              <w:pPrChange w:id="847" w:author="Thomas Huang" w:date="2017-04-12T10:57:00Z">
                <w:pPr>
                  <w:pStyle w:val="Table"/>
                </w:pPr>
              </w:pPrChange>
            </w:pPr>
            <w:del w:id="848" w:author="Thomas Huang" w:date="2017-04-12T11:08:00Z">
              <w:r w:rsidRPr="000B18F1" w:rsidDel="001E60A4">
                <w:delText>-0.004</w:delText>
              </w:r>
            </w:del>
          </w:p>
        </w:tc>
        <w:tc>
          <w:tcPr>
            <w:tcW w:w="714" w:type="pct"/>
            <w:vMerge/>
            <w:tcBorders>
              <w:top w:val="nil"/>
              <w:left w:val="nil"/>
              <w:bottom w:val="nil"/>
              <w:right w:val="nil"/>
            </w:tcBorders>
            <w:vAlign w:val="center"/>
            <w:hideMark/>
            <w:tcPrChange w:id="849" w:author="Thomas Huang" w:date="2017-04-12T10:57:00Z">
              <w:tcPr>
                <w:tcW w:w="714" w:type="pct"/>
                <w:vMerge/>
                <w:tcBorders>
                  <w:top w:val="nil"/>
                  <w:left w:val="nil"/>
                  <w:bottom w:val="nil"/>
                  <w:right w:val="nil"/>
                </w:tcBorders>
                <w:vAlign w:val="center"/>
                <w:hideMark/>
              </w:tcPr>
            </w:tcPrChange>
          </w:tcPr>
          <w:p w14:paraId="6D16B24C" w14:textId="1DDC668F" w:rsidR="00D315D5" w:rsidRPr="000B18F1" w:rsidDel="001E60A4" w:rsidRDefault="00D315D5">
            <w:pPr>
              <w:pStyle w:val="a7"/>
              <w:rPr>
                <w:del w:id="850" w:author="Thomas Huang" w:date="2017-04-12T11:08:00Z"/>
              </w:rPr>
              <w:pPrChange w:id="851" w:author="Thomas Huang" w:date="2017-04-12T10:57:00Z">
                <w:pPr>
                  <w:pStyle w:val="Table"/>
                </w:pPr>
              </w:pPrChange>
            </w:pPr>
          </w:p>
        </w:tc>
        <w:tc>
          <w:tcPr>
            <w:tcW w:w="691" w:type="pct"/>
            <w:tcBorders>
              <w:top w:val="nil"/>
              <w:left w:val="nil"/>
              <w:bottom w:val="nil"/>
              <w:right w:val="nil"/>
            </w:tcBorders>
            <w:shd w:val="clear" w:color="auto" w:fill="auto"/>
            <w:noWrap/>
            <w:vAlign w:val="center"/>
            <w:hideMark/>
            <w:tcPrChange w:id="852" w:author="Thomas Huang" w:date="2017-04-12T10:57:00Z">
              <w:tcPr>
                <w:tcW w:w="691" w:type="pct"/>
                <w:tcBorders>
                  <w:top w:val="nil"/>
                  <w:left w:val="nil"/>
                  <w:bottom w:val="nil"/>
                  <w:right w:val="nil"/>
                </w:tcBorders>
                <w:shd w:val="clear" w:color="auto" w:fill="auto"/>
                <w:noWrap/>
                <w:vAlign w:val="center"/>
                <w:hideMark/>
              </w:tcPr>
            </w:tcPrChange>
          </w:tcPr>
          <w:p w14:paraId="1AC30D11" w14:textId="2B573891" w:rsidR="00D315D5" w:rsidRPr="000B18F1" w:rsidDel="001E60A4" w:rsidRDefault="00D315D5">
            <w:pPr>
              <w:pStyle w:val="a7"/>
              <w:rPr>
                <w:del w:id="853" w:author="Thomas Huang" w:date="2017-04-12T11:08:00Z"/>
              </w:rPr>
              <w:pPrChange w:id="854" w:author="Thomas Huang" w:date="2017-04-12T10:57:00Z">
                <w:pPr>
                  <w:pStyle w:val="Table"/>
                </w:pPr>
              </w:pPrChange>
            </w:pPr>
            <w:del w:id="855" w:author="Thomas Huang" w:date="2017-04-12T11:08:00Z">
              <w:r w:rsidRPr="000B18F1" w:rsidDel="001E60A4">
                <w:delText>Missense, Lys107Gln</w:delText>
              </w:r>
            </w:del>
          </w:p>
        </w:tc>
      </w:tr>
      <w:tr w:rsidR="007B780D" w:rsidRPr="000B18F1" w:rsidDel="001E60A4" w14:paraId="05467C4A" w14:textId="014E10CB" w:rsidTr="0049491F">
        <w:trPr>
          <w:trHeight w:val="320"/>
          <w:jc w:val="center"/>
          <w:del w:id="856" w:author="Thomas Huang" w:date="2017-04-12T11:08:00Z"/>
          <w:trPrChange w:id="857" w:author="Thomas Huang" w:date="2017-04-12T10:57:00Z">
            <w:trPr>
              <w:trHeight w:val="320"/>
              <w:jc w:val="center"/>
            </w:trPr>
          </w:trPrChange>
        </w:trPr>
        <w:tc>
          <w:tcPr>
            <w:tcW w:w="925" w:type="pct"/>
            <w:vMerge w:val="restart"/>
            <w:tcBorders>
              <w:top w:val="nil"/>
              <w:left w:val="nil"/>
              <w:bottom w:val="single" w:sz="4" w:space="0" w:color="000000"/>
              <w:right w:val="nil"/>
            </w:tcBorders>
            <w:shd w:val="clear" w:color="auto" w:fill="auto"/>
            <w:noWrap/>
            <w:vAlign w:val="center"/>
            <w:hideMark/>
            <w:tcPrChange w:id="858" w:author="Thomas Huang" w:date="2017-04-12T10:57:00Z">
              <w:tcPr>
                <w:tcW w:w="925" w:type="pct"/>
                <w:vMerge w:val="restart"/>
                <w:tcBorders>
                  <w:top w:val="nil"/>
                  <w:left w:val="nil"/>
                  <w:bottom w:val="single" w:sz="4" w:space="0" w:color="000000"/>
                  <w:right w:val="nil"/>
                </w:tcBorders>
                <w:shd w:val="clear" w:color="auto" w:fill="auto"/>
                <w:noWrap/>
                <w:vAlign w:val="center"/>
                <w:hideMark/>
              </w:tcPr>
            </w:tcPrChange>
          </w:tcPr>
          <w:p w14:paraId="699FB226" w14:textId="4C2DB91E" w:rsidR="00D315D5" w:rsidRPr="000B18F1" w:rsidDel="001E60A4" w:rsidRDefault="00D315D5" w:rsidP="00302770">
            <w:pPr>
              <w:pStyle w:val="a7"/>
              <w:rPr>
                <w:del w:id="859" w:author="Thomas Huang" w:date="2017-04-12T11:08:00Z"/>
              </w:rPr>
            </w:pPr>
            <w:del w:id="860" w:author="Thomas Huang" w:date="2017-04-12T11:08:00Z">
              <w:r w:rsidRPr="000B18F1" w:rsidDel="001E60A4">
                <w:delText>LOC_Os02g36924</w:delText>
              </w:r>
            </w:del>
          </w:p>
        </w:tc>
        <w:tc>
          <w:tcPr>
            <w:tcW w:w="677" w:type="pct"/>
            <w:tcBorders>
              <w:top w:val="nil"/>
              <w:left w:val="nil"/>
              <w:bottom w:val="nil"/>
              <w:right w:val="nil"/>
            </w:tcBorders>
            <w:shd w:val="clear" w:color="auto" w:fill="auto"/>
            <w:noWrap/>
            <w:vAlign w:val="center"/>
            <w:hideMark/>
            <w:tcPrChange w:id="861" w:author="Thomas Huang" w:date="2017-04-12T10:57:00Z">
              <w:tcPr>
                <w:tcW w:w="677" w:type="pct"/>
                <w:tcBorders>
                  <w:top w:val="nil"/>
                  <w:left w:val="nil"/>
                  <w:bottom w:val="nil"/>
                  <w:right w:val="nil"/>
                </w:tcBorders>
                <w:shd w:val="clear" w:color="auto" w:fill="auto"/>
                <w:noWrap/>
                <w:vAlign w:val="center"/>
                <w:hideMark/>
              </w:tcPr>
            </w:tcPrChange>
          </w:tcPr>
          <w:p w14:paraId="2E824887" w14:textId="11238978" w:rsidR="00D315D5" w:rsidRPr="000B18F1" w:rsidDel="001E60A4" w:rsidRDefault="00D315D5" w:rsidP="00302770">
            <w:pPr>
              <w:pStyle w:val="a7"/>
              <w:rPr>
                <w:del w:id="862" w:author="Thomas Huang" w:date="2017-04-12T11:08:00Z"/>
              </w:rPr>
            </w:pPr>
            <w:del w:id="863" w:author="Thomas Huang" w:date="2017-04-12T11:08:00Z">
              <w:r w:rsidRPr="000B18F1" w:rsidDel="001E60A4">
                <w:delText>10222300431</w:delText>
              </w:r>
            </w:del>
          </w:p>
        </w:tc>
        <w:tc>
          <w:tcPr>
            <w:tcW w:w="616" w:type="pct"/>
            <w:vMerge w:val="restart"/>
            <w:tcBorders>
              <w:top w:val="nil"/>
              <w:left w:val="nil"/>
              <w:bottom w:val="single" w:sz="4" w:space="0" w:color="000000"/>
              <w:right w:val="nil"/>
            </w:tcBorders>
            <w:shd w:val="clear" w:color="auto" w:fill="auto"/>
            <w:noWrap/>
            <w:vAlign w:val="center"/>
            <w:hideMark/>
            <w:tcPrChange w:id="864" w:author="Thomas Huang" w:date="2017-04-12T10:57:00Z">
              <w:tcPr>
                <w:tcW w:w="616" w:type="pct"/>
                <w:vMerge w:val="restart"/>
                <w:tcBorders>
                  <w:top w:val="nil"/>
                  <w:left w:val="nil"/>
                  <w:bottom w:val="single" w:sz="4" w:space="0" w:color="000000"/>
                  <w:right w:val="nil"/>
                </w:tcBorders>
                <w:shd w:val="clear" w:color="auto" w:fill="auto"/>
                <w:noWrap/>
                <w:vAlign w:val="center"/>
                <w:hideMark/>
              </w:tcPr>
            </w:tcPrChange>
          </w:tcPr>
          <w:p w14:paraId="57252C06" w14:textId="1B5D84B5" w:rsidR="00D315D5" w:rsidRPr="000B18F1" w:rsidDel="001E60A4" w:rsidRDefault="00D315D5" w:rsidP="00302770">
            <w:pPr>
              <w:pStyle w:val="a7"/>
              <w:rPr>
                <w:del w:id="865" w:author="Thomas Huang" w:date="2017-04-12T11:08:00Z"/>
              </w:rPr>
            </w:pPr>
            <w:del w:id="866" w:author="Thomas Huang" w:date="2017-04-12T11:08:00Z">
              <w:r w:rsidRPr="000B18F1" w:rsidDel="001E60A4">
                <w:delText>osa-miR444</w:delText>
              </w:r>
            </w:del>
          </w:p>
        </w:tc>
        <w:tc>
          <w:tcPr>
            <w:tcW w:w="663" w:type="pct"/>
            <w:vMerge w:val="restart"/>
            <w:tcBorders>
              <w:top w:val="nil"/>
              <w:left w:val="nil"/>
              <w:bottom w:val="single" w:sz="4" w:space="0" w:color="000000"/>
              <w:right w:val="nil"/>
            </w:tcBorders>
            <w:shd w:val="clear" w:color="auto" w:fill="auto"/>
            <w:noWrap/>
            <w:vAlign w:val="center"/>
            <w:hideMark/>
            <w:tcPrChange w:id="867" w:author="Thomas Huang" w:date="2017-04-12T10:57:00Z">
              <w:tcPr>
                <w:tcW w:w="663" w:type="pct"/>
                <w:vMerge w:val="restart"/>
                <w:tcBorders>
                  <w:top w:val="nil"/>
                  <w:left w:val="nil"/>
                  <w:bottom w:val="single" w:sz="4" w:space="0" w:color="000000"/>
                  <w:right w:val="nil"/>
                </w:tcBorders>
                <w:shd w:val="clear" w:color="auto" w:fill="auto"/>
                <w:noWrap/>
                <w:vAlign w:val="center"/>
                <w:hideMark/>
              </w:tcPr>
            </w:tcPrChange>
          </w:tcPr>
          <w:p w14:paraId="4816B8DF" w14:textId="6DB8CB80" w:rsidR="00D315D5" w:rsidRPr="000B18F1" w:rsidDel="001E60A4" w:rsidRDefault="00D315D5">
            <w:pPr>
              <w:pStyle w:val="a7"/>
              <w:rPr>
                <w:del w:id="868" w:author="Thomas Huang" w:date="2017-04-12T11:08:00Z"/>
              </w:rPr>
              <w:pPrChange w:id="869" w:author="Thomas Huang" w:date="2017-04-12T10:57:00Z">
                <w:pPr>
                  <w:pStyle w:val="Table"/>
                </w:pPr>
              </w:pPrChange>
            </w:pPr>
            <w:del w:id="870" w:author="Thomas Huang" w:date="2017-04-12T11:08:00Z">
              <w:r w:rsidRPr="000B18F1" w:rsidDel="001E60A4">
                <w:delText>/</w:delText>
              </w:r>
            </w:del>
          </w:p>
        </w:tc>
        <w:tc>
          <w:tcPr>
            <w:tcW w:w="714" w:type="pct"/>
            <w:tcBorders>
              <w:top w:val="nil"/>
              <w:left w:val="nil"/>
              <w:bottom w:val="nil"/>
              <w:right w:val="nil"/>
            </w:tcBorders>
            <w:shd w:val="clear" w:color="auto" w:fill="auto"/>
            <w:noWrap/>
            <w:vAlign w:val="center"/>
            <w:hideMark/>
            <w:tcPrChange w:id="871" w:author="Thomas Huang" w:date="2017-04-12T10:57:00Z">
              <w:tcPr>
                <w:tcW w:w="714" w:type="pct"/>
                <w:tcBorders>
                  <w:top w:val="nil"/>
                  <w:left w:val="nil"/>
                  <w:bottom w:val="nil"/>
                  <w:right w:val="nil"/>
                </w:tcBorders>
                <w:shd w:val="clear" w:color="auto" w:fill="auto"/>
                <w:noWrap/>
                <w:vAlign w:val="center"/>
                <w:hideMark/>
              </w:tcPr>
            </w:tcPrChange>
          </w:tcPr>
          <w:p w14:paraId="2ABF22EC" w14:textId="6563CCBB" w:rsidR="00D315D5" w:rsidRPr="000B18F1" w:rsidDel="001E60A4" w:rsidRDefault="00D315D5">
            <w:pPr>
              <w:pStyle w:val="a7"/>
              <w:rPr>
                <w:del w:id="872" w:author="Thomas Huang" w:date="2017-04-12T11:08:00Z"/>
              </w:rPr>
              <w:pPrChange w:id="873" w:author="Thomas Huang" w:date="2017-04-12T10:57:00Z">
                <w:pPr>
                  <w:pStyle w:val="Table"/>
                </w:pPr>
              </w:pPrChange>
            </w:pPr>
            <w:del w:id="874" w:author="Thomas Huang" w:date="2017-04-12T11:08:00Z">
              <w:r w:rsidRPr="000B18F1" w:rsidDel="001E60A4">
                <w:delText>-0.032</w:delText>
              </w:r>
            </w:del>
          </w:p>
        </w:tc>
        <w:tc>
          <w:tcPr>
            <w:tcW w:w="714" w:type="pct"/>
            <w:vMerge w:val="restart"/>
            <w:tcBorders>
              <w:top w:val="nil"/>
              <w:left w:val="nil"/>
              <w:bottom w:val="single" w:sz="4" w:space="0" w:color="000000"/>
              <w:right w:val="nil"/>
            </w:tcBorders>
            <w:shd w:val="clear" w:color="auto" w:fill="auto"/>
            <w:noWrap/>
            <w:vAlign w:val="center"/>
            <w:hideMark/>
            <w:tcPrChange w:id="875" w:author="Thomas Huang" w:date="2017-04-12T10:57:00Z">
              <w:tcPr>
                <w:tcW w:w="714" w:type="pct"/>
                <w:vMerge w:val="restart"/>
                <w:tcBorders>
                  <w:top w:val="nil"/>
                  <w:left w:val="nil"/>
                  <w:bottom w:val="single" w:sz="4" w:space="0" w:color="000000"/>
                  <w:right w:val="nil"/>
                </w:tcBorders>
                <w:shd w:val="clear" w:color="auto" w:fill="auto"/>
                <w:noWrap/>
                <w:vAlign w:val="center"/>
                <w:hideMark/>
              </w:tcPr>
            </w:tcPrChange>
          </w:tcPr>
          <w:p w14:paraId="01AB7E65" w14:textId="40B21D0B" w:rsidR="00D315D5" w:rsidRPr="00CD715B" w:rsidDel="001E60A4" w:rsidRDefault="00D315D5">
            <w:pPr>
              <w:pStyle w:val="a7"/>
              <w:rPr>
                <w:del w:id="876" w:author="Thomas Huang" w:date="2017-04-12T11:08:00Z"/>
              </w:rPr>
              <w:pPrChange w:id="877" w:author="Thomas Huang" w:date="2017-04-12T10:57:00Z">
                <w:pPr>
                  <w:pStyle w:val="Table"/>
                </w:pPr>
              </w:pPrChange>
            </w:pPr>
            <w:del w:id="878" w:author="Thomas Huang" w:date="2017-04-12T11:08:00Z">
              <w:r w:rsidRPr="00CD715B" w:rsidDel="001E60A4">
                <w:delText>OsMADS27</w:delText>
              </w:r>
            </w:del>
          </w:p>
        </w:tc>
        <w:tc>
          <w:tcPr>
            <w:tcW w:w="691" w:type="pct"/>
            <w:tcBorders>
              <w:top w:val="nil"/>
              <w:left w:val="nil"/>
              <w:bottom w:val="nil"/>
              <w:right w:val="nil"/>
            </w:tcBorders>
            <w:shd w:val="clear" w:color="auto" w:fill="auto"/>
            <w:noWrap/>
            <w:vAlign w:val="center"/>
            <w:hideMark/>
            <w:tcPrChange w:id="879" w:author="Thomas Huang" w:date="2017-04-12T10:57:00Z">
              <w:tcPr>
                <w:tcW w:w="691" w:type="pct"/>
                <w:tcBorders>
                  <w:top w:val="nil"/>
                  <w:left w:val="nil"/>
                  <w:bottom w:val="nil"/>
                  <w:right w:val="nil"/>
                </w:tcBorders>
                <w:shd w:val="clear" w:color="auto" w:fill="auto"/>
                <w:noWrap/>
                <w:vAlign w:val="center"/>
                <w:hideMark/>
              </w:tcPr>
            </w:tcPrChange>
          </w:tcPr>
          <w:p w14:paraId="2B1CA72F" w14:textId="0C10F32F" w:rsidR="00D315D5" w:rsidRPr="000B18F1" w:rsidDel="001E60A4" w:rsidRDefault="00D315D5">
            <w:pPr>
              <w:pStyle w:val="a7"/>
              <w:rPr>
                <w:del w:id="880" w:author="Thomas Huang" w:date="2017-04-12T11:08:00Z"/>
              </w:rPr>
              <w:pPrChange w:id="881" w:author="Thomas Huang" w:date="2017-04-12T10:57:00Z">
                <w:pPr>
                  <w:pStyle w:val="Table"/>
                </w:pPr>
              </w:pPrChange>
            </w:pPr>
            <w:del w:id="882" w:author="Thomas Huang" w:date="2017-04-12T11:08:00Z">
              <w:r w:rsidRPr="000B18F1" w:rsidDel="001E60A4">
                <w:delText>Missense, Ala93Val</w:delText>
              </w:r>
            </w:del>
          </w:p>
        </w:tc>
      </w:tr>
      <w:tr w:rsidR="007B780D" w:rsidRPr="000B18F1" w:rsidDel="001E60A4" w14:paraId="4CB883C4" w14:textId="4C2CB9E0" w:rsidTr="0049491F">
        <w:trPr>
          <w:trHeight w:val="320"/>
          <w:jc w:val="center"/>
          <w:del w:id="883" w:author="Thomas Huang" w:date="2017-04-12T11:08:00Z"/>
          <w:trPrChange w:id="884" w:author="Thomas Huang" w:date="2017-04-12T10:57:00Z">
            <w:trPr>
              <w:trHeight w:val="320"/>
              <w:jc w:val="center"/>
            </w:trPr>
          </w:trPrChange>
        </w:trPr>
        <w:tc>
          <w:tcPr>
            <w:tcW w:w="925" w:type="pct"/>
            <w:vMerge/>
            <w:tcBorders>
              <w:top w:val="nil"/>
              <w:left w:val="nil"/>
              <w:bottom w:val="single" w:sz="4" w:space="0" w:color="000000"/>
              <w:right w:val="nil"/>
            </w:tcBorders>
            <w:vAlign w:val="center"/>
            <w:hideMark/>
            <w:tcPrChange w:id="885" w:author="Thomas Huang" w:date="2017-04-12T10:57:00Z">
              <w:tcPr>
                <w:tcW w:w="925" w:type="pct"/>
                <w:vMerge/>
                <w:tcBorders>
                  <w:top w:val="nil"/>
                  <w:left w:val="nil"/>
                  <w:bottom w:val="single" w:sz="4" w:space="0" w:color="000000"/>
                  <w:right w:val="nil"/>
                </w:tcBorders>
                <w:vAlign w:val="center"/>
                <w:hideMark/>
              </w:tcPr>
            </w:tcPrChange>
          </w:tcPr>
          <w:p w14:paraId="7C1ACE90" w14:textId="2AE6F07F" w:rsidR="00D315D5" w:rsidRPr="000B18F1" w:rsidDel="001E60A4" w:rsidRDefault="00D315D5">
            <w:pPr>
              <w:pStyle w:val="a7"/>
              <w:rPr>
                <w:del w:id="886" w:author="Thomas Huang" w:date="2017-04-12T11:08:00Z"/>
              </w:rPr>
              <w:pPrChange w:id="887" w:author="Thomas Huang" w:date="2017-04-12T10:57:00Z">
                <w:pPr>
                  <w:pStyle w:val="Table"/>
                </w:pPr>
              </w:pPrChange>
            </w:pPr>
          </w:p>
        </w:tc>
        <w:tc>
          <w:tcPr>
            <w:tcW w:w="677" w:type="pct"/>
            <w:tcBorders>
              <w:top w:val="nil"/>
              <w:left w:val="nil"/>
              <w:bottom w:val="single" w:sz="4" w:space="0" w:color="auto"/>
              <w:right w:val="nil"/>
            </w:tcBorders>
            <w:shd w:val="clear" w:color="auto" w:fill="auto"/>
            <w:noWrap/>
            <w:vAlign w:val="center"/>
            <w:hideMark/>
            <w:tcPrChange w:id="888" w:author="Thomas Huang" w:date="2017-04-12T10:57:00Z">
              <w:tcPr>
                <w:tcW w:w="677" w:type="pct"/>
                <w:tcBorders>
                  <w:top w:val="nil"/>
                  <w:left w:val="nil"/>
                  <w:bottom w:val="single" w:sz="4" w:space="0" w:color="auto"/>
                  <w:right w:val="nil"/>
                </w:tcBorders>
                <w:shd w:val="clear" w:color="auto" w:fill="auto"/>
                <w:noWrap/>
                <w:vAlign w:val="center"/>
                <w:hideMark/>
              </w:tcPr>
            </w:tcPrChange>
          </w:tcPr>
          <w:p w14:paraId="2B73668C" w14:textId="78A50D2E" w:rsidR="00D315D5" w:rsidRPr="000B18F1" w:rsidDel="001E60A4" w:rsidRDefault="00D315D5">
            <w:pPr>
              <w:pStyle w:val="a7"/>
              <w:rPr>
                <w:del w:id="889" w:author="Thomas Huang" w:date="2017-04-12T11:08:00Z"/>
              </w:rPr>
              <w:pPrChange w:id="890" w:author="Thomas Huang" w:date="2017-04-12T10:57:00Z">
                <w:pPr>
                  <w:pStyle w:val="Table"/>
                </w:pPr>
              </w:pPrChange>
            </w:pPr>
            <w:del w:id="891" w:author="Thomas Huang" w:date="2017-04-12T11:08:00Z">
              <w:r w:rsidRPr="000B18F1" w:rsidDel="001E60A4">
                <w:delText>10222300448</w:delText>
              </w:r>
            </w:del>
          </w:p>
        </w:tc>
        <w:tc>
          <w:tcPr>
            <w:tcW w:w="616" w:type="pct"/>
            <w:vMerge/>
            <w:tcBorders>
              <w:top w:val="nil"/>
              <w:left w:val="nil"/>
              <w:bottom w:val="single" w:sz="4" w:space="0" w:color="000000"/>
              <w:right w:val="nil"/>
            </w:tcBorders>
            <w:vAlign w:val="center"/>
            <w:hideMark/>
            <w:tcPrChange w:id="892" w:author="Thomas Huang" w:date="2017-04-12T10:57:00Z">
              <w:tcPr>
                <w:tcW w:w="616" w:type="pct"/>
                <w:vMerge/>
                <w:tcBorders>
                  <w:top w:val="nil"/>
                  <w:left w:val="nil"/>
                  <w:bottom w:val="single" w:sz="4" w:space="0" w:color="000000"/>
                  <w:right w:val="nil"/>
                </w:tcBorders>
                <w:vAlign w:val="center"/>
                <w:hideMark/>
              </w:tcPr>
            </w:tcPrChange>
          </w:tcPr>
          <w:p w14:paraId="0531C2A2" w14:textId="6EF78945" w:rsidR="00D315D5" w:rsidRPr="000B18F1" w:rsidDel="001E60A4" w:rsidRDefault="00D315D5">
            <w:pPr>
              <w:pStyle w:val="a7"/>
              <w:rPr>
                <w:del w:id="893" w:author="Thomas Huang" w:date="2017-04-12T11:08:00Z"/>
              </w:rPr>
              <w:pPrChange w:id="894" w:author="Thomas Huang" w:date="2017-04-12T10:57:00Z">
                <w:pPr>
                  <w:pStyle w:val="Table"/>
                </w:pPr>
              </w:pPrChange>
            </w:pPr>
          </w:p>
        </w:tc>
        <w:tc>
          <w:tcPr>
            <w:tcW w:w="663" w:type="pct"/>
            <w:vMerge/>
            <w:tcBorders>
              <w:top w:val="nil"/>
              <w:left w:val="nil"/>
              <w:bottom w:val="single" w:sz="4" w:space="0" w:color="000000"/>
              <w:right w:val="nil"/>
            </w:tcBorders>
            <w:vAlign w:val="center"/>
            <w:hideMark/>
            <w:tcPrChange w:id="895" w:author="Thomas Huang" w:date="2017-04-12T10:57:00Z">
              <w:tcPr>
                <w:tcW w:w="663" w:type="pct"/>
                <w:vMerge/>
                <w:tcBorders>
                  <w:top w:val="nil"/>
                  <w:left w:val="nil"/>
                  <w:bottom w:val="single" w:sz="4" w:space="0" w:color="000000"/>
                  <w:right w:val="nil"/>
                </w:tcBorders>
                <w:vAlign w:val="center"/>
                <w:hideMark/>
              </w:tcPr>
            </w:tcPrChange>
          </w:tcPr>
          <w:p w14:paraId="6104760D" w14:textId="2959FF59" w:rsidR="00D315D5" w:rsidRPr="000B18F1" w:rsidDel="001E60A4" w:rsidRDefault="00D315D5">
            <w:pPr>
              <w:pStyle w:val="a7"/>
              <w:rPr>
                <w:del w:id="896" w:author="Thomas Huang" w:date="2017-04-12T11:08:00Z"/>
              </w:rPr>
              <w:pPrChange w:id="897" w:author="Thomas Huang" w:date="2017-04-12T10:57:00Z">
                <w:pPr>
                  <w:pStyle w:val="Table"/>
                </w:pPr>
              </w:pPrChange>
            </w:pPr>
          </w:p>
        </w:tc>
        <w:tc>
          <w:tcPr>
            <w:tcW w:w="714" w:type="pct"/>
            <w:tcBorders>
              <w:top w:val="nil"/>
              <w:left w:val="nil"/>
              <w:bottom w:val="single" w:sz="4" w:space="0" w:color="auto"/>
              <w:right w:val="nil"/>
            </w:tcBorders>
            <w:shd w:val="clear" w:color="auto" w:fill="auto"/>
            <w:noWrap/>
            <w:vAlign w:val="center"/>
            <w:hideMark/>
            <w:tcPrChange w:id="898" w:author="Thomas Huang" w:date="2017-04-12T10:57:00Z">
              <w:tcPr>
                <w:tcW w:w="714" w:type="pct"/>
                <w:tcBorders>
                  <w:top w:val="nil"/>
                  <w:left w:val="nil"/>
                  <w:bottom w:val="single" w:sz="4" w:space="0" w:color="auto"/>
                  <w:right w:val="nil"/>
                </w:tcBorders>
                <w:shd w:val="clear" w:color="auto" w:fill="auto"/>
                <w:noWrap/>
                <w:vAlign w:val="center"/>
                <w:hideMark/>
              </w:tcPr>
            </w:tcPrChange>
          </w:tcPr>
          <w:p w14:paraId="0331A938" w14:textId="7CA5C6BB" w:rsidR="00D315D5" w:rsidRPr="000B18F1" w:rsidDel="001E60A4" w:rsidRDefault="00D315D5">
            <w:pPr>
              <w:pStyle w:val="a7"/>
              <w:rPr>
                <w:del w:id="899" w:author="Thomas Huang" w:date="2017-04-12T11:08:00Z"/>
              </w:rPr>
              <w:pPrChange w:id="900" w:author="Thomas Huang" w:date="2017-04-12T10:57:00Z">
                <w:pPr>
                  <w:pStyle w:val="Table"/>
                </w:pPr>
              </w:pPrChange>
            </w:pPr>
            <w:del w:id="901" w:author="Thomas Huang" w:date="2017-04-12T11:08:00Z">
              <w:r w:rsidRPr="000B18F1" w:rsidDel="001E60A4">
                <w:delText>6.575</w:delText>
              </w:r>
            </w:del>
          </w:p>
        </w:tc>
        <w:tc>
          <w:tcPr>
            <w:tcW w:w="714" w:type="pct"/>
            <w:vMerge/>
            <w:tcBorders>
              <w:top w:val="nil"/>
              <w:left w:val="nil"/>
              <w:bottom w:val="single" w:sz="4" w:space="0" w:color="000000"/>
              <w:right w:val="nil"/>
            </w:tcBorders>
            <w:vAlign w:val="center"/>
            <w:hideMark/>
            <w:tcPrChange w:id="902" w:author="Thomas Huang" w:date="2017-04-12T10:57:00Z">
              <w:tcPr>
                <w:tcW w:w="714" w:type="pct"/>
                <w:vMerge/>
                <w:tcBorders>
                  <w:top w:val="nil"/>
                  <w:left w:val="nil"/>
                  <w:bottom w:val="single" w:sz="4" w:space="0" w:color="000000"/>
                  <w:right w:val="nil"/>
                </w:tcBorders>
                <w:vAlign w:val="center"/>
                <w:hideMark/>
              </w:tcPr>
            </w:tcPrChange>
          </w:tcPr>
          <w:p w14:paraId="23356A50" w14:textId="7EC5E61F" w:rsidR="00D315D5" w:rsidRPr="000B18F1" w:rsidDel="001E60A4" w:rsidRDefault="00D315D5">
            <w:pPr>
              <w:pStyle w:val="a7"/>
              <w:rPr>
                <w:del w:id="903" w:author="Thomas Huang" w:date="2017-04-12T11:08:00Z"/>
              </w:rPr>
              <w:pPrChange w:id="904" w:author="Thomas Huang" w:date="2017-04-12T10:57:00Z">
                <w:pPr>
                  <w:pStyle w:val="Table"/>
                </w:pPr>
              </w:pPrChange>
            </w:pPr>
          </w:p>
        </w:tc>
        <w:tc>
          <w:tcPr>
            <w:tcW w:w="691" w:type="pct"/>
            <w:tcBorders>
              <w:top w:val="nil"/>
              <w:left w:val="nil"/>
              <w:bottom w:val="single" w:sz="4" w:space="0" w:color="auto"/>
              <w:right w:val="nil"/>
            </w:tcBorders>
            <w:shd w:val="clear" w:color="auto" w:fill="auto"/>
            <w:noWrap/>
            <w:vAlign w:val="center"/>
            <w:hideMark/>
            <w:tcPrChange w:id="905" w:author="Thomas Huang" w:date="2017-04-12T10:57:00Z">
              <w:tcPr>
                <w:tcW w:w="691" w:type="pct"/>
                <w:tcBorders>
                  <w:top w:val="nil"/>
                  <w:left w:val="nil"/>
                  <w:bottom w:val="single" w:sz="4" w:space="0" w:color="auto"/>
                  <w:right w:val="nil"/>
                </w:tcBorders>
                <w:shd w:val="clear" w:color="auto" w:fill="auto"/>
                <w:noWrap/>
                <w:vAlign w:val="center"/>
                <w:hideMark/>
              </w:tcPr>
            </w:tcPrChange>
          </w:tcPr>
          <w:p w14:paraId="533C55E8" w14:textId="091A2C93" w:rsidR="00D315D5" w:rsidRPr="000B18F1" w:rsidDel="001E60A4" w:rsidRDefault="00D315D5">
            <w:pPr>
              <w:pStyle w:val="a7"/>
              <w:rPr>
                <w:del w:id="906" w:author="Thomas Huang" w:date="2017-04-12T11:08:00Z"/>
              </w:rPr>
              <w:pPrChange w:id="907" w:author="Thomas Huang" w:date="2017-04-12T10:57:00Z">
                <w:pPr>
                  <w:pStyle w:val="Table"/>
                </w:pPr>
              </w:pPrChange>
            </w:pPr>
            <w:del w:id="908" w:author="Thomas Huang" w:date="2017-04-12T11:08:00Z">
              <w:r w:rsidRPr="000B18F1" w:rsidDel="001E60A4">
                <w:delText>Missense, Gln99Lys</w:delText>
              </w:r>
            </w:del>
          </w:p>
        </w:tc>
      </w:tr>
    </w:tbl>
    <w:p w14:paraId="53C46899" w14:textId="1FCDA5D1" w:rsidR="008C3FC9" w:rsidRPr="00F73E58" w:rsidRDefault="00CB78B3">
      <w:pPr>
        <w:pStyle w:val="a7"/>
        <w:ind w:firstLine="0"/>
        <w:jc w:val="center"/>
        <w:pPrChange w:id="909" w:author="Thomas Huang" w:date="2017-04-14T14:54:00Z">
          <w:pPr>
            <w:pStyle w:val="a7"/>
          </w:pPr>
        </w:pPrChange>
      </w:pPr>
      <w:ins w:id="910" w:author="Thomas Huang" w:date="2017-04-14T14:53:00Z">
        <w:r w:rsidRPr="001E60A4">
          <w:rPr>
            <w:noProof/>
          </w:rPr>
          <w:lastRenderedPageBreak/>
          <w:drawing>
            <wp:inline distT="0" distB="0" distL="0" distR="0" wp14:anchorId="2F5EF91A" wp14:editId="6C8AD8A4">
              <wp:extent cx="7973474" cy="2495420"/>
              <wp:effectExtent l="0" t="4128"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16200000">
                        <a:off x="0" y="0"/>
                        <a:ext cx="8063215" cy="2523506"/>
                      </a:xfrm>
                      <a:prstGeom prst="rect">
                        <a:avLst/>
                      </a:prstGeom>
                    </pic:spPr>
                  </pic:pic>
                </a:graphicData>
              </a:graphic>
            </wp:inline>
          </w:drawing>
        </w:r>
      </w:ins>
    </w:p>
    <w:p w14:paraId="30ED95CB" w14:textId="6833A1A8" w:rsidR="008C3FC9" w:rsidRPr="00F73E58" w:rsidRDefault="008C3FC9" w:rsidP="00E81100">
      <w:pPr>
        <w:pStyle w:val="a7"/>
        <w:jc w:val="center"/>
      </w:pPr>
    </w:p>
    <w:p w14:paraId="259848EA" w14:textId="564437F1" w:rsidR="008C3FC9" w:rsidRPr="00F73E58" w:rsidRDefault="00287728" w:rsidP="00287728">
      <w:pPr>
        <w:pStyle w:val="Heading2"/>
      </w:pPr>
      <w:bookmarkStart w:id="911" w:name="_Toc479949734"/>
      <w:r>
        <w:rPr>
          <w:rFonts w:hint="eastAsia"/>
        </w:rPr>
        <w:t>单倍型之间水稻品系表型比较</w:t>
      </w:r>
      <w:bookmarkEnd w:id="911"/>
    </w:p>
    <w:p w14:paraId="5E320D60" w14:textId="489ED700" w:rsidR="008C3FC9" w:rsidRDefault="00287728" w:rsidP="00302770">
      <w:pPr>
        <w:pStyle w:val="a7"/>
      </w:pPr>
      <w:r>
        <w:rPr>
          <w:rFonts w:hint="eastAsia"/>
        </w:rPr>
        <w:t>将联合互补模式分析应用在以上两对</w:t>
      </w:r>
      <w:r>
        <w:t>miRNA</w:t>
      </w:r>
      <w:r>
        <w:rPr>
          <w:rFonts w:hint="eastAsia"/>
        </w:rPr>
        <w:t>和靶基因上，我们得到各自的单倍型。其中</w:t>
      </w:r>
      <w:r>
        <w:t>osa-miR160::LOC_Os</w:t>
      </w:r>
      <w:r w:rsidRPr="00287728">
        <w:t>04g59430</w:t>
      </w:r>
      <w:r>
        <w:rPr>
          <w:rFonts w:hint="eastAsia"/>
        </w:rPr>
        <w:t>有</w:t>
      </w:r>
      <w:r>
        <w:rPr>
          <w:rFonts w:hint="eastAsia"/>
        </w:rPr>
        <w:t>5</w:t>
      </w:r>
      <w:r>
        <w:rPr>
          <w:rFonts w:hint="eastAsia"/>
        </w:rPr>
        <w:t>个单倍型（包括参考基因组模式），而在</w:t>
      </w:r>
      <w:r>
        <w:t>osa-miR444::</w:t>
      </w:r>
      <w:r w:rsidRPr="00287728">
        <w:t xml:space="preserve"> LOC_Os02g36924</w:t>
      </w:r>
      <w:r>
        <w:rPr>
          <w:rFonts w:hint="eastAsia"/>
        </w:rPr>
        <w:t>上，则找到了</w:t>
      </w:r>
      <w:r>
        <w:rPr>
          <w:rFonts w:hint="eastAsia"/>
        </w:rPr>
        <w:t>3</w:t>
      </w:r>
      <w:r>
        <w:rPr>
          <w:rFonts w:hint="eastAsia"/>
        </w:rPr>
        <w:t>个单倍型（包括参考基因组模式）。</w:t>
      </w:r>
      <w:r w:rsidRPr="00287728">
        <w:rPr>
          <w:rFonts w:hint="eastAsia"/>
        </w:rPr>
        <w:t>在水稻中，曾有报导生长素响应因子</w:t>
      </w:r>
      <w:r w:rsidRPr="00287728">
        <w:rPr>
          <w:rFonts w:hint="eastAsia"/>
        </w:rPr>
        <w:t>(</w:t>
      </w:r>
      <w:r w:rsidRPr="0079212F">
        <w:rPr>
          <w:rFonts w:hint="eastAsia"/>
          <w:i/>
        </w:rPr>
        <w:t>OsARF</w:t>
      </w:r>
      <w:r w:rsidRPr="00287728">
        <w:rPr>
          <w:rFonts w:hint="eastAsia"/>
        </w:rPr>
        <w:t>)</w:t>
      </w:r>
      <w:r w:rsidRPr="00287728">
        <w:rPr>
          <w:rFonts w:hint="eastAsia"/>
        </w:rPr>
        <w:t>和育性、株高和产量相关</w:t>
      </w:r>
      <w:r w:rsidR="00A27289">
        <w:rPr>
          <w:rStyle w:val="EndnoteReference"/>
        </w:rPr>
        <w:t>[</w:t>
      </w:r>
      <w:r w:rsidR="00A27289">
        <w:rPr>
          <w:rStyle w:val="EndnoteReference"/>
        </w:rPr>
        <w:endnoteReference w:id="67"/>
      </w:r>
      <w:r w:rsidR="00A27289">
        <w:rPr>
          <w:rStyle w:val="EndnoteReference"/>
        </w:rPr>
        <w:t>]</w:t>
      </w:r>
      <w:r w:rsidRPr="00287728">
        <w:rPr>
          <w:rFonts w:hint="eastAsia"/>
        </w:rPr>
        <w:t>而水稻的</w:t>
      </w:r>
      <w:r w:rsidRPr="00287728">
        <w:rPr>
          <w:rFonts w:hint="eastAsia"/>
        </w:rPr>
        <w:t>MADS-box</w:t>
      </w:r>
      <w:r w:rsidRPr="00287728">
        <w:rPr>
          <w:rFonts w:hint="eastAsia"/>
        </w:rPr>
        <w:t>基因则被报导和抽穗期以及株高有关</w:t>
      </w:r>
      <w:r w:rsidR="00A27289">
        <w:rPr>
          <w:rStyle w:val="EndnoteReference"/>
        </w:rPr>
        <w:t>[</w:t>
      </w:r>
      <w:r w:rsidR="00A27289">
        <w:rPr>
          <w:rStyle w:val="EndnoteReference"/>
        </w:rPr>
        <w:endnoteReference w:id="68"/>
      </w:r>
      <w:r w:rsidR="00A27289">
        <w:rPr>
          <w:rStyle w:val="EndnoteReference"/>
        </w:rPr>
        <w:t>]</w:t>
      </w:r>
      <w:r w:rsidRPr="00287728">
        <w:rPr>
          <w:rFonts w:hint="eastAsia"/>
        </w:rPr>
        <w:t>。借助于</w:t>
      </w:r>
      <w:r w:rsidRPr="00287728">
        <w:rPr>
          <w:rFonts w:hint="eastAsia"/>
        </w:rPr>
        <w:t>Rice SNP-seek Database</w:t>
      </w:r>
      <w:r w:rsidRPr="00287728">
        <w:rPr>
          <w:rFonts w:hint="eastAsia"/>
        </w:rPr>
        <w:t>提供的水稻品系表型数据，水稻品系的性状的值根据单倍体模型的不同画在图</w:t>
      </w:r>
      <w:r w:rsidR="00B41D96">
        <w:rPr>
          <w:rFonts w:hint="eastAsia"/>
        </w:rPr>
        <w:t>7</w:t>
      </w:r>
      <w:r w:rsidR="004B3056">
        <w:rPr>
          <w:rFonts w:hint="eastAsia"/>
        </w:rPr>
        <w:t>-3</w:t>
      </w:r>
      <w:r w:rsidRPr="00287728">
        <w:rPr>
          <w:rFonts w:hint="eastAsia"/>
        </w:rPr>
        <w:t>中。</w:t>
      </w:r>
    </w:p>
    <w:p w14:paraId="1153F69F" w14:textId="1EA65FA6" w:rsidR="004B3056" w:rsidDel="00433B70" w:rsidRDefault="004B3056" w:rsidP="006F13B3">
      <w:pPr>
        <w:pStyle w:val="a7"/>
        <w:rPr>
          <w:del w:id="912" w:author="Thomas Huang" w:date="2017-04-12T11:10:00Z"/>
        </w:rPr>
      </w:pPr>
    </w:p>
    <w:p w14:paraId="07A2E810" w14:textId="0C30B8AC" w:rsidR="0081460E" w:rsidDel="00433B70" w:rsidRDefault="0081460E" w:rsidP="0081460E">
      <w:pPr>
        <w:pStyle w:val="Figurealignment"/>
        <w:rPr>
          <w:del w:id="913" w:author="Thomas Huang" w:date="2017-04-12T11:10:00Z"/>
        </w:rPr>
      </w:pPr>
    </w:p>
    <w:p w14:paraId="4ABFA4D5" w14:textId="6FB01C2C" w:rsidR="0081460E" w:rsidDel="00433B70" w:rsidRDefault="004633DE" w:rsidP="00433B70">
      <w:pPr>
        <w:pStyle w:val="Figurealignment"/>
        <w:rPr>
          <w:del w:id="914" w:author="Thomas Huang" w:date="2017-04-12T11:10:00Z"/>
        </w:rPr>
      </w:pPr>
      <w:del w:id="915" w:author="Thomas Huang" w:date="2017-04-12T11:10:00Z">
        <w:r w:rsidDel="00433B70">
          <w:drawing>
            <wp:inline distT="0" distB="0" distL="0" distR="0" wp14:anchorId="5A508ACB" wp14:editId="706F396D">
              <wp:extent cx="4856624" cy="3636000"/>
              <wp:effectExtent l="0" t="0" r="0" b="0"/>
              <wp:docPr id="29" name="Picture 29"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LOC_Os04g59430_fertility.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r w:rsidR="0081460E" w:rsidRPr="00AE264B" w:rsidDel="00433B70">
          <w:drawing>
            <wp:inline distT="0" distB="0" distL="0" distR="0" wp14:anchorId="6D689B66" wp14:editId="3989F25B">
              <wp:extent cx="4845468" cy="3636000"/>
              <wp:effectExtent l="0" t="0" r="6350" b="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45468" cy="3636000"/>
                      </a:xfrm>
                      <a:prstGeom prst="rect">
                        <a:avLst/>
                      </a:prstGeom>
                      <a:noFill/>
                      <a:ln>
                        <a:noFill/>
                      </a:ln>
                    </pic:spPr>
                  </pic:pic>
                </a:graphicData>
              </a:graphic>
            </wp:inline>
          </w:drawing>
        </w:r>
      </w:del>
    </w:p>
    <w:p w14:paraId="3F4C210F" w14:textId="080B5910" w:rsidR="0081460E" w:rsidRDefault="00433B70" w:rsidP="0081460E">
      <w:pPr>
        <w:pStyle w:val="Figurealignment"/>
      </w:pPr>
      <w:r>
        <w:drawing>
          <wp:inline distT="0" distB="0" distL="0" distR="0" wp14:anchorId="3D1C5AAA" wp14:editId="05E20262">
            <wp:extent cx="5361305" cy="4017010"/>
            <wp:effectExtent l="0" t="0" r="0" b="0"/>
            <wp:docPr id="39" name="Picture 39" descr="../小论文/中文文章/图片/figure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小论文/中文文章/图片/figure8.pd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1305" cy="4017010"/>
                    </a:xfrm>
                    <a:prstGeom prst="rect">
                      <a:avLst/>
                    </a:prstGeom>
                    <a:noFill/>
                    <a:ln>
                      <a:noFill/>
                    </a:ln>
                  </pic:spPr>
                </pic:pic>
              </a:graphicData>
            </a:graphic>
          </wp:inline>
        </w:drawing>
      </w:r>
    </w:p>
    <w:p w14:paraId="1749A2CC" w14:textId="1A2DF93D" w:rsidR="004B3056" w:rsidRPr="00DD0E6E" w:rsidRDefault="004B3056" w:rsidP="004B3056">
      <w:pPr>
        <w:pStyle w:val="-8"/>
      </w:pPr>
      <w:bookmarkStart w:id="916" w:name="_Toc479949769"/>
      <w:commentRangeStart w:id="917"/>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3</w:t>
      </w:r>
      <w:r w:rsidRPr="00F73E58">
        <w:fldChar w:fldCharType="end"/>
      </w:r>
      <w:r w:rsidR="0050425A">
        <w:rPr>
          <w:rFonts w:hint="eastAsia"/>
        </w:rPr>
        <w:t>单倍型水稻品系表型比较</w:t>
      </w:r>
      <w:r w:rsidRPr="004B3056">
        <w:rPr>
          <w:rFonts w:hint="eastAsia"/>
        </w:rPr>
        <w:t>图</w:t>
      </w:r>
      <w:bookmarkEnd w:id="916"/>
    </w:p>
    <w:p w14:paraId="6B525A57" w14:textId="0766F4FF" w:rsidR="004B3056" w:rsidRDefault="006D0FC2" w:rsidP="004B3056">
      <w:pPr>
        <w:pStyle w:val="-9"/>
        <w:rPr>
          <w:rFonts w:eastAsia="SimSun"/>
        </w:rPr>
      </w:pPr>
      <w:r>
        <w:rPr>
          <w:rFonts w:eastAsia="SimSun"/>
        </w:rPr>
        <w:t xml:space="preserve">Fig. </w:t>
      </w:r>
      <w:r>
        <w:rPr>
          <w:rFonts w:eastAsia="SimSun" w:hint="eastAsia"/>
        </w:rPr>
        <w:t>7</w:t>
      </w:r>
      <w:r w:rsidR="004B3056" w:rsidRPr="00F73E58">
        <w:rPr>
          <w:rFonts w:eastAsia="SimSun"/>
        </w:rPr>
        <w:t>-</w:t>
      </w:r>
      <w:r w:rsidR="004B3056" w:rsidRPr="00F73E58">
        <w:rPr>
          <w:rFonts w:eastAsia="SimSun"/>
        </w:rPr>
        <w:fldChar w:fldCharType="begin"/>
      </w:r>
      <w:r>
        <w:rPr>
          <w:rFonts w:eastAsia="SimSun"/>
        </w:rPr>
        <w:instrText xml:space="preserve"> SEQ Fig.7</w:instrText>
      </w:r>
      <w:r w:rsidR="004B3056" w:rsidRPr="00F73E58">
        <w:rPr>
          <w:rFonts w:eastAsia="SimSun"/>
        </w:rPr>
        <w:instrText xml:space="preserve">- \* ARABIC </w:instrText>
      </w:r>
      <w:r w:rsidR="004B3056" w:rsidRPr="00F73E58">
        <w:rPr>
          <w:rFonts w:eastAsia="SimSun"/>
        </w:rPr>
        <w:fldChar w:fldCharType="separate"/>
      </w:r>
      <w:r>
        <w:rPr>
          <w:rFonts w:eastAsia="SimSun"/>
          <w:noProof/>
        </w:rPr>
        <w:t>3</w:t>
      </w:r>
      <w:r w:rsidR="004B3056" w:rsidRPr="00F73E58">
        <w:rPr>
          <w:rFonts w:eastAsia="SimSun"/>
          <w:noProof/>
        </w:rPr>
        <w:fldChar w:fldCharType="end"/>
      </w:r>
      <w:r w:rsidR="004B3056" w:rsidRPr="00F73E58">
        <w:rPr>
          <w:rFonts w:eastAsia="SimSun"/>
          <w:noProof/>
        </w:rPr>
        <w:t xml:space="preserve"> </w:t>
      </w:r>
      <w:r w:rsidR="004B3056" w:rsidRPr="004B3056">
        <w:rPr>
          <w:rFonts w:eastAsia="SimSun"/>
        </w:rPr>
        <w:t>Phenotypes of rice cultivars belonging to different haplotype patterns</w:t>
      </w:r>
    </w:p>
    <w:p w14:paraId="6DDCA54B" w14:textId="7FDC246C" w:rsidR="0081460E" w:rsidRPr="00F73E58" w:rsidRDefault="0050425A" w:rsidP="0050425A">
      <w:pPr>
        <w:pStyle w:val="-b"/>
      </w:pPr>
      <w:r w:rsidRPr="0050425A">
        <w:rPr>
          <w:rFonts w:eastAsia="SimSun" w:hint="eastAsia"/>
        </w:rPr>
        <w:t>注：渐变的颜色用来表示该点的水稻品系数量</w:t>
      </w:r>
      <w:ins w:id="918" w:author="Thomas Huang" w:date="2017-04-12T11:11:00Z">
        <w:r w:rsidR="009500D3">
          <w:rPr>
            <w:rFonts w:eastAsia="SimSun" w:hint="eastAsia"/>
          </w:rPr>
          <w:t>，</w:t>
        </w:r>
      </w:ins>
      <w:ins w:id="919" w:author="Thomas Huang" w:date="2017-04-14T14:55:00Z">
        <w:r w:rsidR="007C2CCF" w:rsidRPr="007C2CCF">
          <w:rPr>
            <w:rFonts w:eastAsia="SimSun" w:hint="eastAsia"/>
          </w:rPr>
          <w:t>(a)</w:t>
        </w:r>
        <w:r w:rsidR="007C2CCF" w:rsidRPr="007C2CCF">
          <w:rPr>
            <w:rFonts w:eastAsia="SimSun" w:hint="eastAsia"/>
          </w:rPr>
          <w:t>和</w:t>
        </w:r>
        <w:r w:rsidR="007C2CCF" w:rsidRPr="007C2CCF">
          <w:rPr>
            <w:rFonts w:eastAsia="SimSun" w:hint="eastAsia"/>
          </w:rPr>
          <w:t>(b)</w:t>
        </w:r>
        <w:r w:rsidR="007C2CCF" w:rsidRPr="007C2CCF">
          <w:rPr>
            <w:rFonts w:eastAsia="SimSun" w:hint="eastAsia"/>
          </w:rPr>
          <w:t>是</w:t>
        </w:r>
        <w:r w:rsidR="007C2CCF" w:rsidRPr="007C2CCF">
          <w:rPr>
            <w:rFonts w:eastAsia="SimSun" w:hint="eastAsia"/>
          </w:rPr>
          <w:t>OsMADS27</w:t>
        </w:r>
        <w:r w:rsidR="007C2CCF" w:rsidRPr="007C2CCF">
          <w:rPr>
            <w:rFonts w:eastAsia="SimSun" w:hint="eastAsia"/>
          </w:rPr>
          <w:t>上</w:t>
        </w:r>
        <w:r w:rsidR="007C2CCF" w:rsidRPr="007C2CCF">
          <w:rPr>
            <w:rFonts w:eastAsia="SimSun" w:hint="eastAsia"/>
          </w:rPr>
          <w:t>SNP 10222300448</w:t>
        </w:r>
        <w:r w:rsidR="007C2CCF" w:rsidRPr="007C2CCF">
          <w:rPr>
            <w:rFonts w:eastAsia="SimSun" w:hint="eastAsia"/>
          </w:rPr>
          <w:t>和不同品系中抽穗期和幼苗高度之间的关系</w:t>
        </w:r>
        <w:r w:rsidR="007C2CCF" w:rsidRPr="007C2CCF">
          <w:rPr>
            <w:rFonts w:eastAsia="SimSun" w:hint="eastAsia"/>
          </w:rPr>
          <w:t xml:space="preserve">, </w:t>
        </w:r>
        <w:r w:rsidR="007C2CCF" w:rsidRPr="007C2CCF">
          <w:rPr>
            <w:rFonts w:eastAsia="SimSun" w:hint="eastAsia"/>
          </w:rPr>
          <w:t>而</w:t>
        </w:r>
        <w:r w:rsidR="007C2CCF" w:rsidRPr="007C2CCF">
          <w:rPr>
            <w:rFonts w:eastAsia="SimSun" w:hint="eastAsia"/>
          </w:rPr>
          <w:t>(c)</w:t>
        </w:r>
        <w:r w:rsidR="007C2CCF" w:rsidRPr="007C2CCF">
          <w:rPr>
            <w:rFonts w:eastAsia="SimSun" w:hint="eastAsia"/>
          </w:rPr>
          <w:t>和</w:t>
        </w:r>
        <w:r w:rsidR="007C2CCF" w:rsidRPr="007C2CCF">
          <w:rPr>
            <w:rFonts w:eastAsia="SimSun" w:hint="eastAsia"/>
          </w:rPr>
          <w:t>(d)</w:t>
        </w:r>
        <w:r w:rsidR="007C2CCF" w:rsidRPr="007C2CCF">
          <w:rPr>
            <w:rFonts w:eastAsia="SimSun" w:hint="eastAsia"/>
          </w:rPr>
          <w:t>则是</w:t>
        </w:r>
        <w:r w:rsidR="007C2CCF" w:rsidRPr="007C2CCF">
          <w:rPr>
            <w:rFonts w:eastAsia="SimSun" w:hint="eastAsia"/>
          </w:rPr>
          <w:t>OsARF13</w:t>
        </w:r>
        <w:r w:rsidR="007C2CCF" w:rsidRPr="007C2CCF">
          <w:rPr>
            <w:rFonts w:eastAsia="SimSun" w:hint="eastAsia"/>
          </w:rPr>
          <w:t>上</w:t>
        </w:r>
        <w:r w:rsidR="007C2CCF" w:rsidRPr="007C2CCF">
          <w:rPr>
            <w:rFonts w:eastAsia="SimSun" w:hint="eastAsia"/>
          </w:rPr>
          <w:t>SNP 10435331023</w:t>
        </w:r>
        <w:r w:rsidR="007C2CCF" w:rsidRPr="007C2CCF">
          <w:rPr>
            <w:rFonts w:eastAsia="SimSun" w:hint="eastAsia"/>
          </w:rPr>
          <w:t>和不同品系中幼苗高度和种子育性之间的关系</w:t>
        </w:r>
      </w:ins>
    </w:p>
    <w:commentRangeEnd w:id="917"/>
    <w:p w14:paraId="413809F2" w14:textId="77777777" w:rsidR="00BD2EF6" w:rsidRPr="00F73E58" w:rsidRDefault="00AB16B5" w:rsidP="006F13B3">
      <w:r>
        <w:rPr>
          <w:rStyle w:val="CommentReference"/>
        </w:rPr>
        <w:commentReference w:id="917"/>
      </w:r>
    </w:p>
    <w:p w14:paraId="1DE25C3D" w14:textId="64F9D5E6" w:rsidR="009811B0" w:rsidRPr="00F73E58" w:rsidRDefault="004B3056" w:rsidP="006F13B3">
      <w:r>
        <w:rPr>
          <w:rFonts w:hint="eastAsia"/>
        </w:rPr>
        <w:lastRenderedPageBreak/>
        <w:t>图</w:t>
      </w:r>
      <w:r w:rsidR="00B41D96">
        <w:rPr>
          <w:rFonts w:hint="eastAsia"/>
        </w:rPr>
        <w:t>7</w:t>
      </w:r>
      <w:r>
        <w:rPr>
          <w:rFonts w:hint="eastAsia"/>
        </w:rPr>
        <w:t>-3</w:t>
      </w:r>
      <w:r>
        <w:rPr>
          <w:rFonts w:hint="eastAsia"/>
        </w:rPr>
        <w:t>的前两个图是</w:t>
      </w:r>
      <w:r>
        <w:t>LOC_Os02g36924 (</w:t>
      </w:r>
      <w:r w:rsidRPr="004B3056">
        <w:rPr>
          <w:i/>
        </w:rPr>
        <w:t>OsARF13</w:t>
      </w:r>
      <w:r>
        <w:t>)</w:t>
      </w:r>
      <w:r>
        <w:rPr>
          <w:rFonts w:hint="eastAsia"/>
        </w:rPr>
        <w:t>和</w:t>
      </w:r>
      <w:r w:rsidR="00092895">
        <w:t>osa-miR160</w:t>
      </w:r>
      <w:r w:rsidR="00092895">
        <w:rPr>
          <w:rFonts w:hint="eastAsia"/>
        </w:rPr>
        <w:t>家族</w:t>
      </w:r>
      <w:r w:rsidR="004633DE">
        <w:rPr>
          <w:rFonts w:hint="eastAsia"/>
        </w:rPr>
        <w:t>的</w:t>
      </w:r>
      <w:r w:rsidR="00092895">
        <w:rPr>
          <w:rFonts w:hint="eastAsia"/>
        </w:rPr>
        <w:t>单倍体关于</w:t>
      </w:r>
      <w:r w:rsidR="004633DE">
        <w:rPr>
          <w:rFonts w:hint="eastAsia"/>
        </w:rPr>
        <w:t>幼苗高度和种子育性图，而后两个图是</w:t>
      </w:r>
      <w:r w:rsidR="004633DE">
        <w:t>LOC_Os04g59430 (</w:t>
      </w:r>
      <w:r w:rsidR="004633DE" w:rsidRPr="004633DE">
        <w:rPr>
          <w:i/>
        </w:rPr>
        <w:t>OsMADS27</w:t>
      </w:r>
      <w:r w:rsidR="004633DE">
        <w:t>)</w:t>
      </w:r>
      <w:r w:rsidR="004633DE">
        <w:rPr>
          <w:rFonts w:hint="eastAsia"/>
        </w:rPr>
        <w:t>和</w:t>
      </w:r>
      <w:r w:rsidR="004633DE">
        <w:rPr>
          <w:rFonts w:hint="eastAsia"/>
        </w:rPr>
        <w:t>osa-miR444</w:t>
      </w:r>
      <w:r w:rsidR="004633DE">
        <w:rPr>
          <w:rFonts w:hint="eastAsia"/>
        </w:rPr>
        <w:t>家族的单倍体关于幼苗高度和抽穗期长度图。其中</w:t>
      </w:r>
      <w:r w:rsidR="004633DE">
        <w:t>LOC_Os02g36924</w:t>
      </w:r>
      <w:r w:rsidR="004633DE">
        <w:rPr>
          <w:rFonts w:hint="eastAsia"/>
        </w:rPr>
        <w:t>中</w:t>
      </w:r>
      <w:r w:rsidR="004633DE">
        <w:rPr>
          <w:rFonts w:hint="eastAsia"/>
        </w:rPr>
        <w:t xml:space="preserve">SNP </w:t>
      </w:r>
      <w:r w:rsidR="004633DE" w:rsidRPr="004633DE">
        <w:t>10435331023</w:t>
      </w:r>
      <w:r w:rsidR="004633DE">
        <w:rPr>
          <w:rFonts w:hint="eastAsia"/>
        </w:rPr>
        <w:t>发生突变的单倍体是</w:t>
      </w:r>
      <w:r w:rsidR="00953213">
        <w:t>pattern 2</w:t>
      </w:r>
      <w:r w:rsidR="00953213">
        <w:rPr>
          <w:rFonts w:hint="eastAsia"/>
        </w:rPr>
        <w:t>，而</w:t>
      </w:r>
      <w:r w:rsidR="00953213">
        <w:t>LOC_Os02g36924</w:t>
      </w:r>
      <w:r w:rsidR="00953213">
        <w:rPr>
          <w:rFonts w:hint="eastAsia"/>
        </w:rPr>
        <w:t>中</w:t>
      </w:r>
      <w:r w:rsidR="00953213">
        <w:rPr>
          <w:rFonts w:hint="eastAsia"/>
        </w:rPr>
        <w:t xml:space="preserve">SNP </w:t>
      </w:r>
      <w:r w:rsidR="00953213" w:rsidRPr="00953213">
        <w:t>10222300448</w:t>
      </w:r>
      <w:r w:rsidR="00953213">
        <w:rPr>
          <w:rFonts w:hint="eastAsia"/>
        </w:rPr>
        <w:t>发生突变的单倍体是</w:t>
      </w:r>
      <w:r w:rsidR="00953213">
        <w:t>pattern 4 (</w:t>
      </w:r>
      <w:r w:rsidR="00953213">
        <w:rPr>
          <w:rFonts w:hint="eastAsia"/>
        </w:rPr>
        <w:t>详见图</w:t>
      </w:r>
      <w:r w:rsidR="00B41D96">
        <w:rPr>
          <w:rFonts w:hint="eastAsia"/>
        </w:rPr>
        <w:t>7</w:t>
      </w:r>
      <w:r w:rsidR="00953213">
        <w:rPr>
          <w:rFonts w:hint="eastAsia"/>
        </w:rPr>
        <w:t>-2a</w:t>
      </w:r>
      <w:r w:rsidR="00953213">
        <w:t>)</w:t>
      </w:r>
      <w:r w:rsidR="00953213">
        <w:rPr>
          <w:rFonts w:hint="eastAsia"/>
        </w:rPr>
        <w:t>。但是比较</w:t>
      </w:r>
      <w:r w:rsidR="00B92391">
        <w:rPr>
          <w:rFonts w:hint="eastAsia"/>
        </w:rPr>
        <w:t>非参考基因组模式和参考基因组模式的相应表型，并没有明显的表型差异。</w:t>
      </w:r>
    </w:p>
    <w:p w14:paraId="0FF9430A" w14:textId="34917C08" w:rsidR="009811B0" w:rsidRPr="00F73E58" w:rsidRDefault="0038590E" w:rsidP="006F13B3">
      <w:r w:rsidRPr="0038590E">
        <w:rPr>
          <w:rFonts w:hint="eastAsia"/>
        </w:rPr>
        <w:t>表型上没有显著差异，可能是因为植物表型由不止一个基因调控，所以</w:t>
      </w:r>
      <w:r w:rsidRPr="0038590E">
        <w:rPr>
          <w:rFonts w:hint="eastAsia"/>
        </w:rPr>
        <w:t>miRNA</w:t>
      </w:r>
      <w:r w:rsidRPr="0038590E">
        <w:rPr>
          <w:rFonts w:hint="eastAsia"/>
        </w:rPr>
        <w:t>调控的单个基因的改</w:t>
      </w:r>
      <w:r w:rsidR="006A5F33">
        <w:rPr>
          <w:rFonts w:hint="eastAsia"/>
        </w:rPr>
        <w:t>变并没有在表型上产生剧烈的影响。另外，在本研究中，还有其它的</w:t>
      </w:r>
      <w:r w:rsidRPr="0038590E">
        <w:rPr>
          <w:rFonts w:hint="eastAsia"/>
        </w:rPr>
        <w:t>表型被报导和这两个基因的调节有关，只是没有相关的数据可供研究，这也可能是导致没有找到明显表型改变的原因。</w:t>
      </w:r>
    </w:p>
    <w:p w14:paraId="688D96EB" w14:textId="77777777" w:rsidR="009811B0" w:rsidRPr="00F73E58" w:rsidRDefault="009811B0" w:rsidP="006F13B3"/>
    <w:p w14:paraId="5184004F" w14:textId="026C48C1" w:rsidR="00F85056" w:rsidRDefault="00F85056" w:rsidP="00FB0BB8">
      <w:pPr>
        <w:pStyle w:val="Heading2"/>
      </w:pPr>
      <w:bookmarkStart w:id="920" w:name="_Toc479949735"/>
      <w:r>
        <w:rPr>
          <w:rFonts w:hint="eastAsia"/>
        </w:rPr>
        <w:t>本章小节</w:t>
      </w:r>
      <w:bookmarkEnd w:id="920"/>
    </w:p>
    <w:p w14:paraId="29F7BE41" w14:textId="006C17BD" w:rsidR="00FB0BB8" w:rsidRDefault="00F85056" w:rsidP="00FB0BB8">
      <w:r>
        <w:rPr>
          <w:rFonts w:hint="eastAsia"/>
        </w:rPr>
        <w:t>在本章中，考虑到</w:t>
      </w:r>
      <w:r>
        <w:rPr>
          <w:rFonts w:hint="eastAsia"/>
        </w:rPr>
        <w:t>miRNA</w:t>
      </w:r>
      <w:r>
        <w:rPr>
          <w:rFonts w:hint="eastAsia"/>
        </w:rPr>
        <w:t>调控的冗余性，我们主要筛选了在结合位点上有</w:t>
      </w:r>
      <w:r>
        <w:rPr>
          <w:rFonts w:hint="eastAsia"/>
        </w:rPr>
        <w:t>SNP</w:t>
      </w:r>
      <w:r>
        <w:rPr>
          <w:rFonts w:hint="eastAsia"/>
        </w:rPr>
        <w:t>的靶基因，并且应用联合互补模式分析得到该靶基因和整个调控它的</w:t>
      </w:r>
      <w:r>
        <w:rPr>
          <w:rFonts w:hint="eastAsia"/>
        </w:rPr>
        <w:t>miRNA</w:t>
      </w:r>
      <w:r>
        <w:rPr>
          <w:rFonts w:hint="eastAsia"/>
        </w:rPr>
        <w:t>家族之间的单倍型和相应的水稻品系。通过筛选几乎所有的保守</w:t>
      </w:r>
      <w:r>
        <w:rPr>
          <w:rFonts w:hint="eastAsia"/>
        </w:rPr>
        <w:t>miRNA</w:t>
      </w:r>
      <w:r>
        <w:rPr>
          <w:rFonts w:hint="eastAsia"/>
        </w:rPr>
        <w:t>，我们找到了两个靶基因上的</w:t>
      </w:r>
      <w:r>
        <w:rPr>
          <w:rFonts w:hint="eastAsia"/>
        </w:rPr>
        <w:t>SNP</w:t>
      </w:r>
      <w:r>
        <w:rPr>
          <w:rFonts w:hint="eastAsia"/>
        </w:rPr>
        <w:t>，分别是落在互补模式的第十位和能够大幅改变靶基因可达性，所以很可能对</w:t>
      </w:r>
      <w:r>
        <w:rPr>
          <w:rFonts w:hint="eastAsia"/>
        </w:rPr>
        <w:t xml:space="preserve">miRNA </w:t>
      </w:r>
      <w:r w:rsidR="00FB0BB8">
        <w:rPr>
          <w:rFonts w:hint="eastAsia"/>
        </w:rPr>
        <w:t>的调控起到很大的影响。</w:t>
      </w:r>
    </w:p>
    <w:p w14:paraId="66CCBC3D" w14:textId="2DCD25E8" w:rsidR="00FB0BB8" w:rsidRPr="006A5F33" w:rsidRDefault="00FB0BB8" w:rsidP="00FB0BB8">
      <w:r>
        <w:rPr>
          <w:rFonts w:hint="eastAsia"/>
        </w:rPr>
        <w:t>但是在对比了这两个靶基因相关的表型数据</w:t>
      </w:r>
      <w:r w:rsidR="006A5F33">
        <w:rPr>
          <w:rFonts w:hint="eastAsia"/>
        </w:rPr>
        <w:t>，却发现这两个</w:t>
      </w:r>
      <w:r w:rsidR="006A5F33">
        <w:rPr>
          <w:rFonts w:hint="eastAsia"/>
        </w:rPr>
        <w:t>SNP</w:t>
      </w:r>
      <w:r w:rsidR="006A5F33">
        <w:rPr>
          <w:rFonts w:hint="eastAsia"/>
        </w:rPr>
        <w:t>位点发生突变了的水稻品系并没有表现出非常明显的表型变化，这可能是相应表型由多基因调控，以致当所研究的其中一个基因发生改变之后，并没有导致非常明显的表型变化。</w:t>
      </w:r>
    </w:p>
    <w:p w14:paraId="128F9DB2" w14:textId="77777777" w:rsidR="00FB0BB8" w:rsidRDefault="00FB0BB8" w:rsidP="00FB0BB8"/>
    <w:p w14:paraId="2AA18025" w14:textId="77777777" w:rsidR="00FB0BB8" w:rsidRDefault="00FB0BB8" w:rsidP="00FB0BB8"/>
    <w:p w14:paraId="10BDD40D" w14:textId="77777777" w:rsidR="00FB0BB8" w:rsidRPr="00FB0BB8" w:rsidRDefault="00FB0BB8" w:rsidP="00FB0BB8">
      <w:pPr>
        <w:sectPr w:rsidR="00FB0BB8" w:rsidRPr="00FB0BB8" w:rsidSect="004F2961">
          <w:footerReference w:type="default" r:id="rId50"/>
          <w:endnotePr>
            <w:numFmt w:val="decimal"/>
          </w:endnotePr>
          <w:pgSz w:w="11906" w:h="16838" w:code="9"/>
          <w:pgMar w:top="1985" w:right="1588" w:bottom="2268" w:left="1588" w:header="1418" w:footer="1701" w:gutter="284"/>
          <w:cols w:space="425"/>
          <w:noEndnote/>
          <w:docGrid w:linePitch="395"/>
        </w:sectPr>
      </w:pPr>
    </w:p>
    <w:p w14:paraId="33224FBE" w14:textId="5E1602B5" w:rsidR="00BD2EF6" w:rsidRPr="00F73E58" w:rsidRDefault="0038590E" w:rsidP="006F13B3">
      <w:pPr>
        <w:pStyle w:val="Heading1"/>
      </w:pPr>
      <w:bookmarkStart w:id="921" w:name="_Toc479949736"/>
      <w:r>
        <w:rPr>
          <w:rFonts w:hint="eastAsia"/>
        </w:rPr>
        <w:lastRenderedPageBreak/>
        <w:t>总结和展望</w:t>
      </w:r>
      <w:bookmarkEnd w:id="921"/>
    </w:p>
    <w:p w14:paraId="4659F71B" w14:textId="3B59FCF5" w:rsidR="00BD2EF6" w:rsidRDefault="000E790D" w:rsidP="006F13B3">
      <w:pPr>
        <w:pStyle w:val="Heading2"/>
      </w:pPr>
      <w:bookmarkStart w:id="922" w:name="_Toc479949737"/>
      <w:r>
        <w:rPr>
          <w:rFonts w:hint="eastAsia"/>
        </w:rPr>
        <w:t>总结</w:t>
      </w:r>
      <w:bookmarkEnd w:id="922"/>
    </w:p>
    <w:p w14:paraId="6FF4C3EF" w14:textId="72F42302" w:rsidR="00F85056" w:rsidRDefault="00E222E9" w:rsidP="00F85056">
      <w:r>
        <w:rPr>
          <w:rFonts w:hint="eastAsia"/>
        </w:rPr>
        <w:t>miRNA</w:t>
      </w:r>
      <w:r>
        <w:rPr>
          <w:rFonts w:hint="eastAsia"/>
        </w:rPr>
        <w:t>是植物生长发育过程中非常重要的调节物，而且调控很多本身就是调节因子的靶基因，而植物</w:t>
      </w:r>
      <w:r>
        <w:rPr>
          <w:rFonts w:hint="eastAsia"/>
        </w:rPr>
        <w:t>miRNA</w:t>
      </w:r>
      <w:r>
        <w:rPr>
          <w:rFonts w:hint="eastAsia"/>
        </w:rPr>
        <w:t>介导的基因沉默中的</w:t>
      </w:r>
      <w:r>
        <w:rPr>
          <w:rFonts w:hint="eastAsia"/>
        </w:rPr>
        <w:t>SNP</w:t>
      </w:r>
      <w:r>
        <w:rPr>
          <w:rFonts w:hint="eastAsia"/>
        </w:rPr>
        <w:t>很可能会给植物表型带来很大的影响。已经有不少的研究，针对水稻基因组上</w:t>
      </w:r>
      <w:r>
        <w:rPr>
          <w:rFonts w:hint="eastAsia"/>
        </w:rPr>
        <w:t>SNP</w:t>
      </w:r>
      <w:r>
        <w:rPr>
          <w:rFonts w:hint="eastAsia"/>
        </w:rPr>
        <w:t>对于其</w:t>
      </w:r>
      <w:r>
        <w:rPr>
          <w:rFonts w:hint="eastAsia"/>
        </w:rPr>
        <w:t>miRNA</w:t>
      </w:r>
      <w:r>
        <w:rPr>
          <w:rFonts w:hint="eastAsia"/>
        </w:rPr>
        <w:t>的影响而展开，而它们主要集中研究在</w:t>
      </w:r>
      <w:r>
        <w:rPr>
          <w:rFonts w:hint="eastAsia"/>
        </w:rPr>
        <w:t>miRNA</w:t>
      </w:r>
      <w:r>
        <w:rPr>
          <w:rFonts w:hint="eastAsia"/>
        </w:rPr>
        <w:t>相关的基因组区域的</w:t>
      </w:r>
      <w:r>
        <w:rPr>
          <w:rFonts w:hint="eastAsia"/>
        </w:rPr>
        <w:t>SNP</w:t>
      </w:r>
      <w:r>
        <w:rPr>
          <w:rFonts w:hint="eastAsia"/>
        </w:rPr>
        <w:t>密度的差异和比较，</w:t>
      </w:r>
      <w:r>
        <w:rPr>
          <w:rFonts w:hint="eastAsia"/>
        </w:rPr>
        <w:t>SNP</w:t>
      </w:r>
      <w:r>
        <w:rPr>
          <w:rFonts w:hint="eastAsia"/>
        </w:rPr>
        <w:t>带来的</w:t>
      </w:r>
      <w:r>
        <w:rPr>
          <w:rFonts w:hint="eastAsia"/>
        </w:rPr>
        <w:t>pre-miRNA</w:t>
      </w:r>
      <w:r>
        <w:rPr>
          <w:rFonts w:hint="eastAsia"/>
        </w:rPr>
        <w:t>二级结构的影响以及</w:t>
      </w:r>
      <w:r>
        <w:rPr>
          <w:rFonts w:hint="eastAsia"/>
        </w:rPr>
        <w:t>miRNA</w:t>
      </w:r>
      <w:r>
        <w:rPr>
          <w:rFonts w:hint="eastAsia"/>
        </w:rPr>
        <w:t>的进化过程。然而，</w:t>
      </w:r>
      <w:r>
        <w:rPr>
          <w:rFonts w:hint="eastAsia"/>
        </w:rPr>
        <w:t>SNP</w:t>
      </w:r>
      <w:r>
        <w:rPr>
          <w:rFonts w:hint="eastAsia"/>
        </w:rPr>
        <w:t>如何影响</w:t>
      </w:r>
      <w:r>
        <w:rPr>
          <w:rFonts w:hint="eastAsia"/>
        </w:rPr>
        <w:t>miRNA</w:t>
      </w:r>
      <w:r>
        <w:rPr>
          <w:rFonts w:hint="eastAsia"/>
        </w:rPr>
        <w:t>和其相应靶基因之间的互作，从而对农艺性状带来影响却并没有很具体的研究。</w:t>
      </w:r>
    </w:p>
    <w:p w14:paraId="28F25002" w14:textId="3D37D8D8" w:rsidR="00E222E9" w:rsidRDefault="00E222E9" w:rsidP="00F85056">
      <w:r>
        <w:rPr>
          <w:rFonts w:hint="eastAsia"/>
        </w:rPr>
        <w:t>本论文则是结合最近发表的</w:t>
      </w:r>
      <w:r>
        <w:rPr>
          <w:rFonts w:hint="eastAsia"/>
        </w:rPr>
        <w:t>3K</w:t>
      </w:r>
      <w:r>
        <w:rPr>
          <w:rFonts w:hint="eastAsia"/>
        </w:rPr>
        <w:t>水稻基因组测序项目的</w:t>
      </w:r>
      <w:r>
        <w:rPr>
          <w:rFonts w:hint="eastAsia"/>
        </w:rPr>
        <w:t>SNP</w:t>
      </w:r>
      <w:r>
        <w:rPr>
          <w:rFonts w:hint="eastAsia"/>
        </w:rPr>
        <w:t>数据，对全基因中的</w:t>
      </w:r>
      <w:r>
        <w:rPr>
          <w:rFonts w:hint="eastAsia"/>
        </w:rPr>
        <w:t>miRNA</w:t>
      </w:r>
      <w:r>
        <w:rPr>
          <w:rFonts w:hint="eastAsia"/>
        </w:rPr>
        <w:t>以及其中保守</w:t>
      </w:r>
      <w:r>
        <w:rPr>
          <w:rFonts w:hint="eastAsia"/>
        </w:rPr>
        <w:t>miRNA</w:t>
      </w:r>
      <w:r>
        <w:rPr>
          <w:rFonts w:hint="eastAsia"/>
        </w:rPr>
        <w:t>和其</w:t>
      </w:r>
      <w:r w:rsidR="00A37AE9">
        <w:rPr>
          <w:rFonts w:hint="eastAsia"/>
        </w:rPr>
        <w:t>靶基因之间相互作用</w:t>
      </w:r>
      <w:r w:rsidR="00DC335A">
        <w:rPr>
          <w:rFonts w:hint="eastAsia"/>
        </w:rPr>
        <w:t>进行研究，并且将单倍型分析拓展成联合互补模式分析以适用于成熟</w:t>
      </w:r>
      <w:r w:rsidR="00DC335A">
        <w:rPr>
          <w:rFonts w:hint="eastAsia"/>
        </w:rPr>
        <w:t>miRNA</w:t>
      </w:r>
      <w:r w:rsidR="00DC335A">
        <w:rPr>
          <w:rFonts w:hint="eastAsia"/>
        </w:rPr>
        <w:t>和其靶基因结合位点的联合分析，最后还将整个</w:t>
      </w:r>
      <w:r w:rsidR="00DC335A">
        <w:rPr>
          <w:rFonts w:hint="eastAsia"/>
        </w:rPr>
        <w:t>miRNA</w:t>
      </w:r>
      <w:r w:rsidR="00DC335A">
        <w:rPr>
          <w:rFonts w:hint="eastAsia"/>
        </w:rPr>
        <w:t>家族和靶基因结合位点联合一起分析，从而得到对某基因整体调控的单倍型，最后比较了不同的单倍型中水稻品系的表型差异。主要的结论如下：</w:t>
      </w:r>
    </w:p>
    <w:p w14:paraId="11A33513" w14:textId="409F7713" w:rsidR="00DC335A" w:rsidRDefault="001A160C" w:rsidP="00DC335A">
      <w:pPr>
        <w:pStyle w:val="ListParagraph"/>
        <w:numPr>
          <w:ilvl w:val="0"/>
          <w:numId w:val="46"/>
        </w:numPr>
      </w:pPr>
      <w:r>
        <w:rPr>
          <w:rFonts w:hint="eastAsia"/>
        </w:rPr>
        <w:t>通过对经过降解组测序验证的</w:t>
      </w:r>
      <w:r>
        <w:rPr>
          <w:rFonts w:hint="eastAsia"/>
        </w:rPr>
        <w:t>miRNA</w:t>
      </w:r>
      <w:r>
        <w:rPr>
          <w:rFonts w:hint="eastAsia"/>
        </w:rPr>
        <w:t>和靶基因表达量相关性分析，结果表明：即使是真正具有调控关系的</w:t>
      </w:r>
      <w:r>
        <w:rPr>
          <w:rFonts w:hint="eastAsia"/>
        </w:rPr>
        <w:t>miRNA</w:t>
      </w:r>
      <w:r>
        <w:rPr>
          <w:rFonts w:hint="eastAsia"/>
        </w:rPr>
        <w:t>和靶基因在它们都表达并且相互作用的植物组织／器官中，也没有发现严格的表达量负相关的现象，甚至两者之间都没有</w:t>
      </w:r>
      <w:r w:rsidR="004906B9">
        <w:rPr>
          <w:rFonts w:hint="eastAsia"/>
        </w:rPr>
        <w:t>明显的相关性，再次强调了植物</w:t>
      </w:r>
      <w:r w:rsidR="004906B9">
        <w:rPr>
          <w:rFonts w:hint="eastAsia"/>
        </w:rPr>
        <w:t>miRNA</w:t>
      </w:r>
      <w:r w:rsidR="004906B9">
        <w:rPr>
          <w:rFonts w:hint="eastAsia"/>
        </w:rPr>
        <w:t>介导的基因沉默中还有很多复杂的影响</w:t>
      </w:r>
      <w:r w:rsidR="004906B9">
        <w:rPr>
          <w:rFonts w:hint="eastAsia"/>
        </w:rPr>
        <w:t>miRNA</w:t>
      </w:r>
      <w:r w:rsidR="004906B9">
        <w:rPr>
          <w:rFonts w:hint="eastAsia"/>
        </w:rPr>
        <w:t>和靶基因相互作用的因素未被研究；</w:t>
      </w:r>
    </w:p>
    <w:p w14:paraId="7BE2A34B" w14:textId="4C4D00D4" w:rsidR="004906B9" w:rsidRDefault="004906B9" w:rsidP="00DC335A">
      <w:pPr>
        <w:pStyle w:val="ListParagraph"/>
        <w:numPr>
          <w:ilvl w:val="0"/>
          <w:numId w:val="46"/>
        </w:numPr>
      </w:pPr>
      <w:r>
        <w:rPr>
          <w:rFonts w:hint="eastAsia"/>
        </w:rPr>
        <w:t>通过比较水稻中全部</w:t>
      </w:r>
      <w:r>
        <w:rPr>
          <w:rFonts w:hint="eastAsia"/>
        </w:rPr>
        <w:t>pre-miRNA</w:t>
      </w:r>
      <w:r>
        <w:rPr>
          <w:rFonts w:hint="eastAsia"/>
        </w:rPr>
        <w:t>和随机选择的外显子与基因间隔区片段上的</w:t>
      </w:r>
      <w:r>
        <w:rPr>
          <w:rFonts w:hint="eastAsia"/>
        </w:rPr>
        <w:t>SNP</w:t>
      </w:r>
      <w:r>
        <w:rPr>
          <w:rFonts w:hint="eastAsia"/>
        </w:rPr>
        <w:t>密度，结果表明：</w:t>
      </w:r>
      <w:r>
        <w:rPr>
          <w:rFonts w:hint="eastAsia"/>
        </w:rPr>
        <w:t>pre-miRNA</w:t>
      </w:r>
      <w:r>
        <w:rPr>
          <w:rFonts w:hint="eastAsia"/>
        </w:rPr>
        <w:t>上的</w:t>
      </w:r>
      <w:r>
        <w:rPr>
          <w:rFonts w:hint="eastAsia"/>
        </w:rPr>
        <w:t>SNP</w:t>
      </w:r>
      <w:r>
        <w:rPr>
          <w:rFonts w:hint="eastAsia"/>
        </w:rPr>
        <w:t>密度比后两者的</w:t>
      </w:r>
      <w:r>
        <w:rPr>
          <w:rFonts w:hint="eastAsia"/>
        </w:rPr>
        <w:t>SNP</w:t>
      </w:r>
      <w:r>
        <w:rPr>
          <w:rFonts w:hint="eastAsia"/>
        </w:rPr>
        <w:t>密度都要低，说明在</w:t>
      </w:r>
      <w:r>
        <w:rPr>
          <w:rFonts w:hint="eastAsia"/>
        </w:rPr>
        <w:t>pre-miRNA</w:t>
      </w:r>
      <w:r>
        <w:rPr>
          <w:rFonts w:hint="eastAsia"/>
        </w:rPr>
        <w:t>上的选择压力很大，这也和</w:t>
      </w:r>
      <w:r>
        <w:rPr>
          <w:rFonts w:hint="eastAsia"/>
        </w:rPr>
        <w:t>miRNA</w:t>
      </w:r>
      <w:r>
        <w:rPr>
          <w:rFonts w:hint="eastAsia"/>
        </w:rPr>
        <w:t>在植物中扮演关键的调控作用角色相符；</w:t>
      </w:r>
    </w:p>
    <w:p w14:paraId="250502E6" w14:textId="260E9A09" w:rsidR="004906B9" w:rsidRDefault="004906B9" w:rsidP="00DC335A">
      <w:pPr>
        <w:pStyle w:val="ListParagraph"/>
        <w:numPr>
          <w:ilvl w:val="0"/>
          <w:numId w:val="46"/>
        </w:numPr>
      </w:pPr>
      <w:r>
        <w:rPr>
          <w:rFonts w:hint="eastAsia"/>
        </w:rPr>
        <w:t>通过分析保守的成熟</w:t>
      </w:r>
      <w:r>
        <w:rPr>
          <w:rFonts w:hint="eastAsia"/>
        </w:rPr>
        <w:t>miRNA</w:t>
      </w:r>
      <w:r>
        <w:rPr>
          <w:rFonts w:hint="eastAsia"/>
        </w:rPr>
        <w:t>和非保守的成熟</w:t>
      </w:r>
      <w:r>
        <w:rPr>
          <w:rFonts w:hint="eastAsia"/>
        </w:rPr>
        <w:t>miRNA</w:t>
      </w:r>
      <w:r>
        <w:rPr>
          <w:rFonts w:hint="eastAsia"/>
        </w:rPr>
        <w:t>上每个位点上的</w:t>
      </w:r>
      <w:r>
        <w:rPr>
          <w:rFonts w:hint="eastAsia"/>
        </w:rPr>
        <w:t>SNP</w:t>
      </w:r>
      <w:r>
        <w:rPr>
          <w:rFonts w:hint="eastAsia"/>
        </w:rPr>
        <w:t>频率之间的关系，以及保守的成熟</w:t>
      </w:r>
      <w:r>
        <w:rPr>
          <w:rFonts w:hint="eastAsia"/>
        </w:rPr>
        <w:t>miRNA</w:t>
      </w:r>
      <w:r>
        <w:rPr>
          <w:rFonts w:hint="eastAsia"/>
        </w:rPr>
        <w:t>和其靶基因结合位点上的每个位点的</w:t>
      </w:r>
      <w:r>
        <w:rPr>
          <w:rFonts w:hint="eastAsia"/>
        </w:rPr>
        <w:t>SNP</w:t>
      </w:r>
      <w:r>
        <w:rPr>
          <w:rFonts w:hint="eastAsia"/>
        </w:rPr>
        <w:t>频率之间的关系，结果表明：保守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频率分布不同，并且没有相关性，说明两者之间个位点选择压力不同，暗示了两者之间的作用机理的不同；而保守</w:t>
      </w:r>
      <w:r>
        <w:rPr>
          <w:rFonts w:hint="eastAsia"/>
        </w:rPr>
        <w:t>miRNA</w:t>
      </w:r>
      <w:r>
        <w:rPr>
          <w:rFonts w:hint="eastAsia"/>
        </w:rPr>
        <w:t>和其靶基因结合位点上各位点的</w:t>
      </w:r>
      <w:r>
        <w:rPr>
          <w:rFonts w:hint="eastAsia"/>
        </w:rPr>
        <w:lastRenderedPageBreak/>
        <w:t>SNP</w:t>
      </w:r>
      <w:r>
        <w:rPr>
          <w:rFonts w:hint="eastAsia"/>
        </w:rPr>
        <w:t>频率之间具有相关性，支持了</w:t>
      </w:r>
      <w:r>
        <w:rPr>
          <w:rFonts w:hint="eastAsia"/>
        </w:rPr>
        <w:t>miRNA</w:t>
      </w:r>
      <w:r>
        <w:rPr>
          <w:rFonts w:hint="eastAsia"/>
        </w:rPr>
        <w:t>和其靶基因的有共同进化关系的观点；</w:t>
      </w:r>
    </w:p>
    <w:p w14:paraId="42C8A27E" w14:textId="1EEA8C78" w:rsidR="004906B9" w:rsidRDefault="004906B9" w:rsidP="00DC335A">
      <w:pPr>
        <w:pStyle w:val="ListParagraph"/>
        <w:numPr>
          <w:ilvl w:val="0"/>
          <w:numId w:val="46"/>
        </w:numPr>
      </w:pPr>
      <w:r>
        <w:rPr>
          <w:rFonts w:hint="eastAsia"/>
        </w:rPr>
        <w:t>通过分析和计算</w:t>
      </w:r>
      <w:r>
        <w:rPr>
          <w:rFonts w:hint="eastAsia"/>
        </w:rPr>
        <w:t>SNP</w:t>
      </w:r>
      <w:r>
        <w:rPr>
          <w:rFonts w:hint="eastAsia"/>
        </w:rPr>
        <w:t>对水稻</w:t>
      </w:r>
      <w:r>
        <w:t>pre-miRNA</w:t>
      </w:r>
      <w:r>
        <w:rPr>
          <w:rFonts w:hint="eastAsia"/>
        </w:rPr>
        <w:t>二级结构的自由能带来的改变，结果表明：</w:t>
      </w:r>
      <w:r w:rsidR="008100F0">
        <w:rPr>
          <w:rFonts w:hint="eastAsia"/>
        </w:rPr>
        <w:t>在茎部的</w:t>
      </w:r>
      <w:r w:rsidR="008100F0">
        <w:rPr>
          <w:rFonts w:hint="eastAsia"/>
        </w:rPr>
        <w:t>SNP</w:t>
      </w:r>
      <w:r w:rsidR="008100F0">
        <w:rPr>
          <w:rFonts w:hint="eastAsia"/>
        </w:rPr>
        <w:t>对</w:t>
      </w:r>
      <w:r w:rsidR="008100F0">
        <w:rPr>
          <w:rFonts w:hint="eastAsia"/>
        </w:rPr>
        <w:t>pre-miRNA</w:t>
      </w:r>
      <w:r w:rsidR="008100F0">
        <w:rPr>
          <w:rFonts w:hint="eastAsia"/>
        </w:rPr>
        <w:t>二级结构的稳定性很可能产生很大的影响，</w:t>
      </w:r>
      <w:r w:rsidR="007B54DF">
        <w:rPr>
          <w:rFonts w:hint="eastAsia"/>
        </w:rPr>
        <w:t>并且单倍型中同时出现的多个</w:t>
      </w:r>
      <w:r w:rsidR="007B54DF">
        <w:rPr>
          <w:rFonts w:hint="eastAsia"/>
        </w:rPr>
        <w:t>SNP</w:t>
      </w:r>
      <w:r w:rsidR="007B54DF">
        <w:rPr>
          <w:rFonts w:hint="eastAsia"/>
        </w:rPr>
        <w:t>会对</w:t>
      </w:r>
      <w:r w:rsidR="007B54DF">
        <w:rPr>
          <w:rFonts w:hint="eastAsia"/>
        </w:rPr>
        <w:t>pre-miRNA</w:t>
      </w:r>
      <w:r w:rsidR="007B54DF">
        <w:rPr>
          <w:rFonts w:hint="eastAsia"/>
        </w:rPr>
        <w:t>二级结构产生比单个</w:t>
      </w:r>
      <w:r w:rsidR="007B54DF">
        <w:rPr>
          <w:rFonts w:hint="eastAsia"/>
        </w:rPr>
        <w:t>SNP</w:t>
      </w:r>
      <w:r w:rsidR="007B54DF">
        <w:rPr>
          <w:rFonts w:hint="eastAsia"/>
        </w:rPr>
        <w:t>更大的影响，这些</w:t>
      </w:r>
      <w:r w:rsidR="007B54DF">
        <w:rPr>
          <w:rFonts w:hint="eastAsia"/>
        </w:rPr>
        <w:t>SNP</w:t>
      </w:r>
      <w:r w:rsidR="007B54DF">
        <w:rPr>
          <w:rFonts w:hint="eastAsia"/>
        </w:rPr>
        <w:t>造成的变化很可能因为对</w:t>
      </w:r>
      <w:r w:rsidR="007B54DF">
        <w:rPr>
          <w:rFonts w:hint="eastAsia"/>
        </w:rPr>
        <w:t>pre-miRNA</w:t>
      </w:r>
      <w:r w:rsidR="007B54DF">
        <w:rPr>
          <w:rFonts w:hint="eastAsia"/>
        </w:rPr>
        <w:t>二级结构稳定性造成变化，从而影响到成熟</w:t>
      </w:r>
      <w:r w:rsidR="007B54DF">
        <w:rPr>
          <w:rFonts w:hint="eastAsia"/>
        </w:rPr>
        <w:t>miRNA</w:t>
      </w:r>
      <w:r w:rsidR="007B54DF">
        <w:rPr>
          <w:rFonts w:hint="eastAsia"/>
        </w:rPr>
        <w:t>的生成；</w:t>
      </w:r>
    </w:p>
    <w:p w14:paraId="0713D54D" w14:textId="10D75472" w:rsidR="007B54DF" w:rsidRDefault="007B54DF" w:rsidP="00DC335A">
      <w:pPr>
        <w:pStyle w:val="ListParagraph"/>
        <w:numPr>
          <w:ilvl w:val="0"/>
          <w:numId w:val="46"/>
        </w:numPr>
      </w:pPr>
      <w:r>
        <w:rPr>
          <w:rFonts w:hint="eastAsia"/>
        </w:rPr>
        <w:t>通过本实验拓展的联合互补模式分析对所有预测到的</w:t>
      </w:r>
      <w:r>
        <w:rPr>
          <w:rFonts w:hint="eastAsia"/>
        </w:rPr>
        <w:t>miRNA</w:t>
      </w:r>
      <w:r>
        <w:rPr>
          <w:rFonts w:hint="eastAsia"/>
        </w:rPr>
        <w:t>和靶基因作用对进行分析，结果</w:t>
      </w:r>
      <w:r w:rsidR="00FD67FB">
        <w:rPr>
          <w:rFonts w:hint="eastAsia"/>
        </w:rPr>
        <w:t>是</w:t>
      </w:r>
      <w:r>
        <w:rPr>
          <w:rFonts w:hint="eastAsia"/>
        </w:rPr>
        <w:t>：我们在</w:t>
      </w:r>
      <w:r>
        <w:rPr>
          <w:rFonts w:hint="eastAsia"/>
        </w:rPr>
        <w:t>miR818</w:t>
      </w:r>
      <w:r>
        <w:rPr>
          <w:rFonts w:hint="eastAsia"/>
        </w:rPr>
        <w:t>家族中发现非常罕见的</w:t>
      </w:r>
      <w:r w:rsidR="00FD67FB">
        <w:rPr>
          <w:rFonts w:hint="eastAsia"/>
        </w:rPr>
        <w:t>互补性恢复现象，这可能是由于</w:t>
      </w:r>
      <w:r w:rsidR="00FD67FB">
        <w:rPr>
          <w:rFonts w:hint="eastAsia"/>
        </w:rPr>
        <w:t>miRNA</w:t>
      </w:r>
      <w:r w:rsidR="00FD67FB">
        <w:rPr>
          <w:rFonts w:hint="eastAsia"/>
        </w:rPr>
        <w:t>和靶基因共同进化过程，选择压力的改变而造成的；</w:t>
      </w:r>
    </w:p>
    <w:p w14:paraId="0C74D4C0" w14:textId="59203B05" w:rsidR="00FD67FB" w:rsidRPr="00DC335A" w:rsidRDefault="00FD67FB" w:rsidP="00DC335A">
      <w:pPr>
        <w:pStyle w:val="ListParagraph"/>
        <w:numPr>
          <w:ilvl w:val="0"/>
          <w:numId w:val="46"/>
        </w:numPr>
      </w:pPr>
      <w:r>
        <w:rPr>
          <w:rFonts w:hint="eastAsia"/>
        </w:rPr>
        <w:t>最后，我们将联合互补模式应用在靶基因和整个</w:t>
      </w:r>
      <w:r>
        <w:rPr>
          <w:rFonts w:hint="eastAsia"/>
        </w:rPr>
        <w:t>miRNA</w:t>
      </w:r>
      <w:r>
        <w:rPr>
          <w:rFonts w:hint="eastAsia"/>
        </w:rPr>
        <w:t>家族的联系分析中，结果是：我们找到了</w:t>
      </w:r>
      <w:r w:rsidRPr="00FD67FB">
        <w:rPr>
          <w:rFonts w:hint="eastAsia"/>
        </w:rPr>
        <w:t>在</w:t>
      </w:r>
      <w:r w:rsidRPr="00FD67FB">
        <w:rPr>
          <w:rFonts w:hint="eastAsia"/>
        </w:rPr>
        <w:t>osa-miR160</w:t>
      </w:r>
      <w:r w:rsidRPr="00FD67FB">
        <w:rPr>
          <w:rFonts w:hint="eastAsia"/>
        </w:rPr>
        <w:t>的靶基因</w:t>
      </w:r>
      <w:r w:rsidRPr="00FD67FB">
        <w:rPr>
          <w:rFonts w:hint="eastAsia"/>
          <w:i/>
        </w:rPr>
        <w:t xml:space="preserve"> OsARF13</w:t>
      </w:r>
      <w:r w:rsidRPr="00FD67FB">
        <w:rPr>
          <w:rFonts w:hint="eastAsia"/>
        </w:rPr>
        <w:t>和</w:t>
      </w:r>
      <w:r w:rsidRPr="00FD67FB">
        <w:rPr>
          <w:rFonts w:hint="eastAsia"/>
        </w:rPr>
        <w:t>osa-miR444</w:t>
      </w:r>
      <w:r w:rsidRPr="00FD67FB">
        <w:rPr>
          <w:rFonts w:hint="eastAsia"/>
        </w:rPr>
        <w:t>的靶基因</w:t>
      </w:r>
      <w:r w:rsidRPr="00FD67FB">
        <w:rPr>
          <w:rFonts w:hint="eastAsia"/>
          <w:i/>
        </w:rPr>
        <w:t>OsMADS27</w:t>
      </w:r>
      <w:r w:rsidRPr="00FD67FB">
        <w:rPr>
          <w:rFonts w:hint="eastAsia"/>
        </w:rPr>
        <w:t>上分别找到了可能对</w:t>
      </w:r>
      <w:r w:rsidRPr="00FD67FB">
        <w:rPr>
          <w:rFonts w:hint="eastAsia"/>
        </w:rPr>
        <w:t>miRNA</w:t>
      </w:r>
      <w:r w:rsidRPr="00FD67FB">
        <w:rPr>
          <w:rFonts w:hint="eastAsia"/>
        </w:rPr>
        <w:t>调控产生很大影响的</w:t>
      </w:r>
      <w:r w:rsidRPr="00FD67FB">
        <w:rPr>
          <w:rFonts w:hint="eastAsia"/>
        </w:rPr>
        <w:t>SNP</w:t>
      </w:r>
      <w:r w:rsidRPr="00FD67FB">
        <w:rPr>
          <w:rFonts w:hint="eastAsia"/>
        </w:rPr>
        <w:t>，但是并没有发现很明显的表型改变</w:t>
      </w:r>
      <w:r>
        <w:rPr>
          <w:rFonts w:hint="eastAsia"/>
        </w:rPr>
        <w:t>，这可能是因为所研究的性状可能由多个基因调控，故而单个基因的变化并没有造成明显的表型改变；</w:t>
      </w:r>
    </w:p>
    <w:p w14:paraId="672983DA" w14:textId="00FEE0F8" w:rsidR="00E222E9" w:rsidRPr="00FD67FB" w:rsidRDefault="00FD67FB" w:rsidP="00F85056">
      <w:r>
        <w:rPr>
          <w:rFonts w:hint="eastAsia"/>
        </w:rPr>
        <w:t>本研究的创新点是，应用</w:t>
      </w:r>
      <w:r w:rsidRPr="00DB4C57">
        <w:rPr>
          <w:rFonts w:hint="eastAsia"/>
          <w:b/>
        </w:rPr>
        <w:t>最近发表的</w:t>
      </w:r>
      <w:r w:rsidRPr="00DB4C57">
        <w:rPr>
          <w:rFonts w:hint="eastAsia"/>
          <w:b/>
        </w:rPr>
        <w:t>3K</w:t>
      </w:r>
      <w:r w:rsidRPr="00DB4C57">
        <w:rPr>
          <w:rFonts w:hint="eastAsia"/>
          <w:b/>
        </w:rPr>
        <w:t>水稻基因组数据</w:t>
      </w:r>
      <w:r>
        <w:rPr>
          <w:rFonts w:hint="eastAsia"/>
        </w:rPr>
        <w:t>对水稻全基因组</w:t>
      </w:r>
      <w:r>
        <w:rPr>
          <w:rFonts w:hint="eastAsia"/>
        </w:rPr>
        <w:t>miRNA</w:t>
      </w:r>
      <w:r>
        <w:rPr>
          <w:rFonts w:hint="eastAsia"/>
        </w:rPr>
        <w:t>进行分析，并且在常规的单倍型分析方法基础上进行拓展</w:t>
      </w:r>
      <w:r w:rsidR="00DB4C57">
        <w:rPr>
          <w:rFonts w:hint="eastAsia"/>
        </w:rPr>
        <w:t>成为</w:t>
      </w:r>
      <w:r w:rsidR="00DB4C57" w:rsidRPr="00DB4C57">
        <w:rPr>
          <w:rFonts w:hint="eastAsia"/>
          <w:b/>
        </w:rPr>
        <w:t>联合互补模式分析</w:t>
      </w:r>
      <w:r>
        <w:rPr>
          <w:rFonts w:hint="eastAsia"/>
        </w:rPr>
        <w:t>以适用于研究</w:t>
      </w:r>
      <w:r>
        <w:rPr>
          <w:rFonts w:hint="eastAsia"/>
        </w:rPr>
        <w:t>miRNA</w:t>
      </w:r>
      <w:r>
        <w:rPr>
          <w:rFonts w:hint="eastAsia"/>
        </w:rPr>
        <w:t>和其靶基因的相互作用，甚至应用在</w:t>
      </w:r>
      <w:r w:rsidRPr="00DB4C57">
        <w:rPr>
          <w:rFonts w:hint="eastAsia"/>
          <w:b/>
        </w:rPr>
        <w:t>一个靶基因和整个</w:t>
      </w:r>
      <w:r w:rsidRPr="00DB4C57">
        <w:rPr>
          <w:rFonts w:hint="eastAsia"/>
          <w:b/>
        </w:rPr>
        <w:t>miRNA</w:t>
      </w:r>
      <w:r w:rsidRPr="00DB4C57">
        <w:rPr>
          <w:rFonts w:hint="eastAsia"/>
          <w:b/>
        </w:rPr>
        <w:t>家族之间的相互作用</w:t>
      </w:r>
      <w:r>
        <w:rPr>
          <w:rFonts w:hint="eastAsia"/>
        </w:rPr>
        <w:t>，并且创新性的研究</w:t>
      </w:r>
      <w:r>
        <w:rPr>
          <w:rFonts w:hint="eastAsia"/>
        </w:rPr>
        <w:t>SNP</w:t>
      </w:r>
      <w:r>
        <w:rPr>
          <w:rFonts w:hint="eastAsia"/>
        </w:rPr>
        <w:t>在</w:t>
      </w:r>
      <w:r>
        <w:rPr>
          <w:rFonts w:hint="eastAsia"/>
        </w:rPr>
        <w:t>3000</w:t>
      </w:r>
      <w:r>
        <w:rPr>
          <w:rFonts w:hint="eastAsia"/>
        </w:rPr>
        <w:t>种水稻中，</w:t>
      </w:r>
      <w:r w:rsidRPr="00DB4C57">
        <w:rPr>
          <w:rFonts w:hint="eastAsia"/>
          <w:b/>
        </w:rPr>
        <w:t>对</w:t>
      </w:r>
      <w:r w:rsidRPr="00DB4C57">
        <w:rPr>
          <w:rFonts w:hint="eastAsia"/>
          <w:b/>
        </w:rPr>
        <w:t>miRNA</w:t>
      </w:r>
      <w:r w:rsidRPr="00DB4C57">
        <w:rPr>
          <w:rFonts w:hint="eastAsia"/>
          <w:b/>
        </w:rPr>
        <w:t>和靶基因相互作用带来的影响以及对表型可能带来的改变</w:t>
      </w:r>
      <w:r>
        <w:rPr>
          <w:rFonts w:hint="eastAsia"/>
        </w:rPr>
        <w:t>进行了分析。</w:t>
      </w:r>
      <w:r w:rsidRPr="00FD67FB">
        <w:rPr>
          <w:rFonts w:hint="eastAsia"/>
        </w:rPr>
        <w:t>这些发现对于更好的理解和研究</w:t>
      </w:r>
      <w:r w:rsidRPr="00FD67FB">
        <w:rPr>
          <w:rFonts w:hint="eastAsia"/>
        </w:rPr>
        <w:t>SNP</w:t>
      </w:r>
      <w:r w:rsidRPr="00FD67FB">
        <w:rPr>
          <w:rFonts w:hint="eastAsia"/>
        </w:rPr>
        <w:t>如何影响到</w:t>
      </w:r>
      <w:r w:rsidRPr="00FD67FB">
        <w:rPr>
          <w:rFonts w:hint="eastAsia"/>
        </w:rPr>
        <w:t>miRNA</w:t>
      </w:r>
      <w:r w:rsidRPr="00FD67FB">
        <w:rPr>
          <w:rFonts w:hint="eastAsia"/>
        </w:rPr>
        <w:t>介导的调节以及这些变异如何进一步对</w:t>
      </w:r>
      <w:r w:rsidRPr="00FD67FB">
        <w:rPr>
          <w:rFonts w:hint="eastAsia"/>
        </w:rPr>
        <w:t>miRNA</w:t>
      </w:r>
      <w:r w:rsidRPr="00FD67FB">
        <w:rPr>
          <w:rFonts w:hint="eastAsia"/>
        </w:rPr>
        <w:t>调控的植物表型影响，具有很重要的意义。</w:t>
      </w:r>
    </w:p>
    <w:p w14:paraId="60FD4C3A" w14:textId="1735BC43" w:rsidR="00BD2EF6" w:rsidRPr="00F73E58" w:rsidRDefault="000E790D" w:rsidP="006F13B3">
      <w:pPr>
        <w:pStyle w:val="Heading2"/>
      </w:pPr>
      <w:bookmarkStart w:id="923" w:name="_Toc479949738"/>
      <w:r>
        <w:rPr>
          <w:rFonts w:hint="eastAsia"/>
        </w:rPr>
        <w:t>展望</w:t>
      </w:r>
      <w:bookmarkEnd w:id="923"/>
    </w:p>
    <w:p w14:paraId="08F4867A" w14:textId="5CFB97DD" w:rsidR="006D2528" w:rsidRDefault="00E12455" w:rsidP="00302770">
      <w:pPr>
        <w:pStyle w:val="a7"/>
      </w:pPr>
      <w:r>
        <w:rPr>
          <w:rFonts w:hint="eastAsia"/>
        </w:rPr>
        <w:t>本研究</w:t>
      </w:r>
      <w:r w:rsidR="006D2528">
        <w:rPr>
          <w:rFonts w:hint="eastAsia"/>
        </w:rPr>
        <w:t>最终的期望是，通过</w:t>
      </w:r>
      <w:r w:rsidR="006D2528">
        <w:rPr>
          <w:rFonts w:hint="eastAsia"/>
        </w:rPr>
        <w:t>3K</w:t>
      </w:r>
      <w:r w:rsidR="006D2528">
        <w:rPr>
          <w:rFonts w:hint="eastAsia"/>
        </w:rPr>
        <w:t>水稻基因组的数据，筛选出一些</w:t>
      </w:r>
      <w:r w:rsidR="006D2528">
        <w:rPr>
          <w:rFonts w:hint="eastAsia"/>
        </w:rPr>
        <w:t>miRNA</w:t>
      </w:r>
      <w:r w:rsidR="006D2528">
        <w:rPr>
          <w:rFonts w:hint="eastAsia"/>
        </w:rPr>
        <w:t>介导的基因沉默中对水稻农艺性状产生影响的</w:t>
      </w:r>
      <w:r w:rsidR="006D2528">
        <w:rPr>
          <w:rFonts w:hint="eastAsia"/>
        </w:rPr>
        <w:t>SNP</w:t>
      </w:r>
      <w:r w:rsidR="006D2528">
        <w:rPr>
          <w:rFonts w:hint="eastAsia"/>
        </w:rPr>
        <w:t>，并且应用携带有这些</w:t>
      </w:r>
      <w:r w:rsidR="006D2528">
        <w:rPr>
          <w:rFonts w:hint="eastAsia"/>
        </w:rPr>
        <w:t>SNP</w:t>
      </w:r>
      <w:r w:rsidR="006D2528">
        <w:rPr>
          <w:rFonts w:hint="eastAsia"/>
        </w:rPr>
        <w:t>的水稻品系，从而应用在水稻的培育过程中。本次论文对全基因组的</w:t>
      </w:r>
      <w:r w:rsidR="006D2528">
        <w:rPr>
          <w:rFonts w:hint="eastAsia"/>
        </w:rPr>
        <w:t>miRNA</w:t>
      </w:r>
      <w:r w:rsidR="006D2528">
        <w:rPr>
          <w:rFonts w:hint="eastAsia"/>
        </w:rPr>
        <w:t>以及保守</w:t>
      </w:r>
      <w:r w:rsidR="006D2528">
        <w:rPr>
          <w:rFonts w:hint="eastAsia"/>
        </w:rPr>
        <w:t>miRNA</w:t>
      </w:r>
      <w:r w:rsidR="006D2528">
        <w:rPr>
          <w:rFonts w:hint="eastAsia"/>
        </w:rPr>
        <w:t>靶基因进行了非常详尽的搜索和研究，而且也找到了一些可能对</w:t>
      </w:r>
      <w:r w:rsidR="006D2528">
        <w:rPr>
          <w:rFonts w:hint="eastAsia"/>
        </w:rPr>
        <w:t>miRNA</w:t>
      </w:r>
      <w:r w:rsidR="006D2528">
        <w:rPr>
          <w:rFonts w:hint="eastAsia"/>
        </w:rPr>
        <w:t>的调控产生很大影响的</w:t>
      </w:r>
      <w:r w:rsidR="006D2528">
        <w:rPr>
          <w:rFonts w:hint="eastAsia"/>
        </w:rPr>
        <w:t>SNP</w:t>
      </w:r>
      <w:r w:rsidR="006D2528">
        <w:rPr>
          <w:rFonts w:hint="eastAsia"/>
        </w:rPr>
        <w:t>，但是尚未发现对农艺性状有直接影响的现象。</w:t>
      </w:r>
    </w:p>
    <w:p w14:paraId="0C3B60C2" w14:textId="72FC678B" w:rsidR="006D2528" w:rsidRPr="00F82767" w:rsidDel="007C2CCF" w:rsidRDefault="006D2528" w:rsidP="00302770">
      <w:pPr>
        <w:pStyle w:val="a7"/>
        <w:rPr>
          <w:del w:id="924" w:author="Thomas Huang" w:date="2017-04-14T14:55:00Z"/>
        </w:rPr>
      </w:pPr>
      <w:r>
        <w:rPr>
          <w:rFonts w:hint="eastAsia"/>
        </w:rPr>
        <w:t>由于</w:t>
      </w:r>
      <w:r>
        <w:rPr>
          <w:rFonts w:hint="eastAsia"/>
        </w:rPr>
        <w:t>3K</w:t>
      </w:r>
      <w:r>
        <w:rPr>
          <w:rFonts w:hint="eastAsia"/>
        </w:rPr>
        <w:t>水稻基因组对于水稻品系表型的数据提供有限，对于本次研究所得到的</w:t>
      </w:r>
      <w:r>
        <w:rPr>
          <w:rFonts w:hint="eastAsia"/>
        </w:rPr>
        <w:t>SNP</w:t>
      </w:r>
      <w:r>
        <w:rPr>
          <w:rFonts w:hint="eastAsia"/>
        </w:rPr>
        <w:t>以及相应的水稻品系的表型对比，可能有待更多的针对性的相关水稻品系的种植和表型观察得到更多</w:t>
      </w:r>
      <w:r>
        <w:rPr>
          <w:rFonts w:hint="eastAsia"/>
        </w:rPr>
        <w:t>miRNA</w:t>
      </w:r>
      <w:r>
        <w:rPr>
          <w:rFonts w:hint="eastAsia"/>
        </w:rPr>
        <w:t>相关的表型的数据；另外我们并没有对</w:t>
      </w:r>
      <w:r>
        <w:rPr>
          <w:rFonts w:hint="eastAsia"/>
        </w:rPr>
        <w:t>pre-</w:t>
      </w:r>
      <w:r>
        <w:rPr>
          <w:rFonts w:hint="eastAsia"/>
        </w:rPr>
        <w:lastRenderedPageBreak/>
        <w:t>miRNA</w:t>
      </w:r>
      <w:r>
        <w:rPr>
          <w:rFonts w:hint="eastAsia"/>
        </w:rPr>
        <w:t>上的</w:t>
      </w:r>
      <w:r>
        <w:rPr>
          <w:rFonts w:hint="eastAsia"/>
        </w:rPr>
        <w:t>SNP</w:t>
      </w:r>
      <w:r>
        <w:rPr>
          <w:rFonts w:hint="eastAsia"/>
        </w:rPr>
        <w:t>与水稻品系的表型进行关联分析，而且其中有不少的单倍型上的</w:t>
      </w:r>
      <w:r>
        <w:rPr>
          <w:rFonts w:hint="eastAsia"/>
        </w:rPr>
        <w:t>SNP</w:t>
      </w:r>
      <w:r>
        <w:rPr>
          <w:rFonts w:hint="eastAsia"/>
        </w:rPr>
        <w:t>对于</w:t>
      </w:r>
      <w:r>
        <w:rPr>
          <w:rFonts w:hint="eastAsia"/>
        </w:rPr>
        <w:t>pre-miRNA</w:t>
      </w:r>
      <w:r>
        <w:rPr>
          <w:rFonts w:hint="eastAsia"/>
        </w:rPr>
        <w:t>二级结构的稳定性是有很大影响的，所以这也是可以重点研究的方面。在基因组中更大范围的</w:t>
      </w:r>
      <w:r>
        <w:rPr>
          <w:rFonts w:hint="eastAsia"/>
        </w:rPr>
        <w:t>SNP</w:t>
      </w:r>
      <w:r>
        <w:rPr>
          <w:rFonts w:hint="eastAsia"/>
        </w:rPr>
        <w:t>研究，包括靶基因结合位点的侧翼区域中</w:t>
      </w:r>
      <w:r>
        <w:rPr>
          <w:rFonts w:hint="eastAsia"/>
        </w:rPr>
        <w:t>SNP</w:t>
      </w:r>
      <w:r>
        <w:rPr>
          <w:rFonts w:hint="eastAsia"/>
        </w:rPr>
        <w:t>对于靶基因的可达性</w:t>
      </w:r>
      <w:r>
        <w:t>(target accessibility)</w:t>
      </w:r>
      <w:r>
        <w:rPr>
          <w:rFonts w:hint="eastAsia"/>
        </w:rPr>
        <w:t>的影响，以及</w:t>
      </w:r>
      <w:r>
        <w:rPr>
          <w:rFonts w:hint="eastAsia"/>
        </w:rPr>
        <w:t>pre-miRNA</w:t>
      </w:r>
      <w:r>
        <w:rPr>
          <w:rFonts w:hint="eastAsia"/>
        </w:rPr>
        <w:t>的上游启动子</w:t>
      </w:r>
      <w:r>
        <w:t>(promoter)</w:t>
      </w:r>
      <w:r>
        <w:rPr>
          <w:rFonts w:hint="eastAsia"/>
        </w:rPr>
        <w:t>的</w:t>
      </w:r>
      <w:r>
        <w:rPr>
          <w:rFonts w:hint="eastAsia"/>
        </w:rPr>
        <w:t>SNP</w:t>
      </w:r>
      <w:r>
        <w:rPr>
          <w:rFonts w:hint="eastAsia"/>
        </w:rPr>
        <w:t>对于</w:t>
      </w:r>
      <w:r>
        <w:rPr>
          <w:rFonts w:hint="eastAsia"/>
        </w:rPr>
        <w:t>miRNA</w:t>
      </w:r>
      <w:r>
        <w:rPr>
          <w:rFonts w:hint="eastAsia"/>
        </w:rPr>
        <w:t>产生可能造成的影响，本实验也上位进行分析</w:t>
      </w:r>
      <w:r w:rsidR="00F82767">
        <w:rPr>
          <w:rFonts w:hint="eastAsia"/>
        </w:rPr>
        <w:t>。相信这些分析将会对水稻</w:t>
      </w:r>
      <w:r w:rsidR="00F82767">
        <w:rPr>
          <w:rFonts w:hint="eastAsia"/>
        </w:rPr>
        <w:t>miRNA</w:t>
      </w:r>
      <w:r w:rsidR="00F82767">
        <w:rPr>
          <w:rFonts w:hint="eastAsia"/>
        </w:rPr>
        <w:t>的调控机制带来更加深刻的认识和理解，并且能够筛选出对农艺性状产生影响的</w:t>
      </w:r>
      <w:r w:rsidR="00F82767">
        <w:rPr>
          <w:rFonts w:hint="eastAsia"/>
        </w:rPr>
        <w:t>SNP</w:t>
      </w:r>
      <w:r w:rsidR="00F82767">
        <w:rPr>
          <w:rFonts w:hint="eastAsia"/>
        </w:rPr>
        <w:t>和发现农艺性状因为</w:t>
      </w:r>
      <w:r w:rsidR="00F82767">
        <w:rPr>
          <w:rFonts w:hint="eastAsia"/>
        </w:rPr>
        <w:t>miRNA</w:t>
      </w:r>
      <w:r w:rsidR="00F82767">
        <w:rPr>
          <w:rFonts w:hint="eastAsia"/>
        </w:rPr>
        <w:t>调控的改变而改变的水稻品系。</w:t>
      </w:r>
    </w:p>
    <w:p w14:paraId="050D75AF" w14:textId="77777777" w:rsidR="006747B3" w:rsidDel="007C2CCF" w:rsidRDefault="006747B3" w:rsidP="00FC0B5E">
      <w:pPr>
        <w:pStyle w:val="ABTSTRACT"/>
        <w:rPr>
          <w:del w:id="925" w:author="Thomas Huang" w:date="2017-04-14T14:55:00Z"/>
          <w:rFonts w:eastAsia="SimSun"/>
        </w:rPr>
      </w:pPr>
    </w:p>
    <w:p w14:paraId="4CAAAC68" w14:textId="77777777" w:rsidR="00F85056" w:rsidDel="007C2CCF" w:rsidRDefault="00F85056" w:rsidP="00FC0B5E">
      <w:pPr>
        <w:pStyle w:val="ABTSTRACT"/>
        <w:rPr>
          <w:del w:id="926" w:author="Thomas Huang" w:date="2017-04-14T14:55:00Z"/>
          <w:rFonts w:eastAsia="SimSun"/>
        </w:rPr>
      </w:pPr>
    </w:p>
    <w:p w14:paraId="4AA4FBBB" w14:textId="77777777" w:rsidR="00F85056" w:rsidRDefault="00F85056">
      <w:pPr>
        <w:pStyle w:val="a7"/>
        <w:pPrChange w:id="927" w:author="Thomas Huang" w:date="2017-04-14T14:55:00Z">
          <w:pPr>
            <w:pStyle w:val="ABTSTRACT"/>
          </w:pPr>
        </w:pPrChange>
      </w:pPr>
    </w:p>
    <w:p w14:paraId="68070C16" w14:textId="77777777" w:rsidR="00F85056" w:rsidRDefault="00F85056" w:rsidP="00FC0B5E">
      <w:pPr>
        <w:pStyle w:val="ABTSTRACT"/>
        <w:rPr>
          <w:rFonts w:eastAsia="SimSun"/>
        </w:rPr>
      </w:pPr>
    </w:p>
    <w:p w14:paraId="6FBE0643" w14:textId="77777777" w:rsidR="00F85056" w:rsidRPr="00F73E58" w:rsidRDefault="00F85056" w:rsidP="00FC0B5E">
      <w:pPr>
        <w:pStyle w:val="ABTSTRACT"/>
        <w:rPr>
          <w:rFonts w:eastAsia="SimSun"/>
        </w:rPr>
        <w:sectPr w:rsidR="00F85056" w:rsidRPr="00F73E58" w:rsidSect="004F2961">
          <w:endnotePr>
            <w:numFmt w:val="decimal"/>
          </w:endnotePr>
          <w:pgSz w:w="11906" w:h="16838" w:code="9"/>
          <w:pgMar w:top="1985" w:right="1588" w:bottom="2268" w:left="1588" w:header="1418" w:footer="1701" w:gutter="284"/>
          <w:cols w:space="425"/>
          <w:noEndnote/>
          <w:docGrid w:linePitch="395"/>
        </w:sectPr>
      </w:pPr>
    </w:p>
    <w:p w14:paraId="4EED0EFE" w14:textId="7353B4BB" w:rsidR="00C8777F" w:rsidRDefault="006747B3" w:rsidP="00C8777F">
      <w:pPr>
        <w:pStyle w:val="a4"/>
      </w:pPr>
      <w:bookmarkStart w:id="928" w:name="_Toc85561543"/>
      <w:bookmarkStart w:id="929" w:name="_Toc85901095"/>
      <w:bookmarkStart w:id="930" w:name="_Toc251145375"/>
      <w:bookmarkStart w:id="931" w:name="_Toc251145539"/>
      <w:bookmarkStart w:id="932" w:name="_Toc251590731"/>
      <w:bookmarkStart w:id="933" w:name="_Toc479949739"/>
      <w:r w:rsidRPr="00F73E58">
        <w:lastRenderedPageBreak/>
        <w:t>参</w:t>
      </w:r>
      <w:r w:rsidRPr="00F73E58">
        <w:t xml:space="preserve"> </w:t>
      </w:r>
      <w:r w:rsidRPr="00F73E58">
        <w:t>考</w:t>
      </w:r>
      <w:r w:rsidRPr="00F73E58">
        <w:t xml:space="preserve"> </w:t>
      </w:r>
      <w:r w:rsidRPr="00F73E58">
        <w:t>文</w:t>
      </w:r>
      <w:r w:rsidRPr="00F73E58">
        <w:t xml:space="preserve"> </w:t>
      </w:r>
      <w:r w:rsidRPr="00F73E58">
        <w:t>献</w:t>
      </w:r>
      <w:bookmarkStart w:id="934" w:name="_Toc85561544"/>
      <w:bookmarkStart w:id="935" w:name="_Toc85901096"/>
      <w:bookmarkStart w:id="936" w:name="_Toc251145376"/>
      <w:bookmarkStart w:id="937" w:name="_Toc251145540"/>
      <w:bookmarkStart w:id="938" w:name="_Toc251590732"/>
      <w:bookmarkEnd w:id="928"/>
      <w:bookmarkEnd w:id="929"/>
      <w:bookmarkEnd w:id="930"/>
      <w:bookmarkEnd w:id="931"/>
      <w:bookmarkEnd w:id="932"/>
      <w:bookmarkEnd w:id="933"/>
    </w:p>
    <w:p w14:paraId="51163D84" w14:textId="77777777" w:rsidR="00C8777F" w:rsidRPr="00C8777F" w:rsidRDefault="00C8777F" w:rsidP="00C8777F"/>
    <w:p w14:paraId="0AD6B177" w14:textId="77777777" w:rsidR="00C8777F" w:rsidRPr="00F73E58" w:rsidRDefault="00C8777F" w:rsidP="00C8777F">
      <w:pPr>
        <w:pStyle w:val="Footer"/>
        <w:ind w:firstLine="0"/>
        <w:sectPr w:rsidR="00C8777F" w:rsidRPr="00F73E58" w:rsidSect="004F2961">
          <w:endnotePr>
            <w:numFmt w:val="decimal"/>
          </w:endnotePr>
          <w:pgSz w:w="11906" w:h="16838" w:code="9"/>
          <w:pgMar w:top="1985" w:right="1588" w:bottom="2268" w:left="1588" w:header="1418" w:footer="1701" w:gutter="284"/>
          <w:cols w:space="425"/>
          <w:docGrid w:linePitch="395"/>
        </w:sectPr>
      </w:pPr>
    </w:p>
    <w:p w14:paraId="03C604CB" w14:textId="77777777" w:rsidR="00C8777F" w:rsidRPr="00C8777F" w:rsidRDefault="00C8777F" w:rsidP="00C8777F"/>
    <w:p w14:paraId="278796D7" w14:textId="669522FF" w:rsidR="006747B3" w:rsidRPr="00E53B08" w:rsidRDefault="006747B3" w:rsidP="006F13B3">
      <w:pPr>
        <w:pStyle w:val="a4"/>
        <w:rPr>
          <w:rFonts w:ascii="Times New Roman" w:hAnsi="Times New Roman" w:cs="Times New Roman"/>
        </w:rPr>
      </w:pPr>
      <w:bookmarkStart w:id="939" w:name="_Toc479949740"/>
      <w:r w:rsidRPr="00E53B08">
        <w:rPr>
          <w:rFonts w:ascii="Times New Roman" w:hAnsi="Times New Roman" w:cs="Times New Roman"/>
        </w:rPr>
        <w:t>附录</w:t>
      </w:r>
      <w:r w:rsidRPr="00E53B08">
        <w:rPr>
          <w:rFonts w:ascii="Times New Roman" w:hAnsi="Times New Roman" w:cs="Times New Roman"/>
        </w:rPr>
        <w:t>1</w:t>
      </w:r>
      <w:bookmarkEnd w:id="934"/>
      <w:bookmarkEnd w:id="935"/>
      <w:bookmarkEnd w:id="936"/>
      <w:bookmarkEnd w:id="937"/>
      <w:bookmarkEnd w:id="938"/>
      <w:r w:rsidR="00034B2B" w:rsidRPr="00E53B08">
        <w:rPr>
          <w:rFonts w:ascii="Times New Roman" w:hAnsi="Times New Roman" w:cs="Times New Roman"/>
        </w:rPr>
        <w:t xml:space="preserve"> </w:t>
      </w:r>
      <w:r w:rsidR="00F62087" w:rsidRPr="00E53B08">
        <w:rPr>
          <w:rFonts w:ascii="Times New Roman" w:hAnsi="Times New Roman" w:cs="Times New Roman"/>
        </w:rPr>
        <w:t>miRNA</w:t>
      </w:r>
      <w:r w:rsidR="00034B2B" w:rsidRPr="00E53B08">
        <w:rPr>
          <w:rFonts w:ascii="Times New Roman" w:hAnsi="Times New Roman" w:cs="Times New Roman"/>
        </w:rPr>
        <w:t>单倍型分析</w:t>
      </w:r>
      <w:bookmarkEnd w:id="939"/>
    </w:p>
    <w:p w14:paraId="47C18B1D" w14:textId="77777777" w:rsidR="00F62087" w:rsidRDefault="00F62087" w:rsidP="006F13B3"/>
    <w:p w14:paraId="35CD14F0" w14:textId="77777777" w:rsidR="00F62087" w:rsidRPr="00F62087" w:rsidRDefault="00F62087" w:rsidP="006F13B3">
      <w:pPr>
        <w:pStyle w:val="ListParagraph"/>
        <w:numPr>
          <w:ilvl w:val="0"/>
          <w:numId w:val="42"/>
        </w:numPr>
        <w:rPr>
          <w:rFonts w:eastAsia="SimSun"/>
        </w:rPr>
      </w:pPr>
      <w:r>
        <w:rPr>
          <w:rFonts w:hint="eastAsia"/>
        </w:rPr>
        <w:t>名词和定义</w:t>
      </w:r>
    </w:p>
    <w:p w14:paraId="727A8A54" w14:textId="7354D5E5" w:rsidR="006747B3" w:rsidRPr="00576A5B" w:rsidRDefault="00F62087" w:rsidP="006F13B3">
      <w:pPr>
        <w:pStyle w:val="ListParagraph"/>
        <w:numPr>
          <w:ilvl w:val="1"/>
          <w:numId w:val="42"/>
        </w:numPr>
        <w:rPr>
          <w:rFonts w:eastAsia="SimSun"/>
        </w:rPr>
      </w:pPr>
      <w:r>
        <w:t>miRNA</w:t>
      </w:r>
      <w:r>
        <w:rPr>
          <w:rFonts w:hint="eastAsia"/>
        </w:rPr>
        <w:t>单倍型</w:t>
      </w:r>
      <w:r w:rsidR="009D0818">
        <w:t xml:space="preserve"> (miRNA haplotype)</w:t>
      </w:r>
      <w:r>
        <w:rPr>
          <w:rFonts w:hint="eastAsia"/>
        </w:rPr>
        <w:t>：使用</w:t>
      </w:r>
      <w:r>
        <w:rPr>
          <w:rFonts w:hint="eastAsia"/>
        </w:rPr>
        <w:t>SNP</w:t>
      </w:r>
      <w:r>
        <w:rPr>
          <w:rFonts w:hint="eastAsia"/>
        </w:rPr>
        <w:t>作为生物标记，对于每个</w:t>
      </w:r>
      <w:r>
        <w:t>pre-miRNA</w:t>
      </w:r>
      <w:r>
        <w:rPr>
          <w:rFonts w:hint="eastAsia"/>
        </w:rPr>
        <w:t>，将在其中找到的</w:t>
      </w:r>
      <w:r>
        <w:rPr>
          <w:rFonts w:hint="eastAsia"/>
        </w:rPr>
        <w:t>SNP</w:t>
      </w:r>
      <w:r>
        <w:rPr>
          <w:rFonts w:hint="eastAsia"/>
        </w:rPr>
        <w:t>按照上升的次序排列就得到</w:t>
      </w:r>
      <w:r>
        <w:rPr>
          <w:rFonts w:hint="eastAsia"/>
        </w:rPr>
        <w:t>miRNA</w:t>
      </w:r>
      <w:r>
        <w:rPr>
          <w:rFonts w:hint="eastAsia"/>
        </w:rPr>
        <w:t>单倍型；例如</w:t>
      </w:r>
      <w:r w:rsidR="00576A5B">
        <w:t>osa-miR156a</w:t>
      </w:r>
      <w:r w:rsidR="00576A5B">
        <w:rPr>
          <w:rFonts w:hint="eastAsia"/>
        </w:rPr>
        <w:t>的</w:t>
      </w:r>
      <w:r w:rsidR="00576A5B">
        <w:rPr>
          <w:rFonts w:hint="eastAsia"/>
        </w:rPr>
        <w:t>miRNA</w:t>
      </w:r>
      <w:r w:rsidR="00576A5B">
        <w:rPr>
          <w:rFonts w:hint="eastAsia"/>
        </w:rPr>
        <w:t>单倍型就是，</w:t>
      </w:r>
      <w:r w:rsidR="00576A5B" w:rsidRPr="00576A5B">
        <w:t>10122524158, 10122524159, 10122524183, 10122524190, 10122524191, 10122524193, 10122524200, 10122524211, 10122524213, 10122524243</w:t>
      </w:r>
      <w:r w:rsidR="009D0818">
        <w:rPr>
          <w:rFonts w:hint="eastAsia"/>
        </w:rPr>
        <w:t>；</w:t>
      </w:r>
    </w:p>
    <w:p w14:paraId="143F4372" w14:textId="168AEAE7" w:rsidR="00576A5B" w:rsidRDefault="009D0818" w:rsidP="006F13B3">
      <w:pPr>
        <w:pStyle w:val="ListParagraph"/>
        <w:numPr>
          <w:ilvl w:val="1"/>
          <w:numId w:val="42"/>
        </w:numPr>
      </w:pPr>
      <w:r>
        <w:rPr>
          <w:rFonts w:hint="eastAsia"/>
        </w:rPr>
        <w:t>单倍型模式</w:t>
      </w:r>
      <w:r>
        <w:t xml:space="preserve"> (haplotype pattern)</w:t>
      </w:r>
      <w:r>
        <w:rPr>
          <w:rFonts w:hint="eastAsia"/>
        </w:rPr>
        <w:t>：每个</w:t>
      </w:r>
      <w:r>
        <w:t>SNP</w:t>
      </w:r>
      <w:r>
        <w:rPr>
          <w:rFonts w:hint="eastAsia"/>
        </w:rPr>
        <w:t>的位点都会有频率不同的核苷酸类型，而单倍型模式就是每个</w:t>
      </w:r>
      <w:r>
        <w:rPr>
          <w:rFonts w:hint="eastAsia"/>
        </w:rPr>
        <w:t>SNP</w:t>
      </w:r>
      <w:r>
        <w:rPr>
          <w:rFonts w:hint="eastAsia"/>
        </w:rPr>
        <w:t>位置都用一个具体的核苷酸来代替，因此每个水稻品系都有一个具体的单倍体模式。例如</w:t>
      </w:r>
      <w:r>
        <w:t>osa-miR156a</w:t>
      </w:r>
      <w:r>
        <w:rPr>
          <w:rFonts w:hint="eastAsia"/>
        </w:rPr>
        <w:t>一个单倍型模式是，</w:t>
      </w:r>
      <w:r>
        <w:t>GGCAGCTAAC</w:t>
      </w:r>
      <w:r>
        <w:rPr>
          <w:rFonts w:hint="eastAsia"/>
        </w:rPr>
        <w:t>，其中参照基因组的模式被称为</w:t>
      </w:r>
      <w:r w:rsidR="00057BF9">
        <w:t>参考基因组模式</w:t>
      </w:r>
      <w:r>
        <w:t xml:space="preserve"> (reference pattern)</w:t>
      </w:r>
      <w:r>
        <w:rPr>
          <w:rFonts w:hint="eastAsia"/>
        </w:rPr>
        <w:t>，而其它的都称为非</w:t>
      </w:r>
      <w:r w:rsidR="00057BF9">
        <w:t>参考基因组模式</w:t>
      </w:r>
      <w:r>
        <w:t xml:space="preserve"> (non-reference pattern)</w:t>
      </w:r>
    </w:p>
    <w:p w14:paraId="17E4065A" w14:textId="21D47121" w:rsidR="009D0818" w:rsidRDefault="009D0818" w:rsidP="006F13B3">
      <w:pPr>
        <w:pStyle w:val="ListParagraph"/>
        <w:numPr>
          <w:ilvl w:val="0"/>
          <w:numId w:val="42"/>
        </w:numPr>
      </w:pPr>
      <w:r>
        <w:rPr>
          <w:rFonts w:hint="eastAsia"/>
        </w:rPr>
        <w:t>操作流程</w:t>
      </w:r>
    </w:p>
    <w:p w14:paraId="6E04CEEF" w14:textId="1B8553A2" w:rsidR="009D0818" w:rsidRDefault="009D0818" w:rsidP="006F13B3">
      <w:pPr>
        <w:pStyle w:val="ListParagraph"/>
        <w:numPr>
          <w:ilvl w:val="1"/>
          <w:numId w:val="42"/>
        </w:numPr>
      </w:pPr>
      <w:r>
        <w:rPr>
          <w:rFonts w:hint="eastAsia"/>
        </w:rPr>
        <w:t>将</w:t>
      </w:r>
      <w:r>
        <w:rPr>
          <w:rFonts w:hint="eastAsia"/>
        </w:rPr>
        <w:t>pre</w:t>
      </w:r>
      <w:r>
        <w:t>-miRNA</w:t>
      </w:r>
      <w:r>
        <w:rPr>
          <w:rFonts w:hint="eastAsia"/>
        </w:rPr>
        <w:t>上的</w:t>
      </w:r>
      <w:r>
        <w:rPr>
          <w:rFonts w:hint="eastAsia"/>
        </w:rPr>
        <w:t>SNP</w:t>
      </w:r>
      <w:r>
        <w:rPr>
          <w:rFonts w:hint="eastAsia"/>
        </w:rPr>
        <w:t>排列成上升的顺序；</w:t>
      </w:r>
    </w:p>
    <w:p w14:paraId="13B0701C" w14:textId="1077C229" w:rsidR="009D0818" w:rsidRDefault="009D0818" w:rsidP="006F13B3">
      <w:pPr>
        <w:pStyle w:val="ListParagraph"/>
        <w:numPr>
          <w:ilvl w:val="1"/>
          <w:numId w:val="42"/>
        </w:numPr>
      </w:pPr>
      <w:r>
        <w:rPr>
          <w:rFonts w:hint="eastAsia"/>
        </w:rPr>
        <w:t>得到每个</w:t>
      </w:r>
      <w:r>
        <w:t>miRNA</w:t>
      </w:r>
      <w:r>
        <w:rPr>
          <w:rFonts w:hint="eastAsia"/>
        </w:rPr>
        <w:t>的</w:t>
      </w:r>
      <w:r w:rsidR="00057BF9">
        <w:t>参考基因组模式</w:t>
      </w:r>
      <w:r>
        <w:rPr>
          <w:rFonts w:hint="eastAsia"/>
        </w:rPr>
        <w:t>，以及其它的非</w:t>
      </w:r>
      <w:r w:rsidR="00057BF9">
        <w:t>参考基因组模式</w:t>
      </w:r>
      <w:r>
        <w:rPr>
          <w:rFonts w:hint="eastAsia"/>
        </w:rPr>
        <w:t>；</w:t>
      </w:r>
    </w:p>
    <w:p w14:paraId="1935F932" w14:textId="1E7FFC6E" w:rsidR="009D0818" w:rsidRDefault="009D0818" w:rsidP="006F13B3">
      <w:pPr>
        <w:pStyle w:val="ListParagraph"/>
        <w:numPr>
          <w:ilvl w:val="1"/>
          <w:numId w:val="42"/>
        </w:numPr>
      </w:pPr>
      <w:r>
        <w:rPr>
          <w:rFonts w:hint="eastAsia"/>
        </w:rPr>
        <w:t>根据每个水稻品系的基因型，将水稻品系和单倍型模式对应，也就是将水稻品系根据其单倍型模式分成不同的类型；</w:t>
      </w:r>
    </w:p>
    <w:p w14:paraId="32A5D242" w14:textId="4CD9E269" w:rsidR="009D0818" w:rsidRPr="009D0818" w:rsidRDefault="009D0818" w:rsidP="006F13B3">
      <w:pPr>
        <w:pStyle w:val="ListParagraph"/>
        <w:numPr>
          <w:ilvl w:val="1"/>
          <w:numId w:val="42"/>
        </w:numPr>
      </w:pPr>
      <w:r>
        <w:rPr>
          <w:rFonts w:hint="eastAsia"/>
        </w:rPr>
        <w:t>最后，将每个单倍型模式转换成</w:t>
      </w:r>
      <w:r>
        <w:rPr>
          <w:rFonts w:hint="eastAsia"/>
        </w:rPr>
        <w:t>pre-miRNA</w:t>
      </w:r>
      <w:r>
        <w:rPr>
          <w:rFonts w:hint="eastAsia"/>
        </w:rPr>
        <w:t>的序列；</w:t>
      </w:r>
    </w:p>
    <w:p w14:paraId="4DFE97B0" w14:textId="77777777" w:rsidR="00576A5B" w:rsidRDefault="00576A5B" w:rsidP="006F13B3"/>
    <w:p w14:paraId="348AB5DD" w14:textId="77777777" w:rsidR="00FB6DE7" w:rsidRDefault="00FB6DE7" w:rsidP="006F13B3"/>
    <w:p w14:paraId="01643F22" w14:textId="77777777" w:rsidR="00FB6DE7" w:rsidRPr="00576A5B" w:rsidRDefault="00FB6DE7" w:rsidP="006F13B3">
      <w:pPr>
        <w:sectPr w:rsidR="00FB6DE7" w:rsidRPr="00576A5B" w:rsidSect="004F2961">
          <w:endnotePr>
            <w:numFmt w:val="decimal"/>
          </w:endnotePr>
          <w:pgSz w:w="11906" w:h="16838" w:code="9"/>
          <w:pgMar w:top="1985" w:right="1588" w:bottom="2268" w:left="1588" w:header="1418" w:footer="1701" w:gutter="284"/>
          <w:cols w:space="425"/>
          <w:noEndnote/>
          <w:docGrid w:linePitch="395"/>
        </w:sectPr>
      </w:pPr>
    </w:p>
    <w:p w14:paraId="448E2EEC" w14:textId="406C69F0" w:rsidR="00FB6DE7" w:rsidRPr="00E53B08" w:rsidRDefault="00084A48" w:rsidP="006F13B3">
      <w:pPr>
        <w:pStyle w:val="a4"/>
        <w:rPr>
          <w:rFonts w:ascii="Times New Roman" w:hAnsi="Times New Roman" w:cs="Times New Roman"/>
        </w:rPr>
      </w:pPr>
      <w:bookmarkStart w:id="940" w:name="_Toc479949741"/>
      <w:r w:rsidRPr="00E53B08">
        <w:rPr>
          <w:rFonts w:ascii="Times New Roman" w:hAnsi="Times New Roman" w:cs="Times New Roman"/>
        </w:rPr>
        <w:lastRenderedPageBreak/>
        <w:t>附表</w:t>
      </w:r>
      <w:r w:rsidR="00FB6DE7" w:rsidRPr="00E53B08">
        <w:rPr>
          <w:rFonts w:ascii="Times New Roman" w:hAnsi="Times New Roman" w:cs="Times New Roman"/>
        </w:rPr>
        <w:t xml:space="preserve">1 </w:t>
      </w:r>
      <w:r w:rsidR="00FB6DE7" w:rsidRPr="00E53B08">
        <w:rPr>
          <w:rFonts w:ascii="Times New Roman" w:hAnsi="Times New Roman" w:cs="Times New Roman"/>
        </w:rPr>
        <w:t>保守成熟</w:t>
      </w:r>
      <w:r w:rsidR="00FB6DE7" w:rsidRPr="00E53B08">
        <w:rPr>
          <w:rFonts w:ascii="Times New Roman" w:hAnsi="Times New Roman" w:cs="Times New Roman"/>
        </w:rPr>
        <w:t>miRNA</w:t>
      </w:r>
      <w:r w:rsidR="00FB6DE7" w:rsidRPr="00E53B08">
        <w:rPr>
          <w:rFonts w:ascii="Times New Roman" w:hAnsi="Times New Roman" w:cs="Times New Roman"/>
        </w:rPr>
        <w:t>上</w:t>
      </w:r>
      <w:r w:rsidR="00FB6DE7" w:rsidRPr="00E53B08">
        <w:rPr>
          <w:rFonts w:ascii="Times New Roman" w:hAnsi="Times New Roman" w:cs="Times New Roman"/>
        </w:rPr>
        <w:t>SNP</w:t>
      </w:r>
      <w:r w:rsidR="00FB6DE7" w:rsidRPr="00E53B08">
        <w:rPr>
          <w:rFonts w:ascii="Times New Roman" w:hAnsi="Times New Roman" w:cs="Times New Roman"/>
        </w:rPr>
        <w:t>信息</w:t>
      </w:r>
      <w:bookmarkEnd w:id="940"/>
    </w:p>
    <w:p w14:paraId="6CA7D8E4" w14:textId="77777777" w:rsidR="0047781F" w:rsidRPr="0047781F" w:rsidRDefault="0047781F" w:rsidP="006F13B3"/>
    <w:tbl>
      <w:tblPr>
        <w:tblW w:w="11050" w:type="dxa"/>
        <w:jc w:val="center"/>
        <w:tblLayout w:type="fixed"/>
        <w:tblLook w:val="04A0" w:firstRow="1" w:lastRow="0" w:firstColumn="1" w:lastColumn="0" w:noHBand="0" w:noVBand="1"/>
      </w:tblPr>
      <w:tblGrid>
        <w:gridCol w:w="1279"/>
        <w:gridCol w:w="1134"/>
        <w:gridCol w:w="567"/>
        <w:gridCol w:w="851"/>
        <w:gridCol w:w="708"/>
        <w:gridCol w:w="709"/>
        <w:gridCol w:w="702"/>
        <w:gridCol w:w="850"/>
        <w:gridCol w:w="850"/>
        <w:gridCol w:w="850"/>
        <w:gridCol w:w="850"/>
        <w:gridCol w:w="850"/>
        <w:gridCol w:w="850"/>
      </w:tblGrid>
      <w:tr w:rsidR="006768AD" w:rsidRPr="000D681D" w14:paraId="12030BEE" w14:textId="77777777" w:rsidTr="003B1100">
        <w:trPr>
          <w:trHeight w:val="85"/>
          <w:jc w:val="center"/>
        </w:trPr>
        <w:tc>
          <w:tcPr>
            <w:tcW w:w="1279" w:type="dxa"/>
            <w:tcBorders>
              <w:top w:val="single" w:sz="4" w:space="0" w:color="auto"/>
              <w:left w:val="nil"/>
              <w:bottom w:val="single" w:sz="4" w:space="0" w:color="auto"/>
              <w:right w:val="nil"/>
            </w:tcBorders>
            <w:shd w:val="clear" w:color="auto" w:fill="auto"/>
            <w:vAlign w:val="center"/>
            <w:hideMark/>
          </w:tcPr>
          <w:p w14:paraId="567FE625" w14:textId="4835FA1B" w:rsidR="000D681D" w:rsidRPr="000D681D" w:rsidRDefault="000D681D" w:rsidP="006F13B3">
            <w:pPr>
              <w:pStyle w:val="THsupplementarity"/>
            </w:pPr>
            <w:r w:rsidRPr="000D681D">
              <w:t>MaMiRNA</w:t>
            </w:r>
            <w:r w:rsidR="003B1100">
              <w:rPr>
                <w:rFonts w:hint="eastAsia"/>
              </w:rPr>
              <w:t>*</w:t>
            </w:r>
          </w:p>
        </w:tc>
        <w:tc>
          <w:tcPr>
            <w:tcW w:w="1134" w:type="dxa"/>
            <w:tcBorders>
              <w:top w:val="single" w:sz="4" w:space="0" w:color="auto"/>
              <w:left w:val="nil"/>
              <w:bottom w:val="single" w:sz="4" w:space="0" w:color="auto"/>
              <w:right w:val="nil"/>
            </w:tcBorders>
            <w:shd w:val="clear" w:color="auto" w:fill="auto"/>
            <w:vAlign w:val="center"/>
            <w:hideMark/>
          </w:tcPr>
          <w:p w14:paraId="03ACF994" w14:textId="77777777" w:rsidR="000D681D" w:rsidRPr="000D681D" w:rsidRDefault="000D681D" w:rsidP="006F13B3">
            <w:pPr>
              <w:pStyle w:val="THsupplementarity"/>
            </w:pPr>
            <w:r w:rsidRPr="000D681D">
              <w:t>SNP id</w:t>
            </w:r>
          </w:p>
        </w:tc>
        <w:tc>
          <w:tcPr>
            <w:tcW w:w="567" w:type="dxa"/>
            <w:tcBorders>
              <w:top w:val="single" w:sz="4" w:space="0" w:color="auto"/>
              <w:left w:val="nil"/>
              <w:bottom w:val="single" w:sz="4" w:space="0" w:color="auto"/>
              <w:right w:val="nil"/>
            </w:tcBorders>
            <w:shd w:val="clear" w:color="auto" w:fill="auto"/>
            <w:vAlign w:val="center"/>
            <w:hideMark/>
          </w:tcPr>
          <w:p w14:paraId="1DEF57F8" w14:textId="16BDEEF8" w:rsidR="000D681D" w:rsidRPr="000D681D" w:rsidRDefault="00A20AC4" w:rsidP="006F13B3">
            <w:pPr>
              <w:pStyle w:val="THsupplementarity"/>
            </w:pPr>
            <w:r>
              <w:t>Chr id</w:t>
            </w:r>
          </w:p>
        </w:tc>
        <w:tc>
          <w:tcPr>
            <w:tcW w:w="851" w:type="dxa"/>
            <w:tcBorders>
              <w:top w:val="single" w:sz="4" w:space="0" w:color="auto"/>
              <w:left w:val="nil"/>
              <w:bottom w:val="single" w:sz="4" w:space="0" w:color="auto"/>
              <w:right w:val="nil"/>
            </w:tcBorders>
            <w:shd w:val="clear" w:color="auto" w:fill="auto"/>
            <w:vAlign w:val="center"/>
            <w:hideMark/>
          </w:tcPr>
          <w:p w14:paraId="020E773A" w14:textId="4CB1AB1D" w:rsidR="000D681D" w:rsidRPr="000D681D" w:rsidRDefault="006768AD" w:rsidP="006F13B3">
            <w:pPr>
              <w:pStyle w:val="THsupplementarity"/>
            </w:pPr>
            <w:r w:rsidRPr="000D681D">
              <w:t>P</w:t>
            </w:r>
            <w:r w:rsidR="000D681D" w:rsidRPr="000D681D">
              <w:t>osition</w:t>
            </w:r>
            <w:r w:rsidR="00694013">
              <w:rPr>
                <w:rFonts w:hint="eastAsia"/>
              </w:rPr>
              <w:t xml:space="preserve"> </w:t>
            </w:r>
            <w:r w:rsidR="003B1100">
              <w:rPr>
                <w:rFonts w:hint="eastAsia"/>
              </w:rPr>
              <w:t>*</w:t>
            </w:r>
            <w:r>
              <w:t>*</w:t>
            </w:r>
          </w:p>
        </w:tc>
        <w:tc>
          <w:tcPr>
            <w:tcW w:w="708" w:type="dxa"/>
            <w:tcBorders>
              <w:top w:val="single" w:sz="4" w:space="0" w:color="auto"/>
              <w:left w:val="nil"/>
              <w:bottom w:val="single" w:sz="4" w:space="0" w:color="auto"/>
              <w:right w:val="nil"/>
            </w:tcBorders>
            <w:shd w:val="clear" w:color="auto" w:fill="auto"/>
            <w:vAlign w:val="center"/>
            <w:hideMark/>
          </w:tcPr>
          <w:p w14:paraId="00008D0B" w14:textId="02A4DF37" w:rsidR="000D681D" w:rsidRPr="000D681D" w:rsidRDefault="00A20AC4" w:rsidP="006F13B3">
            <w:pPr>
              <w:pStyle w:val="THsupplementarity"/>
            </w:pPr>
            <w:r>
              <w:t>Rela</w:t>
            </w:r>
            <w:r w:rsidR="006768AD">
              <w:t xml:space="preserve"> </w:t>
            </w:r>
            <w:r>
              <w:t>pos</w:t>
            </w:r>
            <w:r w:rsidR="006768AD">
              <w:t>*</w:t>
            </w:r>
            <w:r w:rsidR="003B1100">
              <w:rPr>
                <w:rFonts w:hint="eastAsia"/>
              </w:rPr>
              <w:t>*</w:t>
            </w:r>
            <w:r w:rsidR="006768AD">
              <w:t>*</w:t>
            </w:r>
          </w:p>
        </w:tc>
        <w:tc>
          <w:tcPr>
            <w:tcW w:w="709" w:type="dxa"/>
            <w:tcBorders>
              <w:top w:val="single" w:sz="4" w:space="0" w:color="auto"/>
              <w:left w:val="nil"/>
              <w:bottom w:val="single" w:sz="4" w:space="0" w:color="auto"/>
              <w:right w:val="nil"/>
            </w:tcBorders>
            <w:shd w:val="clear" w:color="auto" w:fill="auto"/>
            <w:vAlign w:val="center"/>
            <w:hideMark/>
          </w:tcPr>
          <w:p w14:paraId="302F8F7A" w14:textId="5BB87101" w:rsidR="000D681D" w:rsidRPr="000D681D" w:rsidRDefault="00A20AC4" w:rsidP="006F13B3">
            <w:pPr>
              <w:pStyle w:val="THsupplementarity"/>
            </w:pPr>
            <w:r>
              <w:t xml:space="preserve">Ref </w:t>
            </w:r>
            <w:r w:rsidR="000D681D" w:rsidRPr="000D681D">
              <w:t>allele</w:t>
            </w:r>
          </w:p>
        </w:tc>
        <w:tc>
          <w:tcPr>
            <w:tcW w:w="702" w:type="dxa"/>
            <w:tcBorders>
              <w:top w:val="single" w:sz="4" w:space="0" w:color="auto"/>
              <w:left w:val="nil"/>
              <w:bottom w:val="single" w:sz="4" w:space="0" w:color="auto"/>
              <w:right w:val="nil"/>
            </w:tcBorders>
            <w:shd w:val="clear" w:color="auto" w:fill="auto"/>
            <w:vAlign w:val="center"/>
            <w:hideMark/>
          </w:tcPr>
          <w:p w14:paraId="2BA019CD" w14:textId="10A0ADCA" w:rsidR="000D681D" w:rsidRPr="000D681D" w:rsidRDefault="00C616BA" w:rsidP="006F13B3">
            <w:pPr>
              <w:pStyle w:val="THsupplementarity"/>
            </w:pPr>
            <w:r>
              <w:rPr>
                <w:rFonts w:hint="eastAsia"/>
              </w:rPr>
              <w:t>a</w:t>
            </w:r>
            <w:r>
              <w:t>llele1</w:t>
            </w:r>
          </w:p>
        </w:tc>
        <w:tc>
          <w:tcPr>
            <w:tcW w:w="850" w:type="dxa"/>
            <w:tcBorders>
              <w:top w:val="single" w:sz="4" w:space="0" w:color="auto"/>
              <w:left w:val="nil"/>
              <w:bottom w:val="single" w:sz="4" w:space="0" w:color="auto"/>
              <w:right w:val="nil"/>
            </w:tcBorders>
            <w:shd w:val="clear" w:color="auto" w:fill="auto"/>
            <w:vAlign w:val="center"/>
            <w:hideMark/>
          </w:tcPr>
          <w:p w14:paraId="380A985D" w14:textId="77777777" w:rsidR="000D681D" w:rsidRPr="000D681D" w:rsidRDefault="000D681D" w:rsidP="006F13B3">
            <w:pPr>
              <w:pStyle w:val="THsupplementarity"/>
            </w:pPr>
            <w:r w:rsidRPr="000D681D">
              <w:t>freq_1</w:t>
            </w:r>
          </w:p>
        </w:tc>
        <w:tc>
          <w:tcPr>
            <w:tcW w:w="850" w:type="dxa"/>
            <w:tcBorders>
              <w:top w:val="single" w:sz="4" w:space="0" w:color="auto"/>
              <w:left w:val="nil"/>
              <w:bottom w:val="single" w:sz="4" w:space="0" w:color="auto"/>
              <w:right w:val="nil"/>
            </w:tcBorders>
            <w:shd w:val="clear" w:color="auto" w:fill="auto"/>
            <w:vAlign w:val="center"/>
            <w:hideMark/>
          </w:tcPr>
          <w:p w14:paraId="0984038A" w14:textId="62A13630" w:rsidR="000D681D" w:rsidRPr="000D681D" w:rsidRDefault="00C616BA" w:rsidP="006F13B3">
            <w:pPr>
              <w:pStyle w:val="THsupplementarity"/>
            </w:pPr>
            <w:r>
              <w:t>allele</w:t>
            </w:r>
            <w:r w:rsidR="000D681D" w:rsidRPr="000D681D">
              <w:t>2</w:t>
            </w:r>
          </w:p>
        </w:tc>
        <w:tc>
          <w:tcPr>
            <w:tcW w:w="850" w:type="dxa"/>
            <w:tcBorders>
              <w:top w:val="single" w:sz="4" w:space="0" w:color="auto"/>
              <w:left w:val="nil"/>
              <w:bottom w:val="single" w:sz="4" w:space="0" w:color="auto"/>
              <w:right w:val="nil"/>
            </w:tcBorders>
            <w:shd w:val="clear" w:color="auto" w:fill="auto"/>
            <w:vAlign w:val="center"/>
            <w:hideMark/>
          </w:tcPr>
          <w:p w14:paraId="2888758A" w14:textId="77777777" w:rsidR="000D681D" w:rsidRPr="000D681D" w:rsidRDefault="000D681D" w:rsidP="006F13B3">
            <w:pPr>
              <w:pStyle w:val="THsupplementarity"/>
            </w:pPr>
            <w:r w:rsidRPr="000D681D">
              <w:t>freq_2</w:t>
            </w:r>
          </w:p>
        </w:tc>
        <w:tc>
          <w:tcPr>
            <w:tcW w:w="850" w:type="dxa"/>
            <w:tcBorders>
              <w:top w:val="single" w:sz="4" w:space="0" w:color="auto"/>
              <w:left w:val="nil"/>
              <w:bottom w:val="single" w:sz="4" w:space="0" w:color="auto"/>
              <w:right w:val="nil"/>
            </w:tcBorders>
            <w:shd w:val="clear" w:color="auto" w:fill="auto"/>
            <w:vAlign w:val="center"/>
            <w:hideMark/>
          </w:tcPr>
          <w:p w14:paraId="1611EFA6" w14:textId="2CDFBE88" w:rsidR="000D681D" w:rsidRPr="000D681D" w:rsidRDefault="00C616BA" w:rsidP="006F13B3">
            <w:pPr>
              <w:pStyle w:val="THsupplementarity"/>
            </w:pPr>
            <w:r>
              <w:t>allele</w:t>
            </w:r>
            <w:r w:rsidR="000D681D" w:rsidRPr="000D681D">
              <w:t>3</w:t>
            </w:r>
          </w:p>
        </w:tc>
        <w:tc>
          <w:tcPr>
            <w:tcW w:w="850" w:type="dxa"/>
            <w:tcBorders>
              <w:top w:val="single" w:sz="4" w:space="0" w:color="auto"/>
              <w:left w:val="nil"/>
              <w:bottom w:val="single" w:sz="4" w:space="0" w:color="auto"/>
              <w:right w:val="nil"/>
            </w:tcBorders>
            <w:shd w:val="clear" w:color="auto" w:fill="auto"/>
            <w:vAlign w:val="center"/>
            <w:hideMark/>
          </w:tcPr>
          <w:p w14:paraId="492375D7" w14:textId="77777777" w:rsidR="000D681D" w:rsidRPr="000D681D" w:rsidRDefault="000D681D" w:rsidP="006F13B3">
            <w:pPr>
              <w:pStyle w:val="THsupplementarity"/>
            </w:pPr>
            <w:r w:rsidRPr="000D681D">
              <w:t>freq_3</w:t>
            </w:r>
          </w:p>
        </w:tc>
        <w:tc>
          <w:tcPr>
            <w:tcW w:w="850" w:type="dxa"/>
            <w:tcBorders>
              <w:top w:val="single" w:sz="4" w:space="0" w:color="auto"/>
              <w:left w:val="nil"/>
              <w:bottom w:val="single" w:sz="4" w:space="0" w:color="auto"/>
              <w:right w:val="nil"/>
            </w:tcBorders>
            <w:shd w:val="clear" w:color="auto" w:fill="auto"/>
            <w:vAlign w:val="center"/>
            <w:hideMark/>
          </w:tcPr>
          <w:p w14:paraId="706C9E55" w14:textId="77777777" w:rsidR="000D681D" w:rsidRPr="000D681D" w:rsidRDefault="000D681D" w:rsidP="006F13B3">
            <w:pPr>
              <w:pStyle w:val="THsupplementarity"/>
            </w:pPr>
            <w:r w:rsidRPr="000D681D">
              <w:t>Effect</w:t>
            </w:r>
          </w:p>
        </w:tc>
      </w:tr>
      <w:tr w:rsidR="006768AD" w:rsidRPr="000D681D" w14:paraId="55A694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9ED766A"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45E488E3" w14:textId="77777777" w:rsidR="000D681D" w:rsidRPr="000D681D" w:rsidRDefault="000D681D" w:rsidP="006F13B3">
            <w:pPr>
              <w:pStyle w:val="supplementaritytable"/>
            </w:pPr>
            <w:r w:rsidRPr="000D681D">
              <w:t>11206825028</w:t>
            </w:r>
          </w:p>
        </w:tc>
        <w:tc>
          <w:tcPr>
            <w:tcW w:w="567" w:type="dxa"/>
            <w:tcBorders>
              <w:top w:val="nil"/>
              <w:left w:val="nil"/>
              <w:bottom w:val="nil"/>
              <w:right w:val="nil"/>
            </w:tcBorders>
            <w:shd w:val="clear" w:color="auto" w:fill="auto"/>
            <w:noWrap/>
            <w:vAlign w:val="center"/>
            <w:hideMark/>
          </w:tcPr>
          <w:p w14:paraId="6B64582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0396113B" w14:textId="77777777" w:rsidR="000D681D" w:rsidRPr="000D681D" w:rsidRDefault="000D681D" w:rsidP="006F13B3">
            <w:pPr>
              <w:pStyle w:val="supplementaritytable"/>
            </w:pPr>
            <w:r w:rsidRPr="000D681D">
              <w:t>6825028</w:t>
            </w:r>
          </w:p>
        </w:tc>
        <w:tc>
          <w:tcPr>
            <w:tcW w:w="708" w:type="dxa"/>
            <w:tcBorders>
              <w:top w:val="nil"/>
              <w:left w:val="nil"/>
              <w:bottom w:val="nil"/>
              <w:right w:val="nil"/>
            </w:tcBorders>
            <w:shd w:val="clear" w:color="auto" w:fill="auto"/>
            <w:noWrap/>
            <w:vAlign w:val="center"/>
            <w:hideMark/>
          </w:tcPr>
          <w:p w14:paraId="2F1FC818"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714C1B6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FC3503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E88706"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3D90CA7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B53164"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034BF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A5E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F8ECF0" w14:textId="77777777" w:rsidR="000D681D" w:rsidRPr="000D681D" w:rsidRDefault="000D681D" w:rsidP="006F13B3">
            <w:pPr>
              <w:pStyle w:val="supplementaritytable"/>
            </w:pPr>
            <w:r w:rsidRPr="000D681D">
              <w:rPr>
                <w:rFonts w:eastAsia="MS Mincho"/>
              </w:rPr>
              <w:t>－</w:t>
            </w:r>
          </w:p>
        </w:tc>
      </w:tr>
      <w:tr w:rsidR="006768AD" w:rsidRPr="000D681D" w14:paraId="1112068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8B4B0E"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64CB5417" w14:textId="77777777" w:rsidR="000D681D" w:rsidRPr="000D681D" w:rsidRDefault="000D681D" w:rsidP="006F13B3">
            <w:pPr>
              <w:pStyle w:val="supplementaritytable"/>
            </w:pPr>
            <w:r w:rsidRPr="000D681D">
              <w:t>11206825033</w:t>
            </w:r>
          </w:p>
        </w:tc>
        <w:tc>
          <w:tcPr>
            <w:tcW w:w="567" w:type="dxa"/>
            <w:tcBorders>
              <w:top w:val="nil"/>
              <w:left w:val="nil"/>
              <w:bottom w:val="nil"/>
              <w:right w:val="nil"/>
            </w:tcBorders>
            <w:shd w:val="clear" w:color="auto" w:fill="auto"/>
            <w:noWrap/>
            <w:vAlign w:val="center"/>
            <w:hideMark/>
          </w:tcPr>
          <w:p w14:paraId="6765E7DF"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B7D36F8" w14:textId="77777777" w:rsidR="000D681D" w:rsidRPr="000D681D" w:rsidRDefault="000D681D" w:rsidP="006F13B3">
            <w:pPr>
              <w:pStyle w:val="supplementaritytable"/>
            </w:pPr>
            <w:r w:rsidRPr="000D681D">
              <w:t>6825033</w:t>
            </w:r>
          </w:p>
        </w:tc>
        <w:tc>
          <w:tcPr>
            <w:tcW w:w="708" w:type="dxa"/>
            <w:tcBorders>
              <w:top w:val="nil"/>
              <w:left w:val="nil"/>
              <w:bottom w:val="nil"/>
              <w:right w:val="nil"/>
            </w:tcBorders>
            <w:shd w:val="clear" w:color="auto" w:fill="auto"/>
            <w:noWrap/>
            <w:vAlign w:val="center"/>
            <w:hideMark/>
          </w:tcPr>
          <w:p w14:paraId="1DB2A39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693A5CA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F013E1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B901BA" w14:textId="77777777" w:rsidR="000D681D" w:rsidRPr="000D681D" w:rsidRDefault="000D681D" w:rsidP="006F13B3">
            <w:pPr>
              <w:pStyle w:val="supplementaritytable"/>
            </w:pPr>
            <w:r w:rsidRPr="000D681D">
              <w:t>92.12%</w:t>
            </w:r>
          </w:p>
        </w:tc>
        <w:tc>
          <w:tcPr>
            <w:tcW w:w="850" w:type="dxa"/>
            <w:tcBorders>
              <w:top w:val="nil"/>
              <w:left w:val="nil"/>
              <w:bottom w:val="nil"/>
              <w:right w:val="nil"/>
            </w:tcBorders>
            <w:shd w:val="clear" w:color="auto" w:fill="auto"/>
            <w:noWrap/>
            <w:vAlign w:val="center"/>
            <w:hideMark/>
          </w:tcPr>
          <w:p w14:paraId="6D842E1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2E8E307" w14:textId="77777777" w:rsidR="000D681D" w:rsidRPr="000D681D" w:rsidRDefault="000D681D" w:rsidP="006F13B3">
            <w:pPr>
              <w:pStyle w:val="supplementaritytable"/>
            </w:pPr>
            <w:r w:rsidRPr="000D681D">
              <w:t>7.33%</w:t>
            </w:r>
          </w:p>
        </w:tc>
        <w:tc>
          <w:tcPr>
            <w:tcW w:w="850" w:type="dxa"/>
            <w:tcBorders>
              <w:top w:val="nil"/>
              <w:left w:val="nil"/>
              <w:bottom w:val="nil"/>
              <w:right w:val="nil"/>
            </w:tcBorders>
            <w:shd w:val="clear" w:color="auto" w:fill="auto"/>
            <w:noWrap/>
            <w:vAlign w:val="center"/>
            <w:hideMark/>
          </w:tcPr>
          <w:p w14:paraId="3B5A3FB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04AFD7E" w14:textId="77777777" w:rsidR="000D681D" w:rsidRPr="000D681D" w:rsidRDefault="000D681D" w:rsidP="006F13B3">
            <w:pPr>
              <w:pStyle w:val="supplementaritytable"/>
            </w:pPr>
            <w:r w:rsidRPr="000D681D">
              <w:t>0.55%</w:t>
            </w:r>
          </w:p>
        </w:tc>
        <w:tc>
          <w:tcPr>
            <w:tcW w:w="850" w:type="dxa"/>
            <w:tcBorders>
              <w:top w:val="nil"/>
              <w:left w:val="nil"/>
              <w:bottom w:val="nil"/>
              <w:right w:val="nil"/>
            </w:tcBorders>
            <w:shd w:val="clear" w:color="auto" w:fill="auto"/>
            <w:vAlign w:val="center"/>
            <w:hideMark/>
          </w:tcPr>
          <w:p w14:paraId="27EB831F" w14:textId="77777777" w:rsidR="000D681D" w:rsidRPr="000D681D" w:rsidRDefault="000D681D" w:rsidP="006F13B3">
            <w:pPr>
              <w:pStyle w:val="supplementaritytable"/>
            </w:pPr>
            <w:r w:rsidRPr="000D681D">
              <w:rPr>
                <w:rFonts w:eastAsia="MS Mincho"/>
              </w:rPr>
              <w:t>－</w:t>
            </w:r>
          </w:p>
        </w:tc>
      </w:tr>
      <w:tr w:rsidR="006768AD" w:rsidRPr="000D681D" w14:paraId="4B27D10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90D003"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7D891007" w14:textId="77777777" w:rsidR="000D681D" w:rsidRPr="000D681D" w:rsidRDefault="000D681D" w:rsidP="006F13B3">
            <w:pPr>
              <w:pStyle w:val="supplementaritytable"/>
            </w:pPr>
            <w:r w:rsidRPr="000D681D">
              <w:t>10120316613</w:t>
            </w:r>
          </w:p>
        </w:tc>
        <w:tc>
          <w:tcPr>
            <w:tcW w:w="567" w:type="dxa"/>
            <w:tcBorders>
              <w:top w:val="nil"/>
              <w:left w:val="nil"/>
              <w:bottom w:val="nil"/>
              <w:right w:val="nil"/>
            </w:tcBorders>
            <w:shd w:val="clear" w:color="auto" w:fill="auto"/>
            <w:noWrap/>
            <w:vAlign w:val="center"/>
            <w:hideMark/>
          </w:tcPr>
          <w:p w14:paraId="0E38D0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490B31F" w14:textId="77777777" w:rsidR="000D681D" w:rsidRPr="000D681D" w:rsidRDefault="000D681D" w:rsidP="006F13B3">
            <w:pPr>
              <w:pStyle w:val="supplementaritytable"/>
            </w:pPr>
            <w:r w:rsidRPr="000D681D">
              <w:t>20316613</w:t>
            </w:r>
          </w:p>
        </w:tc>
        <w:tc>
          <w:tcPr>
            <w:tcW w:w="708" w:type="dxa"/>
            <w:tcBorders>
              <w:top w:val="nil"/>
              <w:left w:val="nil"/>
              <w:bottom w:val="nil"/>
              <w:right w:val="nil"/>
            </w:tcBorders>
            <w:shd w:val="clear" w:color="auto" w:fill="auto"/>
            <w:noWrap/>
            <w:vAlign w:val="center"/>
            <w:hideMark/>
          </w:tcPr>
          <w:p w14:paraId="2E34704C"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2CC4EAC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6EAB1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5A6FF1A"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32956F8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E5254D"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56D4D3D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CFA2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A9D39B" w14:textId="77777777" w:rsidR="000D681D" w:rsidRPr="000D681D" w:rsidRDefault="000D681D" w:rsidP="006F13B3">
            <w:pPr>
              <w:pStyle w:val="supplementaritytable"/>
            </w:pPr>
            <w:r w:rsidRPr="000D681D">
              <w:rPr>
                <w:rFonts w:eastAsia="MS Mincho"/>
              </w:rPr>
              <w:t>－</w:t>
            </w:r>
          </w:p>
        </w:tc>
      </w:tr>
      <w:tr w:rsidR="006768AD" w:rsidRPr="000D681D" w14:paraId="3A6BE1D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8ACCB6"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54DC53C8" w14:textId="77777777" w:rsidR="000D681D" w:rsidRPr="000D681D" w:rsidRDefault="000D681D" w:rsidP="006F13B3">
            <w:pPr>
              <w:pStyle w:val="supplementaritytable"/>
            </w:pPr>
            <w:r w:rsidRPr="000D681D">
              <w:t>10120316614</w:t>
            </w:r>
          </w:p>
        </w:tc>
        <w:tc>
          <w:tcPr>
            <w:tcW w:w="567" w:type="dxa"/>
            <w:tcBorders>
              <w:top w:val="nil"/>
              <w:left w:val="nil"/>
              <w:bottom w:val="nil"/>
              <w:right w:val="nil"/>
            </w:tcBorders>
            <w:shd w:val="clear" w:color="auto" w:fill="auto"/>
            <w:noWrap/>
            <w:vAlign w:val="center"/>
            <w:hideMark/>
          </w:tcPr>
          <w:p w14:paraId="23870E8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0F460A79" w14:textId="77777777" w:rsidR="000D681D" w:rsidRPr="000D681D" w:rsidRDefault="000D681D" w:rsidP="006F13B3">
            <w:pPr>
              <w:pStyle w:val="supplementaritytable"/>
            </w:pPr>
            <w:r w:rsidRPr="000D681D">
              <w:t>20316614</w:t>
            </w:r>
          </w:p>
        </w:tc>
        <w:tc>
          <w:tcPr>
            <w:tcW w:w="708" w:type="dxa"/>
            <w:tcBorders>
              <w:top w:val="nil"/>
              <w:left w:val="nil"/>
              <w:bottom w:val="nil"/>
              <w:right w:val="nil"/>
            </w:tcBorders>
            <w:shd w:val="clear" w:color="auto" w:fill="auto"/>
            <w:noWrap/>
            <w:vAlign w:val="center"/>
            <w:hideMark/>
          </w:tcPr>
          <w:p w14:paraId="0D0C6FDE"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12C5C0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DD47F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1BA44A"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B7A810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5B5A53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049012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2201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97DFA8" w14:textId="77777777" w:rsidR="000D681D" w:rsidRPr="000D681D" w:rsidRDefault="000D681D" w:rsidP="006F13B3">
            <w:pPr>
              <w:pStyle w:val="supplementaritytable"/>
            </w:pPr>
            <w:r w:rsidRPr="000D681D">
              <w:rPr>
                <w:rFonts w:eastAsia="MS Mincho"/>
              </w:rPr>
              <w:t>－</w:t>
            </w:r>
          </w:p>
        </w:tc>
      </w:tr>
      <w:tr w:rsidR="006768AD" w:rsidRPr="000D681D" w14:paraId="590E99D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C486BE"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297219D1" w14:textId="77777777" w:rsidR="000D681D" w:rsidRPr="000D681D" w:rsidRDefault="000D681D" w:rsidP="006F13B3">
            <w:pPr>
              <w:pStyle w:val="supplementaritytable"/>
            </w:pPr>
            <w:r w:rsidRPr="000D681D">
              <w:t>10120316625</w:t>
            </w:r>
          </w:p>
        </w:tc>
        <w:tc>
          <w:tcPr>
            <w:tcW w:w="567" w:type="dxa"/>
            <w:tcBorders>
              <w:top w:val="nil"/>
              <w:left w:val="nil"/>
              <w:bottom w:val="nil"/>
              <w:right w:val="nil"/>
            </w:tcBorders>
            <w:shd w:val="clear" w:color="auto" w:fill="auto"/>
            <w:noWrap/>
            <w:vAlign w:val="center"/>
            <w:hideMark/>
          </w:tcPr>
          <w:p w14:paraId="195524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727520FB" w14:textId="77777777" w:rsidR="000D681D" w:rsidRPr="000D681D" w:rsidRDefault="000D681D" w:rsidP="006F13B3">
            <w:pPr>
              <w:pStyle w:val="supplementaritytable"/>
            </w:pPr>
            <w:r w:rsidRPr="000D681D">
              <w:t>20316625</w:t>
            </w:r>
          </w:p>
        </w:tc>
        <w:tc>
          <w:tcPr>
            <w:tcW w:w="708" w:type="dxa"/>
            <w:tcBorders>
              <w:top w:val="nil"/>
              <w:left w:val="nil"/>
              <w:bottom w:val="nil"/>
              <w:right w:val="nil"/>
            </w:tcBorders>
            <w:shd w:val="clear" w:color="auto" w:fill="auto"/>
            <w:noWrap/>
            <w:vAlign w:val="center"/>
            <w:hideMark/>
          </w:tcPr>
          <w:p w14:paraId="127F3B71"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618141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4C6F55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FBE0B26" w14:textId="77777777" w:rsidR="000D681D" w:rsidRPr="000D681D" w:rsidRDefault="000D681D" w:rsidP="006F13B3">
            <w:pPr>
              <w:pStyle w:val="supplementaritytable"/>
            </w:pPr>
            <w:r w:rsidRPr="000D681D">
              <w:t>93.22%</w:t>
            </w:r>
          </w:p>
        </w:tc>
        <w:tc>
          <w:tcPr>
            <w:tcW w:w="850" w:type="dxa"/>
            <w:tcBorders>
              <w:top w:val="nil"/>
              <w:left w:val="nil"/>
              <w:bottom w:val="nil"/>
              <w:right w:val="nil"/>
            </w:tcBorders>
            <w:shd w:val="clear" w:color="auto" w:fill="auto"/>
            <w:noWrap/>
            <w:vAlign w:val="center"/>
            <w:hideMark/>
          </w:tcPr>
          <w:p w14:paraId="68BEB22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6C4899B" w14:textId="77777777" w:rsidR="000D681D" w:rsidRPr="000D681D" w:rsidRDefault="000D681D" w:rsidP="006F13B3">
            <w:pPr>
              <w:pStyle w:val="supplementaritytable"/>
            </w:pPr>
            <w:r w:rsidRPr="000D681D">
              <w:t>6.78%</w:t>
            </w:r>
          </w:p>
        </w:tc>
        <w:tc>
          <w:tcPr>
            <w:tcW w:w="850" w:type="dxa"/>
            <w:tcBorders>
              <w:top w:val="nil"/>
              <w:left w:val="nil"/>
              <w:bottom w:val="nil"/>
              <w:right w:val="nil"/>
            </w:tcBorders>
            <w:shd w:val="clear" w:color="auto" w:fill="auto"/>
            <w:noWrap/>
            <w:vAlign w:val="center"/>
            <w:hideMark/>
          </w:tcPr>
          <w:p w14:paraId="6CDFF5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DBC7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8859E17" w14:textId="77777777" w:rsidR="000D681D" w:rsidRPr="000D681D" w:rsidRDefault="000D681D" w:rsidP="006F13B3">
            <w:pPr>
              <w:pStyle w:val="supplementaritytable"/>
            </w:pPr>
            <w:r w:rsidRPr="000D681D">
              <w:rPr>
                <w:rFonts w:eastAsia="MS Mincho"/>
              </w:rPr>
              <w:t>－</w:t>
            </w:r>
          </w:p>
        </w:tc>
      </w:tr>
      <w:tr w:rsidR="006768AD" w:rsidRPr="000D681D" w14:paraId="076F04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0C3DE"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09D6F1AB" w14:textId="77777777" w:rsidR="000D681D" w:rsidRPr="000D681D" w:rsidRDefault="000D681D" w:rsidP="006F13B3">
            <w:pPr>
              <w:pStyle w:val="supplementaritytable"/>
            </w:pPr>
            <w:r w:rsidRPr="000D681D">
              <w:t>11210074246</w:t>
            </w:r>
          </w:p>
        </w:tc>
        <w:tc>
          <w:tcPr>
            <w:tcW w:w="567" w:type="dxa"/>
            <w:tcBorders>
              <w:top w:val="nil"/>
              <w:left w:val="nil"/>
              <w:bottom w:val="nil"/>
              <w:right w:val="nil"/>
            </w:tcBorders>
            <w:shd w:val="clear" w:color="auto" w:fill="auto"/>
            <w:noWrap/>
            <w:vAlign w:val="center"/>
            <w:hideMark/>
          </w:tcPr>
          <w:p w14:paraId="1601F4AE"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4147C98" w14:textId="77777777" w:rsidR="000D681D" w:rsidRPr="000D681D" w:rsidRDefault="000D681D" w:rsidP="006F13B3">
            <w:pPr>
              <w:pStyle w:val="supplementaritytable"/>
            </w:pPr>
            <w:r w:rsidRPr="000D681D">
              <w:t>10074246</w:t>
            </w:r>
          </w:p>
        </w:tc>
        <w:tc>
          <w:tcPr>
            <w:tcW w:w="708" w:type="dxa"/>
            <w:tcBorders>
              <w:top w:val="nil"/>
              <w:left w:val="nil"/>
              <w:bottom w:val="nil"/>
              <w:right w:val="nil"/>
            </w:tcBorders>
            <w:shd w:val="clear" w:color="auto" w:fill="auto"/>
            <w:noWrap/>
            <w:vAlign w:val="center"/>
            <w:hideMark/>
          </w:tcPr>
          <w:p w14:paraId="00FCB4B4"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79AD1CE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13BB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A155530" w14:textId="77777777" w:rsidR="000D681D" w:rsidRPr="000D681D" w:rsidRDefault="000D681D" w:rsidP="006F13B3">
            <w:pPr>
              <w:pStyle w:val="supplementaritytable"/>
            </w:pPr>
            <w:r w:rsidRPr="000D681D">
              <w:t>97.36%</w:t>
            </w:r>
          </w:p>
        </w:tc>
        <w:tc>
          <w:tcPr>
            <w:tcW w:w="850" w:type="dxa"/>
            <w:tcBorders>
              <w:top w:val="nil"/>
              <w:left w:val="nil"/>
              <w:bottom w:val="nil"/>
              <w:right w:val="nil"/>
            </w:tcBorders>
            <w:shd w:val="clear" w:color="auto" w:fill="auto"/>
            <w:noWrap/>
            <w:vAlign w:val="center"/>
            <w:hideMark/>
          </w:tcPr>
          <w:p w14:paraId="4F71FC8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2F200DD" w14:textId="77777777" w:rsidR="000D681D" w:rsidRPr="000D681D" w:rsidRDefault="000D681D" w:rsidP="006F13B3">
            <w:pPr>
              <w:pStyle w:val="supplementaritytable"/>
            </w:pPr>
            <w:r w:rsidRPr="000D681D">
              <w:t>2.64%</w:t>
            </w:r>
          </w:p>
        </w:tc>
        <w:tc>
          <w:tcPr>
            <w:tcW w:w="850" w:type="dxa"/>
            <w:tcBorders>
              <w:top w:val="nil"/>
              <w:left w:val="nil"/>
              <w:bottom w:val="nil"/>
              <w:right w:val="nil"/>
            </w:tcBorders>
            <w:shd w:val="clear" w:color="auto" w:fill="auto"/>
            <w:noWrap/>
            <w:vAlign w:val="center"/>
            <w:hideMark/>
          </w:tcPr>
          <w:p w14:paraId="79180A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4896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DB943E9" w14:textId="77777777" w:rsidR="000D681D" w:rsidRPr="000D681D" w:rsidRDefault="000D681D" w:rsidP="006F13B3">
            <w:pPr>
              <w:pStyle w:val="supplementaritytable"/>
            </w:pPr>
            <w:r w:rsidRPr="000D681D">
              <w:rPr>
                <w:rFonts w:eastAsia="MS Mincho"/>
              </w:rPr>
              <w:t>－</w:t>
            </w:r>
          </w:p>
        </w:tc>
      </w:tr>
      <w:tr w:rsidR="006768AD" w:rsidRPr="000D681D" w14:paraId="74DB0C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117D2A"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3EFB8495" w14:textId="77777777" w:rsidR="000D681D" w:rsidRPr="000D681D" w:rsidRDefault="000D681D" w:rsidP="006F13B3">
            <w:pPr>
              <w:pStyle w:val="supplementaritytable"/>
            </w:pPr>
            <w:r w:rsidRPr="000D681D">
              <w:t>11210074258</w:t>
            </w:r>
          </w:p>
        </w:tc>
        <w:tc>
          <w:tcPr>
            <w:tcW w:w="567" w:type="dxa"/>
            <w:tcBorders>
              <w:top w:val="nil"/>
              <w:left w:val="nil"/>
              <w:bottom w:val="nil"/>
              <w:right w:val="nil"/>
            </w:tcBorders>
            <w:shd w:val="clear" w:color="auto" w:fill="auto"/>
            <w:noWrap/>
            <w:vAlign w:val="center"/>
            <w:hideMark/>
          </w:tcPr>
          <w:p w14:paraId="521A172D"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DF80B63" w14:textId="77777777" w:rsidR="000D681D" w:rsidRPr="000D681D" w:rsidRDefault="000D681D" w:rsidP="006F13B3">
            <w:pPr>
              <w:pStyle w:val="supplementaritytable"/>
            </w:pPr>
            <w:r w:rsidRPr="000D681D">
              <w:t>10074258</w:t>
            </w:r>
          </w:p>
        </w:tc>
        <w:tc>
          <w:tcPr>
            <w:tcW w:w="708" w:type="dxa"/>
            <w:tcBorders>
              <w:top w:val="nil"/>
              <w:left w:val="nil"/>
              <w:bottom w:val="nil"/>
              <w:right w:val="nil"/>
            </w:tcBorders>
            <w:shd w:val="clear" w:color="auto" w:fill="auto"/>
            <w:noWrap/>
            <w:vAlign w:val="center"/>
            <w:hideMark/>
          </w:tcPr>
          <w:p w14:paraId="3FD9C05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FB4883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BDBAD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89E512" w14:textId="77777777" w:rsidR="000D681D" w:rsidRPr="000D681D" w:rsidRDefault="000D681D" w:rsidP="006F13B3">
            <w:pPr>
              <w:pStyle w:val="supplementaritytable"/>
            </w:pPr>
            <w:r w:rsidRPr="000D681D">
              <w:t>98.12%</w:t>
            </w:r>
          </w:p>
        </w:tc>
        <w:tc>
          <w:tcPr>
            <w:tcW w:w="850" w:type="dxa"/>
            <w:tcBorders>
              <w:top w:val="nil"/>
              <w:left w:val="nil"/>
              <w:bottom w:val="nil"/>
              <w:right w:val="nil"/>
            </w:tcBorders>
            <w:shd w:val="clear" w:color="auto" w:fill="auto"/>
            <w:noWrap/>
            <w:vAlign w:val="center"/>
            <w:hideMark/>
          </w:tcPr>
          <w:p w14:paraId="7625C35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C4F991" w14:textId="77777777" w:rsidR="000D681D" w:rsidRPr="000D681D" w:rsidRDefault="000D681D" w:rsidP="006F13B3">
            <w:pPr>
              <w:pStyle w:val="supplementaritytable"/>
            </w:pPr>
            <w:r w:rsidRPr="000D681D">
              <w:t>1.88%</w:t>
            </w:r>
          </w:p>
        </w:tc>
        <w:tc>
          <w:tcPr>
            <w:tcW w:w="850" w:type="dxa"/>
            <w:tcBorders>
              <w:top w:val="nil"/>
              <w:left w:val="nil"/>
              <w:bottom w:val="nil"/>
              <w:right w:val="nil"/>
            </w:tcBorders>
            <w:shd w:val="clear" w:color="auto" w:fill="auto"/>
            <w:noWrap/>
            <w:vAlign w:val="center"/>
            <w:hideMark/>
          </w:tcPr>
          <w:p w14:paraId="1CA6F2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AF86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C61331" w14:textId="77777777" w:rsidR="000D681D" w:rsidRPr="000D681D" w:rsidRDefault="000D681D" w:rsidP="006F13B3">
            <w:pPr>
              <w:pStyle w:val="supplementaritytable"/>
            </w:pPr>
            <w:r w:rsidRPr="000D681D">
              <w:rPr>
                <w:rFonts w:eastAsia="MS Mincho"/>
              </w:rPr>
              <w:t>－</w:t>
            </w:r>
          </w:p>
        </w:tc>
      </w:tr>
      <w:tr w:rsidR="006768AD" w:rsidRPr="000D681D" w14:paraId="2B8DE4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28411D1"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FAC3519" w14:textId="77777777" w:rsidR="000D681D" w:rsidRPr="000D681D" w:rsidRDefault="000D681D" w:rsidP="006F13B3">
            <w:pPr>
              <w:pStyle w:val="supplementaritytable"/>
            </w:pPr>
            <w:r w:rsidRPr="000D681D">
              <w:t>10727589080</w:t>
            </w:r>
          </w:p>
        </w:tc>
        <w:tc>
          <w:tcPr>
            <w:tcW w:w="567" w:type="dxa"/>
            <w:tcBorders>
              <w:top w:val="nil"/>
              <w:left w:val="nil"/>
              <w:bottom w:val="nil"/>
              <w:right w:val="nil"/>
            </w:tcBorders>
            <w:shd w:val="clear" w:color="auto" w:fill="auto"/>
            <w:noWrap/>
            <w:vAlign w:val="center"/>
            <w:hideMark/>
          </w:tcPr>
          <w:p w14:paraId="3C7DE6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4FE0EF5" w14:textId="77777777" w:rsidR="000D681D" w:rsidRPr="000D681D" w:rsidRDefault="000D681D" w:rsidP="006F13B3">
            <w:pPr>
              <w:pStyle w:val="supplementaritytable"/>
            </w:pPr>
            <w:r w:rsidRPr="000D681D">
              <w:t>27589080</w:t>
            </w:r>
          </w:p>
        </w:tc>
        <w:tc>
          <w:tcPr>
            <w:tcW w:w="708" w:type="dxa"/>
            <w:tcBorders>
              <w:top w:val="nil"/>
              <w:left w:val="nil"/>
              <w:bottom w:val="nil"/>
              <w:right w:val="nil"/>
            </w:tcBorders>
            <w:shd w:val="clear" w:color="auto" w:fill="auto"/>
            <w:noWrap/>
            <w:vAlign w:val="center"/>
            <w:hideMark/>
          </w:tcPr>
          <w:p w14:paraId="6190B6A7"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7BC02D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2C64B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47589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1EEF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5E6303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AD5340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8EBC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B9C381" w14:textId="77777777" w:rsidR="000D681D" w:rsidRPr="000D681D" w:rsidRDefault="000D681D" w:rsidP="006F13B3">
            <w:pPr>
              <w:pStyle w:val="supplementaritytable"/>
            </w:pPr>
            <w:r w:rsidRPr="000D681D">
              <w:rPr>
                <w:rFonts w:eastAsia="MS Mincho"/>
              </w:rPr>
              <w:t>－</w:t>
            </w:r>
          </w:p>
        </w:tc>
      </w:tr>
      <w:tr w:rsidR="006768AD" w:rsidRPr="000D681D" w14:paraId="4F4763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D89F518"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308C986C" w14:textId="77777777" w:rsidR="000D681D" w:rsidRPr="000D681D" w:rsidRDefault="000D681D" w:rsidP="006F13B3">
            <w:pPr>
              <w:pStyle w:val="supplementaritytable"/>
            </w:pPr>
            <w:r w:rsidRPr="000D681D">
              <w:t>10727589084</w:t>
            </w:r>
          </w:p>
        </w:tc>
        <w:tc>
          <w:tcPr>
            <w:tcW w:w="567" w:type="dxa"/>
            <w:tcBorders>
              <w:top w:val="nil"/>
              <w:left w:val="nil"/>
              <w:bottom w:val="nil"/>
              <w:right w:val="nil"/>
            </w:tcBorders>
            <w:shd w:val="clear" w:color="auto" w:fill="auto"/>
            <w:noWrap/>
            <w:vAlign w:val="center"/>
            <w:hideMark/>
          </w:tcPr>
          <w:p w14:paraId="1CC0471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7733D3B" w14:textId="77777777" w:rsidR="000D681D" w:rsidRPr="000D681D" w:rsidRDefault="000D681D" w:rsidP="006F13B3">
            <w:pPr>
              <w:pStyle w:val="supplementaritytable"/>
            </w:pPr>
            <w:r w:rsidRPr="00E765A1">
              <w:t>27589084</w:t>
            </w:r>
          </w:p>
        </w:tc>
        <w:tc>
          <w:tcPr>
            <w:tcW w:w="708" w:type="dxa"/>
            <w:tcBorders>
              <w:top w:val="nil"/>
              <w:left w:val="nil"/>
              <w:bottom w:val="nil"/>
              <w:right w:val="nil"/>
            </w:tcBorders>
            <w:shd w:val="clear" w:color="auto" w:fill="auto"/>
            <w:noWrap/>
            <w:vAlign w:val="center"/>
            <w:hideMark/>
          </w:tcPr>
          <w:p w14:paraId="3B00C30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7476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9B61B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901101C"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18D3DF9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3362A8F"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200B5C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FAE9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D883DC" w14:textId="77777777" w:rsidR="000D681D" w:rsidRPr="000D681D" w:rsidRDefault="000D681D" w:rsidP="006F13B3">
            <w:pPr>
              <w:pStyle w:val="supplementaritytable"/>
            </w:pPr>
            <w:r w:rsidRPr="000D681D">
              <w:rPr>
                <w:rFonts w:eastAsia="MS Mincho"/>
              </w:rPr>
              <w:t>－</w:t>
            </w:r>
          </w:p>
        </w:tc>
      </w:tr>
      <w:tr w:rsidR="006768AD" w:rsidRPr="000D681D" w14:paraId="07B418A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BBDBD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1ECFCDA" w14:textId="77777777" w:rsidR="000D681D" w:rsidRPr="000D681D" w:rsidRDefault="000D681D" w:rsidP="006F13B3">
            <w:pPr>
              <w:pStyle w:val="supplementaritytable"/>
            </w:pPr>
            <w:r w:rsidRPr="000D681D">
              <w:t>10727589087</w:t>
            </w:r>
          </w:p>
        </w:tc>
        <w:tc>
          <w:tcPr>
            <w:tcW w:w="567" w:type="dxa"/>
            <w:tcBorders>
              <w:top w:val="nil"/>
              <w:left w:val="nil"/>
              <w:bottom w:val="nil"/>
              <w:right w:val="nil"/>
            </w:tcBorders>
            <w:shd w:val="clear" w:color="auto" w:fill="auto"/>
            <w:noWrap/>
            <w:vAlign w:val="center"/>
            <w:hideMark/>
          </w:tcPr>
          <w:p w14:paraId="3BAD10D0"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96AC3CA" w14:textId="77777777" w:rsidR="000D681D" w:rsidRPr="000D681D" w:rsidRDefault="000D681D" w:rsidP="006F13B3">
            <w:pPr>
              <w:pStyle w:val="supplementaritytable"/>
            </w:pPr>
            <w:r w:rsidRPr="000D681D">
              <w:t>27589087</w:t>
            </w:r>
          </w:p>
        </w:tc>
        <w:tc>
          <w:tcPr>
            <w:tcW w:w="708" w:type="dxa"/>
            <w:tcBorders>
              <w:top w:val="nil"/>
              <w:left w:val="nil"/>
              <w:bottom w:val="nil"/>
              <w:right w:val="nil"/>
            </w:tcBorders>
            <w:shd w:val="clear" w:color="auto" w:fill="auto"/>
            <w:noWrap/>
            <w:vAlign w:val="center"/>
            <w:hideMark/>
          </w:tcPr>
          <w:p w14:paraId="0FE6207C"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A78F18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CD61ED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69AEF7" w14:textId="77777777" w:rsidR="000D681D" w:rsidRPr="000D681D" w:rsidRDefault="000D681D" w:rsidP="006F13B3">
            <w:pPr>
              <w:pStyle w:val="supplementaritytable"/>
            </w:pPr>
            <w:r w:rsidRPr="000D681D">
              <w:t>53.44%</w:t>
            </w:r>
          </w:p>
        </w:tc>
        <w:tc>
          <w:tcPr>
            <w:tcW w:w="850" w:type="dxa"/>
            <w:tcBorders>
              <w:top w:val="nil"/>
              <w:left w:val="nil"/>
              <w:bottom w:val="nil"/>
              <w:right w:val="nil"/>
            </w:tcBorders>
            <w:shd w:val="clear" w:color="auto" w:fill="auto"/>
            <w:noWrap/>
            <w:vAlign w:val="center"/>
            <w:hideMark/>
          </w:tcPr>
          <w:p w14:paraId="7A6A0E8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BD0260" w14:textId="77777777" w:rsidR="000D681D" w:rsidRPr="000D681D" w:rsidRDefault="000D681D" w:rsidP="006F13B3">
            <w:pPr>
              <w:pStyle w:val="supplementaritytable"/>
            </w:pPr>
            <w:r w:rsidRPr="000D681D">
              <w:t>46.56%</w:t>
            </w:r>
          </w:p>
        </w:tc>
        <w:tc>
          <w:tcPr>
            <w:tcW w:w="850" w:type="dxa"/>
            <w:tcBorders>
              <w:top w:val="nil"/>
              <w:left w:val="nil"/>
              <w:bottom w:val="nil"/>
              <w:right w:val="nil"/>
            </w:tcBorders>
            <w:shd w:val="clear" w:color="auto" w:fill="auto"/>
            <w:noWrap/>
            <w:vAlign w:val="center"/>
            <w:hideMark/>
          </w:tcPr>
          <w:p w14:paraId="5B10FD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E98F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3C130F" w14:textId="77777777" w:rsidR="000D681D" w:rsidRPr="000D681D" w:rsidRDefault="000D681D" w:rsidP="006F13B3">
            <w:pPr>
              <w:pStyle w:val="supplementaritytable"/>
            </w:pPr>
            <w:r w:rsidRPr="000D681D">
              <w:rPr>
                <w:rFonts w:eastAsia="MS Mincho"/>
              </w:rPr>
              <w:t>－</w:t>
            </w:r>
          </w:p>
        </w:tc>
      </w:tr>
      <w:tr w:rsidR="006768AD" w:rsidRPr="000D681D" w14:paraId="579485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221E87"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EF9D770" w14:textId="77777777" w:rsidR="000D681D" w:rsidRPr="000D681D" w:rsidRDefault="000D681D" w:rsidP="006F13B3">
            <w:pPr>
              <w:pStyle w:val="supplementaritytable"/>
            </w:pPr>
            <w:r w:rsidRPr="000D681D">
              <w:t>10727589090</w:t>
            </w:r>
          </w:p>
        </w:tc>
        <w:tc>
          <w:tcPr>
            <w:tcW w:w="567" w:type="dxa"/>
            <w:tcBorders>
              <w:top w:val="nil"/>
              <w:left w:val="nil"/>
              <w:bottom w:val="nil"/>
              <w:right w:val="nil"/>
            </w:tcBorders>
            <w:shd w:val="clear" w:color="auto" w:fill="auto"/>
            <w:noWrap/>
            <w:vAlign w:val="center"/>
            <w:hideMark/>
          </w:tcPr>
          <w:p w14:paraId="01CADE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5ED7BC1C" w14:textId="77777777" w:rsidR="000D681D" w:rsidRPr="000D681D" w:rsidRDefault="000D681D" w:rsidP="006F13B3">
            <w:pPr>
              <w:pStyle w:val="supplementaritytable"/>
            </w:pPr>
            <w:r w:rsidRPr="000D681D">
              <w:t>27589090</w:t>
            </w:r>
          </w:p>
        </w:tc>
        <w:tc>
          <w:tcPr>
            <w:tcW w:w="708" w:type="dxa"/>
            <w:tcBorders>
              <w:top w:val="nil"/>
              <w:left w:val="nil"/>
              <w:bottom w:val="nil"/>
              <w:right w:val="nil"/>
            </w:tcBorders>
            <w:shd w:val="clear" w:color="auto" w:fill="auto"/>
            <w:noWrap/>
            <w:vAlign w:val="center"/>
            <w:hideMark/>
          </w:tcPr>
          <w:p w14:paraId="155861F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7AB3A29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87059F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38F322" w14:textId="77777777" w:rsidR="000D681D" w:rsidRPr="000D681D" w:rsidRDefault="000D681D" w:rsidP="006F13B3">
            <w:pPr>
              <w:pStyle w:val="supplementaritytable"/>
            </w:pPr>
            <w:r w:rsidRPr="000D681D">
              <w:t>52.79%</w:t>
            </w:r>
          </w:p>
        </w:tc>
        <w:tc>
          <w:tcPr>
            <w:tcW w:w="850" w:type="dxa"/>
            <w:tcBorders>
              <w:top w:val="nil"/>
              <w:left w:val="nil"/>
              <w:bottom w:val="nil"/>
              <w:right w:val="nil"/>
            </w:tcBorders>
            <w:shd w:val="clear" w:color="auto" w:fill="auto"/>
            <w:noWrap/>
            <w:vAlign w:val="center"/>
            <w:hideMark/>
          </w:tcPr>
          <w:p w14:paraId="48D4505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41B1684" w14:textId="77777777" w:rsidR="000D681D" w:rsidRPr="000D681D" w:rsidRDefault="000D681D" w:rsidP="006F13B3">
            <w:pPr>
              <w:pStyle w:val="supplementaritytable"/>
            </w:pPr>
            <w:r w:rsidRPr="000D681D">
              <w:t>47.21%</w:t>
            </w:r>
          </w:p>
        </w:tc>
        <w:tc>
          <w:tcPr>
            <w:tcW w:w="850" w:type="dxa"/>
            <w:tcBorders>
              <w:top w:val="nil"/>
              <w:left w:val="nil"/>
              <w:bottom w:val="nil"/>
              <w:right w:val="nil"/>
            </w:tcBorders>
            <w:shd w:val="clear" w:color="auto" w:fill="auto"/>
            <w:noWrap/>
            <w:vAlign w:val="center"/>
            <w:hideMark/>
          </w:tcPr>
          <w:p w14:paraId="6E3B71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8070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F5DABCC" w14:textId="77777777" w:rsidR="000D681D" w:rsidRPr="000D681D" w:rsidRDefault="000D681D" w:rsidP="006F13B3">
            <w:pPr>
              <w:pStyle w:val="supplementaritytable"/>
            </w:pPr>
            <w:r w:rsidRPr="000D681D">
              <w:rPr>
                <w:rFonts w:eastAsia="MS Mincho"/>
              </w:rPr>
              <w:t>－</w:t>
            </w:r>
          </w:p>
        </w:tc>
      </w:tr>
      <w:tr w:rsidR="006768AD" w:rsidRPr="000D681D" w14:paraId="4242F82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CEA78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DFD70C2" w14:textId="77777777" w:rsidR="000D681D" w:rsidRPr="000D681D" w:rsidRDefault="000D681D" w:rsidP="006F13B3">
            <w:pPr>
              <w:pStyle w:val="supplementaritytable"/>
            </w:pPr>
            <w:r w:rsidRPr="000D681D">
              <w:t>10727589091</w:t>
            </w:r>
          </w:p>
        </w:tc>
        <w:tc>
          <w:tcPr>
            <w:tcW w:w="567" w:type="dxa"/>
            <w:tcBorders>
              <w:top w:val="nil"/>
              <w:left w:val="nil"/>
              <w:bottom w:val="nil"/>
              <w:right w:val="nil"/>
            </w:tcBorders>
            <w:shd w:val="clear" w:color="auto" w:fill="auto"/>
            <w:noWrap/>
            <w:vAlign w:val="center"/>
            <w:hideMark/>
          </w:tcPr>
          <w:p w14:paraId="0EDB9B6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9E622A7" w14:textId="77777777" w:rsidR="000D681D" w:rsidRPr="000D681D" w:rsidRDefault="000D681D" w:rsidP="006F13B3">
            <w:pPr>
              <w:pStyle w:val="supplementaritytable"/>
            </w:pPr>
            <w:r w:rsidRPr="000D681D">
              <w:t>27589091</w:t>
            </w:r>
          </w:p>
        </w:tc>
        <w:tc>
          <w:tcPr>
            <w:tcW w:w="708" w:type="dxa"/>
            <w:tcBorders>
              <w:top w:val="nil"/>
              <w:left w:val="nil"/>
              <w:bottom w:val="nil"/>
              <w:right w:val="nil"/>
            </w:tcBorders>
            <w:shd w:val="clear" w:color="auto" w:fill="auto"/>
            <w:noWrap/>
            <w:vAlign w:val="center"/>
            <w:hideMark/>
          </w:tcPr>
          <w:p w14:paraId="2CCC1EC9"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DC5CEC0"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996B6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BA051D"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0B631A4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F4E3F8"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14DAA5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3172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9FEDB" w14:textId="77777777" w:rsidR="000D681D" w:rsidRPr="000D681D" w:rsidRDefault="000D681D" w:rsidP="006F13B3">
            <w:pPr>
              <w:pStyle w:val="supplementaritytable"/>
            </w:pPr>
            <w:r w:rsidRPr="000D681D">
              <w:rPr>
                <w:rFonts w:eastAsia="MS Mincho"/>
              </w:rPr>
              <w:t>－</w:t>
            </w:r>
          </w:p>
        </w:tc>
      </w:tr>
      <w:tr w:rsidR="006768AD" w:rsidRPr="000D681D" w14:paraId="2A8413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65C17"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26779E1F" w14:textId="77777777" w:rsidR="000D681D" w:rsidRPr="000D681D" w:rsidRDefault="000D681D" w:rsidP="006F13B3">
            <w:pPr>
              <w:pStyle w:val="supplementaritytable"/>
            </w:pPr>
            <w:r w:rsidRPr="000D681D">
              <w:t>10104666393</w:t>
            </w:r>
          </w:p>
        </w:tc>
        <w:tc>
          <w:tcPr>
            <w:tcW w:w="567" w:type="dxa"/>
            <w:tcBorders>
              <w:top w:val="nil"/>
              <w:left w:val="nil"/>
              <w:bottom w:val="nil"/>
              <w:right w:val="nil"/>
            </w:tcBorders>
            <w:shd w:val="clear" w:color="auto" w:fill="auto"/>
            <w:noWrap/>
            <w:vAlign w:val="center"/>
            <w:hideMark/>
          </w:tcPr>
          <w:p w14:paraId="55F9D4D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C67242E" w14:textId="77777777" w:rsidR="000D681D" w:rsidRPr="000D681D" w:rsidRDefault="000D681D" w:rsidP="006F13B3">
            <w:pPr>
              <w:pStyle w:val="supplementaritytable"/>
            </w:pPr>
            <w:r w:rsidRPr="000D681D">
              <w:t>4666393</w:t>
            </w:r>
          </w:p>
        </w:tc>
        <w:tc>
          <w:tcPr>
            <w:tcW w:w="708" w:type="dxa"/>
            <w:tcBorders>
              <w:top w:val="nil"/>
              <w:left w:val="nil"/>
              <w:bottom w:val="nil"/>
              <w:right w:val="nil"/>
            </w:tcBorders>
            <w:shd w:val="clear" w:color="auto" w:fill="auto"/>
            <w:noWrap/>
            <w:vAlign w:val="center"/>
            <w:hideMark/>
          </w:tcPr>
          <w:p w14:paraId="4BE3DE0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FC9091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E6F3FD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CF16F8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550660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8663E2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56B5F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346D1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EEE6421" w14:textId="77777777" w:rsidR="000D681D" w:rsidRPr="000D681D" w:rsidRDefault="000D681D" w:rsidP="006F13B3">
            <w:pPr>
              <w:pStyle w:val="supplementaritytable"/>
            </w:pPr>
            <w:r w:rsidRPr="000D681D">
              <w:rPr>
                <w:rFonts w:eastAsia="MS Mincho"/>
              </w:rPr>
              <w:t>－</w:t>
            </w:r>
          </w:p>
        </w:tc>
      </w:tr>
      <w:tr w:rsidR="006768AD" w:rsidRPr="000D681D" w14:paraId="4F1BBDA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7DD46AD"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6EED3535" w14:textId="77777777" w:rsidR="000D681D" w:rsidRPr="000D681D" w:rsidRDefault="000D681D" w:rsidP="006F13B3">
            <w:pPr>
              <w:pStyle w:val="supplementaritytable"/>
            </w:pPr>
            <w:r w:rsidRPr="000D681D">
              <w:t>10104666395</w:t>
            </w:r>
          </w:p>
        </w:tc>
        <w:tc>
          <w:tcPr>
            <w:tcW w:w="567" w:type="dxa"/>
            <w:tcBorders>
              <w:top w:val="nil"/>
              <w:left w:val="nil"/>
              <w:bottom w:val="nil"/>
              <w:right w:val="nil"/>
            </w:tcBorders>
            <w:shd w:val="clear" w:color="auto" w:fill="auto"/>
            <w:noWrap/>
            <w:vAlign w:val="center"/>
            <w:hideMark/>
          </w:tcPr>
          <w:p w14:paraId="1D1F34B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135C05F" w14:textId="77777777" w:rsidR="000D681D" w:rsidRPr="000D681D" w:rsidRDefault="000D681D" w:rsidP="006F13B3">
            <w:pPr>
              <w:pStyle w:val="supplementaritytable"/>
            </w:pPr>
            <w:r w:rsidRPr="000D681D">
              <w:t>4666395</w:t>
            </w:r>
          </w:p>
        </w:tc>
        <w:tc>
          <w:tcPr>
            <w:tcW w:w="708" w:type="dxa"/>
            <w:tcBorders>
              <w:top w:val="nil"/>
              <w:left w:val="nil"/>
              <w:bottom w:val="nil"/>
              <w:right w:val="nil"/>
            </w:tcBorders>
            <w:shd w:val="clear" w:color="auto" w:fill="auto"/>
            <w:noWrap/>
            <w:vAlign w:val="center"/>
            <w:hideMark/>
          </w:tcPr>
          <w:p w14:paraId="1621D45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ADB6FD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F5F20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F6E45E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047BCD3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7C6FDB"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CDBD2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54B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AC468F" w14:textId="77777777" w:rsidR="000D681D" w:rsidRPr="000D681D" w:rsidRDefault="000D681D" w:rsidP="006F13B3">
            <w:pPr>
              <w:pStyle w:val="supplementaritytable"/>
            </w:pPr>
            <w:r w:rsidRPr="000D681D">
              <w:rPr>
                <w:rFonts w:eastAsia="MS Mincho"/>
              </w:rPr>
              <w:t>－</w:t>
            </w:r>
          </w:p>
        </w:tc>
      </w:tr>
      <w:tr w:rsidR="006768AD" w:rsidRPr="000D681D" w14:paraId="4045086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47AA79" w14:textId="77777777" w:rsidR="000D681D" w:rsidRPr="000D681D" w:rsidRDefault="000D681D" w:rsidP="006F13B3">
            <w:pPr>
              <w:pStyle w:val="supplementaritytable"/>
            </w:pPr>
            <w:r w:rsidRPr="000D681D">
              <w:t>osa-miR156c-5p</w:t>
            </w:r>
          </w:p>
        </w:tc>
        <w:tc>
          <w:tcPr>
            <w:tcW w:w="1134" w:type="dxa"/>
            <w:tcBorders>
              <w:top w:val="nil"/>
              <w:left w:val="nil"/>
              <w:bottom w:val="nil"/>
              <w:right w:val="nil"/>
            </w:tcBorders>
            <w:shd w:val="clear" w:color="auto" w:fill="auto"/>
            <w:noWrap/>
            <w:vAlign w:val="center"/>
            <w:hideMark/>
          </w:tcPr>
          <w:p w14:paraId="3663D8FF" w14:textId="77777777" w:rsidR="000D681D" w:rsidRPr="000D681D" w:rsidRDefault="000D681D" w:rsidP="006F13B3">
            <w:pPr>
              <w:pStyle w:val="supplementaritytable"/>
            </w:pPr>
            <w:r w:rsidRPr="000D681D">
              <w:t>10104666015</w:t>
            </w:r>
          </w:p>
        </w:tc>
        <w:tc>
          <w:tcPr>
            <w:tcW w:w="567" w:type="dxa"/>
            <w:tcBorders>
              <w:top w:val="nil"/>
              <w:left w:val="nil"/>
              <w:bottom w:val="nil"/>
              <w:right w:val="nil"/>
            </w:tcBorders>
            <w:shd w:val="clear" w:color="auto" w:fill="auto"/>
            <w:noWrap/>
            <w:vAlign w:val="center"/>
            <w:hideMark/>
          </w:tcPr>
          <w:p w14:paraId="2F887DF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256141A" w14:textId="77777777" w:rsidR="000D681D" w:rsidRPr="000D681D" w:rsidRDefault="000D681D" w:rsidP="006F13B3">
            <w:pPr>
              <w:pStyle w:val="supplementaritytable"/>
            </w:pPr>
            <w:r w:rsidRPr="000D681D">
              <w:t>4666015</w:t>
            </w:r>
          </w:p>
        </w:tc>
        <w:tc>
          <w:tcPr>
            <w:tcW w:w="708" w:type="dxa"/>
            <w:tcBorders>
              <w:top w:val="nil"/>
              <w:left w:val="nil"/>
              <w:bottom w:val="nil"/>
              <w:right w:val="nil"/>
            </w:tcBorders>
            <w:shd w:val="clear" w:color="auto" w:fill="auto"/>
            <w:noWrap/>
            <w:vAlign w:val="center"/>
            <w:hideMark/>
          </w:tcPr>
          <w:p w14:paraId="5B4DDDF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554959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FF08A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7FB4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F1466B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B433E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838B13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F436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CC14C1" w14:textId="77777777" w:rsidR="000D681D" w:rsidRPr="000D681D" w:rsidRDefault="000D681D" w:rsidP="006F13B3">
            <w:pPr>
              <w:pStyle w:val="supplementaritytable"/>
            </w:pPr>
            <w:r w:rsidRPr="000D681D">
              <w:rPr>
                <w:rFonts w:eastAsia="MS Mincho"/>
              </w:rPr>
              <w:t>－</w:t>
            </w:r>
          </w:p>
        </w:tc>
      </w:tr>
      <w:tr w:rsidR="006768AD" w:rsidRPr="000D681D" w14:paraId="6906397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F4A08"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69A7D1BF" w14:textId="77777777" w:rsidR="000D681D" w:rsidRPr="000D681D" w:rsidRDefault="000D681D" w:rsidP="006F13B3">
            <w:pPr>
              <w:pStyle w:val="supplementaritytable"/>
            </w:pPr>
            <w:r w:rsidRPr="000D681D">
              <w:t>10505230619</w:t>
            </w:r>
          </w:p>
        </w:tc>
        <w:tc>
          <w:tcPr>
            <w:tcW w:w="567" w:type="dxa"/>
            <w:tcBorders>
              <w:top w:val="nil"/>
              <w:left w:val="nil"/>
              <w:bottom w:val="nil"/>
              <w:right w:val="nil"/>
            </w:tcBorders>
            <w:shd w:val="clear" w:color="auto" w:fill="auto"/>
            <w:noWrap/>
            <w:vAlign w:val="center"/>
            <w:hideMark/>
          </w:tcPr>
          <w:p w14:paraId="6626791B"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D00F026" w14:textId="77777777" w:rsidR="000D681D" w:rsidRPr="000D681D" w:rsidRDefault="000D681D" w:rsidP="006F13B3">
            <w:pPr>
              <w:pStyle w:val="supplementaritytable"/>
            </w:pPr>
            <w:r w:rsidRPr="000D681D">
              <w:t>5230619</w:t>
            </w:r>
          </w:p>
        </w:tc>
        <w:tc>
          <w:tcPr>
            <w:tcW w:w="708" w:type="dxa"/>
            <w:tcBorders>
              <w:top w:val="nil"/>
              <w:left w:val="nil"/>
              <w:bottom w:val="nil"/>
              <w:right w:val="nil"/>
            </w:tcBorders>
            <w:shd w:val="clear" w:color="auto" w:fill="auto"/>
            <w:noWrap/>
            <w:vAlign w:val="center"/>
            <w:hideMark/>
          </w:tcPr>
          <w:p w14:paraId="5809DEDC"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0DB77DE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65FAE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A577704"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587D9B0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5B1862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667476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00B6F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779119" w14:textId="77777777" w:rsidR="000D681D" w:rsidRPr="000D681D" w:rsidRDefault="000D681D" w:rsidP="006F13B3">
            <w:pPr>
              <w:pStyle w:val="supplementaritytable"/>
            </w:pPr>
            <w:r w:rsidRPr="000D681D">
              <w:rPr>
                <w:rFonts w:eastAsia="MS Mincho"/>
              </w:rPr>
              <w:t>－</w:t>
            </w:r>
          </w:p>
        </w:tc>
      </w:tr>
      <w:tr w:rsidR="006768AD" w:rsidRPr="000D681D" w14:paraId="40D977E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D815E0"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32CC0552" w14:textId="77777777" w:rsidR="000D681D" w:rsidRPr="000D681D" w:rsidRDefault="000D681D" w:rsidP="006F13B3">
            <w:pPr>
              <w:pStyle w:val="supplementaritytable"/>
            </w:pPr>
            <w:r w:rsidRPr="000D681D">
              <w:t>10505230623</w:t>
            </w:r>
          </w:p>
        </w:tc>
        <w:tc>
          <w:tcPr>
            <w:tcW w:w="567" w:type="dxa"/>
            <w:tcBorders>
              <w:top w:val="nil"/>
              <w:left w:val="nil"/>
              <w:bottom w:val="nil"/>
              <w:right w:val="nil"/>
            </w:tcBorders>
            <w:shd w:val="clear" w:color="auto" w:fill="auto"/>
            <w:noWrap/>
            <w:vAlign w:val="center"/>
            <w:hideMark/>
          </w:tcPr>
          <w:p w14:paraId="57F4F78D"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BC9B11D" w14:textId="77777777" w:rsidR="000D681D" w:rsidRPr="000D681D" w:rsidRDefault="000D681D" w:rsidP="006F13B3">
            <w:pPr>
              <w:pStyle w:val="supplementaritytable"/>
            </w:pPr>
            <w:r w:rsidRPr="000D681D">
              <w:t>5230623</w:t>
            </w:r>
          </w:p>
        </w:tc>
        <w:tc>
          <w:tcPr>
            <w:tcW w:w="708" w:type="dxa"/>
            <w:tcBorders>
              <w:top w:val="nil"/>
              <w:left w:val="nil"/>
              <w:bottom w:val="nil"/>
              <w:right w:val="nil"/>
            </w:tcBorders>
            <w:shd w:val="clear" w:color="auto" w:fill="auto"/>
            <w:noWrap/>
            <w:vAlign w:val="center"/>
            <w:hideMark/>
          </w:tcPr>
          <w:p w14:paraId="339C9E05"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A6702A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CDD9C8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CCADB68"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D50021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16C257C"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1CE6E1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6CD6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5BDA7B" w14:textId="77777777" w:rsidR="000D681D" w:rsidRPr="000D681D" w:rsidRDefault="000D681D" w:rsidP="006F13B3">
            <w:pPr>
              <w:pStyle w:val="supplementaritytable"/>
            </w:pPr>
            <w:r w:rsidRPr="000D681D">
              <w:rPr>
                <w:rFonts w:eastAsia="MS Mincho"/>
              </w:rPr>
              <w:t>－</w:t>
            </w:r>
          </w:p>
        </w:tc>
      </w:tr>
      <w:tr w:rsidR="006768AD" w:rsidRPr="000D681D" w14:paraId="20AE62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1D99CE0" w14:textId="77777777" w:rsidR="000D681D" w:rsidRPr="000D681D" w:rsidRDefault="000D681D" w:rsidP="006F13B3">
            <w:pPr>
              <w:pStyle w:val="supplementaritytable"/>
            </w:pPr>
            <w:r w:rsidRPr="000D681D">
              <w:t>osa-miR159a.2</w:t>
            </w:r>
          </w:p>
        </w:tc>
        <w:tc>
          <w:tcPr>
            <w:tcW w:w="1134" w:type="dxa"/>
            <w:tcBorders>
              <w:top w:val="nil"/>
              <w:left w:val="nil"/>
              <w:bottom w:val="nil"/>
              <w:right w:val="nil"/>
            </w:tcBorders>
            <w:shd w:val="clear" w:color="auto" w:fill="auto"/>
            <w:noWrap/>
            <w:vAlign w:val="center"/>
            <w:hideMark/>
          </w:tcPr>
          <w:p w14:paraId="446433E9" w14:textId="77777777" w:rsidR="000D681D" w:rsidRPr="000D681D" w:rsidRDefault="000D681D" w:rsidP="006F13B3">
            <w:pPr>
              <w:pStyle w:val="supplementaritytable"/>
            </w:pPr>
            <w:r w:rsidRPr="000D681D">
              <w:t>10117682125</w:t>
            </w:r>
          </w:p>
        </w:tc>
        <w:tc>
          <w:tcPr>
            <w:tcW w:w="567" w:type="dxa"/>
            <w:tcBorders>
              <w:top w:val="nil"/>
              <w:left w:val="nil"/>
              <w:bottom w:val="nil"/>
              <w:right w:val="nil"/>
            </w:tcBorders>
            <w:shd w:val="clear" w:color="auto" w:fill="auto"/>
            <w:noWrap/>
            <w:vAlign w:val="center"/>
            <w:hideMark/>
          </w:tcPr>
          <w:p w14:paraId="5328594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DF58DEC" w14:textId="77777777" w:rsidR="000D681D" w:rsidRPr="000D681D" w:rsidRDefault="000D681D" w:rsidP="006F13B3">
            <w:pPr>
              <w:pStyle w:val="supplementaritytable"/>
            </w:pPr>
            <w:r w:rsidRPr="000D681D">
              <w:t>17682125</w:t>
            </w:r>
          </w:p>
        </w:tc>
        <w:tc>
          <w:tcPr>
            <w:tcW w:w="708" w:type="dxa"/>
            <w:tcBorders>
              <w:top w:val="nil"/>
              <w:left w:val="nil"/>
              <w:bottom w:val="nil"/>
              <w:right w:val="nil"/>
            </w:tcBorders>
            <w:shd w:val="clear" w:color="auto" w:fill="auto"/>
            <w:noWrap/>
            <w:vAlign w:val="center"/>
            <w:hideMark/>
          </w:tcPr>
          <w:p w14:paraId="6052791D"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6FD3A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BB39ED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4E0FD9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6D43C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8CDEC6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EF408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EBC7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EDF9" w14:textId="77777777" w:rsidR="000D681D" w:rsidRPr="000D681D" w:rsidRDefault="000D681D" w:rsidP="006F13B3">
            <w:pPr>
              <w:pStyle w:val="supplementaritytable"/>
            </w:pPr>
            <w:r w:rsidRPr="000D681D">
              <w:rPr>
                <w:rFonts w:eastAsia="MS Mincho"/>
              </w:rPr>
              <w:t>－</w:t>
            </w:r>
          </w:p>
        </w:tc>
      </w:tr>
      <w:tr w:rsidR="006768AD" w:rsidRPr="000D681D" w14:paraId="0E8F9E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04567B" w14:textId="77777777" w:rsidR="000D681D" w:rsidRPr="000D681D" w:rsidRDefault="000D681D" w:rsidP="006F13B3">
            <w:pPr>
              <w:pStyle w:val="supplementaritytable"/>
            </w:pPr>
            <w:r w:rsidRPr="000D681D">
              <w:t>osa-miR159b</w:t>
            </w:r>
          </w:p>
        </w:tc>
        <w:tc>
          <w:tcPr>
            <w:tcW w:w="1134" w:type="dxa"/>
            <w:tcBorders>
              <w:top w:val="nil"/>
              <w:left w:val="nil"/>
              <w:bottom w:val="nil"/>
              <w:right w:val="nil"/>
            </w:tcBorders>
            <w:shd w:val="clear" w:color="auto" w:fill="auto"/>
            <w:noWrap/>
            <w:vAlign w:val="center"/>
            <w:hideMark/>
          </w:tcPr>
          <w:p w14:paraId="0A769211" w14:textId="77777777" w:rsidR="000D681D" w:rsidRPr="000D681D" w:rsidRDefault="000D681D" w:rsidP="006F13B3">
            <w:pPr>
              <w:pStyle w:val="supplementaritytable"/>
            </w:pPr>
            <w:r w:rsidRPr="000D681D">
              <w:t>10101215192</w:t>
            </w:r>
          </w:p>
        </w:tc>
        <w:tc>
          <w:tcPr>
            <w:tcW w:w="567" w:type="dxa"/>
            <w:tcBorders>
              <w:top w:val="nil"/>
              <w:left w:val="nil"/>
              <w:bottom w:val="nil"/>
              <w:right w:val="nil"/>
            </w:tcBorders>
            <w:shd w:val="clear" w:color="auto" w:fill="auto"/>
            <w:noWrap/>
            <w:vAlign w:val="center"/>
            <w:hideMark/>
          </w:tcPr>
          <w:p w14:paraId="01CE407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08ACD3F" w14:textId="77777777" w:rsidR="000D681D" w:rsidRPr="000D681D" w:rsidRDefault="000D681D" w:rsidP="006F13B3">
            <w:pPr>
              <w:pStyle w:val="supplementaritytable"/>
            </w:pPr>
            <w:r w:rsidRPr="000D681D">
              <w:t>1215192</w:t>
            </w:r>
          </w:p>
        </w:tc>
        <w:tc>
          <w:tcPr>
            <w:tcW w:w="708" w:type="dxa"/>
            <w:tcBorders>
              <w:top w:val="nil"/>
              <w:left w:val="nil"/>
              <w:bottom w:val="nil"/>
              <w:right w:val="nil"/>
            </w:tcBorders>
            <w:shd w:val="clear" w:color="auto" w:fill="auto"/>
            <w:noWrap/>
            <w:vAlign w:val="center"/>
            <w:hideMark/>
          </w:tcPr>
          <w:p w14:paraId="47F0CB72"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7BB9B1EC"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DEB9E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33D9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E21A4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B75B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44CE1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4754F4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708449" w14:textId="77777777" w:rsidR="000D681D" w:rsidRPr="000D681D" w:rsidRDefault="000D681D" w:rsidP="006F13B3">
            <w:pPr>
              <w:pStyle w:val="supplementaritytable"/>
            </w:pPr>
            <w:r w:rsidRPr="000D681D">
              <w:rPr>
                <w:rFonts w:eastAsia="MS Mincho"/>
              </w:rPr>
              <w:t>－</w:t>
            </w:r>
          </w:p>
        </w:tc>
      </w:tr>
      <w:tr w:rsidR="006768AD" w:rsidRPr="000D681D" w14:paraId="79E3993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6B85872" w14:textId="77777777" w:rsidR="000D681D" w:rsidRPr="000D681D" w:rsidRDefault="000D681D" w:rsidP="006F13B3">
            <w:pPr>
              <w:pStyle w:val="supplementaritytable"/>
            </w:pPr>
            <w:r w:rsidRPr="000D681D">
              <w:t>osa-miR160d-5p</w:t>
            </w:r>
          </w:p>
        </w:tc>
        <w:tc>
          <w:tcPr>
            <w:tcW w:w="1134" w:type="dxa"/>
            <w:tcBorders>
              <w:top w:val="nil"/>
              <w:left w:val="nil"/>
              <w:bottom w:val="nil"/>
              <w:right w:val="nil"/>
            </w:tcBorders>
            <w:shd w:val="clear" w:color="auto" w:fill="auto"/>
            <w:noWrap/>
            <w:vAlign w:val="center"/>
            <w:hideMark/>
          </w:tcPr>
          <w:p w14:paraId="5925E5E7" w14:textId="77777777" w:rsidR="000D681D" w:rsidRPr="000D681D" w:rsidRDefault="000D681D" w:rsidP="006F13B3">
            <w:pPr>
              <w:pStyle w:val="supplementaritytable"/>
            </w:pPr>
            <w:r w:rsidRPr="000D681D">
              <w:t>10332455004</w:t>
            </w:r>
          </w:p>
        </w:tc>
        <w:tc>
          <w:tcPr>
            <w:tcW w:w="567" w:type="dxa"/>
            <w:tcBorders>
              <w:top w:val="nil"/>
              <w:left w:val="nil"/>
              <w:bottom w:val="nil"/>
              <w:right w:val="nil"/>
            </w:tcBorders>
            <w:shd w:val="clear" w:color="auto" w:fill="auto"/>
            <w:noWrap/>
            <w:vAlign w:val="center"/>
            <w:hideMark/>
          </w:tcPr>
          <w:p w14:paraId="1DF1BC9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DDA9E0" w14:textId="77777777" w:rsidR="000D681D" w:rsidRPr="000D681D" w:rsidRDefault="000D681D" w:rsidP="006F13B3">
            <w:pPr>
              <w:pStyle w:val="supplementaritytable"/>
            </w:pPr>
            <w:r w:rsidRPr="000D681D">
              <w:t>32455004</w:t>
            </w:r>
          </w:p>
        </w:tc>
        <w:tc>
          <w:tcPr>
            <w:tcW w:w="708" w:type="dxa"/>
            <w:tcBorders>
              <w:top w:val="nil"/>
              <w:left w:val="nil"/>
              <w:bottom w:val="nil"/>
              <w:right w:val="nil"/>
            </w:tcBorders>
            <w:shd w:val="clear" w:color="auto" w:fill="auto"/>
            <w:noWrap/>
            <w:vAlign w:val="center"/>
            <w:hideMark/>
          </w:tcPr>
          <w:p w14:paraId="1BCAE439"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1A21D1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4413D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5BAEAC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ECF0C2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10E41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B0B36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A69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E16B72" w14:textId="77777777" w:rsidR="000D681D" w:rsidRPr="000D681D" w:rsidRDefault="000D681D" w:rsidP="006F13B3">
            <w:pPr>
              <w:pStyle w:val="supplementaritytable"/>
            </w:pPr>
            <w:r w:rsidRPr="000D681D">
              <w:rPr>
                <w:rFonts w:eastAsia="MS Mincho"/>
              </w:rPr>
              <w:t>－</w:t>
            </w:r>
          </w:p>
        </w:tc>
      </w:tr>
      <w:tr w:rsidR="006768AD" w:rsidRPr="000D681D" w14:paraId="0D67B07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7940D9" w14:textId="77777777" w:rsidR="000D681D" w:rsidRPr="000D681D" w:rsidRDefault="000D681D" w:rsidP="006F13B3">
            <w:pPr>
              <w:pStyle w:val="supplementaritytable"/>
            </w:pPr>
            <w:r w:rsidRPr="000D681D">
              <w:t>osa-miR160f-3p</w:t>
            </w:r>
          </w:p>
        </w:tc>
        <w:tc>
          <w:tcPr>
            <w:tcW w:w="1134" w:type="dxa"/>
            <w:tcBorders>
              <w:top w:val="nil"/>
              <w:left w:val="nil"/>
              <w:bottom w:val="nil"/>
              <w:right w:val="nil"/>
            </w:tcBorders>
            <w:shd w:val="clear" w:color="auto" w:fill="auto"/>
            <w:noWrap/>
            <w:vAlign w:val="center"/>
            <w:hideMark/>
          </w:tcPr>
          <w:p w14:paraId="65B9A078" w14:textId="77777777" w:rsidR="000D681D" w:rsidRPr="000D681D" w:rsidRDefault="000D681D" w:rsidP="006F13B3">
            <w:pPr>
              <w:pStyle w:val="supplementaritytable"/>
            </w:pPr>
            <w:r w:rsidRPr="000D681D">
              <w:t>10824396973</w:t>
            </w:r>
          </w:p>
        </w:tc>
        <w:tc>
          <w:tcPr>
            <w:tcW w:w="567" w:type="dxa"/>
            <w:tcBorders>
              <w:top w:val="nil"/>
              <w:left w:val="nil"/>
              <w:bottom w:val="nil"/>
              <w:right w:val="nil"/>
            </w:tcBorders>
            <w:shd w:val="clear" w:color="auto" w:fill="auto"/>
            <w:noWrap/>
            <w:vAlign w:val="center"/>
            <w:hideMark/>
          </w:tcPr>
          <w:p w14:paraId="1D4DFB0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3A50B4C" w14:textId="77777777" w:rsidR="000D681D" w:rsidRPr="000D681D" w:rsidRDefault="000D681D" w:rsidP="006F13B3">
            <w:pPr>
              <w:pStyle w:val="supplementaritytable"/>
            </w:pPr>
            <w:r w:rsidRPr="000D681D">
              <w:t>24396973</w:t>
            </w:r>
          </w:p>
        </w:tc>
        <w:tc>
          <w:tcPr>
            <w:tcW w:w="708" w:type="dxa"/>
            <w:tcBorders>
              <w:top w:val="nil"/>
              <w:left w:val="nil"/>
              <w:bottom w:val="nil"/>
              <w:right w:val="nil"/>
            </w:tcBorders>
            <w:shd w:val="clear" w:color="auto" w:fill="auto"/>
            <w:noWrap/>
            <w:vAlign w:val="center"/>
            <w:hideMark/>
          </w:tcPr>
          <w:p w14:paraId="7DAF39D3"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64A3D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8701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5302A9E"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53DFE5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F768A05"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199D1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FFA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E9762E" w14:textId="77777777" w:rsidR="000D681D" w:rsidRPr="000D681D" w:rsidRDefault="000D681D" w:rsidP="006F13B3">
            <w:pPr>
              <w:pStyle w:val="supplementaritytable"/>
            </w:pPr>
            <w:r w:rsidRPr="000D681D">
              <w:rPr>
                <w:rFonts w:eastAsia="MS Mincho"/>
              </w:rPr>
              <w:t>－</w:t>
            </w:r>
          </w:p>
        </w:tc>
      </w:tr>
      <w:tr w:rsidR="006768AD" w:rsidRPr="000D681D" w14:paraId="2BE7D8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EA3C91" w14:textId="77777777" w:rsidR="000D681D" w:rsidRPr="000D681D" w:rsidRDefault="000D681D" w:rsidP="006F13B3">
            <w:pPr>
              <w:pStyle w:val="supplementaritytable"/>
            </w:pPr>
            <w:r w:rsidRPr="000D681D">
              <w:t>osa-miR162b</w:t>
            </w:r>
          </w:p>
        </w:tc>
        <w:tc>
          <w:tcPr>
            <w:tcW w:w="1134" w:type="dxa"/>
            <w:tcBorders>
              <w:top w:val="nil"/>
              <w:left w:val="nil"/>
              <w:bottom w:val="nil"/>
              <w:right w:val="nil"/>
            </w:tcBorders>
            <w:shd w:val="clear" w:color="auto" w:fill="auto"/>
            <w:noWrap/>
            <w:vAlign w:val="center"/>
            <w:hideMark/>
          </w:tcPr>
          <w:p w14:paraId="7E22775D" w14:textId="77777777" w:rsidR="000D681D" w:rsidRPr="000D681D" w:rsidRDefault="000D681D" w:rsidP="006F13B3">
            <w:pPr>
              <w:pStyle w:val="supplementaritytable"/>
            </w:pPr>
            <w:r w:rsidRPr="000D681D">
              <w:t>10424406022</w:t>
            </w:r>
          </w:p>
        </w:tc>
        <w:tc>
          <w:tcPr>
            <w:tcW w:w="567" w:type="dxa"/>
            <w:tcBorders>
              <w:top w:val="nil"/>
              <w:left w:val="nil"/>
              <w:bottom w:val="nil"/>
              <w:right w:val="nil"/>
            </w:tcBorders>
            <w:shd w:val="clear" w:color="auto" w:fill="auto"/>
            <w:noWrap/>
            <w:vAlign w:val="center"/>
            <w:hideMark/>
          </w:tcPr>
          <w:p w14:paraId="0B4A32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73F13E" w14:textId="77777777" w:rsidR="000D681D" w:rsidRPr="000D681D" w:rsidRDefault="000D681D" w:rsidP="006F13B3">
            <w:pPr>
              <w:pStyle w:val="supplementaritytable"/>
            </w:pPr>
            <w:r w:rsidRPr="000D681D">
              <w:t>24406022</w:t>
            </w:r>
          </w:p>
        </w:tc>
        <w:tc>
          <w:tcPr>
            <w:tcW w:w="708" w:type="dxa"/>
            <w:tcBorders>
              <w:top w:val="nil"/>
              <w:left w:val="nil"/>
              <w:bottom w:val="nil"/>
              <w:right w:val="nil"/>
            </w:tcBorders>
            <w:shd w:val="clear" w:color="auto" w:fill="auto"/>
            <w:noWrap/>
            <w:vAlign w:val="center"/>
            <w:hideMark/>
          </w:tcPr>
          <w:p w14:paraId="52FAABE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75A137E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4EA45E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A877B9D"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6A9E1C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EBF5FE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1ED01F0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441D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D3240AC" w14:textId="77777777" w:rsidR="000D681D" w:rsidRPr="000D681D" w:rsidRDefault="000D681D" w:rsidP="006F13B3">
            <w:pPr>
              <w:pStyle w:val="supplementaritytable"/>
            </w:pPr>
            <w:r w:rsidRPr="000D681D">
              <w:rPr>
                <w:rFonts w:eastAsia="MS Mincho"/>
              </w:rPr>
              <w:t>－</w:t>
            </w:r>
          </w:p>
        </w:tc>
      </w:tr>
      <w:tr w:rsidR="006768AD" w:rsidRPr="000D681D" w14:paraId="78B9615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864EF88" w14:textId="77777777" w:rsidR="000D681D" w:rsidRPr="000D681D" w:rsidRDefault="000D681D" w:rsidP="006F13B3">
            <w:pPr>
              <w:pStyle w:val="supplementaritytable"/>
            </w:pPr>
            <w:r w:rsidRPr="000D681D">
              <w:t>osa-miR164e</w:t>
            </w:r>
          </w:p>
        </w:tc>
        <w:tc>
          <w:tcPr>
            <w:tcW w:w="1134" w:type="dxa"/>
            <w:tcBorders>
              <w:top w:val="nil"/>
              <w:left w:val="nil"/>
              <w:bottom w:val="nil"/>
              <w:right w:val="nil"/>
            </w:tcBorders>
            <w:shd w:val="clear" w:color="auto" w:fill="auto"/>
            <w:noWrap/>
            <w:vAlign w:val="center"/>
            <w:hideMark/>
          </w:tcPr>
          <w:p w14:paraId="53461CA1" w14:textId="77777777" w:rsidR="000D681D" w:rsidRPr="000D681D" w:rsidRDefault="000D681D" w:rsidP="006F13B3">
            <w:pPr>
              <w:pStyle w:val="supplementaritytable"/>
            </w:pPr>
            <w:r w:rsidRPr="000D681D">
              <w:t>10310542179</w:t>
            </w:r>
          </w:p>
        </w:tc>
        <w:tc>
          <w:tcPr>
            <w:tcW w:w="567" w:type="dxa"/>
            <w:tcBorders>
              <w:top w:val="nil"/>
              <w:left w:val="nil"/>
              <w:bottom w:val="nil"/>
              <w:right w:val="nil"/>
            </w:tcBorders>
            <w:shd w:val="clear" w:color="auto" w:fill="auto"/>
            <w:noWrap/>
            <w:vAlign w:val="center"/>
            <w:hideMark/>
          </w:tcPr>
          <w:p w14:paraId="43C53FC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12D8A39" w14:textId="77777777" w:rsidR="000D681D" w:rsidRPr="000D681D" w:rsidRDefault="000D681D" w:rsidP="006F13B3">
            <w:pPr>
              <w:pStyle w:val="supplementaritytable"/>
            </w:pPr>
            <w:r w:rsidRPr="000D681D">
              <w:t>10542179</w:t>
            </w:r>
          </w:p>
        </w:tc>
        <w:tc>
          <w:tcPr>
            <w:tcW w:w="708" w:type="dxa"/>
            <w:tcBorders>
              <w:top w:val="nil"/>
              <w:left w:val="nil"/>
              <w:bottom w:val="nil"/>
              <w:right w:val="nil"/>
            </w:tcBorders>
            <w:shd w:val="clear" w:color="auto" w:fill="auto"/>
            <w:noWrap/>
            <w:vAlign w:val="center"/>
            <w:hideMark/>
          </w:tcPr>
          <w:p w14:paraId="4B1C4BA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78F202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D27A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A6C92C"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280843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5DD754"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361A69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564DC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F36D6A" w14:textId="77777777" w:rsidR="000D681D" w:rsidRPr="000D681D" w:rsidRDefault="000D681D" w:rsidP="006F13B3">
            <w:pPr>
              <w:pStyle w:val="supplementaritytable"/>
            </w:pPr>
            <w:r w:rsidRPr="000D681D">
              <w:rPr>
                <w:rFonts w:eastAsia="MS Mincho"/>
              </w:rPr>
              <w:t>－</w:t>
            </w:r>
          </w:p>
        </w:tc>
      </w:tr>
      <w:tr w:rsidR="006768AD" w:rsidRPr="000D681D" w14:paraId="0A4320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7F44F" w14:textId="77777777" w:rsidR="000D681D" w:rsidRPr="000D681D" w:rsidRDefault="000D681D" w:rsidP="006F13B3">
            <w:pPr>
              <w:pStyle w:val="supplementaritytable"/>
            </w:pPr>
            <w:r w:rsidRPr="000D681D">
              <w:t>osa-miR164f</w:t>
            </w:r>
          </w:p>
        </w:tc>
        <w:tc>
          <w:tcPr>
            <w:tcW w:w="1134" w:type="dxa"/>
            <w:tcBorders>
              <w:top w:val="nil"/>
              <w:left w:val="nil"/>
              <w:bottom w:val="nil"/>
              <w:right w:val="nil"/>
            </w:tcBorders>
            <w:shd w:val="clear" w:color="auto" w:fill="auto"/>
            <w:noWrap/>
            <w:vAlign w:val="center"/>
            <w:hideMark/>
          </w:tcPr>
          <w:p w14:paraId="49C47369" w14:textId="77777777" w:rsidR="000D681D" w:rsidRPr="000D681D" w:rsidRDefault="000D681D" w:rsidP="006F13B3">
            <w:pPr>
              <w:pStyle w:val="supplementaritytable"/>
            </w:pPr>
            <w:r w:rsidRPr="000D681D">
              <w:t>10523343944</w:t>
            </w:r>
          </w:p>
        </w:tc>
        <w:tc>
          <w:tcPr>
            <w:tcW w:w="567" w:type="dxa"/>
            <w:tcBorders>
              <w:top w:val="nil"/>
              <w:left w:val="nil"/>
              <w:bottom w:val="nil"/>
              <w:right w:val="nil"/>
            </w:tcBorders>
            <w:shd w:val="clear" w:color="auto" w:fill="auto"/>
            <w:noWrap/>
            <w:vAlign w:val="center"/>
            <w:hideMark/>
          </w:tcPr>
          <w:p w14:paraId="108C4E9A"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71B01A0C" w14:textId="77777777" w:rsidR="000D681D" w:rsidRPr="000D681D" w:rsidRDefault="000D681D" w:rsidP="006F13B3">
            <w:pPr>
              <w:pStyle w:val="supplementaritytable"/>
            </w:pPr>
            <w:r w:rsidRPr="000D681D">
              <w:t>23343944</w:t>
            </w:r>
          </w:p>
        </w:tc>
        <w:tc>
          <w:tcPr>
            <w:tcW w:w="708" w:type="dxa"/>
            <w:tcBorders>
              <w:top w:val="nil"/>
              <w:left w:val="nil"/>
              <w:bottom w:val="nil"/>
              <w:right w:val="nil"/>
            </w:tcBorders>
            <w:shd w:val="clear" w:color="auto" w:fill="auto"/>
            <w:noWrap/>
            <w:vAlign w:val="center"/>
            <w:hideMark/>
          </w:tcPr>
          <w:p w14:paraId="0BE42FB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C07C5A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136F5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473562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27BD0F6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04B837"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F1BC8A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7ECC0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58DF1" w14:textId="77777777" w:rsidR="000D681D" w:rsidRPr="000D681D" w:rsidRDefault="000D681D" w:rsidP="006F13B3">
            <w:pPr>
              <w:pStyle w:val="supplementaritytable"/>
            </w:pPr>
            <w:r w:rsidRPr="000D681D">
              <w:rPr>
                <w:rFonts w:eastAsia="MS Mincho"/>
              </w:rPr>
              <w:t>－</w:t>
            </w:r>
          </w:p>
        </w:tc>
      </w:tr>
      <w:tr w:rsidR="006768AD" w:rsidRPr="000D681D" w14:paraId="620C93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489928" w14:textId="77777777" w:rsidR="000D681D" w:rsidRPr="000D681D" w:rsidRDefault="000D681D" w:rsidP="006F13B3">
            <w:pPr>
              <w:pStyle w:val="supplementaritytable"/>
            </w:pPr>
            <w:r w:rsidRPr="000D681D">
              <w:t>osa-miR166b-3p</w:t>
            </w:r>
          </w:p>
        </w:tc>
        <w:tc>
          <w:tcPr>
            <w:tcW w:w="1134" w:type="dxa"/>
            <w:tcBorders>
              <w:top w:val="nil"/>
              <w:left w:val="nil"/>
              <w:bottom w:val="nil"/>
              <w:right w:val="nil"/>
            </w:tcBorders>
            <w:shd w:val="clear" w:color="auto" w:fill="auto"/>
            <w:noWrap/>
            <w:vAlign w:val="center"/>
            <w:hideMark/>
          </w:tcPr>
          <w:p w14:paraId="1828825A" w14:textId="77777777" w:rsidR="000D681D" w:rsidRPr="000D681D" w:rsidRDefault="000D681D" w:rsidP="006F13B3">
            <w:pPr>
              <w:pStyle w:val="supplementaritytable"/>
            </w:pPr>
            <w:r w:rsidRPr="000D681D">
              <w:t>10630327104</w:t>
            </w:r>
          </w:p>
        </w:tc>
        <w:tc>
          <w:tcPr>
            <w:tcW w:w="567" w:type="dxa"/>
            <w:tcBorders>
              <w:top w:val="nil"/>
              <w:left w:val="nil"/>
              <w:bottom w:val="nil"/>
              <w:right w:val="nil"/>
            </w:tcBorders>
            <w:shd w:val="clear" w:color="auto" w:fill="auto"/>
            <w:noWrap/>
            <w:vAlign w:val="center"/>
            <w:hideMark/>
          </w:tcPr>
          <w:p w14:paraId="651D82F8"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383660DA" w14:textId="77777777" w:rsidR="000D681D" w:rsidRPr="000D681D" w:rsidRDefault="000D681D" w:rsidP="006F13B3">
            <w:pPr>
              <w:pStyle w:val="supplementaritytable"/>
            </w:pPr>
            <w:r w:rsidRPr="000D681D">
              <w:t>30327104</w:t>
            </w:r>
          </w:p>
        </w:tc>
        <w:tc>
          <w:tcPr>
            <w:tcW w:w="708" w:type="dxa"/>
            <w:tcBorders>
              <w:top w:val="nil"/>
              <w:left w:val="nil"/>
              <w:bottom w:val="nil"/>
              <w:right w:val="nil"/>
            </w:tcBorders>
            <w:shd w:val="clear" w:color="auto" w:fill="auto"/>
            <w:noWrap/>
            <w:vAlign w:val="center"/>
            <w:hideMark/>
          </w:tcPr>
          <w:p w14:paraId="192E4F3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0A2619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08627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B011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A699A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8620C8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488C9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E9AAD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FFAFEA" w14:textId="77777777" w:rsidR="000D681D" w:rsidRPr="000D681D" w:rsidRDefault="000D681D" w:rsidP="006F13B3">
            <w:pPr>
              <w:pStyle w:val="supplementaritytable"/>
            </w:pPr>
            <w:r w:rsidRPr="000D681D">
              <w:rPr>
                <w:rFonts w:eastAsia="MS Mincho"/>
              </w:rPr>
              <w:t>－</w:t>
            </w:r>
          </w:p>
        </w:tc>
      </w:tr>
      <w:tr w:rsidR="006768AD" w:rsidRPr="000D681D" w14:paraId="0FF55A3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78C19D2"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74C73932" w14:textId="77777777" w:rsidR="000D681D" w:rsidRPr="000D681D" w:rsidRDefault="000D681D" w:rsidP="006F13B3">
            <w:pPr>
              <w:pStyle w:val="supplementaritytable"/>
            </w:pPr>
            <w:r w:rsidRPr="000D681D">
              <w:t>10303487811</w:t>
            </w:r>
          </w:p>
        </w:tc>
        <w:tc>
          <w:tcPr>
            <w:tcW w:w="567" w:type="dxa"/>
            <w:tcBorders>
              <w:top w:val="nil"/>
              <w:left w:val="nil"/>
              <w:bottom w:val="nil"/>
              <w:right w:val="nil"/>
            </w:tcBorders>
            <w:shd w:val="clear" w:color="auto" w:fill="auto"/>
            <w:noWrap/>
            <w:vAlign w:val="center"/>
            <w:hideMark/>
          </w:tcPr>
          <w:p w14:paraId="19EA1DF1"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58B53E2" w14:textId="77777777" w:rsidR="000D681D" w:rsidRPr="000D681D" w:rsidRDefault="000D681D" w:rsidP="006F13B3">
            <w:pPr>
              <w:pStyle w:val="supplementaritytable"/>
            </w:pPr>
            <w:r w:rsidRPr="000D681D">
              <w:t>3487811</w:t>
            </w:r>
          </w:p>
        </w:tc>
        <w:tc>
          <w:tcPr>
            <w:tcW w:w="708" w:type="dxa"/>
            <w:tcBorders>
              <w:top w:val="nil"/>
              <w:left w:val="nil"/>
              <w:bottom w:val="nil"/>
              <w:right w:val="nil"/>
            </w:tcBorders>
            <w:shd w:val="clear" w:color="auto" w:fill="auto"/>
            <w:noWrap/>
            <w:vAlign w:val="center"/>
            <w:hideMark/>
          </w:tcPr>
          <w:p w14:paraId="0D1DDAD3"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4D607C5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C51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52CA32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C7C032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91F6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6A155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51AF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C2F31C" w14:textId="77777777" w:rsidR="000D681D" w:rsidRPr="000D681D" w:rsidRDefault="000D681D" w:rsidP="006F13B3">
            <w:pPr>
              <w:pStyle w:val="supplementaritytable"/>
            </w:pPr>
            <w:r w:rsidRPr="000D681D">
              <w:rPr>
                <w:rFonts w:eastAsia="MS Mincho"/>
              </w:rPr>
              <w:t>－</w:t>
            </w:r>
          </w:p>
        </w:tc>
      </w:tr>
      <w:tr w:rsidR="006768AD" w:rsidRPr="000D681D" w14:paraId="75D2BB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925F58"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5460A6BB" w14:textId="77777777" w:rsidR="000D681D" w:rsidRPr="000D681D" w:rsidRDefault="000D681D" w:rsidP="006F13B3">
            <w:pPr>
              <w:pStyle w:val="supplementaritytable"/>
            </w:pPr>
            <w:r w:rsidRPr="000D681D">
              <w:t>10303487815</w:t>
            </w:r>
          </w:p>
        </w:tc>
        <w:tc>
          <w:tcPr>
            <w:tcW w:w="567" w:type="dxa"/>
            <w:tcBorders>
              <w:top w:val="nil"/>
              <w:left w:val="nil"/>
              <w:bottom w:val="nil"/>
              <w:right w:val="nil"/>
            </w:tcBorders>
            <w:shd w:val="clear" w:color="auto" w:fill="auto"/>
            <w:noWrap/>
            <w:vAlign w:val="center"/>
            <w:hideMark/>
          </w:tcPr>
          <w:p w14:paraId="1AE94620"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2340C93" w14:textId="77777777" w:rsidR="000D681D" w:rsidRPr="000D681D" w:rsidRDefault="000D681D" w:rsidP="006F13B3">
            <w:pPr>
              <w:pStyle w:val="supplementaritytable"/>
            </w:pPr>
            <w:r w:rsidRPr="000D681D">
              <w:t>3487815</w:t>
            </w:r>
          </w:p>
        </w:tc>
        <w:tc>
          <w:tcPr>
            <w:tcW w:w="708" w:type="dxa"/>
            <w:tcBorders>
              <w:top w:val="nil"/>
              <w:left w:val="nil"/>
              <w:bottom w:val="nil"/>
              <w:right w:val="nil"/>
            </w:tcBorders>
            <w:shd w:val="clear" w:color="auto" w:fill="auto"/>
            <w:noWrap/>
            <w:vAlign w:val="center"/>
            <w:hideMark/>
          </w:tcPr>
          <w:p w14:paraId="21D319CD"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A91A25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0ED94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B22633"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1704F3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C9BCC8B"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6002C8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E559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9D765E" w14:textId="77777777" w:rsidR="000D681D" w:rsidRPr="000D681D" w:rsidRDefault="000D681D" w:rsidP="006F13B3">
            <w:pPr>
              <w:pStyle w:val="supplementaritytable"/>
            </w:pPr>
            <w:r w:rsidRPr="000D681D">
              <w:rPr>
                <w:rFonts w:eastAsia="MS Mincho"/>
              </w:rPr>
              <w:t>－</w:t>
            </w:r>
          </w:p>
        </w:tc>
      </w:tr>
      <w:tr w:rsidR="006768AD" w:rsidRPr="000D681D" w14:paraId="66A4D3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074F445" w14:textId="77777777" w:rsidR="000D681D" w:rsidRPr="000D681D" w:rsidRDefault="000D681D" w:rsidP="006F13B3">
            <w:pPr>
              <w:pStyle w:val="supplementaritytable"/>
            </w:pPr>
            <w:r w:rsidRPr="000D681D">
              <w:t>osa-miR166d-3p</w:t>
            </w:r>
          </w:p>
        </w:tc>
        <w:tc>
          <w:tcPr>
            <w:tcW w:w="1134" w:type="dxa"/>
            <w:tcBorders>
              <w:top w:val="nil"/>
              <w:left w:val="nil"/>
              <w:bottom w:val="nil"/>
              <w:right w:val="nil"/>
            </w:tcBorders>
            <w:shd w:val="clear" w:color="auto" w:fill="auto"/>
            <w:noWrap/>
            <w:vAlign w:val="center"/>
            <w:hideMark/>
          </w:tcPr>
          <w:p w14:paraId="11CBBA62" w14:textId="77777777" w:rsidR="000D681D" w:rsidRPr="000D681D" w:rsidRDefault="000D681D" w:rsidP="006F13B3">
            <w:pPr>
              <w:pStyle w:val="supplementaritytable"/>
            </w:pPr>
            <w:r w:rsidRPr="000D681D">
              <w:t>10226130151</w:t>
            </w:r>
          </w:p>
        </w:tc>
        <w:tc>
          <w:tcPr>
            <w:tcW w:w="567" w:type="dxa"/>
            <w:tcBorders>
              <w:top w:val="nil"/>
              <w:left w:val="nil"/>
              <w:bottom w:val="nil"/>
              <w:right w:val="nil"/>
            </w:tcBorders>
            <w:shd w:val="clear" w:color="auto" w:fill="auto"/>
            <w:noWrap/>
            <w:vAlign w:val="center"/>
            <w:hideMark/>
          </w:tcPr>
          <w:p w14:paraId="4FBA07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EC791BD" w14:textId="77777777" w:rsidR="000D681D" w:rsidRPr="000D681D" w:rsidRDefault="000D681D" w:rsidP="006F13B3">
            <w:pPr>
              <w:pStyle w:val="supplementaritytable"/>
            </w:pPr>
            <w:r w:rsidRPr="000D681D">
              <w:t>26130151</w:t>
            </w:r>
          </w:p>
        </w:tc>
        <w:tc>
          <w:tcPr>
            <w:tcW w:w="708" w:type="dxa"/>
            <w:tcBorders>
              <w:top w:val="nil"/>
              <w:left w:val="nil"/>
              <w:bottom w:val="nil"/>
              <w:right w:val="nil"/>
            </w:tcBorders>
            <w:shd w:val="clear" w:color="auto" w:fill="auto"/>
            <w:noWrap/>
            <w:vAlign w:val="center"/>
            <w:hideMark/>
          </w:tcPr>
          <w:p w14:paraId="392EBC5A"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0FCA77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B1EA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8D9C3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AF1D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11A5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B1649A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4C1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5C5E93" w14:textId="77777777" w:rsidR="000D681D" w:rsidRPr="000D681D" w:rsidRDefault="000D681D" w:rsidP="006F13B3">
            <w:pPr>
              <w:pStyle w:val="supplementaritytable"/>
            </w:pPr>
            <w:r w:rsidRPr="000D681D">
              <w:rPr>
                <w:rFonts w:eastAsia="MS Mincho"/>
              </w:rPr>
              <w:t>－</w:t>
            </w:r>
          </w:p>
        </w:tc>
      </w:tr>
      <w:tr w:rsidR="006768AD" w:rsidRPr="000D681D" w14:paraId="517398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48C0F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E1EF26E" w14:textId="77777777" w:rsidR="000D681D" w:rsidRPr="000D681D" w:rsidRDefault="000D681D" w:rsidP="006F13B3">
            <w:pPr>
              <w:pStyle w:val="supplementaritytable"/>
            </w:pPr>
            <w:r w:rsidRPr="000D681D">
              <w:t>10300765834</w:t>
            </w:r>
          </w:p>
        </w:tc>
        <w:tc>
          <w:tcPr>
            <w:tcW w:w="567" w:type="dxa"/>
            <w:tcBorders>
              <w:top w:val="nil"/>
              <w:left w:val="nil"/>
              <w:bottom w:val="nil"/>
              <w:right w:val="nil"/>
            </w:tcBorders>
            <w:shd w:val="clear" w:color="auto" w:fill="auto"/>
            <w:noWrap/>
            <w:vAlign w:val="center"/>
            <w:hideMark/>
          </w:tcPr>
          <w:p w14:paraId="34476318"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31B15062" w14:textId="77777777" w:rsidR="000D681D" w:rsidRPr="000D681D" w:rsidRDefault="000D681D" w:rsidP="006F13B3">
            <w:pPr>
              <w:pStyle w:val="supplementaritytable"/>
            </w:pPr>
            <w:r w:rsidRPr="000D681D">
              <w:t>765834</w:t>
            </w:r>
          </w:p>
        </w:tc>
        <w:tc>
          <w:tcPr>
            <w:tcW w:w="708" w:type="dxa"/>
            <w:tcBorders>
              <w:top w:val="nil"/>
              <w:left w:val="nil"/>
              <w:bottom w:val="nil"/>
              <w:right w:val="nil"/>
            </w:tcBorders>
            <w:shd w:val="clear" w:color="auto" w:fill="auto"/>
            <w:noWrap/>
            <w:vAlign w:val="center"/>
            <w:hideMark/>
          </w:tcPr>
          <w:p w14:paraId="7A65901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255505E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9CFBF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EC3955" w14:textId="77777777" w:rsidR="000D681D" w:rsidRPr="000D681D" w:rsidRDefault="000D681D" w:rsidP="006F13B3">
            <w:pPr>
              <w:pStyle w:val="supplementaritytable"/>
            </w:pPr>
            <w:r w:rsidRPr="000D681D">
              <w:t>67.95%</w:t>
            </w:r>
          </w:p>
        </w:tc>
        <w:tc>
          <w:tcPr>
            <w:tcW w:w="850" w:type="dxa"/>
            <w:tcBorders>
              <w:top w:val="nil"/>
              <w:left w:val="nil"/>
              <w:bottom w:val="nil"/>
              <w:right w:val="nil"/>
            </w:tcBorders>
            <w:shd w:val="clear" w:color="auto" w:fill="auto"/>
            <w:noWrap/>
            <w:vAlign w:val="center"/>
            <w:hideMark/>
          </w:tcPr>
          <w:p w14:paraId="1E604B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F45A383" w14:textId="77777777" w:rsidR="000D681D" w:rsidRPr="000D681D" w:rsidRDefault="000D681D" w:rsidP="006F13B3">
            <w:pPr>
              <w:pStyle w:val="supplementaritytable"/>
            </w:pPr>
            <w:r w:rsidRPr="000D681D">
              <w:t>32.05%</w:t>
            </w:r>
          </w:p>
        </w:tc>
        <w:tc>
          <w:tcPr>
            <w:tcW w:w="850" w:type="dxa"/>
            <w:tcBorders>
              <w:top w:val="nil"/>
              <w:left w:val="nil"/>
              <w:bottom w:val="nil"/>
              <w:right w:val="nil"/>
            </w:tcBorders>
            <w:shd w:val="clear" w:color="auto" w:fill="auto"/>
            <w:noWrap/>
            <w:vAlign w:val="center"/>
            <w:hideMark/>
          </w:tcPr>
          <w:p w14:paraId="5D9ED8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E764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6C07CA" w14:textId="77777777" w:rsidR="000D681D" w:rsidRPr="000D681D" w:rsidRDefault="000D681D" w:rsidP="006F13B3">
            <w:pPr>
              <w:pStyle w:val="supplementaritytable"/>
            </w:pPr>
            <w:r w:rsidRPr="000D681D">
              <w:rPr>
                <w:rFonts w:eastAsia="MS Mincho"/>
              </w:rPr>
              <w:t>－</w:t>
            </w:r>
          </w:p>
        </w:tc>
      </w:tr>
      <w:tr w:rsidR="006768AD" w:rsidRPr="000D681D" w14:paraId="07DF99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A43D6A"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9D502DE" w14:textId="77777777" w:rsidR="000D681D" w:rsidRPr="000D681D" w:rsidRDefault="000D681D" w:rsidP="006F13B3">
            <w:pPr>
              <w:pStyle w:val="supplementaritytable"/>
            </w:pPr>
            <w:r w:rsidRPr="000D681D">
              <w:t>10300765845</w:t>
            </w:r>
          </w:p>
        </w:tc>
        <w:tc>
          <w:tcPr>
            <w:tcW w:w="567" w:type="dxa"/>
            <w:tcBorders>
              <w:top w:val="nil"/>
              <w:left w:val="nil"/>
              <w:bottom w:val="nil"/>
              <w:right w:val="nil"/>
            </w:tcBorders>
            <w:shd w:val="clear" w:color="auto" w:fill="auto"/>
            <w:noWrap/>
            <w:vAlign w:val="center"/>
            <w:hideMark/>
          </w:tcPr>
          <w:p w14:paraId="2BDBE60D"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2E154DAD" w14:textId="77777777" w:rsidR="000D681D" w:rsidRPr="000D681D" w:rsidRDefault="000D681D" w:rsidP="006F13B3">
            <w:pPr>
              <w:pStyle w:val="supplementaritytable"/>
            </w:pPr>
            <w:r w:rsidRPr="000D681D">
              <w:t>765845</w:t>
            </w:r>
          </w:p>
        </w:tc>
        <w:tc>
          <w:tcPr>
            <w:tcW w:w="708" w:type="dxa"/>
            <w:tcBorders>
              <w:top w:val="nil"/>
              <w:left w:val="nil"/>
              <w:bottom w:val="nil"/>
              <w:right w:val="nil"/>
            </w:tcBorders>
            <w:shd w:val="clear" w:color="auto" w:fill="auto"/>
            <w:noWrap/>
            <w:vAlign w:val="center"/>
            <w:hideMark/>
          </w:tcPr>
          <w:p w14:paraId="0251AE3C"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95D2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C29D8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D2291C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24010B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CDC240"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6A1EA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B083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C237B2" w14:textId="77777777" w:rsidR="000D681D" w:rsidRPr="000D681D" w:rsidRDefault="000D681D" w:rsidP="006F13B3">
            <w:pPr>
              <w:pStyle w:val="supplementaritytable"/>
            </w:pPr>
            <w:r w:rsidRPr="000D681D">
              <w:rPr>
                <w:rFonts w:eastAsia="MS Mincho"/>
              </w:rPr>
              <w:t>－</w:t>
            </w:r>
          </w:p>
        </w:tc>
      </w:tr>
      <w:tr w:rsidR="006768AD" w:rsidRPr="000D681D" w14:paraId="09FC25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81599F8"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5FC088D2" w14:textId="77777777" w:rsidR="000D681D" w:rsidRPr="000D681D" w:rsidRDefault="000D681D" w:rsidP="006F13B3">
            <w:pPr>
              <w:pStyle w:val="supplementaritytable"/>
            </w:pPr>
            <w:r w:rsidRPr="000D681D">
              <w:t>10300765847</w:t>
            </w:r>
          </w:p>
        </w:tc>
        <w:tc>
          <w:tcPr>
            <w:tcW w:w="567" w:type="dxa"/>
            <w:tcBorders>
              <w:top w:val="nil"/>
              <w:left w:val="nil"/>
              <w:bottom w:val="nil"/>
              <w:right w:val="nil"/>
            </w:tcBorders>
            <w:shd w:val="clear" w:color="auto" w:fill="auto"/>
            <w:noWrap/>
            <w:vAlign w:val="center"/>
            <w:hideMark/>
          </w:tcPr>
          <w:p w14:paraId="784DD64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232508" w14:textId="77777777" w:rsidR="000D681D" w:rsidRPr="000D681D" w:rsidRDefault="000D681D" w:rsidP="006F13B3">
            <w:pPr>
              <w:pStyle w:val="supplementaritytable"/>
            </w:pPr>
            <w:r w:rsidRPr="000D681D">
              <w:t>765847</w:t>
            </w:r>
          </w:p>
        </w:tc>
        <w:tc>
          <w:tcPr>
            <w:tcW w:w="708" w:type="dxa"/>
            <w:tcBorders>
              <w:top w:val="nil"/>
              <w:left w:val="nil"/>
              <w:bottom w:val="nil"/>
              <w:right w:val="nil"/>
            </w:tcBorders>
            <w:shd w:val="clear" w:color="auto" w:fill="auto"/>
            <w:noWrap/>
            <w:vAlign w:val="center"/>
            <w:hideMark/>
          </w:tcPr>
          <w:p w14:paraId="285094D3"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66A323A"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315B1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23A66C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585EE4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E13220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F0CAF7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B47B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EE7B46" w14:textId="77777777" w:rsidR="000D681D" w:rsidRPr="000D681D" w:rsidRDefault="000D681D" w:rsidP="006F13B3">
            <w:pPr>
              <w:pStyle w:val="supplementaritytable"/>
            </w:pPr>
            <w:r w:rsidRPr="000D681D">
              <w:rPr>
                <w:rFonts w:eastAsia="MS Mincho"/>
              </w:rPr>
              <w:t>－</w:t>
            </w:r>
          </w:p>
        </w:tc>
      </w:tr>
      <w:tr w:rsidR="006768AD" w:rsidRPr="000D681D" w14:paraId="7973E4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932411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07F712AE" w14:textId="77777777" w:rsidR="000D681D" w:rsidRPr="000D681D" w:rsidRDefault="000D681D" w:rsidP="006F13B3">
            <w:pPr>
              <w:pStyle w:val="supplementaritytable"/>
            </w:pPr>
            <w:r w:rsidRPr="000D681D">
              <w:t>10300765848</w:t>
            </w:r>
          </w:p>
        </w:tc>
        <w:tc>
          <w:tcPr>
            <w:tcW w:w="567" w:type="dxa"/>
            <w:tcBorders>
              <w:top w:val="nil"/>
              <w:left w:val="nil"/>
              <w:bottom w:val="nil"/>
              <w:right w:val="nil"/>
            </w:tcBorders>
            <w:shd w:val="clear" w:color="auto" w:fill="auto"/>
            <w:noWrap/>
            <w:vAlign w:val="center"/>
            <w:hideMark/>
          </w:tcPr>
          <w:p w14:paraId="2C944719"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F78522A" w14:textId="77777777" w:rsidR="000D681D" w:rsidRPr="000D681D" w:rsidRDefault="000D681D" w:rsidP="006F13B3">
            <w:pPr>
              <w:pStyle w:val="supplementaritytable"/>
            </w:pPr>
            <w:r w:rsidRPr="000D681D">
              <w:t>765848</w:t>
            </w:r>
          </w:p>
        </w:tc>
        <w:tc>
          <w:tcPr>
            <w:tcW w:w="708" w:type="dxa"/>
            <w:tcBorders>
              <w:top w:val="nil"/>
              <w:left w:val="nil"/>
              <w:bottom w:val="nil"/>
              <w:right w:val="nil"/>
            </w:tcBorders>
            <w:shd w:val="clear" w:color="auto" w:fill="auto"/>
            <w:noWrap/>
            <w:vAlign w:val="center"/>
            <w:hideMark/>
          </w:tcPr>
          <w:p w14:paraId="55F4E50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F04351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754F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26A73E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EDD5A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72AA5B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231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01BF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E2F23E" w14:textId="77777777" w:rsidR="000D681D" w:rsidRPr="000D681D" w:rsidRDefault="000D681D" w:rsidP="006F13B3">
            <w:pPr>
              <w:pStyle w:val="supplementaritytable"/>
            </w:pPr>
            <w:r w:rsidRPr="000D681D">
              <w:rPr>
                <w:rFonts w:eastAsia="MS Mincho"/>
              </w:rPr>
              <w:t>－</w:t>
            </w:r>
          </w:p>
        </w:tc>
      </w:tr>
      <w:tr w:rsidR="006768AD" w:rsidRPr="000D681D" w14:paraId="03A57F9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058044" w14:textId="77777777" w:rsidR="000D681D" w:rsidRPr="000D681D" w:rsidRDefault="000D681D" w:rsidP="006F13B3">
            <w:pPr>
              <w:pStyle w:val="supplementaritytable"/>
            </w:pPr>
            <w:r w:rsidRPr="000D681D">
              <w:t>osa-miR166e-5p</w:t>
            </w:r>
          </w:p>
        </w:tc>
        <w:tc>
          <w:tcPr>
            <w:tcW w:w="1134" w:type="dxa"/>
            <w:tcBorders>
              <w:top w:val="nil"/>
              <w:left w:val="nil"/>
              <w:bottom w:val="nil"/>
              <w:right w:val="nil"/>
            </w:tcBorders>
            <w:shd w:val="clear" w:color="auto" w:fill="auto"/>
            <w:noWrap/>
            <w:vAlign w:val="center"/>
            <w:hideMark/>
          </w:tcPr>
          <w:p w14:paraId="64169C86" w14:textId="77777777" w:rsidR="000D681D" w:rsidRPr="000D681D" w:rsidRDefault="000D681D" w:rsidP="006F13B3">
            <w:pPr>
              <w:pStyle w:val="supplementaritytable"/>
            </w:pPr>
            <w:r w:rsidRPr="000D681D">
              <w:t>10300765744</w:t>
            </w:r>
          </w:p>
        </w:tc>
        <w:tc>
          <w:tcPr>
            <w:tcW w:w="567" w:type="dxa"/>
            <w:tcBorders>
              <w:top w:val="nil"/>
              <w:left w:val="nil"/>
              <w:bottom w:val="nil"/>
              <w:right w:val="nil"/>
            </w:tcBorders>
            <w:shd w:val="clear" w:color="auto" w:fill="auto"/>
            <w:noWrap/>
            <w:vAlign w:val="center"/>
            <w:hideMark/>
          </w:tcPr>
          <w:p w14:paraId="527FA9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68B18A5" w14:textId="77777777" w:rsidR="000D681D" w:rsidRPr="000D681D" w:rsidRDefault="000D681D" w:rsidP="006F13B3">
            <w:pPr>
              <w:pStyle w:val="supplementaritytable"/>
            </w:pPr>
            <w:r w:rsidRPr="000D681D">
              <w:t>765744</w:t>
            </w:r>
          </w:p>
        </w:tc>
        <w:tc>
          <w:tcPr>
            <w:tcW w:w="708" w:type="dxa"/>
            <w:tcBorders>
              <w:top w:val="nil"/>
              <w:left w:val="nil"/>
              <w:bottom w:val="nil"/>
              <w:right w:val="nil"/>
            </w:tcBorders>
            <w:shd w:val="clear" w:color="auto" w:fill="auto"/>
            <w:noWrap/>
            <w:vAlign w:val="center"/>
            <w:hideMark/>
          </w:tcPr>
          <w:p w14:paraId="213D22D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16F8FF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FF1DC9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CA8E7CC"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66D14DA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69D09F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194EE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83ED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2FBE54" w14:textId="77777777" w:rsidR="000D681D" w:rsidRPr="000D681D" w:rsidRDefault="000D681D" w:rsidP="006F13B3">
            <w:pPr>
              <w:pStyle w:val="supplementaritytable"/>
            </w:pPr>
            <w:r w:rsidRPr="000D681D">
              <w:rPr>
                <w:rFonts w:eastAsia="MS Mincho"/>
              </w:rPr>
              <w:t>－</w:t>
            </w:r>
          </w:p>
        </w:tc>
      </w:tr>
      <w:tr w:rsidR="006768AD" w:rsidRPr="000D681D" w14:paraId="2E9C24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F1BE2D2" w14:textId="77777777" w:rsidR="000D681D" w:rsidRPr="000D681D" w:rsidRDefault="000D681D" w:rsidP="006F13B3">
            <w:pPr>
              <w:pStyle w:val="supplementaritytable"/>
            </w:pPr>
            <w:r w:rsidRPr="000D681D">
              <w:t>osa-miR166i-3p</w:t>
            </w:r>
          </w:p>
        </w:tc>
        <w:tc>
          <w:tcPr>
            <w:tcW w:w="1134" w:type="dxa"/>
            <w:tcBorders>
              <w:top w:val="nil"/>
              <w:left w:val="nil"/>
              <w:bottom w:val="nil"/>
              <w:right w:val="nil"/>
            </w:tcBorders>
            <w:shd w:val="clear" w:color="auto" w:fill="auto"/>
            <w:noWrap/>
            <w:vAlign w:val="center"/>
            <w:hideMark/>
          </w:tcPr>
          <w:p w14:paraId="6BD989DF" w14:textId="77777777" w:rsidR="000D681D" w:rsidRPr="000D681D" w:rsidRDefault="000D681D" w:rsidP="006F13B3">
            <w:pPr>
              <w:pStyle w:val="supplementaritytable"/>
            </w:pPr>
            <w:r w:rsidRPr="000D681D">
              <w:t>10325295068</w:t>
            </w:r>
          </w:p>
        </w:tc>
        <w:tc>
          <w:tcPr>
            <w:tcW w:w="567" w:type="dxa"/>
            <w:tcBorders>
              <w:top w:val="nil"/>
              <w:left w:val="nil"/>
              <w:bottom w:val="nil"/>
              <w:right w:val="nil"/>
            </w:tcBorders>
            <w:shd w:val="clear" w:color="auto" w:fill="auto"/>
            <w:noWrap/>
            <w:vAlign w:val="center"/>
            <w:hideMark/>
          </w:tcPr>
          <w:p w14:paraId="138B2C52"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300673" w14:textId="77777777" w:rsidR="000D681D" w:rsidRPr="000D681D" w:rsidRDefault="000D681D" w:rsidP="006F13B3">
            <w:pPr>
              <w:pStyle w:val="supplementaritytable"/>
            </w:pPr>
            <w:r w:rsidRPr="000D681D">
              <w:t>25295068</w:t>
            </w:r>
          </w:p>
        </w:tc>
        <w:tc>
          <w:tcPr>
            <w:tcW w:w="708" w:type="dxa"/>
            <w:tcBorders>
              <w:top w:val="nil"/>
              <w:left w:val="nil"/>
              <w:bottom w:val="nil"/>
              <w:right w:val="nil"/>
            </w:tcBorders>
            <w:shd w:val="clear" w:color="auto" w:fill="auto"/>
            <w:noWrap/>
            <w:vAlign w:val="center"/>
            <w:hideMark/>
          </w:tcPr>
          <w:p w14:paraId="1674609E"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09AB440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A5D5D9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ADD3C28"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5459A87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EA1BB13"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6D927E7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809E4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93FEA1" w14:textId="77777777" w:rsidR="000D681D" w:rsidRPr="000D681D" w:rsidRDefault="000D681D" w:rsidP="006F13B3">
            <w:pPr>
              <w:pStyle w:val="supplementaritytable"/>
            </w:pPr>
            <w:r w:rsidRPr="000D681D">
              <w:rPr>
                <w:rFonts w:eastAsia="MS Mincho"/>
              </w:rPr>
              <w:t>－</w:t>
            </w:r>
          </w:p>
        </w:tc>
      </w:tr>
      <w:tr w:rsidR="006768AD" w:rsidRPr="000D681D" w14:paraId="1FBE86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37F7E9" w14:textId="77777777" w:rsidR="000D681D" w:rsidRPr="000D681D" w:rsidRDefault="000D681D" w:rsidP="006F13B3">
            <w:pPr>
              <w:pStyle w:val="supplementaritytable"/>
            </w:pPr>
            <w:r w:rsidRPr="000D681D">
              <w:t>osa-miR166l-5p</w:t>
            </w:r>
          </w:p>
        </w:tc>
        <w:tc>
          <w:tcPr>
            <w:tcW w:w="1134" w:type="dxa"/>
            <w:tcBorders>
              <w:top w:val="nil"/>
              <w:left w:val="nil"/>
              <w:bottom w:val="nil"/>
              <w:right w:val="nil"/>
            </w:tcBorders>
            <w:shd w:val="clear" w:color="auto" w:fill="auto"/>
            <w:noWrap/>
            <w:vAlign w:val="center"/>
            <w:hideMark/>
          </w:tcPr>
          <w:p w14:paraId="792E712B" w14:textId="77777777" w:rsidR="000D681D" w:rsidRPr="000D681D" w:rsidRDefault="000D681D" w:rsidP="006F13B3">
            <w:pPr>
              <w:pStyle w:val="supplementaritytable"/>
            </w:pPr>
            <w:r w:rsidRPr="000D681D">
              <w:t>10916951831</w:t>
            </w:r>
          </w:p>
        </w:tc>
        <w:tc>
          <w:tcPr>
            <w:tcW w:w="567" w:type="dxa"/>
            <w:tcBorders>
              <w:top w:val="nil"/>
              <w:left w:val="nil"/>
              <w:bottom w:val="nil"/>
              <w:right w:val="nil"/>
            </w:tcBorders>
            <w:shd w:val="clear" w:color="auto" w:fill="auto"/>
            <w:noWrap/>
            <w:vAlign w:val="center"/>
            <w:hideMark/>
          </w:tcPr>
          <w:p w14:paraId="05B8826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2703032" w14:textId="77777777" w:rsidR="000D681D" w:rsidRPr="000D681D" w:rsidRDefault="000D681D" w:rsidP="006F13B3">
            <w:pPr>
              <w:pStyle w:val="supplementaritytable"/>
            </w:pPr>
            <w:r w:rsidRPr="000D681D">
              <w:t>16951831</w:t>
            </w:r>
          </w:p>
        </w:tc>
        <w:tc>
          <w:tcPr>
            <w:tcW w:w="708" w:type="dxa"/>
            <w:tcBorders>
              <w:top w:val="nil"/>
              <w:left w:val="nil"/>
              <w:bottom w:val="nil"/>
              <w:right w:val="nil"/>
            </w:tcBorders>
            <w:shd w:val="clear" w:color="auto" w:fill="auto"/>
            <w:noWrap/>
            <w:vAlign w:val="center"/>
            <w:hideMark/>
          </w:tcPr>
          <w:p w14:paraId="74F5A229"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0E5B015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44F6F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86951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74128F0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7072E62"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8B29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D1C8F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17A916" w14:textId="77777777" w:rsidR="000D681D" w:rsidRPr="000D681D" w:rsidRDefault="000D681D" w:rsidP="006F13B3">
            <w:pPr>
              <w:pStyle w:val="supplementaritytable"/>
            </w:pPr>
            <w:r w:rsidRPr="000D681D">
              <w:rPr>
                <w:rFonts w:eastAsia="MS Mincho"/>
              </w:rPr>
              <w:t>－</w:t>
            </w:r>
          </w:p>
        </w:tc>
      </w:tr>
      <w:tr w:rsidR="006768AD" w:rsidRPr="000D681D" w14:paraId="00E07E0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B3746AE" w14:textId="77777777" w:rsidR="000D681D" w:rsidRPr="000D681D" w:rsidRDefault="000D681D" w:rsidP="006F13B3">
            <w:pPr>
              <w:pStyle w:val="supplementaritytable"/>
            </w:pPr>
            <w:r w:rsidRPr="000D681D">
              <w:t>osa-miR166m</w:t>
            </w:r>
          </w:p>
        </w:tc>
        <w:tc>
          <w:tcPr>
            <w:tcW w:w="1134" w:type="dxa"/>
            <w:tcBorders>
              <w:top w:val="nil"/>
              <w:left w:val="nil"/>
              <w:bottom w:val="nil"/>
              <w:right w:val="nil"/>
            </w:tcBorders>
            <w:shd w:val="clear" w:color="auto" w:fill="auto"/>
            <w:noWrap/>
            <w:vAlign w:val="center"/>
            <w:hideMark/>
          </w:tcPr>
          <w:p w14:paraId="429F6790" w14:textId="77777777" w:rsidR="000D681D" w:rsidRPr="000D681D" w:rsidRDefault="000D681D" w:rsidP="006F13B3">
            <w:pPr>
              <w:pStyle w:val="supplementaritytable"/>
            </w:pPr>
            <w:r w:rsidRPr="000D681D">
              <w:t>10823045518</w:t>
            </w:r>
          </w:p>
        </w:tc>
        <w:tc>
          <w:tcPr>
            <w:tcW w:w="567" w:type="dxa"/>
            <w:tcBorders>
              <w:top w:val="nil"/>
              <w:left w:val="nil"/>
              <w:bottom w:val="nil"/>
              <w:right w:val="nil"/>
            </w:tcBorders>
            <w:shd w:val="clear" w:color="auto" w:fill="auto"/>
            <w:noWrap/>
            <w:vAlign w:val="center"/>
            <w:hideMark/>
          </w:tcPr>
          <w:p w14:paraId="7854DDF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AD37690" w14:textId="77777777" w:rsidR="000D681D" w:rsidRPr="000D681D" w:rsidRDefault="000D681D" w:rsidP="006F13B3">
            <w:pPr>
              <w:pStyle w:val="supplementaritytable"/>
            </w:pPr>
            <w:r w:rsidRPr="000D681D">
              <w:t>23045518</w:t>
            </w:r>
          </w:p>
        </w:tc>
        <w:tc>
          <w:tcPr>
            <w:tcW w:w="708" w:type="dxa"/>
            <w:tcBorders>
              <w:top w:val="nil"/>
              <w:left w:val="nil"/>
              <w:bottom w:val="nil"/>
              <w:right w:val="nil"/>
            </w:tcBorders>
            <w:shd w:val="clear" w:color="auto" w:fill="auto"/>
            <w:noWrap/>
            <w:vAlign w:val="center"/>
            <w:hideMark/>
          </w:tcPr>
          <w:p w14:paraId="4D7850A6"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BBABE28"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61DD3C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53666C"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178CF5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5C19EDE"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3FF8743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8FBD2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19BE" w14:textId="77777777" w:rsidR="000D681D" w:rsidRPr="000D681D" w:rsidRDefault="000D681D" w:rsidP="006F13B3">
            <w:pPr>
              <w:pStyle w:val="supplementaritytable"/>
            </w:pPr>
            <w:r w:rsidRPr="000D681D">
              <w:rPr>
                <w:rFonts w:eastAsia="MS Mincho"/>
              </w:rPr>
              <w:t>－</w:t>
            </w:r>
          </w:p>
        </w:tc>
      </w:tr>
      <w:tr w:rsidR="006768AD" w:rsidRPr="000D681D" w14:paraId="0B9ED9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5034AD" w14:textId="77777777" w:rsidR="000D681D" w:rsidRPr="000D681D" w:rsidRDefault="000D681D" w:rsidP="006F13B3">
            <w:pPr>
              <w:pStyle w:val="supplementaritytable"/>
            </w:pPr>
            <w:r w:rsidRPr="000D681D">
              <w:t>osa-miR167e-5p</w:t>
            </w:r>
          </w:p>
        </w:tc>
        <w:tc>
          <w:tcPr>
            <w:tcW w:w="1134" w:type="dxa"/>
            <w:tcBorders>
              <w:top w:val="nil"/>
              <w:left w:val="nil"/>
              <w:bottom w:val="nil"/>
              <w:right w:val="nil"/>
            </w:tcBorders>
            <w:shd w:val="clear" w:color="auto" w:fill="auto"/>
            <w:noWrap/>
            <w:vAlign w:val="center"/>
            <w:hideMark/>
          </w:tcPr>
          <w:p w14:paraId="0301B209" w14:textId="77777777" w:rsidR="000D681D" w:rsidRPr="000D681D" w:rsidRDefault="000D681D" w:rsidP="006F13B3">
            <w:pPr>
              <w:pStyle w:val="supplementaritytable"/>
            </w:pPr>
            <w:r w:rsidRPr="000D681D">
              <w:t>10203742499</w:t>
            </w:r>
          </w:p>
        </w:tc>
        <w:tc>
          <w:tcPr>
            <w:tcW w:w="567" w:type="dxa"/>
            <w:tcBorders>
              <w:top w:val="nil"/>
              <w:left w:val="nil"/>
              <w:bottom w:val="nil"/>
              <w:right w:val="nil"/>
            </w:tcBorders>
            <w:shd w:val="clear" w:color="auto" w:fill="auto"/>
            <w:noWrap/>
            <w:vAlign w:val="center"/>
            <w:hideMark/>
          </w:tcPr>
          <w:p w14:paraId="7317B266"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F23D68F" w14:textId="77777777" w:rsidR="000D681D" w:rsidRPr="000D681D" w:rsidRDefault="000D681D" w:rsidP="006F13B3">
            <w:pPr>
              <w:pStyle w:val="supplementaritytable"/>
            </w:pPr>
            <w:r w:rsidRPr="000D681D">
              <w:t>3742499</w:t>
            </w:r>
          </w:p>
        </w:tc>
        <w:tc>
          <w:tcPr>
            <w:tcW w:w="708" w:type="dxa"/>
            <w:tcBorders>
              <w:top w:val="nil"/>
              <w:left w:val="nil"/>
              <w:bottom w:val="nil"/>
              <w:right w:val="nil"/>
            </w:tcBorders>
            <w:shd w:val="clear" w:color="auto" w:fill="auto"/>
            <w:noWrap/>
            <w:vAlign w:val="center"/>
            <w:hideMark/>
          </w:tcPr>
          <w:p w14:paraId="4CEB2542"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40131C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E0D46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84227C0"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CFBB59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72F8BE"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48BD47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612F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68B970" w14:textId="77777777" w:rsidR="000D681D" w:rsidRPr="000D681D" w:rsidRDefault="000D681D" w:rsidP="006F13B3">
            <w:pPr>
              <w:pStyle w:val="supplementaritytable"/>
            </w:pPr>
            <w:r w:rsidRPr="000D681D">
              <w:rPr>
                <w:rFonts w:eastAsia="MS Mincho"/>
              </w:rPr>
              <w:t>－</w:t>
            </w:r>
          </w:p>
        </w:tc>
      </w:tr>
      <w:tr w:rsidR="006768AD" w:rsidRPr="000D681D" w14:paraId="3AB1871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807047B" w14:textId="77777777" w:rsidR="000D681D" w:rsidRPr="000D681D" w:rsidRDefault="000D681D" w:rsidP="006F13B3">
            <w:pPr>
              <w:pStyle w:val="supplementaritytable"/>
            </w:pPr>
            <w:r w:rsidRPr="000D681D">
              <w:t>osa-miR167g</w:t>
            </w:r>
          </w:p>
        </w:tc>
        <w:tc>
          <w:tcPr>
            <w:tcW w:w="1134" w:type="dxa"/>
            <w:tcBorders>
              <w:top w:val="nil"/>
              <w:left w:val="nil"/>
              <w:bottom w:val="nil"/>
              <w:right w:val="nil"/>
            </w:tcBorders>
            <w:shd w:val="clear" w:color="auto" w:fill="auto"/>
            <w:noWrap/>
            <w:vAlign w:val="center"/>
            <w:hideMark/>
          </w:tcPr>
          <w:p w14:paraId="7043C822" w14:textId="77777777" w:rsidR="000D681D" w:rsidRPr="000D681D" w:rsidRDefault="000D681D" w:rsidP="006F13B3">
            <w:pPr>
              <w:pStyle w:val="supplementaritytable"/>
            </w:pPr>
            <w:r w:rsidRPr="000D681D">
              <w:t>10303347699</w:t>
            </w:r>
          </w:p>
        </w:tc>
        <w:tc>
          <w:tcPr>
            <w:tcW w:w="567" w:type="dxa"/>
            <w:tcBorders>
              <w:top w:val="nil"/>
              <w:left w:val="nil"/>
              <w:bottom w:val="nil"/>
              <w:right w:val="nil"/>
            </w:tcBorders>
            <w:shd w:val="clear" w:color="auto" w:fill="auto"/>
            <w:noWrap/>
            <w:vAlign w:val="center"/>
            <w:hideMark/>
          </w:tcPr>
          <w:p w14:paraId="7361BE4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7CE9D37" w14:textId="77777777" w:rsidR="000D681D" w:rsidRPr="000D681D" w:rsidRDefault="000D681D" w:rsidP="006F13B3">
            <w:pPr>
              <w:pStyle w:val="supplementaritytable"/>
            </w:pPr>
            <w:r w:rsidRPr="000D681D">
              <w:t>3347699</w:t>
            </w:r>
          </w:p>
        </w:tc>
        <w:tc>
          <w:tcPr>
            <w:tcW w:w="708" w:type="dxa"/>
            <w:tcBorders>
              <w:top w:val="nil"/>
              <w:left w:val="nil"/>
              <w:bottom w:val="nil"/>
              <w:right w:val="nil"/>
            </w:tcBorders>
            <w:shd w:val="clear" w:color="auto" w:fill="auto"/>
            <w:noWrap/>
            <w:vAlign w:val="center"/>
            <w:hideMark/>
          </w:tcPr>
          <w:p w14:paraId="1C720998"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DE6D20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1521A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B8D0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30CBE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80B4A3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42BE0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5430B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DD9BDE" w14:textId="77777777" w:rsidR="000D681D" w:rsidRPr="000D681D" w:rsidRDefault="000D681D" w:rsidP="006F13B3">
            <w:pPr>
              <w:pStyle w:val="supplementaritytable"/>
            </w:pPr>
            <w:r w:rsidRPr="000D681D">
              <w:rPr>
                <w:rFonts w:eastAsia="MS Mincho"/>
              </w:rPr>
              <w:t>－</w:t>
            </w:r>
          </w:p>
        </w:tc>
      </w:tr>
      <w:tr w:rsidR="006768AD" w:rsidRPr="000D681D" w14:paraId="0AD6C78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9950DB" w14:textId="77777777" w:rsidR="000D681D" w:rsidRPr="000D681D" w:rsidRDefault="000D681D" w:rsidP="006F13B3">
            <w:pPr>
              <w:pStyle w:val="supplementaritytable"/>
            </w:pPr>
            <w:r w:rsidRPr="000D681D">
              <w:t>osa-miR167h-5p</w:t>
            </w:r>
          </w:p>
        </w:tc>
        <w:tc>
          <w:tcPr>
            <w:tcW w:w="1134" w:type="dxa"/>
            <w:tcBorders>
              <w:top w:val="nil"/>
              <w:left w:val="nil"/>
              <w:bottom w:val="nil"/>
              <w:right w:val="nil"/>
            </w:tcBorders>
            <w:shd w:val="clear" w:color="auto" w:fill="auto"/>
            <w:noWrap/>
            <w:vAlign w:val="center"/>
            <w:hideMark/>
          </w:tcPr>
          <w:p w14:paraId="5FBFBBEC" w14:textId="77777777" w:rsidR="000D681D" w:rsidRPr="000D681D" w:rsidRDefault="000D681D" w:rsidP="006F13B3">
            <w:pPr>
              <w:pStyle w:val="supplementaritytable"/>
            </w:pPr>
            <w:r w:rsidRPr="000D681D">
              <w:t>11225480629</w:t>
            </w:r>
          </w:p>
        </w:tc>
        <w:tc>
          <w:tcPr>
            <w:tcW w:w="567" w:type="dxa"/>
            <w:tcBorders>
              <w:top w:val="nil"/>
              <w:left w:val="nil"/>
              <w:bottom w:val="nil"/>
              <w:right w:val="nil"/>
            </w:tcBorders>
            <w:shd w:val="clear" w:color="auto" w:fill="auto"/>
            <w:noWrap/>
            <w:vAlign w:val="center"/>
            <w:hideMark/>
          </w:tcPr>
          <w:p w14:paraId="599928D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3BFE331" w14:textId="77777777" w:rsidR="000D681D" w:rsidRPr="000D681D" w:rsidRDefault="000D681D" w:rsidP="006F13B3">
            <w:pPr>
              <w:pStyle w:val="supplementaritytable"/>
            </w:pPr>
            <w:r w:rsidRPr="000D681D">
              <w:t>25480629</w:t>
            </w:r>
          </w:p>
        </w:tc>
        <w:tc>
          <w:tcPr>
            <w:tcW w:w="708" w:type="dxa"/>
            <w:tcBorders>
              <w:top w:val="nil"/>
              <w:left w:val="nil"/>
              <w:bottom w:val="nil"/>
              <w:right w:val="nil"/>
            </w:tcBorders>
            <w:shd w:val="clear" w:color="auto" w:fill="auto"/>
            <w:noWrap/>
            <w:vAlign w:val="center"/>
            <w:hideMark/>
          </w:tcPr>
          <w:p w14:paraId="537BC603"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E683A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F9B2E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5E764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5ECC1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6BDF82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E5FC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2628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EAE818" w14:textId="77777777" w:rsidR="000D681D" w:rsidRPr="000D681D" w:rsidRDefault="000D681D" w:rsidP="006F13B3">
            <w:pPr>
              <w:pStyle w:val="supplementaritytable"/>
            </w:pPr>
            <w:r w:rsidRPr="000D681D">
              <w:rPr>
                <w:rFonts w:eastAsia="MS Mincho"/>
              </w:rPr>
              <w:t>－</w:t>
            </w:r>
          </w:p>
        </w:tc>
      </w:tr>
      <w:tr w:rsidR="006768AD" w:rsidRPr="000D681D" w14:paraId="40318B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B11B3F" w14:textId="77777777" w:rsidR="000D681D" w:rsidRPr="000D681D" w:rsidRDefault="000D681D" w:rsidP="006F13B3">
            <w:pPr>
              <w:pStyle w:val="supplementaritytable"/>
            </w:pPr>
            <w:r w:rsidRPr="000D681D">
              <w:t>osa-miR169a</w:t>
            </w:r>
          </w:p>
        </w:tc>
        <w:tc>
          <w:tcPr>
            <w:tcW w:w="1134" w:type="dxa"/>
            <w:tcBorders>
              <w:top w:val="nil"/>
              <w:left w:val="nil"/>
              <w:bottom w:val="nil"/>
              <w:right w:val="nil"/>
            </w:tcBorders>
            <w:shd w:val="clear" w:color="auto" w:fill="auto"/>
            <w:noWrap/>
            <w:vAlign w:val="center"/>
            <w:hideMark/>
          </w:tcPr>
          <w:p w14:paraId="616F293C" w14:textId="77777777" w:rsidR="000D681D" w:rsidRPr="000D681D" w:rsidRDefault="000D681D" w:rsidP="006F13B3">
            <w:pPr>
              <w:pStyle w:val="supplementaritytable"/>
            </w:pPr>
            <w:r w:rsidRPr="000D681D">
              <w:t>10108729142</w:t>
            </w:r>
          </w:p>
        </w:tc>
        <w:tc>
          <w:tcPr>
            <w:tcW w:w="567" w:type="dxa"/>
            <w:tcBorders>
              <w:top w:val="nil"/>
              <w:left w:val="nil"/>
              <w:bottom w:val="nil"/>
              <w:right w:val="nil"/>
            </w:tcBorders>
            <w:shd w:val="clear" w:color="auto" w:fill="auto"/>
            <w:noWrap/>
            <w:vAlign w:val="center"/>
            <w:hideMark/>
          </w:tcPr>
          <w:p w14:paraId="008DCBA0"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AC97105" w14:textId="77777777" w:rsidR="000D681D" w:rsidRPr="000D681D" w:rsidRDefault="000D681D" w:rsidP="006F13B3">
            <w:pPr>
              <w:pStyle w:val="supplementaritytable"/>
            </w:pPr>
            <w:r w:rsidRPr="000D681D">
              <w:t>8729142</w:t>
            </w:r>
          </w:p>
        </w:tc>
        <w:tc>
          <w:tcPr>
            <w:tcW w:w="708" w:type="dxa"/>
            <w:tcBorders>
              <w:top w:val="nil"/>
              <w:left w:val="nil"/>
              <w:bottom w:val="nil"/>
              <w:right w:val="nil"/>
            </w:tcBorders>
            <w:shd w:val="clear" w:color="auto" w:fill="auto"/>
            <w:noWrap/>
            <w:vAlign w:val="center"/>
            <w:hideMark/>
          </w:tcPr>
          <w:p w14:paraId="7D01B9FC"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648F6C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830F2D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E1BA5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6B65BF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F3140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4554A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1A11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2D0550" w14:textId="77777777" w:rsidR="000D681D" w:rsidRPr="000D681D" w:rsidRDefault="000D681D" w:rsidP="006F13B3">
            <w:pPr>
              <w:pStyle w:val="supplementaritytable"/>
            </w:pPr>
            <w:r w:rsidRPr="000D681D">
              <w:rPr>
                <w:rFonts w:eastAsia="MS Mincho"/>
              </w:rPr>
              <w:t>－</w:t>
            </w:r>
          </w:p>
        </w:tc>
      </w:tr>
      <w:tr w:rsidR="006768AD" w:rsidRPr="000D681D" w14:paraId="5903FB5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BBEBDD" w14:textId="77777777" w:rsidR="000D681D" w:rsidRPr="000D681D" w:rsidRDefault="000D681D" w:rsidP="006F13B3">
            <w:pPr>
              <w:pStyle w:val="supplementaritytable"/>
            </w:pPr>
            <w:r w:rsidRPr="000D681D">
              <w:t>osa-miR169f.1</w:t>
            </w:r>
          </w:p>
        </w:tc>
        <w:tc>
          <w:tcPr>
            <w:tcW w:w="1134" w:type="dxa"/>
            <w:tcBorders>
              <w:top w:val="nil"/>
              <w:left w:val="nil"/>
              <w:bottom w:val="nil"/>
              <w:right w:val="nil"/>
            </w:tcBorders>
            <w:shd w:val="clear" w:color="auto" w:fill="auto"/>
            <w:noWrap/>
            <w:vAlign w:val="center"/>
            <w:hideMark/>
          </w:tcPr>
          <w:p w14:paraId="0F5453E8" w14:textId="77777777" w:rsidR="000D681D" w:rsidRPr="000D681D" w:rsidRDefault="000D681D" w:rsidP="006F13B3">
            <w:pPr>
              <w:pStyle w:val="supplementaritytable"/>
            </w:pPr>
            <w:r w:rsidRPr="000D681D">
              <w:t>10218558462</w:t>
            </w:r>
          </w:p>
        </w:tc>
        <w:tc>
          <w:tcPr>
            <w:tcW w:w="567" w:type="dxa"/>
            <w:tcBorders>
              <w:top w:val="nil"/>
              <w:left w:val="nil"/>
              <w:bottom w:val="nil"/>
              <w:right w:val="nil"/>
            </w:tcBorders>
            <w:shd w:val="clear" w:color="auto" w:fill="auto"/>
            <w:noWrap/>
            <w:vAlign w:val="center"/>
            <w:hideMark/>
          </w:tcPr>
          <w:p w14:paraId="31239DD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E6BCBB3" w14:textId="77777777" w:rsidR="000D681D" w:rsidRPr="000D681D" w:rsidRDefault="000D681D" w:rsidP="006F13B3">
            <w:pPr>
              <w:pStyle w:val="supplementaritytable"/>
            </w:pPr>
            <w:r w:rsidRPr="000D681D">
              <w:t>18558462</w:t>
            </w:r>
          </w:p>
        </w:tc>
        <w:tc>
          <w:tcPr>
            <w:tcW w:w="708" w:type="dxa"/>
            <w:tcBorders>
              <w:top w:val="nil"/>
              <w:left w:val="nil"/>
              <w:bottom w:val="nil"/>
              <w:right w:val="nil"/>
            </w:tcBorders>
            <w:shd w:val="clear" w:color="auto" w:fill="auto"/>
            <w:noWrap/>
            <w:vAlign w:val="center"/>
            <w:hideMark/>
          </w:tcPr>
          <w:p w14:paraId="4872768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3922F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CFEE0A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FD43BB" w14:textId="77777777" w:rsidR="000D681D" w:rsidRPr="000D681D" w:rsidRDefault="000D681D" w:rsidP="006F13B3">
            <w:pPr>
              <w:pStyle w:val="supplementaritytable"/>
            </w:pPr>
            <w:r w:rsidRPr="000D681D">
              <w:t>98.67%</w:t>
            </w:r>
          </w:p>
        </w:tc>
        <w:tc>
          <w:tcPr>
            <w:tcW w:w="850" w:type="dxa"/>
            <w:tcBorders>
              <w:top w:val="nil"/>
              <w:left w:val="nil"/>
              <w:bottom w:val="nil"/>
              <w:right w:val="nil"/>
            </w:tcBorders>
            <w:shd w:val="clear" w:color="auto" w:fill="auto"/>
            <w:noWrap/>
            <w:vAlign w:val="center"/>
            <w:hideMark/>
          </w:tcPr>
          <w:p w14:paraId="371C27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1DF63E" w14:textId="77777777" w:rsidR="000D681D" w:rsidRPr="000D681D" w:rsidRDefault="000D681D" w:rsidP="006F13B3">
            <w:pPr>
              <w:pStyle w:val="supplementaritytable"/>
            </w:pPr>
            <w:r w:rsidRPr="000D681D">
              <w:t>1.33%</w:t>
            </w:r>
          </w:p>
        </w:tc>
        <w:tc>
          <w:tcPr>
            <w:tcW w:w="850" w:type="dxa"/>
            <w:tcBorders>
              <w:top w:val="nil"/>
              <w:left w:val="nil"/>
              <w:bottom w:val="nil"/>
              <w:right w:val="nil"/>
            </w:tcBorders>
            <w:shd w:val="clear" w:color="auto" w:fill="auto"/>
            <w:noWrap/>
            <w:vAlign w:val="center"/>
            <w:hideMark/>
          </w:tcPr>
          <w:p w14:paraId="6E7C86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4E73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B9627B" w14:textId="77777777" w:rsidR="000D681D" w:rsidRPr="000D681D" w:rsidRDefault="000D681D" w:rsidP="006F13B3">
            <w:pPr>
              <w:pStyle w:val="supplementaritytable"/>
            </w:pPr>
            <w:r w:rsidRPr="000D681D">
              <w:rPr>
                <w:rFonts w:eastAsia="MS Mincho"/>
              </w:rPr>
              <w:t>－</w:t>
            </w:r>
          </w:p>
        </w:tc>
      </w:tr>
      <w:tr w:rsidR="006768AD" w:rsidRPr="000D681D" w14:paraId="462191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8CD75B3" w14:textId="77777777" w:rsidR="000D681D" w:rsidRPr="000D681D" w:rsidRDefault="000D681D" w:rsidP="006F13B3">
            <w:pPr>
              <w:pStyle w:val="supplementaritytable"/>
            </w:pPr>
            <w:r w:rsidRPr="000D681D">
              <w:t>osa-miR169k</w:t>
            </w:r>
          </w:p>
        </w:tc>
        <w:tc>
          <w:tcPr>
            <w:tcW w:w="1134" w:type="dxa"/>
            <w:tcBorders>
              <w:top w:val="nil"/>
              <w:left w:val="nil"/>
              <w:bottom w:val="nil"/>
              <w:right w:val="nil"/>
            </w:tcBorders>
            <w:shd w:val="clear" w:color="auto" w:fill="auto"/>
            <w:noWrap/>
            <w:vAlign w:val="center"/>
            <w:hideMark/>
          </w:tcPr>
          <w:p w14:paraId="4D28FFA3" w14:textId="77777777" w:rsidR="000D681D" w:rsidRPr="000D681D" w:rsidRDefault="000D681D" w:rsidP="006F13B3">
            <w:pPr>
              <w:pStyle w:val="supplementaritytable"/>
            </w:pPr>
            <w:r w:rsidRPr="000D681D">
              <w:t>10919792163</w:t>
            </w:r>
          </w:p>
        </w:tc>
        <w:tc>
          <w:tcPr>
            <w:tcW w:w="567" w:type="dxa"/>
            <w:tcBorders>
              <w:top w:val="nil"/>
              <w:left w:val="nil"/>
              <w:bottom w:val="nil"/>
              <w:right w:val="nil"/>
            </w:tcBorders>
            <w:shd w:val="clear" w:color="auto" w:fill="auto"/>
            <w:noWrap/>
            <w:vAlign w:val="center"/>
            <w:hideMark/>
          </w:tcPr>
          <w:p w14:paraId="38E3DF1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8F33FA4" w14:textId="77777777" w:rsidR="000D681D" w:rsidRPr="000D681D" w:rsidRDefault="000D681D" w:rsidP="006F13B3">
            <w:pPr>
              <w:pStyle w:val="supplementaritytable"/>
            </w:pPr>
            <w:r w:rsidRPr="000D681D">
              <w:t>19792163</w:t>
            </w:r>
          </w:p>
        </w:tc>
        <w:tc>
          <w:tcPr>
            <w:tcW w:w="708" w:type="dxa"/>
            <w:tcBorders>
              <w:top w:val="nil"/>
              <w:left w:val="nil"/>
              <w:bottom w:val="nil"/>
              <w:right w:val="nil"/>
            </w:tcBorders>
            <w:shd w:val="clear" w:color="auto" w:fill="auto"/>
            <w:noWrap/>
            <w:vAlign w:val="center"/>
            <w:hideMark/>
          </w:tcPr>
          <w:p w14:paraId="46DD43D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0004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97324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6FC3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7B0AD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EC13C8"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EBFB8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250FD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DDA578" w14:textId="77777777" w:rsidR="000D681D" w:rsidRPr="000D681D" w:rsidRDefault="000D681D" w:rsidP="006F13B3">
            <w:pPr>
              <w:pStyle w:val="supplementaritytable"/>
            </w:pPr>
            <w:r w:rsidRPr="000D681D">
              <w:rPr>
                <w:rFonts w:eastAsia="MS Mincho"/>
              </w:rPr>
              <w:t>－</w:t>
            </w:r>
          </w:p>
        </w:tc>
      </w:tr>
      <w:tr w:rsidR="006768AD" w:rsidRPr="000D681D" w14:paraId="26C696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D61D6F" w14:textId="77777777" w:rsidR="000D681D" w:rsidRPr="000D681D" w:rsidRDefault="000D681D" w:rsidP="006F13B3">
            <w:pPr>
              <w:pStyle w:val="supplementaritytable"/>
            </w:pPr>
            <w:r w:rsidRPr="000D681D">
              <w:t>osa-miR169n</w:t>
            </w:r>
          </w:p>
        </w:tc>
        <w:tc>
          <w:tcPr>
            <w:tcW w:w="1134" w:type="dxa"/>
            <w:tcBorders>
              <w:top w:val="nil"/>
              <w:left w:val="nil"/>
              <w:bottom w:val="nil"/>
              <w:right w:val="nil"/>
            </w:tcBorders>
            <w:shd w:val="clear" w:color="auto" w:fill="auto"/>
            <w:noWrap/>
            <w:vAlign w:val="center"/>
            <w:hideMark/>
          </w:tcPr>
          <w:p w14:paraId="0133DC55" w14:textId="77777777" w:rsidR="000D681D" w:rsidRPr="000D681D" w:rsidRDefault="000D681D" w:rsidP="006F13B3">
            <w:pPr>
              <w:pStyle w:val="supplementaritytable"/>
            </w:pPr>
            <w:r w:rsidRPr="000D681D">
              <w:t>11106085402</w:t>
            </w:r>
          </w:p>
        </w:tc>
        <w:tc>
          <w:tcPr>
            <w:tcW w:w="567" w:type="dxa"/>
            <w:tcBorders>
              <w:top w:val="nil"/>
              <w:left w:val="nil"/>
              <w:bottom w:val="nil"/>
              <w:right w:val="nil"/>
            </w:tcBorders>
            <w:shd w:val="clear" w:color="auto" w:fill="auto"/>
            <w:noWrap/>
            <w:vAlign w:val="center"/>
            <w:hideMark/>
          </w:tcPr>
          <w:p w14:paraId="3D98546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17EB2E71" w14:textId="77777777" w:rsidR="000D681D" w:rsidRPr="000D681D" w:rsidRDefault="000D681D" w:rsidP="006F13B3">
            <w:pPr>
              <w:pStyle w:val="supplementaritytable"/>
            </w:pPr>
            <w:r w:rsidRPr="000D681D">
              <w:t>6085402</w:t>
            </w:r>
          </w:p>
        </w:tc>
        <w:tc>
          <w:tcPr>
            <w:tcW w:w="708" w:type="dxa"/>
            <w:tcBorders>
              <w:top w:val="nil"/>
              <w:left w:val="nil"/>
              <w:bottom w:val="nil"/>
              <w:right w:val="nil"/>
            </w:tcBorders>
            <w:shd w:val="clear" w:color="auto" w:fill="auto"/>
            <w:noWrap/>
            <w:vAlign w:val="center"/>
            <w:hideMark/>
          </w:tcPr>
          <w:p w14:paraId="34617261"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96DB81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3C6E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65A843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98E24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1038B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25C52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E103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C7377" w14:textId="77777777" w:rsidR="000D681D" w:rsidRPr="000D681D" w:rsidRDefault="000D681D" w:rsidP="006F13B3">
            <w:pPr>
              <w:pStyle w:val="supplementaritytable"/>
            </w:pPr>
            <w:r w:rsidRPr="000D681D">
              <w:rPr>
                <w:rFonts w:eastAsia="MS Mincho"/>
              </w:rPr>
              <w:t>－</w:t>
            </w:r>
          </w:p>
        </w:tc>
      </w:tr>
      <w:tr w:rsidR="006768AD" w:rsidRPr="000D681D" w14:paraId="11B1729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9489B2" w14:textId="77777777" w:rsidR="000D681D" w:rsidRPr="000D681D" w:rsidRDefault="000D681D" w:rsidP="006F13B3">
            <w:pPr>
              <w:pStyle w:val="supplementaritytable"/>
            </w:pPr>
            <w:r w:rsidRPr="000D681D">
              <w:t>osa-miR169r-5p</w:t>
            </w:r>
          </w:p>
        </w:tc>
        <w:tc>
          <w:tcPr>
            <w:tcW w:w="1134" w:type="dxa"/>
            <w:tcBorders>
              <w:top w:val="nil"/>
              <w:left w:val="nil"/>
              <w:bottom w:val="nil"/>
              <w:right w:val="nil"/>
            </w:tcBorders>
            <w:shd w:val="clear" w:color="auto" w:fill="auto"/>
            <w:noWrap/>
            <w:vAlign w:val="center"/>
            <w:hideMark/>
          </w:tcPr>
          <w:p w14:paraId="7C734D39" w14:textId="77777777" w:rsidR="000D681D" w:rsidRPr="000D681D" w:rsidRDefault="000D681D" w:rsidP="006F13B3">
            <w:pPr>
              <w:pStyle w:val="supplementaritytable"/>
            </w:pPr>
            <w:r w:rsidRPr="000D681D">
              <w:t>10335782435</w:t>
            </w:r>
          </w:p>
        </w:tc>
        <w:tc>
          <w:tcPr>
            <w:tcW w:w="567" w:type="dxa"/>
            <w:tcBorders>
              <w:top w:val="nil"/>
              <w:left w:val="nil"/>
              <w:bottom w:val="nil"/>
              <w:right w:val="nil"/>
            </w:tcBorders>
            <w:shd w:val="clear" w:color="auto" w:fill="auto"/>
            <w:noWrap/>
            <w:vAlign w:val="center"/>
            <w:hideMark/>
          </w:tcPr>
          <w:p w14:paraId="6E66828F"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DAB95B7" w14:textId="77777777" w:rsidR="000D681D" w:rsidRPr="000D681D" w:rsidRDefault="000D681D" w:rsidP="006F13B3">
            <w:pPr>
              <w:pStyle w:val="supplementaritytable"/>
            </w:pPr>
            <w:r w:rsidRPr="000D681D">
              <w:t>35782435</w:t>
            </w:r>
          </w:p>
        </w:tc>
        <w:tc>
          <w:tcPr>
            <w:tcW w:w="708" w:type="dxa"/>
            <w:tcBorders>
              <w:top w:val="nil"/>
              <w:left w:val="nil"/>
              <w:bottom w:val="nil"/>
              <w:right w:val="nil"/>
            </w:tcBorders>
            <w:shd w:val="clear" w:color="auto" w:fill="auto"/>
            <w:noWrap/>
            <w:vAlign w:val="center"/>
            <w:hideMark/>
          </w:tcPr>
          <w:p w14:paraId="6A9B91BA"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6D327D5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4FF343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D840CD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DEE21B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8F985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6D3D99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4F07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E9AD7E" w14:textId="77777777" w:rsidR="000D681D" w:rsidRPr="000D681D" w:rsidRDefault="000D681D" w:rsidP="006F13B3">
            <w:pPr>
              <w:pStyle w:val="supplementaritytable"/>
            </w:pPr>
            <w:r w:rsidRPr="000D681D">
              <w:rPr>
                <w:rFonts w:eastAsia="MS Mincho"/>
              </w:rPr>
              <w:t>－</w:t>
            </w:r>
          </w:p>
        </w:tc>
      </w:tr>
      <w:tr w:rsidR="006768AD" w:rsidRPr="000D681D" w14:paraId="382CE50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F86176B" w14:textId="77777777" w:rsidR="000D681D" w:rsidRPr="000D681D" w:rsidRDefault="000D681D" w:rsidP="006F13B3">
            <w:pPr>
              <w:pStyle w:val="supplementaritytable"/>
            </w:pPr>
            <w:r w:rsidRPr="000D681D">
              <w:t>osa-miR171f-3p</w:t>
            </w:r>
          </w:p>
        </w:tc>
        <w:tc>
          <w:tcPr>
            <w:tcW w:w="1134" w:type="dxa"/>
            <w:tcBorders>
              <w:top w:val="nil"/>
              <w:left w:val="nil"/>
              <w:bottom w:val="nil"/>
              <w:right w:val="nil"/>
            </w:tcBorders>
            <w:shd w:val="clear" w:color="auto" w:fill="auto"/>
            <w:noWrap/>
            <w:vAlign w:val="center"/>
            <w:hideMark/>
          </w:tcPr>
          <w:p w14:paraId="363D5AC9" w14:textId="77777777" w:rsidR="000D681D" w:rsidRPr="000D681D" w:rsidRDefault="000D681D" w:rsidP="006F13B3">
            <w:pPr>
              <w:pStyle w:val="supplementaritytable"/>
            </w:pPr>
            <w:r w:rsidRPr="000D681D">
              <w:t>10330027879</w:t>
            </w:r>
          </w:p>
        </w:tc>
        <w:tc>
          <w:tcPr>
            <w:tcW w:w="567" w:type="dxa"/>
            <w:tcBorders>
              <w:top w:val="nil"/>
              <w:left w:val="nil"/>
              <w:bottom w:val="nil"/>
              <w:right w:val="nil"/>
            </w:tcBorders>
            <w:shd w:val="clear" w:color="auto" w:fill="auto"/>
            <w:noWrap/>
            <w:vAlign w:val="center"/>
            <w:hideMark/>
          </w:tcPr>
          <w:p w14:paraId="6AD08E9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FBDC59" w14:textId="77777777" w:rsidR="000D681D" w:rsidRPr="000D681D" w:rsidRDefault="000D681D" w:rsidP="006F13B3">
            <w:pPr>
              <w:pStyle w:val="supplementaritytable"/>
            </w:pPr>
            <w:r w:rsidRPr="000D681D">
              <w:t>30027879</w:t>
            </w:r>
          </w:p>
        </w:tc>
        <w:tc>
          <w:tcPr>
            <w:tcW w:w="708" w:type="dxa"/>
            <w:tcBorders>
              <w:top w:val="nil"/>
              <w:left w:val="nil"/>
              <w:bottom w:val="nil"/>
              <w:right w:val="nil"/>
            </w:tcBorders>
            <w:shd w:val="clear" w:color="auto" w:fill="auto"/>
            <w:noWrap/>
            <w:vAlign w:val="center"/>
            <w:hideMark/>
          </w:tcPr>
          <w:p w14:paraId="22412EE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9B1355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E57901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3F7B26"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E6454D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A18B05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50322F2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47EF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2C7058D" w14:textId="77777777" w:rsidR="000D681D" w:rsidRPr="000D681D" w:rsidRDefault="000D681D" w:rsidP="006F13B3">
            <w:pPr>
              <w:pStyle w:val="supplementaritytable"/>
            </w:pPr>
            <w:r w:rsidRPr="000D681D">
              <w:rPr>
                <w:rFonts w:eastAsia="MS Mincho"/>
              </w:rPr>
              <w:t>－</w:t>
            </w:r>
          </w:p>
        </w:tc>
      </w:tr>
      <w:tr w:rsidR="006768AD" w:rsidRPr="000D681D" w14:paraId="1C4FBA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D5A886C" w14:textId="77777777" w:rsidR="000D681D" w:rsidRPr="000D681D" w:rsidRDefault="000D681D" w:rsidP="006F13B3">
            <w:pPr>
              <w:pStyle w:val="supplementaritytable"/>
            </w:pPr>
            <w:r w:rsidRPr="000D681D">
              <w:t>osa-miR171g</w:t>
            </w:r>
          </w:p>
        </w:tc>
        <w:tc>
          <w:tcPr>
            <w:tcW w:w="1134" w:type="dxa"/>
            <w:tcBorders>
              <w:top w:val="nil"/>
              <w:left w:val="nil"/>
              <w:bottom w:val="nil"/>
              <w:right w:val="nil"/>
            </w:tcBorders>
            <w:shd w:val="clear" w:color="auto" w:fill="auto"/>
            <w:noWrap/>
            <w:vAlign w:val="center"/>
            <w:hideMark/>
          </w:tcPr>
          <w:p w14:paraId="05305308" w14:textId="77777777" w:rsidR="000D681D" w:rsidRPr="000D681D" w:rsidRDefault="000D681D" w:rsidP="006F13B3">
            <w:pPr>
              <w:pStyle w:val="supplementaritytable"/>
            </w:pPr>
            <w:r w:rsidRPr="000D681D">
              <w:t>10715636765</w:t>
            </w:r>
          </w:p>
        </w:tc>
        <w:tc>
          <w:tcPr>
            <w:tcW w:w="567" w:type="dxa"/>
            <w:tcBorders>
              <w:top w:val="nil"/>
              <w:left w:val="nil"/>
              <w:bottom w:val="nil"/>
              <w:right w:val="nil"/>
            </w:tcBorders>
            <w:shd w:val="clear" w:color="auto" w:fill="auto"/>
            <w:noWrap/>
            <w:vAlign w:val="center"/>
            <w:hideMark/>
          </w:tcPr>
          <w:p w14:paraId="29EE0B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C397DA3" w14:textId="77777777" w:rsidR="000D681D" w:rsidRPr="000D681D" w:rsidRDefault="000D681D" w:rsidP="006F13B3">
            <w:pPr>
              <w:pStyle w:val="supplementaritytable"/>
            </w:pPr>
            <w:r w:rsidRPr="000D681D">
              <w:t>15636765</w:t>
            </w:r>
          </w:p>
        </w:tc>
        <w:tc>
          <w:tcPr>
            <w:tcW w:w="708" w:type="dxa"/>
            <w:tcBorders>
              <w:top w:val="nil"/>
              <w:left w:val="nil"/>
              <w:bottom w:val="nil"/>
              <w:right w:val="nil"/>
            </w:tcBorders>
            <w:shd w:val="clear" w:color="auto" w:fill="auto"/>
            <w:noWrap/>
            <w:vAlign w:val="center"/>
            <w:hideMark/>
          </w:tcPr>
          <w:p w14:paraId="3495A7AA"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C4DE93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3F9CA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0CB853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AC352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2475E5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6FAD88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5120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5FC685" w14:textId="77777777" w:rsidR="000D681D" w:rsidRPr="000D681D" w:rsidRDefault="000D681D" w:rsidP="006F13B3">
            <w:pPr>
              <w:pStyle w:val="supplementaritytable"/>
            </w:pPr>
            <w:r w:rsidRPr="000D681D">
              <w:rPr>
                <w:rFonts w:eastAsia="MS Mincho"/>
              </w:rPr>
              <w:t>－</w:t>
            </w:r>
          </w:p>
        </w:tc>
      </w:tr>
      <w:tr w:rsidR="006768AD" w:rsidRPr="000D681D" w14:paraId="4B10764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9A72738"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C987060" w14:textId="77777777" w:rsidR="000D681D" w:rsidRPr="000D681D" w:rsidRDefault="000D681D" w:rsidP="006F13B3">
            <w:pPr>
              <w:pStyle w:val="supplementaritytable"/>
            </w:pPr>
            <w:r w:rsidRPr="000D681D">
              <w:t>10713111497</w:t>
            </w:r>
          </w:p>
        </w:tc>
        <w:tc>
          <w:tcPr>
            <w:tcW w:w="567" w:type="dxa"/>
            <w:tcBorders>
              <w:top w:val="nil"/>
              <w:left w:val="nil"/>
              <w:bottom w:val="nil"/>
              <w:right w:val="nil"/>
            </w:tcBorders>
            <w:shd w:val="clear" w:color="auto" w:fill="auto"/>
            <w:noWrap/>
            <w:vAlign w:val="center"/>
            <w:hideMark/>
          </w:tcPr>
          <w:p w14:paraId="5F1BF554"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E9F8B47" w14:textId="77777777" w:rsidR="000D681D" w:rsidRPr="000D681D" w:rsidRDefault="000D681D" w:rsidP="006F13B3">
            <w:pPr>
              <w:pStyle w:val="supplementaritytable"/>
            </w:pPr>
            <w:r w:rsidRPr="000D681D">
              <w:t>13111497</w:t>
            </w:r>
          </w:p>
        </w:tc>
        <w:tc>
          <w:tcPr>
            <w:tcW w:w="708" w:type="dxa"/>
            <w:tcBorders>
              <w:top w:val="nil"/>
              <w:left w:val="nil"/>
              <w:bottom w:val="nil"/>
              <w:right w:val="nil"/>
            </w:tcBorders>
            <w:shd w:val="clear" w:color="auto" w:fill="auto"/>
            <w:noWrap/>
            <w:vAlign w:val="center"/>
            <w:hideMark/>
          </w:tcPr>
          <w:p w14:paraId="59AF14F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CC4DA7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FEF08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5E8CAA" w14:textId="77777777" w:rsidR="000D681D" w:rsidRPr="000D681D" w:rsidRDefault="000D681D" w:rsidP="006F13B3">
            <w:pPr>
              <w:pStyle w:val="supplementaritytable"/>
            </w:pPr>
            <w:r w:rsidRPr="000D681D">
              <w:t>99.18%</w:t>
            </w:r>
          </w:p>
        </w:tc>
        <w:tc>
          <w:tcPr>
            <w:tcW w:w="850" w:type="dxa"/>
            <w:tcBorders>
              <w:top w:val="nil"/>
              <w:left w:val="nil"/>
              <w:bottom w:val="nil"/>
              <w:right w:val="nil"/>
            </w:tcBorders>
            <w:shd w:val="clear" w:color="auto" w:fill="auto"/>
            <w:noWrap/>
            <w:vAlign w:val="center"/>
            <w:hideMark/>
          </w:tcPr>
          <w:p w14:paraId="3F4727E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7D1BF94" w14:textId="77777777" w:rsidR="000D681D" w:rsidRPr="000D681D" w:rsidRDefault="000D681D" w:rsidP="006F13B3">
            <w:pPr>
              <w:pStyle w:val="supplementaritytable"/>
            </w:pPr>
            <w:r w:rsidRPr="000D681D">
              <w:t>0.82%</w:t>
            </w:r>
          </w:p>
        </w:tc>
        <w:tc>
          <w:tcPr>
            <w:tcW w:w="850" w:type="dxa"/>
            <w:tcBorders>
              <w:top w:val="nil"/>
              <w:left w:val="nil"/>
              <w:bottom w:val="nil"/>
              <w:right w:val="nil"/>
            </w:tcBorders>
            <w:shd w:val="clear" w:color="auto" w:fill="auto"/>
            <w:noWrap/>
            <w:vAlign w:val="center"/>
            <w:hideMark/>
          </w:tcPr>
          <w:p w14:paraId="34AF46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276CB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82129A" w14:textId="77777777" w:rsidR="000D681D" w:rsidRPr="000D681D" w:rsidRDefault="000D681D" w:rsidP="006F13B3">
            <w:pPr>
              <w:pStyle w:val="supplementaritytable"/>
            </w:pPr>
            <w:r w:rsidRPr="000D681D">
              <w:rPr>
                <w:rFonts w:eastAsia="MS Mincho"/>
              </w:rPr>
              <w:t>－</w:t>
            </w:r>
          </w:p>
        </w:tc>
      </w:tr>
      <w:tr w:rsidR="006768AD" w:rsidRPr="000D681D" w14:paraId="040811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96AE47"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1CA8B8E1" w14:textId="77777777" w:rsidR="000D681D" w:rsidRPr="000D681D" w:rsidRDefault="000D681D" w:rsidP="006F13B3">
            <w:pPr>
              <w:pStyle w:val="supplementaritytable"/>
            </w:pPr>
            <w:r w:rsidRPr="000D681D">
              <w:t>10713111498</w:t>
            </w:r>
          </w:p>
        </w:tc>
        <w:tc>
          <w:tcPr>
            <w:tcW w:w="567" w:type="dxa"/>
            <w:tcBorders>
              <w:top w:val="nil"/>
              <w:left w:val="nil"/>
              <w:bottom w:val="nil"/>
              <w:right w:val="nil"/>
            </w:tcBorders>
            <w:shd w:val="clear" w:color="auto" w:fill="auto"/>
            <w:noWrap/>
            <w:vAlign w:val="center"/>
            <w:hideMark/>
          </w:tcPr>
          <w:p w14:paraId="0FC956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A07256B" w14:textId="77777777" w:rsidR="000D681D" w:rsidRPr="000D681D" w:rsidRDefault="000D681D" w:rsidP="006F13B3">
            <w:pPr>
              <w:pStyle w:val="supplementaritytable"/>
            </w:pPr>
            <w:r w:rsidRPr="000D681D">
              <w:t>13111498</w:t>
            </w:r>
          </w:p>
        </w:tc>
        <w:tc>
          <w:tcPr>
            <w:tcW w:w="708" w:type="dxa"/>
            <w:tcBorders>
              <w:top w:val="nil"/>
              <w:left w:val="nil"/>
              <w:bottom w:val="nil"/>
              <w:right w:val="nil"/>
            </w:tcBorders>
            <w:shd w:val="clear" w:color="auto" w:fill="auto"/>
            <w:noWrap/>
            <w:vAlign w:val="center"/>
            <w:hideMark/>
          </w:tcPr>
          <w:p w14:paraId="3F333BF5"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B9007C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87856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16BDE1" w14:textId="77777777" w:rsidR="000D681D" w:rsidRPr="000D681D" w:rsidRDefault="000D681D" w:rsidP="006F13B3">
            <w:pPr>
              <w:pStyle w:val="supplementaritytable"/>
            </w:pPr>
            <w:r w:rsidRPr="000D681D">
              <w:t>91.35%</w:t>
            </w:r>
          </w:p>
        </w:tc>
        <w:tc>
          <w:tcPr>
            <w:tcW w:w="850" w:type="dxa"/>
            <w:tcBorders>
              <w:top w:val="nil"/>
              <w:left w:val="nil"/>
              <w:bottom w:val="nil"/>
              <w:right w:val="nil"/>
            </w:tcBorders>
            <w:shd w:val="clear" w:color="auto" w:fill="auto"/>
            <w:noWrap/>
            <w:vAlign w:val="center"/>
            <w:hideMark/>
          </w:tcPr>
          <w:p w14:paraId="0C7F305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66D4329" w14:textId="77777777" w:rsidR="000D681D" w:rsidRPr="000D681D" w:rsidRDefault="000D681D" w:rsidP="006F13B3">
            <w:pPr>
              <w:pStyle w:val="supplementaritytable"/>
            </w:pPr>
            <w:r w:rsidRPr="000D681D">
              <w:t>8.65%</w:t>
            </w:r>
          </w:p>
        </w:tc>
        <w:tc>
          <w:tcPr>
            <w:tcW w:w="850" w:type="dxa"/>
            <w:tcBorders>
              <w:top w:val="nil"/>
              <w:left w:val="nil"/>
              <w:bottom w:val="nil"/>
              <w:right w:val="nil"/>
            </w:tcBorders>
            <w:shd w:val="clear" w:color="auto" w:fill="auto"/>
            <w:noWrap/>
            <w:vAlign w:val="center"/>
            <w:hideMark/>
          </w:tcPr>
          <w:p w14:paraId="28B624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9214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316BF8" w14:textId="77777777" w:rsidR="000D681D" w:rsidRPr="000D681D" w:rsidRDefault="000D681D" w:rsidP="006F13B3">
            <w:pPr>
              <w:pStyle w:val="supplementaritytable"/>
            </w:pPr>
            <w:r w:rsidRPr="000D681D">
              <w:rPr>
                <w:rFonts w:eastAsia="MS Mincho"/>
              </w:rPr>
              <w:t>－</w:t>
            </w:r>
          </w:p>
        </w:tc>
      </w:tr>
      <w:tr w:rsidR="006768AD" w:rsidRPr="000D681D" w14:paraId="70E03E4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A6EB5B"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29FD0BC" w14:textId="77777777" w:rsidR="000D681D" w:rsidRPr="000D681D" w:rsidRDefault="000D681D" w:rsidP="006F13B3">
            <w:pPr>
              <w:pStyle w:val="supplementaritytable"/>
            </w:pPr>
            <w:r w:rsidRPr="000D681D">
              <w:t>10713111510</w:t>
            </w:r>
          </w:p>
        </w:tc>
        <w:tc>
          <w:tcPr>
            <w:tcW w:w="567" w:type="dxa"/>
            <w:tcBorders>
              <w:top w:val="nil"/>
              <w:left w:val="nil"/>
              <w:bottom w:val="nil"/>
              <w:right w:val="nil"/>
            </w:tcBorders>
            <w:shd w:val="clear" w:color="auto" w:fill="auto"/>
            <w:noWrap/>
            <w:vAlign w:val="center"/>
            <w:hideMark/>
          </w:tcPr>
          <w:p w14:paraId="58178B7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F60C1" w14:textId="77777777" w:rsidR="000D681D" w:rsidRPr="000D681D" w:rsidRDefault="000D681D" w:rsidP="006F13B3">
            <w:pPr>
              <w:pStyle w:val="supplementaritytable"/>
            </w:pPr>
            <w:r w:rsidRPr="000D681D">
              <w:t>13111510</w:t>
            </w:r>
          </w:p>
        </w:tc>
        <w:tc>
          <w:tcPr>
            <w:tcW w:w="708" w:type="dxa"/>
            <w:tcBorders>
              <w:top w:val="nil"/>
              <w:left w:val="nil"/>
              <w:bottom w:val="nil"/>
              <w:right w:val="nil"/>
            </w:tcBorders>
            <w:shd w:val="clear" w:color="auto" w:fill="auto"/>
            <w:noWrap/>
            <w:vAlign w:val="center"/>
            <w:hideMark/>
          </w:tcPr>
          <w:p w14:paraId="723F88E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A73057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A6800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38A4A70" w14:textId="77777777" w:rsidR="000D681D" w:rsidRPr="000D681D" w:rsidRDefault="000D681D" w:rsidP="006F13B3">
            <w:pPr>
              <w:pStyle w:val="supplementaritytable"/>
            </w:pPr>
            <w:r w:rsidRPr="000D681D">
              <w:t>97.53%</w:t>
            </w:r>
          </w:p>
        </w:tc>
        <w:tc>
          <w:tcPr>
            <w:tcW w:w="850" w:type="dxa"/>
            <w:tcBorders>
              <w:top w:val="nil"/>
              <w:left w:val="nil"/>
              <w:bottom w:val="nil"/>
              <w:right w:val="nil"/>
            </w:tcBorders>
            <w:shd w:val="clear" w:color="auto" w:fill="auto"/>
            <w:noWrap/>
            <w:vAlign w:val="center"/>
            <w:hideMark/>
          </w:tcPr>
          <w:p w14:paraId="6B565FA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BA0C057" w14:textId="77777777" w:rsidR="000D681D" w:rsidRPr="000D681D" w:rsidRDefault="000D681D" w:rsidP="006F13B3">
            <w:pPr>
              <w:pStyle w:val="supplementaritytable"/>
            </w:pPr>
            <w:r w:rsidRPr="000D681D">
              <w:t>2.47%</w:t>
            </w:r>
          </w:p>
        </w:tc>
        <w:tc>
          <w:tcPr>
            <w:tcW w:w="850" w:type="dxa"/>
            <w:tcBorders>
              <w:top w:val="nil"/>
              <w:left w:val="nil"/>
              <w:bottom w:val="nil"/>
              <w:right w:val="nil"/>
            </w:tcBorders>
            <w:shd w:val="clear" w:color="auto" w:fill="auto"/>
            <w:noWrap/>
            <w:vAlign w:val="center"/>
            <w:hideMark/>
          </w:tcPr>
          <w:p w14:paraId="10FFC3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F07E6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1A9C05" w14:textId="77777777" w:rsidR="000D681D" w:rsidRPr="000D681D" w:rsidRDefault="000D681D" w:rsidP="006F13B3">
            <w:pPr>
              <w:pStyle w:val="supplementaritytable"/>
            </w:pPr>
            <w:r w:rsidRPr="000D681D">
              <w:rPr>
                <w:rFonts w:eastAsia="MS Mincho"/>
              </w:rPr>
              <w:t>－</w:t>
            </w:r>
          </w:p>
        </w:tc>
      </w:tr>
      <w:tr w:rsidR="006768AD" w:rsidRPr="000D681D" w14:paraId="2DD6BB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C35C60" w14:textId="77777777" w:rsidR="000D681D" w:rsidRPr="000D681D" w:rsidRDefault="000D681D" w:rsidP="006F13B3">
            <w:pPr>
              <w:pStyle w:val="supplementaritytable"/>
            </w:pPr>
            <w:r w:rsidRPr="000D681D">
              <w:t>osa-miR1859</w:t>
            </w:r>
          </w:p>
        </w:tc>
        <w:tc>
          <w:tcPr>
            <w:tcW w:w="1134" w:type="dxa"/>
            <w:tcBorders>
              <w:top w:val="nil"/>
              <w:left w:val="nil"/>
              <w:bottom w:val="nil"/>
              <w:right w:val="nil"/>
            </w:tcBorders>
            <w:shd w:val="clear" w:color="auto" w:fill="auto"/>
            <w:noWrap/>
            <w:vAlign w:val="center"/>
            <w:hideMark/>
          </w:tcPr>
          <w:p w14:paraId="12BBBC80" w14:textId="77777777" w:rsidR="000D681D" w:rsidRPr="000D681D" w:rsidRDefault="000D681D" w:rsidP="006F13B3">
            <w:pPr>
              <w:pStyle w:val="supplementaritytable"/>
            </w:pPr>
            <w:r w:rsidRPr="000D681D">
              <w:t>10100673301</w:t>
            </w:r>
          </w:p>
        </w:tc>
        <w:tc>
          <w:tcPr>
            <w:tcW w:w="567" w:type="dxa"/>
            <w:tcBorders>
              <w:top w:val="nil"/>
              <w:left w:val="nil"/>
              <w:bottom w:val="nil"/>
              <w:right w:val="nil"/>
            </w:tcBorders>
            <w:shd w:val="clear" w:color="auto" w:fill="auto"/>
            <w:noWrap/>
            <w:vAlign w:val="center"/>
            <w:hideMark/>
          </w:tcPr>
          <w:p w14:paraId="473B24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2E152B1" w14:textId="77777777" w:rsidR="000D681D" w:rsidRPr="000D681D" w:rsidRDefault="000D681D" w:rsidP="006F13B3">
            <w:pPr>
              <w:pStyle w:val="supplementaritytable"/>
            </w:pPr>
            <w:r w:rsidRPr="000D681D">
              <w:t>673301</w:t>
            </w:r>
          </w:p>
        </w:tc>
        <w:tc>
          <w:tcPr>
            <w:tcW w:w="708" w:type="dxa"/>
            <w:tcBorders>
              <w:top w:val="nil"/>
              <w:left w:val="nil"/>
              <w:bottom w:val="nil"/>
              <w:right w:val="nil"/>
            </w:tcBorders>
            <w:shd w:val="clear" w:color="auto" w:fill="auto"/>
            <w:noWrap/>
            <w:vAlign w:val="center"/>
            <w:hideMark/>
          </w:tcPr>
          <w:p w14:paraId="592E34B4"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5CA8C68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1D489B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1B45AE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F0FD1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CD6422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2B43B8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5CFC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5F64C" w14:textId="77777777" w:rsidR="000D681D" w:rsidRPr="000D681D" w:rsidRDefault="000D681D" w:rsidP="006F13B3">
            <w:pPr>
              <w:pStyle w:val="supplementaritytable"/>
            </w:pPr>
            <w:r w:rsidRPr="000D681D">
              <w:rPr>
                <w:rFonts w:eastAsia="MS Mincho"/>
              </w:rPr>
              <w:t>－</w:t>
            </w:r>
          </w:p>
        </w:tc>
      </w:tr>
      <w:tr w:rsidR="006768AD" w:rsidRPr="000D681D" w14:paraId="5D65D41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1D365E0"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45F80F07" w14:textId="77777777" w:rsidR="000D681D" w:rsidRPr="000D681D" w:rsidRDefault="000D681D" w:rsidP="006F13B3">
            <w:pPr>
              <w:pStyle w:val="supplementaritytable"/>
            </w:pPr>
            <w:r w:rsidRPr="000D681D">
              <w:t>10808341247</w:t>
            </w:r>
          </w:p>
        </w:tc>
        <w:tc>
          <w:tcPr>
            <w:tcW w:w="567" w:type="dxa"/>
            <w:tcBorders>
              <w:top w:val="nil"/>
              <w:left w:val="nil"/>
              <w:bottom w:val="nil"/>
              <w:right w:val="nil"/>
            </w:tcBorders>
            <w:shd w:val="clear" w:color="auto" w:fill="auto"/>
            <w:noWrap/>
            <w:vAlign w:val="center"/>
            <w:hideMark/>
          </w:tcPr>
          <w:p w14:paraId="5865526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217824D" w14:textId="77777777" w:rsidR="000D681D" w:rsidRPr="000D681D" w:rsidRDefault="000D681D" w:rsidP="006F13B3">
            <w:pPr>
              <w:pStyle w:val="supplementaritytable"/>
            </w:pPr>
            <w:r w:rsidRPr="000D681D">
              <w:t>8341247</w:t>
            </w:r>
          </w:p>
        </w:tc>
        <w:tc>
          <w:tcPr>
            <w:tcW w:w="708" w:type="dxa"/>
            <w:tcBorders>
              <w:top w:val="nil"/>
              <w:left w:val="nil"/>
              <w:bottom w:val="nil"/>
              <w:right w:val="nil"/>
            </w:tcBorders>
            <w:shd w:val="clear" w:color="auto" w:fill="auto"/>
            <w:noWrap/>
            <w:vAlign w:val="center"/>
            <w:hideMark/>
          </w:tcPr>
          <w:p w14:paraId="1AEE9CF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F0967A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6DA786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6495E6E"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77B8947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F23EE9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20852F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8CC1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DEEE39" w14:textId="77777777" w:rsidR="000D681D" w:rsidRPr="000D681D" w:rsidRDefault="000D681D" w:rsidP="006F13B3">
            <w:pPr>
              <w:pStyle w:val="supplementaritytable"/>
            </w:pPr>
            <w:r w:rsidRPr="000D681D">
              <w:rPr>
                <w:rFonts w:eastAsia="MS Mincho"/>
              </w:rPr>
              <w:t>－</w:t>
            </w:r>
          </w:p>
        </w:tc>
      </w:tr>
      <w:tr w:rsidR="006768AD" w:rsidRPr="000D681D" w14:paraId="725711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86C9A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BF2EE34" w14:textId="77777777" w:rsidR="000D681D" w:rsidRPr="000D681D" w:rsidRDefault="000D681D" w:rsidP="006F13B3">
            <w:pPr>
              <w:pStyle w:val="supplementaritytable"/>
            </w:pPr>
            <w:r w:rsidRPr="000D681D">
              <w:t>10808341248</w:t>
            </w:r>
          </w:p>
        </w:tc>
        <w:tc>
          <w:tcPr>
            <w:tcW w:w="567" w:type="dxa"/>
            <w:tcBorders>
              <w:top w:val="nil"/>
              <w:left w:val="nil"/>
              <w:bottom w:val="nil"/>
              <w:right w:val="nil"/>
            </w:tcBorders>
            <w:shd w:val="clear" w:color="auto" w:fill="auto"/>
            <w:noWrap/>
            <w:vAlign w:val="center"/>
            <w:hideMark/>
          </w:tcPr>
          <w:p w14:paraId="51A8EEE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8E1B543" w14:textId="77777777" w:rsidR="000D681D" w:rsidRPr="000D681D" w:rsidRDefault="000D681D" w:rsidP="006F13B3">
            <w:pPr>
              <w:pStyle w:val="supplementaritytable"/>
            </w:pPr>
            <w:r w:rsidRPr="000D681D">
              <w:t>8341248</w:t>
            </w:r>
          </w:p>
        </w:tc>
        <w:tc>
          <w:tcPr>
            <w:tcW w:w="708" w:type="dxa"/>
            <w:tcBorders>
              <w:top w:val="nil"/>
              <w:left w:val="nil"/>
              <w:bottom w:val="nil"/>
              <w:right w:val="nil"/>
            </w:tcBorders>
            <w:shd w:val="clear" w:color="auto" w:fill="auto"/>
            <w:noWrap/>
            <w:vAlign w:val="center"/>
            <w:hideMark/>
          </w:tcPr>
          <w:p w14:paraId="65F39EA8"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4E1A92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78378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F623DB" w14:textId="77777777" w:rsidR="000D681D" w:rsidRPr="000D681D" w:rsidRDefault="000D681D" w:rsidP="006F13B3">
            <w:pPr>
              <w:pStyle w:val="supplementaritytable"/>
            </w:pPr>
            <w:r w:rsidRPr="000D681D">
              <w:t>94.36%</w:t>
            </w:r>
          </w:p>
        </w:tc>
        <w:tc>
          <w:tcPr>
            <w:tcW w:w="850" w:type="dxa"/>
            <w:tcBorders>
              <w:top w:val="nil"/>
              <w:left w:val="nil"/>
              <w:bottom w:val="nil"/>
              <w:right w:val="nil"/>
            </w:tcBorders>
            <w:shd w:val="clear" w:color="auto" w:fill="auto"/>
            <w:noWrap/>
            <w:vAlign w:val="center"/>
            <w:hideMark/>
          </w:tcPr>
          <w:p w14:paraId="2FCA7A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BFCB9B" w14:textId="77777777" w:rsidR="000D681D" w:rsidRPr="000D681D" w:rsidRDefault="000D681D" w:rsidP="006F13B3">
            <w:pPr>
              <w:pStyle w:val="supplementaritytable"/>
            </w:pPr>
            <w:r w:rsidRPr="000D681D">
              <w:t>5.64%</w:t>
            </w:r>
          </w:p>
        </w:tc>
        <w:tc>
          <w:tcPr>
            <w:tcW w:w="850" w:type="dxa"/>
            <w:tcBorders>
              <w:top w:val="nil"/>
              <w:left w:val="nil"/>
              <w:bottom w:val="nil"/>
              <w:right w:val="nil"/>
            </w:tcBorders>
            <w:shd w:val="clear" w:color="auto" w:fill="auto"/>
            <w:noWrap/>
            <w:vAlign w:val="center"/>
            <w:hideMark/>
          </w:tcPr>
          <w:p w14:paraId="29F2A63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DE78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DB1354F" w14:textId="77777777" w:rsidR="000D681D" w:rsidRPr="000D681D" w:rsidRDefault="000D681D" w:rsidP="006F13B3">
            <w:pPr>
              <w:pStyle w:val="supplementaritytable"/>
            </w:pPr>
            <w:r w:rsidRPr="000D681D">
              <w:rPr>
                <w:rFonts w:eastAsia="MS Mincho"/>
              </w:rPr>
              <w:t>－</w:t>
            </w:r>
          </w:p>
        </w:tc>
      </w:tr>
      <w:tr w:rsidR="006768AD" w:rsidRPr="000D681D" w14:paraId="275A01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4E3554"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00608766" w14:textId="77777777" w:rsidR="000D681D" w:rsidRPr="000D681D" w:rsidRDefault="000D681D" w:rsidP="006F13B3">
            <w:pPr>
              <w:pStyle w:val="supplementaritytable"/>
            </w:pPr>
            <w:r w:rsidRPr="000D681D">
              <w:t>10808341249</w:t>
            </w:r>
          </w:p>
        </w:tc>
        <w:tc>
          <w:tcPr>
            <w:tcW w:w="567" w:type="dxa"/>
            <w:tcBorders>
              <w:top w:val="nil"/>
              <w:left w:val="nil"/>
              <w:bottom w:val="nil"/>
              <w:right w:val="nil"/>
            </w:tcBorders>
            <w:shd w:val="clear" w:color="auto" w:fill="auto"/>
            <w:noWrap/>
            <w:vAlign w:val="center"/>
            <w:hideMark/>
          </w:tcPr>
          <w:p w14:paraId="12370A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48D598D" w14:textId="77777777" w:rsidR="000D681D" w:rsidRPr="000D681D" w:rsidRDefault="000D681D" w:rsidP="006F13B3">
            <w:pPr>
              <w:pStyle w:val="supplementaritytable"/>
            </w:pPr>
            <w:r w:rsidRPr="000D681D">
              <w:t>8341249</w:t>
            </w:r>
          </w:p>
        </w:tc>
        <w:tc>
          <w:tcPr>
            <w:tcW w:w="708" w:type="dxa"/>
            <w:tcBorders>
              <w:top w:val="nil"/>
              <w:left w:val="nil"/>
              <w:bottom w:val="nil"/>
              <w:right w:val="nil"/>
            </w:tcBorders>
            <w:shd w:val="clear" w:color="auto" w:fill="auto"/>
            <w:noWrap/>
            <w:vAlign w:val="center"/>
            <w:hideMark/>
          </w:tcPr>
          <w:p w14:paraId="1DB16733"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39D0C79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85272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43BA0FE" w14:textId="77777777" w:rsidR="000D681D" w:rsidRPr="000D681D" w:rsidRDefault="000D681D" w:rsidP="006F13B3">
            <w:pPr>
              <w:pStyle w:val="supplementaritytable"/>
            </w:pPr>
            <w:r w:rsidRPr="000D681D">
              <w:t>97.94%</w:t>
            </w:r>
          </w:p>
        </w:tc>
        <w:tc>
          <w:tcPr>
            <w:tcW w:w="850" w:type="dxa"/>
            <w:tcBorders>
              <w:top w:val="nil"/>
              <w:left w:val="nil"/>
              <w:bottom w:val="nil"/>
              <w:right w:val="nil"/>
            </w:tcBorders>
            <w:shd w:val="clear" w:color="auto" w:fill="auto"/>
            <w:noWrap/>
            <w:vAlign w:val="center"/>
            <w:hideMark/>
          </w:tcPr>
          <w:p w14:paraId="1E9BEEF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F2C3B05" w14:textId="77777777" w:rsidR="000D681D" w:rsidRPr="000D681D" w:rsidRDefault="000D681D" w:rsidP="006F13B3">
            <w:pPr>
              <w:pStyle w:val="supplementaritytable"/>
            </w:pPr>
            <w:r w:rsidRPr="000D681D">
              <w:t>2.06%</w:t>
            </w:r>
          </w:p>
        </w:tc>
        <w:tc>
          <w:tcPr>
            <w:tcW w:w="850" w:type="dxa"/>
            <w:tcBorders>
              <w:top w:val="nil"/>
              <w:left w:val="nil"/>
              <w:bottom w:val="nil"/>
              <w:right w:val="nil"/>
            </w:tcBorders>
            <w:shd w:val="clear" w:color="auto" w:fill="auto"/>
            <w:noWrap/>
            <w:vAlign w:val="center"/>
            <w:hideMark/>
          </w:tcPr>
          <w:p w14:paraId="3EE12A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F1DAC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079AFCD" w14:textId="77777777" w:rsidR="000D681D" w:rsidRPr="000D681D" w:rsidRDefault="000D681D" w:rsidP="006F13B3">
            <w:pPr>
              <w:pStyle w:val="supplementaritytable"/>
            </w:pPr>
            <w:r w:rsidRPr="000D681D">
              <w:rPr>
                <w:rFonts w:eastAsia="MS Mincho"/>
              </w:rPr>
              <w:t>－</w:t>
            </w:r>
          </w:p>
        </w:tc>
      </w:tr>
      <w:tr w:rsidR="006768AD" w:rsidRPr="000D681D" w14:paraId="29494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00DD2A"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3316EA0" w14:textId="77777777" w:rsidR="000D681D" w:rsidRPr="000D681D" w:rsidRDefault="000D681D" w:rsidP="006F13B3">
            <w:pPr>
              <w:pStyle w:val="supplementaritytable"/>
            </w:pPr>
            <w:r w:rsidRPr="000D681D">
              <w:t>10808341258</w:t>
            </w:r>
          </w:p>
        </w:tc>
        <w:tc>
          <w:tcPr>
            <w:tcW w:w="567" w:type="dxa"/>
            <w:tcBorders>
              <w:top w:val="nil"/>
              <w:left w:val="nil"/>
              <w:bottom w:val="nil"/>
              <w:right w:val="nil"/>
            </w:tcBorders>
            <w:shd w:val="clear" w:color="auto" w:fill="auto"/>
            <w:noWrap/>
            <w:vAlign w:val="center"/>
            <w:hideMark/>
          </w:tcPr>
          <w:p w14:paraId="6A6DA5D9"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8058BE" w14:textId="77777777" w:rsidR="000D681D" w:rsidRPr="000D681D" w:rsidRDefault="000D681D" w:rsidP="006F13B3">
            <w:pPr>
              <w:pStyle w:val="supplementaritytable"/>
            </w:pPr>
            <w:r w:rsidRPr="000D681D">
              <w:t>8341258</w:t>
            </w:r>
          </w:p>
        </w:tc>
        <w:tc>
          <w:tcPr>
            <w:tcW w:w="708" w:type="dxa"/>
            <w:tcBorders>
              <w:top w:val="nil"/>
              <w:left w:val="nil"/>
              <w:bottom w:val="nil"/>
              <w:right w:val="nil"/>
            </w:tcBorders>
            <w:shd w:val="clear" w:color="auto" w:fill="auto"/>
            <w:noWrap/>
            <w:vAlign w:val="center"/>
            <w:hideMark/>
          </w:tcPr>
          <w:p w14:paraId="55D91B82"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50123B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C3127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1A959C5"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E5A6E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4162B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75863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AA9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75B012F" w14:textId="77777777" w:rsidR="000D681D" w:rsidRPr="000D681D" w:rsidRDefault="000D681D" w:rsidP="006F13B3">
            <w:pPr>
              <w:pStyle w:val="supplementaritytable"/>
            </w:pPr>
            <w:r w:rsidRPr="000D681D">
              <w:rPr>
                <w:rFonts w:eastAsia="MS Mincho"/>
              </w:rPr>
              <w:t>－</w:t>
            </w:r>
          </w:p>
        </w:tc>
      </w:tr>
      <w:tr w:rsidR="006768AD" w:rsidRPr="000D681D" w14:paraId="5A90D5C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49EA7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AB4E5AB" w14:textId="77777777" w:rsidR="000D681D" w:rsidRPr="000D681D" w:rsidRDefault="000D681D" w:rsidP="006F13B3">
            <w:pPr>
              <w:pStyle w:val="supplementaritytable"/>
            </w:pPr>
            <w:r w:rsidRPr="000D681D">
              <w:t>10808341259</w:t>
            </w:r>
          </w:p>
        </w:tc>
        <w:tc>
          <w:tcPr>
            <w:tcW w:w="567" w:type="dxa"/>
            <w:tcBorders>
              <w:top w:val="nil"/>
              <w:left w:val="nil"/>
              <w:bottom w:val="nil"/>
              <w:right w:val="nil"/>
            </w:tcBorders>
            <w:shd w:val="clear" w:color="auto" w:fill="auto"/>
            <w:noWrap/>
            <w:vAlign w:val="center"/>
            <w:hideMark/>
          </w:tcPr>
          <w:p w14:paraId="48DBB68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FF51D20" w14:textId="77777777" w:rsidR="000D681D" w:rsidRPr="000D681D" w:rsidRDefault="000D681D" w:rsidP="006F13B3">
            <w:pPr>
              <w:pStyle w:val="supplementaritytable"/>
            </w:pPr>
            <w:r w:rsidRPr="000D681D">
              <w:t>8341259</w:t>
            </w:r>
          </w:p>
        </w:tc>
        <w:tc>
          <w:tcPr>
            <w:tcW w:w="708" w:type="dxa"/>
            <w:tcBorders>
              <w:top w:val="nil"/>
              <w:left w:val="nil"/>
              <w:bottom w:val="nil"/>
              <w:right w:val="nil"/>
            </w:tcBorders>
            <w:shd w:val="clear" w:color="auto" w:fill="auto"/>
            <w:noWrap/>
            <w:vAlign w:val="center"/>
            <w:hideMark/>
          </w:tcPr>
          <w:p w14:paraId="696B192F"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4CB201A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3F56A5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FE225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78320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62523BF"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9D915F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DE0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2F776AF" w14:textId="77777777" w:rsidR="000D681D" w:rsidRPr="000D681D" w:rsidRDefault="000D681D" w:rsidP="006F13B3">
            <w:pPr>
              <w:pStyle w:val="supplementaritytable"/>
            </w:pPr>
            <w:r w:rsidRPr="000D681D">
              <w:rPr>
                <w:rFonts w:eastAsia="MS Mincho"/>
              </w:rPr>
              <w:t>－</w:t>
            </w:r>
          </w:p>
        </w:tc>
      </w:tr>
      <w:tr w:rsidR="006768AD" w:rsidRPr="000D681D" w14:paraId="45C8643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6590E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074B972" w14:textId="77777777" w:rsidR="000D681D" w:rsidRPr="000D681D" w:rsidRDefault="000D681D" w:rsidP="006F13B3">
            <w:pPr>
              <w:pStyle w:val="supplementaritytable"/>
            </w:pPr>
            <w:r w:rsidRPr="000D681D">
              <w:t>10808341265</w:t>
            </w:r>
          </w:p>
        </w:tc>
        <w:tc>
          <w:tcPr>
            <w:tcW w:w="567" w:type="dxa"/>
            <w:tcBorders>
              <w:top w:val="nil"/>
              <w:left w:val="nil"/>
              <w:bottom w:val="nil"/>
              <w:right w:val="nil"/>
            </w:tcBorders>
            <w:shd w:val="clear" w:color="auto" w:fill="auto"/>
            <w:noWrap/>
            <w:vAlign w:val="center"/>
            <w:hideMark/>
          </w:tcPr>
          <w:p w14:paraId="08FB27D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634A895" w14:textId="77777777" w:rsidR="000D681D" w:rsidRPr="000D681D" w:rsidRDefault="000D681D" w:rsidP="006F13B3">
            <w:pPr>
              <w:pStyle w:val="supplementaritytable"/>
            </w:pPr>
            <w:r w:rsidRPr="000D681D">
              <w:t>8341265</w:t>
            </w:r>
          </w:p>
        </w:tc>
        <w:tc>
          <w:tcPr>
            <w:tcW w:w="708" w:type="dxa"/>
            <w:tcBorders>
              <w:top w:val="nil"/>
              <w:left w:val="nil"/>
              <w:bottom w:val="nil"/>
              <w:right w:val="nil"/>
            </w:tcBorders>
            <w:shd w:val="clear" w:color="auto" w:fill="auto"/>
            <w:noWrap/>
            <w:vAlign w:val="center"/>
            <w:hideMark/>
          </w:tcPr>
          <w:p w14:paraId="4D3417C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28240D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FD87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67F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1A553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E75B1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42D4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87AB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013E7" w14:textId="77777777" w:rsidR="000D681D" w:rsidRPr="000D681D" w:rsidRDefault="000D681D" w:rsidP="006F13B3">
            <w:pPr>
              <w:pStyle w:val="supplementaritytable"/>
            </w:pPr>
            <w:r w:rsidRPr="000D681D">
              <w:rPr>
                <w:rFonts w:eastAsia="MS Mincho"/>
              </w:rPr>
              <w:t>－</w:t>
            </w:r>
          </w:p>
        </w:tc>
      </w:tr>
      <w:tr w:rsidR="006768AD" w:rsidRPr="000D681D" w14:paraId="650A41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B9E0B5" w14:textId="77777777" w:rsidR="000D681D" w:rsidRPr="000D681D" w:rsidRDefault="000D681D" w:rsidP="006F13B3">
            <w:pPr>
              <w:pStyle w:val="supplementaritytable"/>
            </w:pPr>
            <w:r w:rsidRPr="000D681D">
              <w:lastRenderedPageBreak/>
              <w:t>osa-miR1862b</w:t>
            </w:r>
          </w:p>
        </w:tc>
        <w:tc>
          <w:tcPr>
            <w:tcW w:w="1134" w:type="dxa"/>
            <w:tcBorders>
              <w:top w:val="nil"/>
              <w:left w:val="nil"/>
              <w:bottom w:val="nil"/>
              <w:right w:val="nil"/>
            </w:tcBorders>
            <w:shd w:val="clear" w:color="auto" w:fill="auto"/>
            <w:noWrap/>
            <w:vAlign w:val="center"/>
            <w:hideMark/>
          </w:tcPr>
          <w:p w14:paraId="7CEE5F36" w14:textId="77777777" w:rsidR="000D681D" w:rsidRPr="000D681D" w:rsidRDefault="000D681D" w:rsidP="006F13B3">
            <w:pPr>
              <w:pStyle w:val="supplementaritytable"/>
            </w:pPr>
            <w:r w:rsidRPr="000D681D">
              <w:t>10808341266</w:t>
            </w:r>
          </w:p>
        </w:tc>
        <w:tc>
          <w:tcPr>
            <w:tcW w:w="567" w:type="dxa"/>
            <w:tcBorders>
              <w:top w:val="nil"/>
              <w:left w:val="nil"/>
              <w:bottom w:val="nil"/>
              <w:right w:val="nil"/>
            </w:tcBorders>
            <w:shd w:val="clear" w:color="auto" w:fill="auto"/>
            <w:noWrap/>
            <w:vAlign w:val="center"/>
            <w:hideMark/>
          </w:tcPr>
          <w:p w14:paraId="5FC78431"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4272319" w14:textId="77777777" w:rsidR="000D681D" w:rsidRPr="000D681D" w:rsidRDefault="000D681D" w:rsidP="006F13B3">
            <w:pPr>
              <w:pStyle w:val="supplementaritytable"/>
            </w:pPr>
            <w:r w:rsidRPr="000D681D">
              <w:t>8341266</w:t>
            </w:r>
          </w:p>
        </w:tc>
        <w:tc>
          <w:tcPr>
            <w:tcW w:w="708" w:type="dxa"/>
            <w:tcBorders>
              <w:top w:val="nil"/>
              <w:left w:val="nil"/>
              <w:bottom w:val="nil"/>
              <w:right w:val="nil"/>
            </w:tcBorders>
            <w:shd w:val="clear" w:color="auto" w:fill="auto"/>
            <w:noWrap/>
            <w:vAlign w:val="center"/>
            <w:hideMark/>
          </w:tcPr>
          <w:p w14:paraId="6C7A1AA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235D1E5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66270F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9954AEA" w14:textId="77777777" w:rsidR="000D681D" w:rsidRPr="000D681D" w:rsidRDefault="000D681D" w:rsidP="006F13B3">
            <w:pPr>
              <w:pStyle w:val="supplementaritytable"/>
            </w:pPr>
            <w:r w:rsidRPr="000D681D">
              <w:t>98.97%</w:t>
            </w:r>
          </w:p>
        </w:tc>
        <w:tc>
          <w:tcPr>
            <w:tcW w:w="850" w:type="dxa"/>
            <w:tcBorders>
              <w:top w:val="nil"/>
              <w:left w:val="nil"/>
              <w:bottom w:val="nil"/>
              <w:right w:val="nil"/>
            </w:tcBorders>
            <w:shd w:val="clear" w:color="auto" w:fill="auto"/>
            <w:noWrap/>
            <w:vAlign w:val="center"/>
            <w:hideMark/>
          </w:tcPr>
          <w:p w14:paraId="7F67C4E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F9C036" w14:textId="77777777" w:rsidR="000D681D" w:rsidRPr="000D681D" w:rsidRDefault="000D681D" w:rsidP="006F13B3">
            <w:pPr>
              <w:pStyle w:val="supplementaritytable"/>
            </w:pPr>
            <w:r w:rsidRPr="000D681D">
              <w:t>1.03%</w:t>
            </w:r>
          </w:p>
        </w:tc>
        <w:tc>
          <w:tcPr>
            <w:tcW w:w="850" w:type="dxa"/>
            <w:tcBorders>
              <w:top w:val="nil"/>
              <w:left w:val="nil"/>
              <w:bottom w:val="nil"/>
              <w:right w:val="nil"/>
            </w:tcBorders>
            <w:shd w:val="clear" w:color="auto" w:fill="auto"/>
            <w:noWrap/>
            <w:vAlign w:val="center"/>
            <w:hideMark/>
          </w:tcPr>
          <w:p w14:paraId="6A4FBF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7F8E5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84ADC0" w14:textId="77777777" w:rsidR="000D681D" w:rsidRPr="000D681D" w:rsidRDefault="000D681D" w:rsidP="006F13B3">
            <w:pPr>
              <w:pStyle w:val="supplementaritytable"/>
            </w:pPr>
            <w:r w:rsidRPr="000D681D">
              <w:rPr>
                <w:rFonts w:eastAsia="MS Mincho"/>
              </w:rPr>
              <w:t>－</w:t>
            </w:r>
          </w:p>
        </w:tc>
      </w:tr>
      <w:tr w:rsidR="006768AD" w:rsidRPr="000D681D" w14:paraId="670BF6F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58BC910" w14:textId="77777777" w:rsidR="000D681D" w:rsidRPr="000D681D" w:rsidRDefault="000D681D" w:rsidP="006F13B3">
            <w:pPr>
              <w:pStyle w:val="supplementaritytable"/>
            </w:pPr>
            <w:r w:rsidRPr="000D681D">
              <w:t>osa-miR2118a</w:t>
            </w:r>
          </w:p>
        </w:tc>
        <w:tc>
          <w:tcPr>
            <w:tcW w:w="1134" w:type="dxa"/>
            <w:tcBorders>
              <w:top w:val="nil"/>
              <w:left w:val="nil"/>
              <w:bottom w:val="nil"/>
              <w:right w:val="nil"/>
            </w:tcBorders>
            <w:shd w:val="clear" w:color="auto" w:fill="auto"/>
            <w:noWrap/>
            <w:vAlign w:val="center"/>
            <w:hideMark/>
          </w:tcPr>
          <w:p w14:paraId="6EAD585B" w14:textId="77777777" w:rsidR="000D681D" w:rsidRPr="000D681D" w:rsidRDefault="000D681D" w:rsidP="006F13B3">
            <w:pPr>
              <w:pStyle w:val="supplementaritytable"/>
            </w:pPr>
            <w:r w:rsidRPr="000D681D">
              <w:t>10421642958</w:t>
            </w:r>
          </w:p>
        </w:tc>
        <w:tc>
          <w:tcPr>
            <w:tcW w:w="567" w:type="dxa"/>
            <w:tcBorders>
              <w:top w:val="nil"/>
              <w:left w:val="nil"/>
              <w:bottom w:val="nil"/>
              <w:right w:val="nil"/>
            </w:tcBorders>
            <w:shd w:val="clear" w:color="auto" w:fill="auto"/>
            <w:noWrap/>
            <w:vAlign w:val="center"/>
            <w:hideMark/>
          </w:tcPr>
          <w:p w14:paraId="0B238A5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D7E8850" w14:textId="77777777" w:rsidR="000D681D" w:rsidRPr="000D681D" w:rsidRDefault="000D681D" w:rsidP="006F13B3">
            <w:pPr>
              <w:pStyle w:val="supplementaritytable"/>
            </w:pPr>
            <w:r w:rsidRPr="000D681D">
              <w:t>21642958</w:t>
            </w:r>
          </w:p>
        </w:tc>
        <w:tc>
          <w:tcPr>
            <w:tcW w:w="708" w:type="dxa"/>
            <w:tcBorders>
              <w:top w:val="nil"/>
              <w:left w:val="nil"/>
              <w:bottom w:val="nil"/>
              <w:right w:val="nil"/>
            </w:tcBorders>
            <w:shd w:val="clear" w:color="auto" w:fill="auto"/>
            <w:noWrap/>
            <w:vAlign w:val="center"/>
            <w:hideMark/>
          </w:tcPr>
          <w:p w14:paraId="2A405010"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04C37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0C343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A3BAC8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E5750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B39BE"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1D309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95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1739AB" w14:textId="77777777" w:rsidR="000D681D" w:rsidRPr="000D681D" w:rsidRDefault="000D681D" w:rsidP="006F13B3">
            <w:pPr>
              <w:pStyle w:val="supplementaritytable"/>
            </w:pPr>
            <w:r w:rsidRPr="000D681D">
              <w:rPr>
                <w:rFonts w:eastAsia="MS Mincho"/>
              </w:rPr>
              <w:t>－</w:t>
            </w:r>
          </w:p>
        </w:tc>
      </w:tr>
      <w:tr w:rsidR="006768AD" w:rsidRPr="000D681D" w14:paraId="1FE573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0F25A5" w14:textId="77777777" w:rsidR="000D681D" w:rsidRPr="000D681D" w:rsidRDefault="000D681D" w:rsidP="006F13B3">
            <w:pPr>
              <w:pStyle w:val="supplementaritytable"/>
            </w:pPr>
            <w:r w:rsidRPr="000D681D">
              <w:t>osa-miR2118b</w:t>
            </w:r>
          </w:p>
        </w:tc>
        <w:tc>
          <w:tcPr>
            <w:tcW w:w="1134" w:type="dxa"/>
            <w:tcBorders>
              <w:top w:val="nil"/>
              <w:left w:val="nil"/>
              <w:bottom w:val="nil"/>
              <w:right w:val="nil"/>
            </w:tcBorders>
            <w:shd w:val="clear" w:color="auto" w:fill="auto"/>
            <w:noWrap/>
            <w:vAlign w:val="center"/>
            <w:hideMark/>
          </w:tcPr>
          <w:p w14:paraId="4D240DB2" w14:textId="77777777" w:rsidR="000D681D" w:rsidRPr="000D681D" w:rsidRDefault="000D681D" w:rsidP="006F13B3">
            <w:pPr>
              <w:pStyle w:val="supplementaritytable"/>
            </w:pPr>
            <w:r w:rsidRPr="000D681D">
              <w:t>10421645325</w:t>
            </w:r>
          </w:p>
        </w:tc>
        <w:tc>
          <w:tcPr>
            <w:tcW w:w="567" w:type="dxa"/>
            <w:tcBorders>
              <w:top w:val="nil"/>
              <w:left w:val="nil"/>
              <w:bottom w:val="nil"/>
              <w:right w:val="nil"/>
            </w:tcBorders>
            <w:shd w:val="clear" w:color="auto" w:fill="auto"/>
            <w:noWrap/>
            <w:vAlign w:val="center"/>
            <w:hideMark/>
          </w:tcPr>
          <w:p w14:paraId="7B2E4EE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A972EE5" w14:textId="77777777" w:rsidR="000D681D" w:rsidRPr="000D681D" w:rsidRDefault="000D681D" w:rsidP="006F13B3">
            <w:pPr>
              <w:pStyle w:val="supplementaritytable"/>
            </w:pPr>
            <w:r w:rsidRPr="000D681D">
              <w:t>21645325</w:t>
            </w:r>
          </w:p>
        </w:tc>
        <w:tc>
          <w:tcPr>
            <w:tcW w:w="708" w:type="dxa"/>
            <w:tcBorders>
              <w:top w:val="nil"/>
              <w:left w:val="nil"/>
              <w:bottom w:val="nil"/>
              <w:right w:val="nil"/>
            </w:tcBorders>
            <w:shd w:val="clear" w:color="auto" w:fill="auto"/>
            <w:noWrap/>
            <w:vAlign w:val="center"/>
            <w:hideMark/>
          </w:tcPr>
          <w:p w14:paraId="54EEDBA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6CCA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B05C0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AC7522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BA7AB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A715827"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394F76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9178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CC6903" w14:textId="77777777" w:rsidR="000D681D" w:rsidRPr="000D681D" w:rsidRDefault="000D681D" w:rsidP="006F13B3">
            <w:pPr>
              <w:pStyle w:val="supplementaritytable"/>
            </w:pPr>
            <w:r w:rsidRPr="000D681D">
              <w:rPr>
                <w:rFonts w:eastAsia="MS Mincho"/>
              </w:rPr>
              <w:t>－</w:t>
            </w:r>
          </w:p>
        </w:tc>
      </w:tr>
      <w:tr w:rsidR="006768AD" w:rsidRPr="000D681D" w14:paraId="3CF029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8726AD" w14:textId="77777777" w:rsidR="000D681D" w:rsidRPr="000D681D" w:rsidRDefault="000D681D" w:rsidP="006F13B3">
            <w:pPr>
              <w:pStyle w:val="supplementaritytable"/>
            </w:pPr>
            <w:r w:rsidRPr="000D681D">
              <w:t>osa-miR2118c</w:t>
            </w:r>
          </w:p>
        </w:tc>
        <w:tc>
          <w:tcPr>
            <w:tcW w:w="1134" w:type="dxa"/>
            <w:tcBorders>
              <w:top w:val="nil"/>
              <w:left w:val="nil"/>
              <w:bottom w:val="nil"/>
              <w:right w:val="nil"/>
            </w:tcBorders>
            <w:shd w:val="clear" w:color="auto" w:fill="auto"/>
            <w:noWrap/>
            <w:vAlign w:val="center"/>
            <w:hideMark/>
          </w:tcPr>
          <w:p w14:paraId="1BE392AB" w14:textId="77777777" w:rsidR="000D681D" w:rsidRPr="000D681D" w:rsidRDefault="000D681D" w:rsidP="006F13B3">
            <w:pPr>
              <w:pStyle w:val="supplementaritytable"/>
            </w:pPr>
            <w:r w:rsidRPr="000D681D">
              <w:t>10421647984</w:t>
            </w:r>
          </w:p>
        </w:tc>
        <w:tc>
          <w:tcPr>
            <w:tcW w:w="567" w:type="dxa"/>
            <w:tcBorders>
              <w:top w:val="nil"/>
              <w:left w:val="nil"/>
              <w:bottom w:val="nil"/>
              <w:right w:val="nil"/>
            </w:tcBorders>
            <w:shd w:val="clear" w:color="auto" w:fill="auto"/>
            <w:noWrap/>
            <w:vAlign w:val="center"/>
            <w:hideMark/>
          </w:tcPr>
          <w:p w14:paraId="047E591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E2D1003" w14:textId="77777777" w:rsidR="000D681D" w:rsidRPr="000D681D" w:rsidRDefault="000D681D" w:rsidP="006F13B3">
            <w:pPr>
              <w:pStyle w:val="supplementaritytable"/>
            </w:pPr>
            <w:r w:rsidRPr="000D681D">
              <w:t>21647984</w:t>
            </w:r>
          </w:p>
        </w:tc>
        <w:tc>
          <w:tcPr>
            <w:tcW w:w="708" w:type="dxa"/>
            <w:tcBorders>
              <w:top w:val="nil"/>
              <w:left w:val="nil"/>
              <w:bottom w:val="nil"/>
              <w:right w:val="nil"/>
            </w:tcBorders>
            <w:shd w:val="clear" w:color="auto" w:fill="auto"/>
            <w:noWrap/>
            <w:vAlign w:val="center"/>
            <w:hideMark/>
          </w:tcPr>
          <w:p w14:paraId="21CC2D9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0FCCB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D17AD5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061B32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F22C33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A741C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2948A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9AC4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5F453E" w14:textId="77777777" w:rsidR="000D681D" w:rsidRPr="000D681D" w:rsidRDefault="000D681D" w:rsidP="006F13B3">
            <w:pPr>
              <w:pStyle w:val="supplementaritytable"/>
            </w:pPr>
            <w:r w:rsidRPr="000D681D">
              <w:rPr>
                <w:rFonts w:eastAsia="MS Mincho"/>
              </w:rPr>
              <w:t>－</w:t>
            </w:r>
          </w:p>
        </w:tc>
      </w:tr>
      <w:tr w:rsidR="006768AD" w:rsidRPr="000D681D" w14:paraId="44C3E4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6D3747"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CEE837F" w14:textId="77777777" w:rsidR="000D681D" w:rsidRPr="000D681D" w:rsidRDefault="000D681D" w:rsidP="006F13B3">
            <w:pPr>
              <w:pStyle w:val="supplementaritytable"/>
            </w:pPr>
            <w:r w:rsidRPr="000D681D">
              <w:t>10421647467</w:t>
            </w:r>
          </w:p>
        </w:tc>
        <w:tc>
          <w:tcPr>
            <w:tcW w:w="567" w:type="dxa"/>
            <w:tcBorders>
              <w:top w:val="nil"/>
              <w:left w:val="nil"/>
              <w:bottom w:val="nil"/>
              <w:right w:val="nil"/>
            </w:tcBorders>
            <w:shd w:val="clear" w:color="auto" w:fill="auto"/>
            <w:noWrap/>
            <w:vAlign w:val="center"/>
            <w:hideMark/>
          </w:tcPr>
          <w:p w14:paraId="75377DC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CE0D837" w14:textId="77777777" w:rsidR="000D681D" w:rsidRPr="000D681D" w:rsidRDefault="000D681D" w:rsidP="006F13B3">
            <w:pPr>
              <w:pStyle w:val="supplementaritytable"/>
            </w:pPr>
            <w:r w:rsidRPr="000D681D">
              <w:t>21647467</w:t>
            </w:r>
          </w:p>
        </w:tc>
        <w:tc>
          <w:tcPr>
            <w:tcW w:w="708" w:type="dxa"/>
            <w:tcBorders>
              <w:top w:val="nil"/>
              <w:left w:val="nil"/>
              <w:bottom w:val="nil"/>
              <w:right w:val="nil"/>
            </w:tcBorders>
            <w:shd w:val="clear" w:color="auto" w:fill="auto"/>
            <w:noWrap/>
            <w:vAlign w:val="center"/>
            <w:hideMark/>
          </w:tcPr>
          <w:p w14:paraId="08D39452"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37EDB5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550341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EA50C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829017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82AD82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EB3FF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A6E0F5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4EB007" w14:textId="77777777" w:rsidR="000D681D" w:rsidRPr="000D681D" w:rsidRDefault="000D681D" w:rsidP="006F13B3">
            <w:pPr>
              <w:pStyle w:val="supplementaritytable"/>
            </w:pPr>
            <w:r w:rsidRPr="000D681D">
              <w:rPr>
                <w:rFonts w:eastAsia="MS Mincho"/>
              </w:rPr>
              <w:t>－</w:t>
            </w:r>
          </w:p>
        </w:tc>
      </w:tr>
      <w:tr w:rsidR="006768AD" w:rsidRPr="000D681D" w14:paraId="74F98AF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20A709"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1B4DD22" w14:textId="77777777" w:rsidR="000D681D" w:rsidRPr="000D681D" w:rsidRDefault="000D681D" w:rsidP="006F13B3">
            <w:pPr>
              <w:pStyle w:val="supplementaritytable"/>
            </w:pPr>
            <w:r w:rsidRPr="000D681D">
              <w:t>10421647470</w:t>
            </w:r>
          </w:p>
        </w:tc>
        <w:tc>
          <w:tcPr>
            <w:tcW w:w="567" w:type="dxa"/>
            <w:tcBorders>
              <w:top w:val="nil"/>
              <w:left w:val="nil"/>
              <w:bottom w:val="nil"/>
              <w:right w:val="nil"/>
            </w:tcBorders>
            <w:shd w:val="clear" w:color="auto" w:fill="auto"/>
            <w:noWrap/>
            <w:vAlign w:val="center"/>
            <w:hideMark/>
          </w:tcPr>
          <w:p w14:paraId="52944B8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E223C48" w14:textId="77777777" w:rsidR="000D681D" w:rsidRPr="000D681D" w:rsidRDefault="000D681D" w:rsidP="006F13B3">
            <w:pPr>
              <w:pStyle w:val="supplementaritytable"/>
            </w:pPr>
            <w:r w:rsidRPr="000D681D">
              <w:t>21647470</w:t>
            </w:r>
          </w:p>
        </w:tc>
        <w:tc>
          <w:tcPr>
            <w:tcW w:w="708" w:type="dxa"/>
            <w:tcBorders>
              <w:top w:val="nil"/>
              <w:left w:val="nil"/>
              <w:bottom w:val="nil"/>
              <w:right w:val="nil"/>
            </w:tcBorders>
            <w:shd w:val="clear" w:color="auto" w:fill="auto"/>
            <w:noWrap/>
            <w:vAlign w:val="center"/>
            <w:hideMark/>
          </w:tcPr>
          <w:p w14:paraId="226F5F83"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5AFF7C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C0BF2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71B6F8"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88541B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B3668B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15CE60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3F1D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0BD307B" w14:textId="77777777" w:rsidR="000D681D" w:rsidRPr="000D681D" w:rsidRDefault="000D681D" w:rsidP="006F13B3">
            <w:pPr>
              <w:pStyle w:val="supplementaritytable"/>
            </w:pPr>
            <w:r w:rsidRPr="000D681D">
              <w:rPr>
                <w:rFonts w:eastAsia="MS Mincho"/>
              </w:rPr>
              <w:t>－</w:t>
            </w:r>
          </w:p>
        </w:tc>
      </w:tr>
      <w:tr w:rsidR="006768AD" w:rsidRPr="000D681D" w14:paraId="13A48B7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4550CFC"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6DDFEA19" w14:textId="77777777" w:rsidR="000D681D" w:rsidRPr="000D681D" w:rsidRDefault="000D681D" w:rsidP="006F13B3">
            <w:pPr>
              <w:pStyle w:val="supplementaritytable"/>
            </w:pPr>
            <w:r w:rsidRPr="000D681D">
              <w:t>10421647472</w:t>
            </w:r>
          </w:p>
        </w:tc>
        <w:tc>
          <w:tcPr>
            <w:tcW w:w="567" w:type="dxa"/>
            <w:tcBorders>
              <w:top w:val="nil"/>
              <w:left w:val="nil"/>
              <w:bottom w:val="nil"/>
              <w:right w:val="nil"/>
            </w:tcBorders>
            <w:shd w:val="clear" w:color="auto" w:fill="auto"/>
            <w:noWrap/>
            <w:vAlign w:val="center"/>
            <w:hideMark/>
          </w:tcPr>
          <w:p w14:paraId="4224B70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8E1110" w14:textId="77777777" w:rsidR="000D681D" w:rsidRPr="000D681D" w:rsidRDefault="000D681D" w:rsidP="006F13B3">
            <w:pPr>
              <w:pStyle w:val="supplementaritytable"/>
            </w:pPr>
            <w:r w:rsidRPr="000D681D">
              <w:t>21647472</w:t>
            </w:r>
          </w:p>
        </w:tc>
        <w:tc>
          <w:tcPr>
            <w:tcW w:w="708" w:type="dxa"/>
            <w:tcBorders>
              <w:top w:val="nil"/>
              <w:left w:val="nil"/>
              <w:bottom w:val="nil"/>
              <w:right w:val="nil"/>
            </w:tcBorders>
            <w:shd w:val="clear" w:color="auto" w:fill="auto"/>
            <w:noWrap/>
            <w:vAlign w:val="center"/>
            <w:hideMark/>
          </w:tcPr>
          <w:p w14:paraId="063148E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BC6F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A3FD92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A6224"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13E9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EDF853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074A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2D06B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C3D3E4" w14:textId="77777777" w:rsidR="000D681D" w:rsidRPr="000D681D" w:rsidRDefault="000D681D" w:rsidP="006F13B3">
            <w:pPr>
              <w:pStyle w:val="supplementaritytable"/>
            </w:pPr>
            <w:r w:rsidRPr="000D681D">
              <w:rPr>
                <w:rFonts w:eastAsia="MS Mincho"/>
              </w:rPr>
              <w:t>－</w:t>
            </w:r>
          </w:p>
        </w:tc>
      </w:tr>
      <w:tr w:rsidR="006768AD" w:rsidRPr="000D681D" w14:paraId="2E6ABC3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868868"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062BB827" w14:textId="77777777" w:rsidR="000D681D" w:rsidRPr="000D681D" w:rsidRDefault="000D681D" w:rsidP="006F13B3">
            <w:pPr>
              <w:pStyle w:val="supplementaritytable"/>
            </w:pPr>
            <w:r w:rsidRPr="000D681D">
              <w:t>10421647480</w:t>
            </w:r>
          </w:p>
        </w:tc>
        <w:tc>
          <w:tcPr>
            <w:tcW w:w="567" w:type="dxa"/>
            <w:tcBorders>
              <w:top w:val="nil"/>
              <w:left w:val="nil"/>
              <w:bottom w:val="nil"/>
              <w:right w:val="nil"/>
            </w:tcBorders>
            <w:shd w:val="clear" w:color="auto" w:fill="auto"/>
            <w:noWrap/>
            <w:vAlign w:val="center"/>
            <w:hideMark/>
          </w:tcPr>
          <w:p w14:paraId="564476C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B8C81A3" w14:textId="77777777" w:rsidR="000D681D" w:rsidRPr="000D681D" w:rsidRDefault="000D681D" w:rsidP="006F13B3">
            <w:pPr>
              <w:pStyle w:val="supplementaritytable"/>
            </w:pPr>
            <w:r w:rsidRPr="000D681D">
              <w:t>21647480</w:t>
            </w:r>
          </w:p>
        </w:tc>
        <w:tc>
          <w:tcPr>
            <w:tcW w:w="708" w:type="dxa"/>
            <w:tcBorders>
              <w:top w:val="nil"/>
              <w:left w:val="nil"/>
              <w:bottom w:val="nil"/>
              <w:right w:val="nil"/>
            </w:tcBorders>
            <w:shd w:val="clear" w:color="auto" w:fill="auto"/>
            <w:noWrap/>
            <w:vAlign w:val="center"/>
            <w:hideMark/>
          </w:tcPr>
          <w:p w14:paraId="7856148A"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95EF98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B97929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DEE5C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221A4C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BB944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A3438F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7944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746B3C1" w14:textId="77777777" w:rsidR="000D681D" w:rsidRPr="000D681D" w:rsidRDefault="000D681D" w:rsidP="006F13B3">
            <w:pPr>
              <w:pStyle w:val="supplementaritytable"/>
            </w:pPr>
            <w:r w:rsidRPr="000D681D">
              <w:rPr>
                <w:rFonts w:eastAsia="MS Mincho"/>
              </w:rPr>
              <w:t>－</w:t>
            </w:r>
          </w:p>
        </w:tc>
      </w:tr>
      <w:tr w:rsidR="006768AD" w:rsidRPr="000D681D" w14:paraId="5915D2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C47B27"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3FB55ED6" w14:textId="77777777" w:rsidR="000D681D" w:rsidRPr="000D681D" w:rsidRDefault="000D681D" w:rsidP="006F13B3">
            <w:pPr>
              <w:pStyle w:val="supplementaritytable"/>
            </w:pPr>
            <w:r w:rsidRPr="000D681D">
              <w:t>10421650346</w:t>
            </w:r>
          </w:p>
        </w:tc>
        <w:tc>
          <w:tcPr>
            <w:tcW w:w="567" w:type="dxa"/>
            <w:tcBorders>
              <w:top w:val="nil"/>
              <w:left w:val="nil"/>
              <w:bottom w:val="nil"/>
              <w:right w:val="nil"/>
            </w:tcBorders>
            <w:shd w:val="clear" w:color="auto" w:fill="auto"/>
            <w:noWrap/>
            <w:vAlign w:val="center"/>
            <w:hideMark/>
          </w:tcPr>
          <w:p w14:paraId="2C03F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60329E" w14:textId="77777777" w:rsidR="000D681D" w:rsidRPr="000D681D" w:rsidRDefault="000D681D" w:rsidP="006F13B3">
            <w:pPr>
              <w:pStyle w:val="supplementaritytable"/>
            </w:pPr>
            <w:r w:rsidRPr="000D681D">
              <w:t>21650346</w:t>
            </w:r>
          </w:p>
        </w:tc>
        <w:tc>
          <w:tcPr>
            <w:tcW w:w="708" w:type="dxa"/>
            <w:tcBorders>
              <w:top w:val="nil"/>
              <w:left w:val="nil"/>
              <w:bottom w:val="nil"/>
              <w:right w:val="nil"/>
            </w:tcBorders>
            <w:shd w:val="clear" w:color="auto" w:fill="auto"/>
            <w:noWrap/>
            <w:vAlign w:val="center"/>
            <w:hideMark/>
          </w:tcPr>
          <w:p w14:paraId="75829AC2"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E77E9A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94AA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0111CB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B86FD9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BB0EF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73967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486B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48E8C0" w14:textId="77777777" w:rsidR="000D681D" w:rsidRPr="000D681D" w:rsidRDefault="000D681D" w:rsidP="006F13B3">
            <w:pPr>
              <w:pStyle w:val="supplementaritytable"/>
            </w:pPr>
            <w:r w:rsidRPr="000D681D">
              <w:rPr>
                <w:rFonts w:eastAsia="MS Mincho"/>
              </w:rPr>
              <w:t>－</w:t>
            </w:r>
          </w:p>
        </w:tc>
      </w:tr>
      <w:tr w:rsidR="006768AD" w:rsidRPr="000D681D" w14:paraId="352D070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40619C"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01ED75F1" w14:textId="77777777" w:rsidR="000D681D" w:rsidRPr="000D681D" w:rsidRDefault="000D681D" w:rsidP="006F13B3">
            <w:pPr>
              <w:pStyle w:val="supplementaritytable"/>
            </w:pPr>
            <w:r w:rsidRPr="000D681D">
              <w:t>10421650356</w:t>
            </w:r>
          </w:p>
        </w:tc>
        <w:tc>
          <w:tcPr>
            <w:tcW w:w="567" w:type="dxa"/>
            <w:tcBorders>
              <w:top w:val="nil"/>
              <w:left w:val="nil"/>
              <w:bottom w:val="nil"/>
              <w:right w:val="nil"/>
            </w:tcBorders>
            <w:shd w:val="clear" w:color="auto" w:fill="auto"/>
            <w:noWrap/>
            <w:vAlign w:val="center"/>
            <w:hideMark/>
          </w:tcPr>
          <w:p w14:paraId="0DD250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8796A07" w14:textId="77777777" w:rsidR="000D681D" w:rsidRPr="000D681D" w:rsidRDefault="000D681D" w:rsidP="006F13B3">
            <w:pPr>
              <w:pStyle w:val="supplementaritytable"/>
            </w:pPr>
            <w:r w:rsidRPr="000D681D">
              <w:t>21650356</w:t>
            </w:r>
          </w:p>
        </w:tc>
        <w:tc>
          <w:tcPr>
            <w:tcW w:w="708" w:type="dxa"/>
            <w:tcBorders>
              <w:top w:val="nil"/>
              <w:left w:val="nil"/>
              <w:bottom w:val="nil"/>
              <w:right w:val="nil"/>
            </w:tcBorders>
            <w:shd w:val="clear" w:color="auto" w:fill="auto"/>
            <w:noWrap/>
            <w:vAlign w:val="center"/>
            <w:hideMark/>
          </w:tcPr>
          <w:p w14:paraId="44E56BE7"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069633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0F4CA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FD8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1657F0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DC7D85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6C3211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D8BA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844A8D" w14:textId="77777777" w:rsidR="000D681D" w:rsidRPr="000D681D" w:rsidRDefault="000D681D" w:rsidP="006F13B3">
            <w:pPr>
              <w:pStyle w:val="supplementaritytable"/>
            </w:pPr>
            <w:r w:rsidRPr="000D681D">
              <w:rPr>
                <w:rFonts w:eastAsia="MS Mincho"/>
              </w:rPr>
              <w:t>－</w:t>
            </w:r>
          </w:p>
        </w:tc>
      </w:tr>
      <w:tr w:rsidR="006768AD" w:rsidRPr="000D681D" w14:paraId="78C32DE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B73382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E3D7114" w14:textId="77777777" w:rsidR="000D681D" w:rsidRPr="000D681D" w:rsidRDefault="000D681D" w:rsidP="006F13B3">
            <w:pPr>
              <w:pStyle w:val="supplementaritytable"/>
            </w:pPr>
            <w:r w:rsidRPr="000D681D">
              <w:t>10421656988</w:t>
            </w:r>
          </w:p>
        </w:tc>
        <w:tc>
          <w:tcPr>
            <w:tcW w:w="567" w:type="dxa"/>
            <w:tcBorders>
              <w:top w:val="nil"/>
              <w:left w:val="nil"/>
              <w:bottom w:val="nil"/>
              <w:right w:val="nil"/>
            </w:tcBorders>
            <w:shd w:val="clear" w:color="auto" w:fill="auto"/>
            <w:noWrap/>
            <w:vAlign w:val="center"/>
            <w:hideMark/>
          </w:tcPr>
          <w:p w14:paraId="0627E85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09A79A" w14:textId="77777777" w:rsidR="000D681D" w:rsidRPr="000D681D" w:rsidRDefault="000D681D" w:rsidP="006F13B3">
            <w:pPr>
              <w:pStyle w:val="supplementaritytable"/>
            </w:pPr>
            <w:r w:rsidRPr="000D681D">
              <w:t>21656988</w:t>
            </w:r>
          </w:p>
        </w:tc>
        <w:tc>
          <w:tcPr>
            <w:tcW w:w="708" w:type="dxa"/>
            <w:tcBorders>
              <w:top w:val="nil"/>
              <w:left w:val="nil"/>
              <w:bottom w:val="nil"/>
              <w:right w:val="nil"/>
            </w:tcBorders>
            <w:shd w:val="clear" w:color="auto" w:fill="auto"/>
            <w:noWrap/>
            <w:vAlign w:val="center"/>
            <w:hideMark/>
          </w:tcPr>
          <w:p w14:paraId="416F8FC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FEC383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43544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A9DA746"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2D26D56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5D51034"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DB81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50585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DEFE01" w14:textId="77777777" w:rsidR="000D681D" w:rsidRPr="000D681D" w:rsidRDefault="000D681D" w:rsidP="006F13B3">
            <w:pPr>
              <w:pStyle w:val="supplementaritytable"/>
            </w:pPr>
            <w:r w:rsidRPr="000D681D">
              <w:rPr>
                <w:rFonts w:eastAsia="MS Mincho"/>
              </w:rPr>
              <w:t>－</w:t>
            </w:r>
          </w:p>
        </w:tc>
      </w:tr>
      <w:tr w:rsidR="006768AD" w:rsidRPr="000D681D" w14:paraId="28E86B7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C5B476"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5A90B47" w14:textId="77777777" w:rsidR="000D681D" w:rsidRPr="000D681D" w:rsidRDefault="000D681D" w:rsidP="006F13B3">
            <w:pPr>
              <w:pStyle w:val="supplementaritytable"/>
            </w:pPr>
            <w:r w:rsidRPr="000D681D">
              <w:t>10421656996</w:t>
            </w:r>
          </w:p>
        </w:tc>
        <w:tc>
          <w:tcPr>
            <w:tcW w:w="567" w:type="dxa"/>
            <w:tcBorders>
              <w:top w:val="nil"/>
              <w:left w:val="nil"/>
              <w:bottom w:val="nil"/>
              <w:right w:val="nil"/>
            </w:tcBorders>
            <w:shd w:val="clear" w:color="auto" w:fill="auto"/>
            <w:noWrap/>
            <w:vAlign w:val="center"/>
            <w:hideMark/>
          </w:tcPr>
          <w:p w14:paraId="612278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27EAB41" w14:textId="77777777" w:rsidR="000D681D" w:rsidRPr="000D681D" w:rsidRDefault="000D681D" w:rsidP="006F13B3">
            <w:pPr>
              <w:pStyle w:val="supplementaritytable"/>
            </w:pPr>
            <w:r w:rsidRPr="000D681D">
              <w:t>21656996</w:t>
            </w:r>
          </w:p>
        </w:tc>
        <w:tc>
          <w:tcPr>
            <w:tcW w:w="708" w:type="dxa"/>
            <w:tcBorders>
              <w:top w:val="nil"/>
              <w:left w:val="nil"/>
              <w:bottom w:val="nil"/>
              <w:right w:val="nil"/>
            </w:tcBorders>
            <w:shd w:val="clear" w:color="auto" w:fill="auto"/>
            <w:noWrap/>
            <w:vAlign w:val="center"/>
            <w:hideMark/>
          </w:tcPr>
          <w:p w14:paraId="507C7FC1"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33DF03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A3594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99302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D8C8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8F72F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0396F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813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C04A1F" w14:textId="77777777" w:rsidR="000D681D" w:rsidRPr="000D681D" w:rsidRDefault="000D681D" w:rsidP="006F13B3">
            <w:pPr>
              <w:pStyle w:val="supplementaritytable"/>
            </w:pPr>
            <w:r w:rsidRPr="000D681D">
              <w:rPr>
                <w:rFonts w:eastAsia="MS Mincho"/>
              </w:rPr>
              <w:t>－</w:t>
            </w:r>
          </w:p>
        </w:tc>
      </w:tr>
      <w:tr w:rsidR="006768AD" w:rsidRPr="000D681D" w14:paraId="5D9D7F9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6EA24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6A541132" w14:textId="77777777" w:rsidR="000D681D" w:rsidRPr="000D681D" w:rsidRDefault="000D681D" w:rsidP="006F13B3">
            <w:pPr>
              <w:pStyle w:val="supplementaritytable"/>
            </w:pPr>
            <w:r w:rsidRPr="000D681D">
              <w:t>10421656997</w:t>
            </w:r>
          </w:p>
        </w:tc>
        <w:tc>
          <w:tcPr>
            <w:tcW w:w="567" w:type="dxa"/>
            <w:tcBorders>
              <w:top w:val="nil"/>
              <w:left w:val="nil"/>
              <w:bottom w:val="nil"/>
              <w:right w:val="nil"/>
            </w:tcBorders>
            <w:shd w:val="clear" w:color="auto" w:fill="auto"/>
            <w:noWrap/>
            <w:vAlign w:val="center"/>
            <w:hideMark/>
          </w:tcPr>
          <w:p w14:paraId="3624AD2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1403B8" w14:textId="77777777" w:rsidR="000D681D" w:rsidRPr="000D681D" w:rsidRDefault="000D681D" w:rsidP="006F13B3">
            <w:pPr>
              <w:pStyle w:val="supplementaritytable"/>
            </w:pPr>
            <w:r w:rsidRPr="000D681D">
              <w:t>21656997</w:t>
            </w:r>
          </w:p>
        </w:tc>
        <w:tc>
          <w:tcPr>
            <w:tcW w:w="708" w:type="dxa"/>
            <w:tcBorders>
              <w:top w:val="nil"/>
              <w:left w:val="nil"/>
              <w:bottom w:val="nil"/>
              <w:right w:val="nil"/>
            </w:tcBorders>
            <w:shd w:val="clear" w:color="auto" w:fill="auto"/>
            <w:noWrap/>
            <w:vAlign w:val="center"/>
            <w:hideMark/>
          </w:tcPr>
          <w:p w14:paraId="72DF6D0D"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0067894F"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F0B3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CA1E8C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6C368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745B7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EE4D0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2723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799AD62" w14:textId="77777777" w:rsidR="000D681D" w:rsidRPr="000D681D" w:rsidRDefault="000D681D" w:rsidP="006F13B3">
            <w:pPr>
              <w:pStyle w:val="supplementaritytable"/>
            </w:pPr>
            <w:r w:rsidRPr="000D681D">
              <w:rPr>
                <w:rFonts w:eastAsia="MS Mincho"/>
              </w:rPr>
              <w:t>－</w:t>
            </w:r>
          </w:p>
        </w:tc>
      </w:tr>
      <w:tr w:rsidR="006768AD" w:rsidRPr="000D681D" w14:paraId="4B16DF3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348869"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40622C11" w14:textId="77777777" w:rsidR="000D681D" w:rsidRPr="000D681D" w:rsidRDefault="000D681D" w:rsidP="006F13B3">
            <w:pPr>
              <w:pStyle w:val="supplementaritytable"/>
            </w:pPr>
            <w:r w:rsidRPr="000D681D">
              <w:t>10421656754</w:t>
            </w:r>
          </w:p>
        </w:tc>
        <w:tc>
          <w:tcPr>
            <w:tcW w:w="567" w:type="dxa"/>
            <w:tcBorders>
              <w:top w:val="nil"/>
              <w:left w:val="nil"/>
              <w:bottom w:val="nil"/>
              <w:right w:val="nil"/>
            </w:tcBorders>
            <w:shd w:val="clear" w:color="auto" w:fill="auto"/>
            <w:noWrap/>
            <w:vAlign w:val="center"/>
            <w:hideMark/>
          </w:tcPr>
          <w:p w14:paraId="11414ED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17A263C" w14:textId="77777777" w:rsidR="000D681D" w:rsidRPr="000D681D" w:rsidRDefault="000D681D" w:rsidP="006F13B3">
            <w:pPr>
              <w:pStyle w:val="supplementaritytable"/>
            </w:pPr>
            <w:r w:rsidRPr="000D681D">
              <w:t>21656754</w:t>
            </w:r>
          </w:p>
        </w:tc>
        <w:tc>
          <w:tcPr>
            <w:tcW w:w="708" w:type="dxa"/>
            <w:tcBorders>
              <w:top w:val="nil"/>
              <w:left w:val="nil"/>
              <w:bottom w:val="nil"/>
              <w:right w:val="nil"/>
            </w:tcBorders>
            <w:shd w:val="clear" w:color="auto" w:fill="auto"/>
            <w:noWrap/>
            <w:vAlign w:val="center"/>
            <w:hideMark/>
          </w:tcPr>
          <w:p w14:paraId="16199202"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E0311C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6CD9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753BABD"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2F92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25F14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8A74C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3E05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60E3FB" w14:textId="77777777" w:rsidR="000D681D" w:rsidRPr="000D681D" w:rsidRDefault="000D681D" w:rsidP="006F13B3">
            <w:pPr>
              <w:pStyle w:val="supplementaritytable"/>
            </w:pPr>
            <w:r w:rsidRPr="000D681D">
              <w:rPr>
                <w:rFonts w:eastAsia="MS Mincho"/>
              </w:rPr>
              <w:t>－</w:t>
            </w:r>
          </w:p>
        </w:tc>
      </w:tr>
      <w:tr w:rsidR="006768AD" w:rsidRPr="000D681D" w14:paraId="167B89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7D0775"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2293F73C" w14:textId="77777777" w:rsidR="000D681D" w:rsidRPr="000D681D" w:rsidRDefault="000D681D" w:rsidP="006F13B3">
            <w:pPr>
              <w:pStyle w:val="supplementaritytable"/>
            </w:pPr>
            <w:r w:rsidRPr="000D681D">
              <w:t>10421656761</w:t>
            </w:r>
          </w:p>
        </w:tc>
        <w:tc>
          <w:tcPr>
            <w:tcW w:w="567" w:type="dxa"/>
            <w:tcBorders>
              <w:top w:val="nil"/>
              <w:left w:val="nil"/>
              <w:bottom w:val="nil"/>
              <w:right w:val="nil"/>
            </w:tcBorders>
            <w:shd w:val="clear" w:color="auto" w:fill="auto"/>
            <w:noWrap/>
            <w:vAlign w:val="center"/>
            <w:hideMark/>
          </w:tcPr>
          <w:p w14:paraId="2180899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2A7889" w14:textId="77777777" w:rsidR="000D681D" w:rsidRPr="000D681D" w:rsidRDefault="000D681D" w:rsidP="006F13B3">
            <w:pPr>
              <w:pStyle w:val="supplementaritytable"/>
            </w:pPr>
            <w:r w:rsidRPr="000D681D">
              <w:t>21656761</w:t>
            </w:r>
          </w:p>
        </w:tc>
        <w:tc>
          <w:tcPr>
            <w:tcW w:w="708" w:type="dxa"/>
            <w:tcBorders>
              <w:top w:val="nil"/>
              <w:left w:val="nil"/>
              <w:bottom w:val="nil"/>
              <w:right w:val="nil"/>
            </w:tcBorders>
            <w:shd w:val="clear" w:color="auto" w:fill="auto"/>
            <w:noWrap/>
            <w:vAlign w:val="center"/>
            <w:hideMark/>
          </w:tcPr>
          <w:p w14:paraId="075EF916"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186883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125CF2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287CA3B" w14:textId="77777777" w:rsidR="000D681D" w:rsidRPr="000D681D" w:rsidRDefault="000D681D" w:rsidP="006F13B3">
            <w:pPr>
              <w:pStyle w:val="supplementaritytable"/>
            </w:pPr>
            <w:r w:rsidRPr="000D681D">
              <w:t>86.64%</w:t>
            </w:r>
          </w:p>
        </w:tc>
        <w:tc>
          <w:tcPr>
            <w:tcW w:w="850" w:type="dxa"/>
            <w:tcBorders>
              <w:top w:val="nil"/>
              <w:left w:val="nil"/>
              <w:bottom w:val="nil"/>
              <w:right w:val="nil"/>
            </w:tcBorders>
            <w:shd w:val="clear" w:color="auto" w:fill="auto"/>
            <w:noWrap/>
            <w:vAlign w:val="center"/>
            <w:hideMark/>
          </w:tcPr>
          <w:p w14:paraId="4E65F77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D3D195" w14:textId="77777777" w:rsidR="000D681D" w:rsidRPr="000D681D" w:rsidRDefault="000D681D" w:rsidP="006F13B3">
            <w:pPr>
              <w:pStyle w:val="supplementaritytable"/>
            </w:pPr>
            <w:r w:rsidRPr="000D681D">
              <w:t>13.36%</w:t>
            </w:r>
          </w:p>
        </w:tc>
        <w:tc>
          <w:tcPr>
            <w:tcW w:w="850" w:type="dxa"/>
            <w:tcBorders>
              <w:top w:val="nil"/>
              <w:left w:val="nil"/>
              <w:bottom w:val="nil"/>
              <w:right w:val="nil"/>
            </w:tcBorders>
            <w:shd w:val="clear" w:color="auto" w:fill="auto"/>
            <w:noWrap/>
            <w:vAlign w:val="center"/>
            <w:hideMark/>
          </w:tcPr>
          <w:p w14:paraId="311C23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8DFE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5786305" w14:textId="77777777" w:rsidR="000D681D" w:rsidRPr="000D681D" w:rsidRDefault="000D681D" w:rsidP="006F13B3">
            <w:pPr>
              <w:pStyle w:val="supplementaritytable"/>
            </w:pPr>
            <w:r w:rsidRPr="000D681D">
              <w:rPr>
                <w:rFonts w:eastAsia="MS Mincho"/>
              </w:rPr>
              <w:t>－</w:t>
            </w:r>
          </w:p>
        </w:tc>
      </w:tr>
      <w:tr w:rsidR="006768AD" w:rsidRPr="000D681D" w14:paraId="67CB0F3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C60DA9B" w14:textId="77777777" w:rsidR="000D681D" w:rsidRPr="000D681D" w:rsidRDefault="000D681D" w:rsidP="006F13B3">
            <w:pPr>
              <w:pStyle w:val="supplementaritytable"/>
            </w:pPr>
            <w:r w:rsidRPr="000D681D">
              <w:t>osa-miR2118m</w:t>
            </w:r>
          </w:p>
        </w:tc>
        <w:tc>
          <w:tcPr>
            <w:tcW w:w="1134" w:type="dxa"/>
            <w:tcBorders>
              <w:top w:val="nil"/>
              <w:left w:val="nil"/>
              <w:bottom w:val="nil"/>
              <w:right w:val="nil"/>
            </w:tcBorders>
            <w:shd w:val="clear" w:color="auto" w:fill="auto"/>
            <w:noWrap/>
            <w:vAlign w:val="center"/>
            <w:hideMark/>
          </w:tcPr>
          <w:p w14:paraId="4AAF1AD7" w14:textId="77777777" w:rsidR="000D681D" w:rsidRPr="000D681D" w:rsidRDefault="000D681D" w:rsidP="006F13B3">
            <w:pPr>
              <w:pStyle w:val="supplementaritytable"/>
            </w:pPr>
            <w:r w:rsidRPr="000D681D">
              <w:t>10421658901</w:t>
            </w:r>
          </w:p>
        </w:tc>
        <w:tc>
          <w:tcPr>
            <w:tcW w:w="567" w:type="dxa"/>
            <w:tcBorders>
              <w:top w:val="nil"/>
              <w:left w:val="nil"/>
              <w:bottom w:val="nil"/>
              <w:right w:val="nil"/>
            </w:tcBorders>
            <w:shd w:val="clear" w:color="auto" w:fill="auto"/>
            <w:noWrap/>
            <w:vAlign w:val="center"/>
            <w:hideMark/>
          </w:tcPr>
          <w:p w14:paraId="3AA57C3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99B99E7" w14:textId="77777777" w:rsidR="000D681D" w:rsidRPr="000D681D" w:rsidRDefault="000D681D" w:rsidP="006F13B3">
            <w:pPr>
              <w:pStyle w:val="supplementaritytable"/>
            </w:pPr>
            <w:r w:rsidRPr="000D681D">
              <w:t>21658901</w:t>
            </w:r>
          </w:p>
        </w:tc>
        <w:tc>
          <w:tcPr>
            <w:tcW w:w="708" w:type="dxa"/>
            <w:tcBorders>
              <w:top w:val="nil"/>
              <w:left w:val="nil"/>
              <w:bottom w:val="nil"/>
              <w:right w:val="nil"/>
            </w:tcBorders>
            <w:shd w:val="clear" w:color="auto" w:fill="auto"/>
            <w:noWrap/>
            <w:vAlign w:val="center"/>
            <w:hideMark/>
          </w:tcPr>
          <w:p w14:paraId="616C3524"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F3F9A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1A7E0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60BC77" w14:textId="77777777" w:rsidR="000D681D" w:rsidRPr="000D681D" w:rsidRDefault="000D681D" w:rsidP="006F13B3">
            <w:pPr>
              <w:pStyle w:val="supplementaritytable"/>
            </w:pPr>
            <w:r w:rsidRPr="000D681D">
              <w:t>98.76%</w:t>
            </w:r>
          </w:p>
        </w:tc>
        <w:tc>
          <w:tcPr>
            <w:tcW w:w="850" w:type="dxa"/>
            <w:tcBorders>
              <w:top w:val="nil"/>
              <w:left w:val="nil"/>
              <w:bottom w:val="nil"/>
              <w:right w:val="nil"/>
            </w:tcBorders>
            <w:shd w:val="clear" w:color="auto" w:fill="auto"/>
            <w:noWrap/>
            <w:vAlign w:val="center"/>
            <w:hideMark/>
          </w:tcPr>
          <w:p w14:paraId="472ADB6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2EC9EA" w14:textId="77777777" w:rsidR="000D681D" w:rsidRPr="000D681D" w:rsidRDefault="000D681D" w:rsidP="006F13B3">
            <w:pPr>
              <w:pStyle w:val="supplementaritytable"/>
            </w:pPr>
            <w:r w:rsidRPr="000D681D">
              <w:t>1.24%</w:t>
            </w:r>
          </w:p>
        </w:tc>
        <w:tc>
          <w:tcPr>
            <w:tcW w:w="850" w:type="dxa"/>
            <w:tcBorders>
              <w:top w:val="nil"/>
              <w:left w:val="nil"/>
              <w:bottom w:val="nil"/>
              <w:right w:val="nil"/>
            </w:tcBorders>
            <w:shd w:val="clear" w:color="auto" w:fill="auto"/>
            <w:noWrap/>
            <w:vAlign w:val="center"/>
            <w:hideMark/>
          </w:tcPr>
          <w:p w14:paraId="6805004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E7AD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CEBA94F" w14:textId="77777777" w:rsidR="000D681D" w:rsidRPr="000D681D" w:rsidRDefault="000D681D" w:rsidP="006F13B3">
            <w:pPr>
              <w:pStyle w:val="supplementaritytable"/>
            </w:pPr>
            <w:r w:rsidRPr="000D681D">
              <w:rPr>
                <w:rFonts w:eastAsia="MS Mincho"/>
              </w:rPr>
              <w:t>－</w:t>
            </w:r>
          </w:p>
        </w:tc>
      </w:tr>
      <w:tr w:rsidR="006768AD" w:rsidRPr="000D681D" w14:paraId="6D8C25F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14ABAA" w14:textId="77777777" w:rsidR="000D681D" w:rsidRPr="000D681D" w:rsidRDefault="000D681D" w:rsidP="006F13B3">
            <w:pPr>
              <w:pStyle w:val="supplementaritytable"/>
            </w:pPr>
            <w:r w:rsidRPr="000D681D">
              <w:t>osa-miR2118n</w:t>
            </w:r>
          </w:p>
        </w:tc>
        <w:tc>
          <w:tcPr>
            <w:tcW w:w="1134" w:type="dxa"/>
            <w:tcBorders>
              <w:top w:val="nil"/>
              <w:left w:val="nil"/>
              <w:bottom w:val="nil"/>
              <w:right w:val="nil"/>
            </w:tcBorders>
            <w:shd w:val="clear" w:color="auto" w:fill="auto"/>
            <w:noWrap/>
            <w:vAlign w:val="center"/>
            <w:hideMark/>
          </w:tcPr>
          <w:p w14:paraId="580A9969" w14:textId="77777777" w:rsidR="000D681D" w:rsidRPr="000D681D" w:rsidRDefault="000D681D" w:rsidP="006F13B3">
            <w:pPr>
              <w:pStyle w:val="supplementaritytable"/>
            </w:pPr>
            <w:r w:rsidRPr="000D681D">
              <w:t>10421661547</w:t>
            </w:r>
          </w:p>
        </w:tc>
        <w:tc>
          <w:tcPr>
            <w:tcW w:w="567" w:type="dxa"/>
            <w:tcBorders>
              <w:top w:val="nil"/>
              <w:left w:val="nil"/>
              <w:bottom w:val="nil"/>
              <w:right w:val="nil"/>
            </w:tcBorders>
            <w:shd w:val="clear" w:color="auto" w:fill="auto"/>
            <w:noWrap/>
            <w:vAlign w:val="center"/>
            <w:hideMark/>
          </w:tcPr>
          <w:p w14:paraId="29AC265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479F3D" w14:textId="77777777" w:rsidR="000D681D" w:rsidRPr="000D681D" w:rsidRDefault="000D681D" w:rsidP="006F13B3">
            <w:pPr>
              <w:pStyle w:val="supplementaritytable"/>
            </w:pPr>
            <w:r w:rsidRPr="000D681D">
              <w:t>21661547</w:t>
            </w:r>
          </w:p>
        </w:tc>
        <w:tc>
          <w:tcPr>
            <w:tcW w:w="708" w:type="dxa"/>
            <w:tcBorders>
              <w:top w:val="nil"/>
              <w:left w:val="nil"/>
              <w:bottom w:val="nil"/>
              <w:right w:val="nil"/>
            </w:tcBorders>
            <w:shd w:val="clear" w:color="auto" w:fill="auto"/>
            <w:noWrap/>
            <w:vAlign w:val="center"/>
            <w:hideMark/>
          </w:tcPr>
          <w:p w14:paraId="72B4B382"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95785F4"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DBAA1B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DA5BD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30245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20374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3F474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19F2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681221" w14:textId="77777777" w:rsidR="000D681D" w:rsidRPr="000D681D" w:rsidRDefault="000D681D" w:rsidP="006F13B3">
            <w:pPr>
              <w:pStyle w:val="supplementaritytable"/>
            </w:pPr>
            <w:r w:rsidRPr="000D681D">
              <w:rPr>
                <w:rFonts w:eastAsia="MS Mincho"/>
              </w:rPr>
              <w:t>－</w:t>
            </w:r>
          </w:p>
        </w:tc>
      </w:tr>
      <w:tr w:rsidR="006768AD" w:rsidRPr="000D681D" w14:paraId="3D64014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98AA54"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5FCB3B32" w14:textId="77777777" w:rsidR="000D681D" w:rsidRPr="000D681D" w:rsidRDefault="000D681D" w:rsidP="006F13B3">
            <w:pPr>
              <w:pStyle w:val="supplementaritytable"/>
            </w:pPr>
            <w:r w:rsidRPr="000D681D">
              <w:t>10421661304</w:t>
            </w:r>
          </w:p>
        </w:tc>
        <w:tc>
          <w:tcPr>
            <w:tcW w:w="567" w:type="dxa"/>
            <w:tcBorders>
              <w:top w:val="nil"/>
              <w:left w:val="nil"/>
              <w:bottom w:val="nil"/>
              <w:right w:val="nil"/>
            </w:tcBorders>
            <w:shd w:val="clear" w:color="auto" w:fill="auto"/>
            <w:noWrap/>
            <w:vAlign w:val="center"/>
            <w:hideMark/>
          </w:tcPr>
          <w:p w14:paraId="12AACF7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DE6146C" w14:textId="77777777" w:rsidR="000D681D" w:rsidRPr="000D681D" w:rsidRDefault="000D681D" w:rsidP="006F13B3">
            <w:pPr>
              <w:pStyle w:val="supplementaritytable"/>
            </w:pPr>
            <w:r w:rsidRPr="000D681D">
              <w:t>21661304</w:t>
            </w:r>
          </w:p>
        </w:tc>
        <w:tc>
          <w:tcPr>
            <w:tcW w:w="708" w:type="dxa"/>
            <w:tcBorders>
              <w:top w:val="nil"/>
              <w:left w:val="nil"/>
              <w:bottom w:val="nil"/>
              <w:right w:val="nil"/>
            </w:tcBorders>
            <w:shd w:val="clear" w:color="auto" w:fill="auto"/>
            <w:noWrap/>
            <w:vAlign w:val="center"/>
            <w:hideMark/>
          </w:tcPr>
          <w:p w14:paraId="3EAA474E"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257E4D8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9713E3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6C755D"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3DF18D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CA03A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FB9D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C6AA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77FE4F" w14:textId="77777777" w:rsidR="000D681D" w:rsidRPr="000D681D" w:rsidRDefault="000D681D" w:rsidP="006F13B3">
            <w:pPr>
              <w:pStyle w:val="supplementaritytable"/>
            </w:pPr>
            <w:r w:rsidRPr="000D681D">
              <w:rPr>
                <w:rFonts w:eastAsia="MS Mincho"/>
              </w:rPr>
              <w:t>－</w:t>
            </w:r>
          </w:p>
        </w:tc>
      </w:tr>
      <w:tr w:rsidR="006768AD" w:rsidRPr="000D681D" w14:paraId="3ABA1B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90EB50"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12A02798" w14:textId="77777777" w:rsidR="000D681D" w:rsidRPr="000D681D" w:rsidRDefault="000D681D" w:rsidP="006F13B3">
            <w:pPr>
              <w:pStyle w:val="supplementaritytable"/>
            </w:pPr>
            <w:r w:rsidRPr="000D681D">
              <w:t>10421661320</w:t>
            </w:r>
          </w:p>
        </w:tc>
        <w:tc>
          <w:tcPr>
            <w:tcW w:w="567" w:type="dxa"/>
            <w:tcBorders>
              <w:top w:val="nil"/>
              <w:left w:val="nil"/>
              <w:bottom w:val="nil"/>
              <w:right w:val="nil"/>
            </w:tcBorders>
            <w:shd w:val="clear" w:color="auto" w:fill="auto"/>
            <w:noWrap/>
            <w:vAlign w:val="center"/>
            <w:hideMark/>
          </w:tcPr>
          <w:p w14:paraId="251BA94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3A6921" w14:textId="77777777" w:rsidR="000D681D" w:rsidRPr="000D681D" w:rsidRDefault="000D681D" w:rsidP="006F13B3">
            <w:pPr>
              <w:pStyle w:val="supplementaritytable"/>
            </w:pPr>
            <w:r w:rsidRPr="000D681D">
              <w:t>21661320</w:t>
            </w:r>
          </w:p>
        </w:tc>
        <w:tc>
          <w:tcPr>
            <w:tcW w:w="708" w:type="dxa"/>
            <w:tcBorders>
              <w:top w:val="nil"/>
              <w:left w:val="nil"/>
              <w:bottom w:val="nil"/>
              <w:right w:val="nil"/>
            </w:tcBorders>
            <w:shd w:val="clear" w:color="auto" w:fill="auto"/>
            <w:noWrap/>
            <w:vAlign w:val="center"/>
            <w:hideMark/>
          </w:tcPr>
          <w:p w14:paraId="28DFEA63"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312F91D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8F994B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CB9E4D" w14:textId="77777777" w:rsidR="000D681D" w:rsidRPr="000D681D" w:rsidRDefault="000D681D" w:rsidP="006F13B3">
            <w:pPr>
              <w:pStyle w:val="supplementaritytable"/>
            </w:pPr>
            <w:r w:rsidRPr="000D681D">
              <w:t>82.79%</w:t>
            </w:r>
          </w:p>
        </w:tc>
        <w:tc>
          <w:tcPr>
            <w:tcW w:w="850" w:type="dxa"/>
            <w:tcBorders>
              <w:top w:val="nil"/>
              <w:left w:val="nil"/>
              <w:bottom w:val="nil"/>
              <w:right w:val="nil"/>
            </w:tcBorders>
            <w:shd w:val="clear" w:color="auto" w:fill="auto"/>
            <w:noWrap/>
            <w:vAlign w:val="center"/>
            <w:hideMark/>
          </w:tcPr>
          <w:p w14:paraId="4384DE0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471F51" w14:textId="77777777" w:rsidR="000D681D" w:rsidRPr="000D681D" w:rsidRDefault="000D681D" w:rsidP="006F13B3">
            <w:pPr>
              <w:pStyle w:val="supplementaritytable"/>
            </w:pPr>
            <w:r w:rsidRPr="000D681D">
              <w:t>17.21%</w:t>
            </w:r>
          </w:p>
        </w:tc>
        <w:tc>
          <w:tcPr>
            <w:tcW w:w="850" w:type="dxa"/>
            <w:tcBorders>
              <w:top w:val="nil"/>
              <w:left w:val="nil"/>
              <w:bottom w:val="nil"/>
              <w:right w:val="nil"/>
            </w:tcBorders>
            <w:shd w:val="clear" w:color="auto" w:fill="auto"/>
            <w:noWrap/>
            <w:vAlign w:val="center"/>
            <w:hideMark/>
          </w:tcPr>
          <w:p w14:paraId="52893FA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5C43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92E724" w14:textId="77777777" w:rsidR="000D681D" w:rsidRPr="000D681D" w:rsidRDefault="000D681D" w:rsidP="006F13B3">
            <w:pPr>
              <w:pStyle w:val="supplementaritytable"/>
            </w:pPr>
            <w:r w:rsidRPr="000D681D">
              <w:rPr>
                <w:rFonts w:eastAsia="MS Mincho"/>
              </w:rPr>
              <w:t>－</w:t>
            </w:r>
          </w:p>
        </w:tc>
      </w:tr>
      <w:tr w:rsidR="006768AD" w:rsidRPr="000D681D" w14:paraId="6C6177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B94723" w14:textId="77777777" w:rsidR="000D681D" w:rsidRPr="000D681D" w:rsidRDefault="000D681D" w:rsidP="006F13B3">
            <w:pPr>
              <w:pStyle w:val="supplementaritytable"/>
            </w:pPr>
            <w:r w:rsidRPr="000D681D">
              <w:t>osa-miR2118p</w:t>
            </w:r>
          </w:p>
        </w:tc>
        <w:tc>
          <w:tcPr>
            <w:tcW w:w="1134" w:type="dxa"/>
            <w:tcBorders>
              <w:top w:val="nil"/>
              <w:left w:val="nil"/>
              <w:bottom w:val="nil"/>
              <w:right w:val="nil"/>
            </w:tcBorders>
            <w:shd w:val="clear" w:color="auto" w:fill="auto"/>
            <w:noWrap/>
            <w:vAlign w:val="center"/>
            <w:hideMark/>
          </w:tcPr>
          <w:p w14:paraId="2EEAB699" w14:textId="77777777" w:rsidR="000D681D" w:rsidRPr="000D681D" w:rsidRDefault="000D681D" w:rsidP="006F13B3">
            <w:pPr>
              <w:pStyle w:val="supplementaritytable"/>
            </w:pPr>
            <w:r w:rsidRPr="000D681D">
              <w:t>11107807474</w:t>
            </w:r>
          </w:p>
        </w:tc>
        <w:tc>
          <w:tcPr>
            <w:tcW w:w="567" w:type="dxa"/>
            <w:tcBorders>
              <w:top w:val="nil"/>
              <w:left w:val="nil"/>
              <w:bottom w:val="nil"/>
              <w:right w:val="nil"/>
            </w:tcBorders>
            <w:shd w:val="clear" w:color="auto" w:fill="auto"/>
            <w:noWrap/>
            <w:vAlign w:val="center"/>
            <w:hideMark/>
          </w:tcPr>
          <w:p w14:paraId="7D6BDDD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2E2ADEF8" w14:textId="77777777" w:rsidR="000D681D" w:rsidRPr="000D681D" w:rsidRDefault="000D681D" w:rsidP="006F13B3">
            <w:pPr>
              <w:pStyle w:val="supplementaritytable"/>
            </w:pPr>
            <w:r w:rsidRPr="000D681D">
              <w:t>7807474</w:t>
            </w:r>
          </w:p>
        </w:tc>
        <w:tc>
          <w:tcPr>
            <w:tcW w:w="708" w:type="dxa"/>
            <w:tcBorders>
              <w:top w:val="nil"/>
              <w:left w:val="nil"/>
              <w:bottom w:val="nil"/>
              <w:right w:val="nil"/>
            </w:tcBorders>
            <w:shd w:val="clear" w:color="auto" w:fill="auto"/>
            <w:noWrap/>
            <w:vAlign w:val="center"/>
            <w:hideMark/>
          </w:tcPr>
          <w:p w14:paraId="3DB8A3CA"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6F70521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30A81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1694B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E54176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13C6D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BF94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A252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E4AF339" w14:textId="77777777" w:rsidR="000D681D" w:rsidRPr="000D681D" w:rsidRDefault="000D681D" w:rsidP="006F13B3">
            <w:pPr>
              <w:pStyle w:val="supplementaritytable"/>
            </w:pPr>
            <w:r w:rsidRPr="000D681D">
              <w:rPr>
                <w:rFonts w:eastAsia="MS Mincho"/>
              </w:rPr>
              <w:t>－</w:t>
            </w:r>
          </w:p>
        </w:tc>
      </w:tr>
      <w:tr w:rsidR="006768AD" w:rsidRPr="000D681D" w14:paraId="13EAC8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340548" w14:textId="77777777" w:rsidR="000D681D" w:rsidRPr="000D681D" w:rsidRDefault="000D681D" w:rsidP="006F13B3">
            <w:pPr>
              <w:pStyle w:val="supplementaritytable"/>
            </w:pPr>
            <w:r w:rsidRPr="000D681D">
              <w:t>osa-miR2118r</w:t>
            </w:r>
          </w:p>
        </w:tc>
        <w:tc>
          <w:tcPr>
            <w:tcW w:w="1134" w:type="dxa"/>
            <w:tcBorders>
              <w:top w:val="nil"/>
              <w:left w:val="nil"/>
              <w:bottom w:val="nil"/>
              <w:right w:val="nil"/>
            </w:tcBorders>
            <w:shd w:val="clear" w:color="auto" w:fill="auto"/>
            <w:noWrap/>
            <w:vAlign w:val="center"/>
            <w:hideMark/>
          </w:tcPr>
          <w:p w14:paraId="50BB89AD" w14:textId="77777777" w:rsidR="000D681D" w:rsidRPr="000D681D" w:rsidRDefault="000D681D" w:rsidP="006F13B3">
            <w:pPr>
              <w:pStyle w:val="supplementaritytable"/>
            </w:pPr>
            <w:r w:rsidRPr="000D681D">
              <w:t>11107810278</w:t>
            </w:r>
          </w:p>
        </w:tc>
        <w:tc>
          <w:tcPr>
            <w:tcW w:w="567" w:type="dxa"/>
            <w:tcBorders>
              <w:top w:val="nil"/>
              <w:left w:val="nil"/>
              <w:bottom w:val="nil"/>
              <w:right w:val="nil"/>
            </w:tcBorders>
            <w:shd w:val="clear" w:color="auto" w:fill="auto"/>
            <w:noWrap/>
            <w:vAlign w:val="center"/>
            <w:hideMark/>
          </w:tcPr>
          <w:p w14:paraId="459D88B1"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4791B5C8" w14:textId="77777777" w:rsidR="000D681D" w:rsidRPr="000D681D" w:rsidRDefault="000D681D" w:rsidP="006F13B3">
            <w:pPr>
              <w:pStyle w:val="supplementaritytable"/>
            </w:pPr>
            <w:r w:rsidRPr="000D681D">
              <w:t>7810278</w:t>
            </w:r>
          </w:p>
        </w:tc>
        <w:tc>
          <w:tcPr>
            <w:tcW w:w="708" w:type="dxa"/>
            <w:tcBorders>
              <w:top w:val="nil"/>
              <w:left w:val="nil"/>
              <w:bottom w:val="nil"/>
              <w:right w:val="nil"/>
            </w:tcBorders>
            <w:shd w:val="clear" w:color="auto" w:fill="auto"/>
            <w:noWrap/>
            <w:vAlign w:val="center"/>
            <w:hideMark/>
          </w:tcPr>
          <w:p w14:paraId="3BF79E6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585EDE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582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47112A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E6A64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B84EDE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5A8363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13416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69DA7" w14:textId="77777777" w:rsidR="000D681D" w:rsidRPr="000D681D" w:rsidRDefault="000D681D" w:rsidP="006F13B3">
            <w:pPr>
              <w:pStyle w:val="supplementaritytable"/>
            </w:pPr>
            <w:r w:rsidRPr="000D681D">
              <w:rPr>
                <w:rFonts w:eastAsia="MS Mincho"/>
              </w:rPr>
              <w:t>－</w:t>
            </w:r>
          </w:p>
        </w:tc>
      </w:tr>
      <w:tr w:rsidR="006768AD" w:rsidRPr="000D681D" w14:paraId="772299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12D6A07" w14:textId="77777777" w:rsidR="000D681D" w:rsidRPr="000D681D" w:rsidRDefault="000D681D" w:rsidP="006F13B3">
            <w:pPr>
              <w:pStyle w:val="supplementaritytable"/>
            </w:pPr>
            <w:r w:rsidRPr="000D681D">
              <w:t>osa-miR2275b</w:t>
            </w:r>
          </w:p>
        </w:tc>
        <w:tc>
          <w:tcPr>
            <w:tcW w:w="1134" w:type="dxa"/>
            <w:tcBorders>
              <w:top w:val="nil"/>
              <w:left w:val="nil"/>
              <w:bottom w:val="nil"/>
              <w:right w:val="nil"/>
            </w:tcBorders>
            <w:shd w:val="clear" w:color="auto" w:fill="auto"/>
            <w:noWrap/>
            <w:vAlign w:val="center"/>
            <w:hideMark/>
          </w:tcPr>
          <w:p w14:paraId="36495966" w14:textId="77777777" w:rsidR="000D681D" w:rsidRPr="000D681D" w:rsidRDefault="000D681D" w:rsidP="006F13B3">
            <w:pPr>
              <w:pStyle w:val="supplementaritytable"/>
            </w:pPr>
            <w:r w:rsidRPr="000D681D">
              <w:t>10801202576</w:t>
            </w:r>
          </w:p>
        </w:tc>
        <w:tc>
          <w:tcPr>
            <w:tcW w:w="567" w:type="dxa"/>
            <w:tcBorders>
              <w:top w:val="nil"/>
              <w:left w:val="nil"/>
              <w:bottom w:val="nil"/>
              <w:right w:val="nil"/>
            </w:tcBorders>
            <w:shd w:val="clear" w:color="auto" w:fill="auto"/>
            <w:noWrap/>
            <w:vAlign w:val="center"/>
            <w:hideMark/>
          </w:tcPr>
          <w:p w14:paraId="36F7632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BA321B0" w14:textId="77777777" w:rsidR="000D681D" w:rsidRPr="000D681D" w:rsidRDefault="000D681D" w:rsidP="006F13B3">
            <w:pPr>
              <w:pStyle w:val="supplementaritytable"/>
            </w:pPr>
            <w:r w:rsidRPr="000D681D">
              <w:t>1202576</w:t>
            </w:r>
          </w:p>
        </w:tc>
        <w:tc>
          <w:tcPr>
            <w:tcW w:w="708" w:type="dxa"/>
            <w:tcBorders>
              <w:top w:val="nil"/>
              <w:left w:val="nil"/>
              <w:bottom w:val="nil"/>
              <w:right w:val="nil"/>
            </w:tcBorders>
            <w:shd w:val="clear" w:color="auto" w:fill="auto"/>
            <w:noWrap/>
            <w:vAlign w:val="center"/>
            <w:hideMark/>
          </w:tcPr>
          <w:p w14:paraId="4C502CF6"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3AD9B2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B14A7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81BAED" w14:textId="77777777" w:rsidR="000D681D" w:rsidRPr="000D681D" w:rsidRDefault="000D681D" w:rsidP="006F13B3">
            <w:pPr>
              <w:pStyle w:val="supplementaritytable"/>
            </w:pPr>
            <w:r w:rsidRPr="000D681D">
              <w:t>98.16%</w:t>
            </w:r>
          </w:p>
        </w:tc>
        <w:tc>
          <w:tcPr>
            <w:tcW w:w="850" w:type="dxa"/>
            <w:tcBorders>
              <w:top w:val="nil"/>
              <w:left w:val="nil"/>
              <w:bottom w:val="nil"/>
              <w:right w:val="nil"/>
            </w:tcBorders>
            <w:shd w:val="clear" w:color="auto" w:fill="auto"/>
            <w:noWrap/>
            <w:vAlign w:val="center"/>
            <w:hideMark/>
          </w:tcPr>
          <w:p w14:paraId="33ECE2D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C6927E" w14:textId="77777777" w:rsidR="000D681D" w:rsidRPr="000D681D" w:rsidRDefault="000D681D" w:rsidP="006F13B3">
            <w:pPr>
              <w:pStyle w:val="supplementaritytable"/>
            </w:pPr>
            <w:r w:rsidRPr="000D681D">
              <w:t>1.84%</w:t>
            </w:r>
          </w:p>
        </w:tc>
        <w:tc>
          <w:tcPr>
            <w:tcW w:w="850" w:type="dxa"/>
            <w:tcBorders>
              <w:top w:val="nil"/>
              <w:left w:val="nil"/>
              <w:bottom w:val="nil"/>
              <w:right w:val="nil"/>
            </w:tcBorders>
            <w:shd w:val="clear" w:color="auto" w:fill="auto"/>
            <w:noWrap/>
            <w:vAlign w:val="center"/>
            <w:hideMark/>
          </w:tcPr>
          <w:p w14:paraId="59EEBD7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E697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5A8810" w14:textId="77777777" w:rsidR="000D681D" w:rsidRPr="000D681D" w:rsidRDefault="000D681D" w:rsidP="006F13B3">
            <w:pPr>
              <w:pStyle w:val="supplementaritytable"/>
            </w:pPr>
            <w:r w:rsidRPr="000D681D">
              <w:rPr>
                <w:rFonts w:eastAsia="MS Mincho"/>
              </w:rPr>
              <w:t>－</w:t>
            </w:r>
          </w:p>
        </w:tc>
      </w:tr>
      <w:tr w:rsidR="006768AD" w:rsidRPr="000D681D" w14:paraId="042DDA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56A1BA8"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52B3B6B3" w14:textId="77777777" w:rsidR="000D681D" w:rsidRPr="000D681D" w:rsidRDefault="000D681D" w:rsidP="006F13B3">
            <w:pPr>
              <w:pStyle w:val="supplementaritytable"/>
            </w:pPr>
            <w:r w:rsidRPr="000D681D">
              <w:t>10716719863</w:t>
            </w:r>
          </w:p>
        </w:tc>
        <w:tc>
          <w:tcPr>
            <w:tcW w:w="567" w:type="dxa"/>
            <w:tcBorders>
              <w:top w:val="nil"/>
              <w:left w:val="nil"/>
              <w:bottom w:val="nil"/>
              <w:right w:val="nil"/>
            </w:tcBorders>
            <w:shd w:val="clear" w:color="auto" w:fill="auto"/>
            <w:noWrap/>
            <w:vAlign w:val="center"/>
            <w:hideMark/>
          </w:tcPr>
          <w:p w14:paraId="5374D37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3E20973" w14:textId="77777777" w:rsidR="000D681D" w:rsidRPr="000D681D" w:rsidRDefault="000D681D" w:rsidP="006F13B3">
            <w:pPr>
              <w:pStyle w:val="supplementaritytable"/>
            </w:pPr>
            <w:r w:rsidRPr="000D681D">
              <w:t>16719863</w:t>
            </w:r>
          </w:p>
        </w:tc>
        <w:tc>
          <w:tcPr>
            <w:tcW w:w="708" w:type="dxa"/>
            <w:tcBorders>
              <w:top w:val="nil"/>
              <w:left w:val="nil"/>
              <w:bottom w:val="nil"/>
              <w:right w:val="nil"/>
            </w:tcBorders>
            <w:shd w:val="clear" w:color="auto" w:fill="auto"/>
            <w:noWrap/>
            <w:vAlign w:val="center"/>
            <w:hideMark/>
          </w:tcPr>
          <w:p w14:paraId="51914C9B"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E34A94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54DFF6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4ADAC5" w14:textId="77777777" w:rsidR="000D681D" w:rsidRPr="000D681D" w:rsidRDefault="000D681D" w:rsidP="006F13B3">
            <w:pPr>
              <w:pStyle w:val="supplementaritytable"/>
            </w:pPr>
            <w:r w:rsidRPr="000D681D">
              <w:t>77.45%</w:t>
            </w:r>
          </w:p>
        </w:tc>
        <w:tc>
          <w:tcPr>
            <w:tcW w:w="850" w:type="dxa"/>
            <w:tcBorders>
              <w:top w:val="nil"/>
              <w:left w:val="nil"/>
              <w:bottom w:val="nil"/>
              <w:right w:val="nil"/>
            </w:tcBorders>
            <w:shd w:val="clear" w:color="auto" w:fill="auto"/>
            <w:noWrap/>
            <w:vAlign w:val="center"/>
            <w:hideMark/>
          </w:tcPr>
          <w:p w14:paraId="4EB789B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22A01C5" w14:textId="77777777" w:rsidR="000D681D" w:rsidRPr="000D681D" w:rsidRDefault="000D681D" w:rsidP="006F13B3">
            <w:pPr>
              <w:pStyle w:val="supplementaritytable"/>
            </w:pPr>
            <w:r w:rsidRPr="000D681D">
              <w:t>22.55%</w:t>
            </w:r>
          </w:p>
        </w:tc>
        <w:tc>
          <w:tcPr>
            <w:tcW w:w="850" w:type="dxa"/>
            <w:tcBorders>
              <w:top w:val="nil"/>
              <w:left w:val="nil"/>
              <w:bottom w:val="nil"/>
              <w:right w:val="nil"/>
            </w:tcBorders>
            <w:shd w:val="clear" w:color="auto" w:fill="auto"/>
            <w:noWrap/>
            <w:vAlign w:val="center"/>
            <w:hideMark/>
          </w:tcPr>
          <w:p w14:paraId="5092E4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00D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01F557" w14:textId="77777777" w:rsidR="000D681D" w:rsidRPr="000D681D" w:rsidRDefault="000D681D" w:rsidP="006F13B3">
            <w:pPr>
              <w:pStyle w:val="supplementaritytable"/>
            </w:pPr>
            <w:r w:rsidRPr="000D681D">
              <w:rPr>
                <w:rFonts w:eastAsia="MS Mincho"/>
              </w:rPr>
              <w:t>－</w:t>
            </w:r>
          </w:p>
        </w:tc>
      </w:tr>
      <w:tr w:rsidR="006768AD" w:rsidRPr="000D681D" w14:paraId="511A97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2C0BE5"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2AD14E99" w14:textId="77777777" w:rsidR="000D681D" w:rsidRPr="000D681D" w:rsidRDefault="000D681D" w:rsidP="006F13B3">
            <w:pPr>
              <w:pStyle w:val="supplementaritytable"/>
            </w:pPr>
            <w:r w:rsidRPr="000D681D">
              <w:t>10716719869</w:t>
            </w:r>
          </w:p>
        </w:tc>
        <w:tc>
          <w:tcPr>
            <w:tcW w:w="567" w:type="dxa"/>
            <w:tcBorders>
              <w:top w:val="nil"/>
              <w:left w:val="nil"/>
              <w:bottom w:val="nil"/>
              <w:right w:val="nil"/>
            </w:tcBorders>
            <w:shd w:val="clear" w:color="auto" w:fill="auto"/>
            <w:noWrap/>
            <w:vAlign w:val="center"/>
            <w:hideMark/>
          </w:tcPr>
          <w:p w14:paraId="3AC1078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B2FAC" w14:textId="77777777" w:rsidR="000D681D" w:rsidRPr="000D681D" w:rsidRDefault="000D681D" w:rsidP="006F13B3">
            <w:pPr>
              <w:pStyle w:val="supplementaritytable"/>
            </w:pPr>
            <w:r w:rsidRPr="000D681D">
              <w:t>16719869</w:t>
            </w:r>
          </w:p>
        </w:tc>
        <w:tc>
          <w:tcPr>
            <w:tcW w:w="708" w:type="dxa"/>
            <w:tcBorders>
              <w:top w:val="nil"/>
              <w:left w:val="nil"/>
              <w:bottom w:val="nil"/>
              <w:right w:val="nil"/>
            </w:tcBorders>
            <w:shd w:val="clear" w:color="auto" w:fill="auto"/>
            <w:noWrap/>
            <w:vAlign w:val="center"/>
            <w:hideMark/>
          </w:tcPr>
          <w:p w14:paraId="51709A99"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7E7B3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EDE202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83314E"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46077AB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FAADB9"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56E748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D097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A545A57" w14:textId="77777777" w:rsidR="000D681D" w:rsidRPr="000D681D" w:rsidRDefault="000D681D" w:rsidP="006F13B3">
            <w:pPr>
              <w:pStyle w:val="supplementaritytable"/>
            </w:pPr>
            <w:r w:rsidRPr="000D681D">
              <w:rPr>
                <w:rFonts w:eastAsia="MS Mincho"/>
              </w:rPr>
              <w:t>－</w:t>
            </w:r>
          </w:p>
        </w:tc>
      </w:tr>
      <w:tr w:rsidR="006768AD" w:rsidRPr="000D681D" w14:paraId="502C55F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42BFBDC" w14:textId="77777777" w:rsidR="000D681D" w:rsidRPr="000D681D" w:rsidRDefault="000D681D" w:rsidP="006F13B3">
            <w:pPr>
              <w:pStyle w:val="supplementaritytable"/>
            </w:pPr>
            <w:r w:rsidRPr="000D681D">
              <w:t>osa-miR319a-5p</w:t>
            </w:r>
          </w:p>
        </w:tc>
        <w:tc>
          <w:tcPr>
            <w:tcW w:w="1134" w:type="dxa"/>
            <w:tcBorders>
              <w:top w:val="nil"/>
              <w:left w:val="nil"/>
              <w:bottom w:val="nil"/>
              <w:right w:val="nil"/>
            </w:tcBorders>
            <w:shd w:val="clear" w:color="auto" w:fill="auto"/>
            <w:noWrap/>
            <w:vAlign w:val="center"/>
            <w:hideMark/>
          </w:tcPr>
          <w:p w14:paraId="2669DCF2" w14:textId="77777777" w:rsidR="000D681D" w:rsidRPr="000D681D" w:rsidRDefault="000D681D" w:rsidP="006F13B3">
            <w:pPr>
              <w:pStyle w:val="supplementaritytable"/>
            </w:pPr>
            <w:r w:rsidRPr="000D681D">
              <w:t>10126823408</w:t>
            </w:r>
          </w:p>
        </w:tc>
        <w:tc>
          <w:tcPr>
            <w:tcW w:w="567" w:type="dxa"/>
            <w:tcBorders>
              <w:top w:val="nil"/>
              <w:left w:val="nil"/>
              <w:bottom w:val="nil"/>
              <w:right w:val="nil"/>
            </w:tcBorders>
            <w:shd w:val="clear" w:color="auto" w:fill="auto"/>
            <w:noWrap/>
            <w:vAlign w:val="center"/>
            <w:hideMark/>
          </w:tcPr>
          <w:p w14:paraId="464E0854"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AA2653E" w14:textId="77777777" w:rsidR="000D681D" w:rsidRPr="000D681D" w:rsidRDefault="000D681D" w:rsidP="006F13B3">
            <w:pPr>
              <w:pStyle w:val="supplementaritytable"/>
            </w:pPr>
            <w:r w:rsidRPr="000D681D">
              <w:t>26823408</w:t>
            </w:r>
          </w:p>
        </w:tc>
        <w:tc>
          <w:tcPr>
            <w:tcW w:w="708" w:type="dxa"/>
            <w:tcBorders>
              <w:top w:val="nil"/>
              <w:left w:val="nil"/>
              <w:bottom w:val="nil"/>
              <w:right w:val="nil"/>
            </w:tcBorders>
            <w:shd w:val="clear" w:color="auto" w:fill="auto"/>
            <w:noWrap/>
            <w:vAlign w:val="center"/>
            <w:hideMark/>
          </w:tcPr>
          <w:p w14:paraId="0312D67E"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4BB408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EA6F04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5BD87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F8BA57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583EE2"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371221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63638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vAlign w:val="center"/>
            <w:hideMark/>
          </w:tcPr>
          <w:p w14:paraId="291971B8" w14:textId="77777777" w:rsidR="000D681D" w:rsidRPr="000D681D" w:rsidRDefault="000D681D" w:rsidP="006F13B3">
            <w:pPr>
              <w:pStyle w:val="supplementaritytable"/>
            </w:pPr>
            <w:r w:rsidRPr="000D681D">
              <w:rPr>
                <w:rFonts w:eastAsia="MS Mincho"/>
              </w:rPr>
              <w:t>－</w:t>
            </w:r>
          </w:p>
        </w:tc>
      </w:tr>
      <w:tr w:rsidR="006768AD" w:rsidRPr="000D681D" w14:paraId="253AAF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E9DDEF"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59F3FC6E" w14:textId="77777777" w:rsidR="000D681D" w:rsidRPr="000D681D" w:rsidRDefault="000D681D" w:rsidP="006F13B3">
            <w:pPr>
              <w:pStyle w:val="supplementaritytable"/>
            </w:pPr>
            <w:r w:rsidRPr="000D681D">
              <w:t>10431805514</w:t>
            </w:r>
          </w:p>
        </w:tc>
        <w:tc>
          <w:tcPr>
            <w:tcW w:w="567" w:type="dxa"/>
            <w:tcBorders>
              <w:top w:val="nil"/>
              <w:left w:val="nil"/>
              <w:bottom w:val="nil"/>
              <w:right w:val="nil"/>
            </w:tcBorders>
            <w:shd w:val="clear" w:color="auto" w:fill="auto"/>
            <w:noWrap/>
            <w:vAlign w:val="center"/>
            <w:hideMark/>
          </w:tcPr>
          <w:p w14:paraId="0027E34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47C490" w14:textId="77777777" w:rsidR="000D681D" w:rsidRPr="000D681D" w:rsidRDefault="000D681D" w:rsidP="006F13B3">
            <w:pPr>
              <w:pStyle w:val="supplementaritytable"/>
            </w:pPr>
            <w:r w:rsidRPr="000D681D">
              <w:t>31805514</w:t>
            </w:r>
          </w:p>
        </w:tc>
        <w:tc>
          <w:tcPr>
            <w:tcW w:w="708" w:type="dxa"/>
            <w:tcBorders>
              <w:top w:val="nil"/>
              <w:left w:val="nil"/>
              <w:bottom w:val="nil"/>
              <w:right w:val="nil"/>
            </w:tcBorders>
            <w:shd w:val="clear" w:color="auto" w:fill="auto"/>
            <w:noWrap/>
            <w:vAlign w:val="center"/>
            <w:hideMark/>
          </w:tcPr>
          <w:p w14:paraId="7D4C75A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94A1F0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B9524B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3AF2E5F"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2929F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DFC97D6"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E59AD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4FDF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4D6C26" w14:textId="77777777" w:rsidR="000D681D" w:rsidRPr="000D681D" w:rsidRDefault="000D681D" w:rsidP="006F13B3">
            <w:pPr>
              <w:pStyle w:val="supplementaritytable"/>
            </w:pPr>
            <w:r w:rsidRPr="000D681D">
              <w:rPr>
                <w:rFonts w:eastAsia="MS Mincho"/>
              </w:rPr>
              <w:t>－</w:t>
            </w:r>
          </w:p>
        </w:tc>
      </w:tr>
      <w:tr w:rsidR="006768AD" w:rsidRPr="000D681D" w14:paraId="7613F3E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668084"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125D19DA" w14:textId="77777777" w:rsidR="000D681D" w:rsidRPr="000D681D" w:rsidRDefault="000D681D" w:rsidP="006F13B3">
            <w:pPr>
              <w:pStyle w:val="supplementaritytable"/>
            </w:pPr>
            <w:r w:rsidRPr="000D681D">
              <w:t>10431805517</w:t>
            </w:r>
          </w:p>
        </w:tc>
        <w:tc>
          <w:tcPr>
            <w:tcW w:w="567" w:type="dxa"/>
            <w:tcBorders>
              <w:top w:val="nil"/>
              <w:left w:val="nil"/>
              <w:bottom w:val="nil"/>
              <w:right w:val="nil"/>
            </w:tcBorders>
            <w:shd w:val="clear" w:color="auto" w:fill="auto"/>
            <w:noWrap/>
            <w:vAlign w:val="center"/>
            <w:hideMark/>
          </w:tcPr>
          <w:p w14:paraId="18B5882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7341BDB" w14:textId="77777777" w:rsidR="000D681D" w:rsidRPr="000D681D" w:rsidRDefault="000D681D" w:rsidP="006F13B3">
            <w:pPr>
              <w:pStyle w:val="supplementaritytable"/>
            </w:pPr>
            <w:r w:rsidRPr="000D681D">
              <w:t>31805517</w:t>
            </w:r>
          </w:p>
        </w:tc>
        <w:tc>
          <w:tcPr>
            <w:tcW w:w="708" w:type="dxa"/>
            <w:tcBorders>
              <w:top w:val="nil"/>
              <w:left w:val="nil"/>
              <w:bottom w:val="nil"/>
              <w:right w:val="nil"/>
            </w:tcBorders>
            <w:shd w:val="clear" w:color="auto" w:fill="auto"/>
            <w:noWrap/>
            <w:vAlign w:val="center"/>
            <w:hideMark/>
          </w:tcPr>
          <w:p w14:paraId="751D4712"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F3C655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B079DE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4294A4"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5B4D47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ECEE09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218BD9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361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38EE1E" w14:textId="77777777" w:rsidR="000D681D" w:rsidRPr="000D681D" w:rsidRDefault="000D681D" w:rsidP="006F13B3">
            <w:pPr>
              <w:pStyle w:val="supplementaritytable"/>
            </w:pPr>
            <w:r w:rsidRPr="000D681D">
              <w:rPr>
                <w:rFonts w:eastAsia="MS Mincho"/>
              </w:rPr>
              <w:t>－</w:t>
            </w:r>
          </w:p>
        </w:tc>
      </w:tr>
      <w:tr w:rsidR="006768AD" w:rsidRPr="000D681D" w14:paraId="6E155A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80BA42"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437671FC" w14:textId="77777777" w:rsidR="000D681D" w:rsidRPr="000D681D" w:rsidRDefault="000D681D" w:rsidP="006F13B3">
            <w:pPr>
              <w:pStyle w:val="supplementaritytable"/>
            </w:pPr>
            <w:r w:rsidRPr="000D681D">
              <w:t>10431805522</w:t>
            </w:r>
          </w:p>
        </w:tc>
        <w:tc>
          <w:tcPr>
            <w:tcW w:w="567" w:type="dxa"/>
            <w:tcBorders>
              <w:top w:val="nil"/>
              <w:left w:val="nil"/>
              <w:bottom w:val="nil"/>
              <w:right w:val="nil"/>
            </w:tcBorders>
            <w:shd w:val="clear" w:color="auto" w:fill="auto"/>
            <w:noWrap/>
            <w:vAlign w:val="center"/>
            <w:hideMark/>
          </w:tcPr>
          <w:p w14:paraId="31FF9B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60502FC" w14:textId="77777777" w:rsidR="000D681D" w:rsidRPr="000D681D" w:rsidRDefault="000D681D" w:rsidP="006F13B3">
            <w:pPr>
              <w:pStyle w:val="supplementaritytable"/>
            </w:pPr>
            <w:r w:rsidRPr="000D681D">
              <w:t>31805522</w:t>
            </w:r>
          </w:p>
        </w:tc>
        <w:tc>
          <w:tcPr>
            <w:tcW w:w="708" w:type="dxa"/>
            <w:tcBorders>
              <w:top w:val="nil"/>
              <w:left w:val="nil"/>
              <w:bottom w:val="nil"/>
              <w:right w:val="nil"/>
            </w:tcBorders>
            <w:shd w:val="clear" w:color="auto" w:fill="auto"/>
            <w:noWrap/>
            <w:vAlign w:val="center"/>
            <w:hideMark/>
          </w:tcPr>
          <w:p w14:paraId="79505908"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A747FC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75A3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2C2CFE"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5C6FDA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FD669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D55FC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CB9E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81793F" w14:textId="77777777" w:rsidR="000D681D" w:rsidRPr="000D681D" w:rsidRDefault="000D681D" w:rsidP="006F13B3">
            <w:pPr>
              <w:pStyle w:val="supplementaritytable"/>
            </w:pPr>
            <w:r w:rsidRPr="000D681D">
              <w:rPr>
                <w:rFonts w:eastAsia="MS Mincho"/>
              </w:rPr>
              <w:t>－</w:t>
            </w:r>
          </w:p>
        </w:tc>
      </w:tr>
      <w:tr w:rsidR="006768AD" w:rsidRPr="000D681D" w14:paraId="66C381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4B256D"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1E7A456" w14:textId="77777777" w:rsidR="000D681D" w:rsidRPr="000D681D" w:rsidRDefault="000D681D" w:rsidP="006F13B3">
            <w:pPr>
              <w:pStyle w:val="supplementaritytable"/>
            </w:pPr>
            <w:r w:rsidRPr="000D681D">
              <w:t>10431805205</w:t>
            </w:r>
          </w:p>
        </w:tc>
        <w:tc>
          <w:tcPr>
            <w:tcW w:w="567" w:type="dxa"/>
            <w:tcBorders>
              <w:top w:val="nil"/>
              <w:left w:val="nil"/>
              <w:bottom w:val="nil"/>
              <w:right w:val="nil"/>
            </w:tcBorders>
            <w:shd w:val="clear" w:color="auto" w:fill="auto"/>
            <w:noWrap/>
            <w:vAlign w:val="center"/>
            <w:hideMark/>
          </w:tcPr>
          <w:p w14:paraId="7E9833A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01B721" w14:textId="77777777" w:rsidR="000D681D" w:rsidRPr="000D681D" w:rsidRDefault="000D681D" w:rsidP="006F13B3">
            <w:pPr>
              <w:pStyle w:val="supplementaritytable"/>
            </w:pPr>
            <w:r w:rsidRPr="000D681D">
              <w:t>31805205</w:t>
            </w:r>
          </w:p>
        </w:tc>
        <w:tc>
          <w:tcPr>
            <w:tcW w:w="708" w:type="dxa"/>
            <w:tcBorders>
              <w:top w:val="nil"/>
              <w:left w:val="nil"/>
              <w:bottom w:val="nil"/>
              <w:right w:val="nil"/>
            </w:tcBorders>
            <w:shd w:val="clear" w:color="auto" w:fill="auto"/>
            <w:noWrap/>
            <w:vAlign w:val="center"/>
            <w:hideMark/>
          </w:tcPr>
          <w:p w14:paraId="4CDB2868"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0EA9F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C9BD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B800B6B"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3A42DD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24A1B4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600474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5EC2A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014BDD5" w14:textId="77777777" w:rsidR="000D681D" w:rsidRPr="000D681D" w:rsidRDefault="000D681D" w:rsidP="006F13B3">
            <w:pPr>
              <w:pStyle w:val="supplementaritytable"/>
            </w:pPr>
            <w:r w:rsidRPr="000D681D">
              <w:rPr>
                <w:rFonts w:eastAsia="MS Mincho"/>
              </w:rPr>
              <w:t>－</w:t>
            </w:r>
          </w:p>
        </w:tc>
      </w:tr>
      <w:tr w:rsidR="006768AD" w:rsidRPr="000D681D" w14:paraId="6ADC3DA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3F6B4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D04152F" w14:textId="77777777" w:rsidR="000D681D" w:rsidRPr="000D681D" w:rsidRDefault="000D681D" w:rsidP="006F13B3">
            <w:pPr>
              <w:pStyle w:val="supplementaritytable"/>
            </w:pPr>
            <w:r w:rsidRPr="000D681D">
              <w:t>10431805208</w:t>
            </w:r>
          </w:p>
        </w:tc>
        <w:tc>
          <w:tcPr>
            <w:tcW w:w="567" w:type="dxa"/>
            <w:tcBorders>
              <w:top w:val="nil"/>
              <w:left w:val="nil"/>
              <w:bottom w:val="nil"/>
              <w:right w:val="nil"/>
            </w:tcBorders>
            <w:shd w:val="clear" w:color="auto" w:fill="auto"/>
            <w:noWrap/>
            <w:vAlign w:val="center"/>
            <w:hideMark/>
          </w:tcPr>
          <w:p w14:paraId="40AD662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7346A83" w14:textId="77777777" w:rsidR="000D681D" w:rsidRPr="000D681D" w:rsidRDefault="000D681D" w:rsidP="006F13B3">
            <w:pPr>
              <w:pStyle w:val="supplementaritytable"/>
            </w:pPr>
            <w:r w:rsidRPr="000D681D">
              <w:t>31805208</w:t>
            </w:r>
          </w:p>
        </w:tc>
        <w:tc>
          <w:tcPr>
            <w:tcW w:w="708" w:type="dxa"/>
            <w:tcBorders>
              <w:top w:val="nil"/>
              <w:left w:val="nil"/>
              <w:bottom w:val="nil"/>
              <w:right w:val="nil"/>
            </w:tcBorders>
            <w:shd w:val="clear" w:color="auto" w:fill="auto"/>
            <w:noWrap/>
            <w:vAlign w:val="center"/>
            <w:hideMark/>
          </w:tcPr>
          <w:p w14:paraId="10E711F6"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A8D33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BB144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05F64F" w14:textId="77777777" w:rsidR="000D681D" w:rsidRPr="000D681D" w:rsidRDefault="000D681D" w:rsidP="006F13B3">
            <w:pPr>
              <w:pStyle w:val="supplementaritytable"/>
            </w:pPr>
            <w:r w:rsidRPr="000D681D">
              <w:t>99.49%</w:t>
            </w:r>
          </w:p>
        </w:tc>
        <w:tc>
          <w:tcPr>
            <w:tcW w:w="850" w:type="dxa"/>
            <w:tcBorders>
              <w:top w:val="nil"/>
              <w:left w:val="nil"/>
              <w:bottom w:val="nil"/>
              <w:right w:val="nil"/>
            </w:tcBorders>
            <w:shd w:val="clear" w:color="auto" w:fill="auto"/>
            <w:noWrap/>
            <w:vAlign w:val="center"/>
            <w:hideMark/>
          </w:tcPr>
          <w:p w14:paraId="29C6FA9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88F834" w14:textId="77777777" w:rsidR="000D681D" w:rsidRPr="000D681D" w:rsidRDefault="000D681D" w:rsidP="006F13B3">
            <w:pPr>
              <w:pStyle w:val="supplementaritytable"/>
            </w:pPr>
            <w:r w:rsidRPr="000D681D">
              <w:t>0.51%</w:t>
            </w:r>
          </w:p>
        </w:tc>
        <w:tc>
          <w:tcPr>
            <w:tcW w:w="850" w:type="dxa"/>
            <w:tcBorders>
              <w:top w:val="nil"/>
              <w:left w:val="nil"/>
              <w:bottom w:val="nil"/>
              <w:right w:val="nil"/>
            </w:tcBorders>
            <w:shd w:val="clear" w:color="auto" w:fill="auto"/>
            <w:noWrap/>
            <w:vAlign w:val="center"/>
            <w:hideMark/>
          </w:tcPr>
          <w:p w14:paraId="0EA6D2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DEFE5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D0EB35" w14:textId="77777777" w:rsidR="000D681D" w:rsidRPr="000D681D" w:rsidRDefault="000D681D" w:rsidP="006F13B3">
            <w:pPr>
              <w:pStyle w:val="supplementaritytable"/>
            </w:pPr>
            <w:r w:rsidRPr="000D681D">
              <w:rPr>
                <w:rFonts w:eastAsia="MS Mincho"/>
              </w:rPr>
              <w:t>－</w:t>
            </w:r>
          </w:p>
        </w:tc>
      </w:tr>
      <w:tr w:rsidR="006768AD" w:rsidRPr="000D681D" w14:paraId="1D43EA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5EAA4"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5774742" w14:textId="77777777" w:rsidR="000D681D" w:rsidRPr="000D681D" w:rsidRDefault="000D681D" w:rsidP="006F13B3">
            <w:pPr>
              <w:pStyle w:val="supplementaritytable"/>
            </w:pPr>
            <w:r w:rsidRPr="000D681D">
              <w:t>10431805212</w:t>
            </w:r>
          </w:p>
        </w:tc>
        <w:tc>
          <w:tcPr>
            <w:tcW w:w="567" w:type="dxa"/>
            <w:tcBorders>
              <w:top w:val="nil"/>
              <w:left w:val="nil"/>
              <w:bottom w:val="nil"/>
              <w:right w:val="nil"/>
            </w:tcBorders>
            <w:shd w:val="clear" w:color="auto" w:fill="auto"/>
            <w:noWrap/>
            <w:vAlign w:val="center"/>
            <w:hideMark/>
          </w:tcPr>
          <w:p w14:paraId="1BF572D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244517E" w14:textId="77777777" w:rsidR="000D681D" w:rsidRPr="000D681D" w:rsidRDefault="000D681D" w:rsidP="006F13B3">
            <w:pPr>
              <w:pStyle w:val="supplementaritytable"/>
            </w:pPr>
            <w:r w:rsidRPr="000D681D">
              <w:t>31805212</w:t>
            </w:r>
          </w:p>
        </w:tc>
        <w:tc>
          <w:tcPr>
            <w:tcW w:w="708" w:type="dxa"/>
            <w:tcBorders>
              <w:top w:val="nil"/>
              <w:left w:val="nil"/>
              <w:bottom w:val="nil"/>
              <w:right w:val="nil"/>
            </w:tcBorders>
            <w:shd w:val="clear" w:color="auto" w:fill="auto"/>
            <w:noWrap/>
            <w:vAlign w:val="center"/>
            <w:hideMark/>
          </w:tcPr>
          <w:p w14:paraId="01F71403"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EC7644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25E993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2289DFC" w14:textId="77777777" w:rsidR="000D681D" w:rsidRPr="000D681D" w:rsidRDefault="000D681D" w:rsidP="006F13B3">
            <w:pPr>
              <w:pStyle w:val="supplementaritytable"/>
            </w:pPr>
            <w:r w:rsidRPr="000D681D">
              <w:t>99.29%</w:t>
            </w:r>
          </w:p>
        </w:tc>
        <w:tc>
          <w:tcPr>
            <w:tcW w:w="850" w:type="dxa"/>
            <w:tcBorders>
              <w:top w:val="nil"/>
              <w:left w:val="nil"/>
              <w:bottom w:val="nil"/>
              <w:right w:val="nil"/>
            </w:tcBorders>
            <w:shd w:val="clear" w:color="auto" w:fill="auto"/>
            <w:noWrap/>
            <w:vAlign w:val="center"/>
            <w:hideMark/>
          </w:tcPr>
          <w:p w14:paraId="2B419F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936169" w14:textId="77777777" w:rsidR="000D681D" w:rsidRPr="000D681D" w:rsidRDefault="000D681D" w:rsidP="006F13B3">
            <w:pPr>
              <w:pStyle w:val="supplementaritytable"/>
            </w:pPr>
            <w:r w:rsidRPr="000D681D">
              <w:t>0.71%</w:t>
            </w:r>
          </w:p>
        </w:tc>
        <w:tc>
          <w:tcPr>
            <w:tcW w:w="850" w:type="dxa"/>
            <w:tcBorders>
              <w:top w:val="nil"/>
              <w:left w:val="nil"/>
              <w:bottom w:val="nil"/>
              <w:right w:val="nil"/>
            </w:tcBorders>
            <w:shd w:val="clear" w:color="auto" w:fill="auto"/>
            <w:noWrap/>
            <w:vAlign w:val="center"/>
            <w:hideMark/>
          </w:tcPr>
          <w:p w14:paraId="240CA38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EB511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926BF2" w14:textId="77777777" w:rsidR="000D681D" w:rsidRPr="000D681D" w:rsidRDefault="000D681D" w:rsidP="006F13B3">
            <w:pPr>
              <w:pStyle w:val="supplementaritytable"/>
            </w:pPr>
            <w:r w:rsidRPr="000D681D">
              <w:rPr>
                <w:rFonts w:eastAsia="MS Mincho"/>
              </w:rPr>
              <w:t>－</w:t>
            </w:r>
          </w:p>
        </w:tc>
      </w:tr>
      <w:tr w:rsidR="006768AD" w:rsidRPr="000D681D" w14:paraId="386D07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B69D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0698E887" w14:textId="77777777" w:rsidR="000D681D" w:rsidRPr="000D681D" w:rsidRDefault="000D681D" w:rsidP="006F13B3">
            <w:pPr>
              <w:pStyle w:val="supplementaritytable"/>
            </w:pPr>
            <w:r w:rsidRPr="000D681D">
              <w:t>10431805216</w:t>
            </w:r>
          </w:p>
        </w:tc>
        <w:tc>
          <w:tcPr>
            <w:tcW w:w="567" w:type="dxa"/>
            <w:tcBorders>
              <w:top w:val="nil"/>
              <w:left w:val="nil"/>
              <w:bottom w:val="nil"/>
              <w:right w:val="nil"/>
            </w:tcBorders>
            <w:shd w:val="clear" w:color="auto" w:fill="auto"/>
            <w:noWrap/>
            <w:vAlign w:val="center"/>
            <w:hideMark/>
          </w:tcPr>
          <w:p w14:paraId="331D411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456ABC2" w14:textId="77777777" w:rsidR="000D681D" w:rsidRPr="000D681D" w:rsidRDefault="000D681D" w:rsidP="006F13B3">
            <w:pPr>
              <w:pStyle w:val="supplementaritytable"/>
            </w:pPr>
            <w:r w:rsidRPr="000D681D">
              <w:t>31805216</w:t>
            </w:r>
          </w:p>
        </w:tc>
        <w:tc>
          <w:tcPr>
            <w:tcW w:w="708" w:type="dxa"/>
            <w:tcBorders>
              <w:top w:val="nil"/>
              <w:left w:val="nil"/>
              <w:bottom w:val="nil"/>
              <w:right w:val="nil"/>
            </w:tcBorders>
            <w:shd w:val="clear" w:color="auto" w:fill="auto"/>
            <w:noWrap/>
            <w:vAlign w:val="center"/>
            <w:hideMark/>
          </w:tcPr>
          <w:p w14:paraId="0C07DEE3"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4FE60C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D3F34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729F3F1"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F80410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4AEF7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3D1D7A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44A6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E83605" w14:textId="77777777" w:rsidR="000D681D" w:rsidRPr="000D681D" w:rsidRDefault="000D681D" w:rsidP="006F13B3">
            <w:pPr>
              <w:pStyle w:val="supplementaritytable"/>
            </w:pPr>
            <w:r w:rsidRPr="000D681D">
              <w:rPr>
                <w:rFonts w:eastAsia="MS Mincho"/>
              </w:rPr>
              <w:t>－</w:t>
            </w:r>
          </w:p>
        </w:tc>
      </w:tr>
      <w:tr w:rsidR="006768AD" w:rsidRPr="000D681D" w14:paraId="742F312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C1CCFD"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AE1E632" w14:textId="77777777" w:rsidR="000D681D" w:rsidRPr="000D681D" w:rsidRDefault="000D681D" w:rsidP="006F13B3">
            <w:pPr>
              <w:pStyle w:val="supplementaritytable"/>
            </w:pPr>
            <w:r w:rsidRPr="000D681D">
              <w:t>10431805073</w:t>
            </w:r>
          </w:p>
        </w:tc>
        <w:tc>
          <w:tcPr>
            <w:tcW w:w="567" w:type="dxa"/>
            <w:tcBorders>
              <w:top w:val="nil"/>
              <w:left w:val="nil"/>
              <w:bottom w:val="nil"/>
              <w:right w:val="nil"/>
            </w:tcBorders>
            <w:shd w:val="clear" w:color="auto" w:fill="auto"/>
            <w:noWrap/>
            <w:vAlign w:val="center"/>
            <w:hideMark/>
          </w:tcPr>
          <w:p w14:paraId="3748CF4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F458D38" w14:textId="77777777" w:rsidR="000D681D" w:rsidRPr="000D681D" w:rsidRDefault="000D681D" w:rsidP="006F13B3">
            <w:pPr>
              <w:pStyle w:val="supplementaritytable"/>
            </w:pPr>
            <w:r w:rsidRPr="000D681D">
              <w:t>31805073</w:t>
            </w:r>
          </w:p>
        </w:tc>
        <w:tc>
          <w:tcPr>
            <w:tcW w:w="708" w:type="dxa"/>
            <w:tcBorders>
              <w:top w:val="nil"/>
              <w:left w:val="nil"/>
              <w:bottom w:val="nil"/>
              <w:right w:val="nil"/>
            </w:tcBorders>
            <w:shd w:val="clear" w:color="auto" w:fill="auto"/>
            <w:noWrap/>
            <w:vAlign w:val="center"/>
            <w:hideMark/>
          </w:tcPr>
          <w:p w14:paraId="2A478BC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5CA945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A953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F3430F" w14:textId="77777777" w:rsidR="000D681D" w:rsidRPr="000D681D" w:rsidRDefault="000D681D" w:rsidP="006F13B3">
            <w:pPr>
              <w:pStyle w:val="supplementaritytable"/>
            </w:pPr>
            <w:r w:rsidRPr="000D681D">
              <w:t>93.29%</w:t>
            </w:r>
          </w:p>
        </w:tc>
        <w:tc>
          <w:tcPr>
            <w:tcW w:w="850" w:type="dxa"/>
            <w:tcBorders>
              <w:top w:val="nil"/>
              <w:left w:val="nil"/>
              <w:bottom w:val="nil"/>
              <w:right w:val="nil"/>
            </w:tcBorders>
            <w:shd w:val="clear" w:color="auto" w:fill="auto"/>
            <w:noWrap/>
            <w:vAlign w:val="center"/>
            <w:hideMark/>
          </w:tcPr>
          <w:p w14:paraId="70607FF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1195D87" w14:textId="77777777" w:rsidR="000D681D" w:rsidRPr="000D681D" w:rsidRDefault="000D681D" w:rsidP="006F13B3">
            <w:pPr>
              <w:pStyle w:val="supplementaritytable"/>
            </w:pPr>
            <w:r w:rsidRPr="000D681D">
              <w:t>6.71%</w:t>
            </w:r>
          </w:p>
        </w:tc>
        <w:tc>
          <w:tcPr>
            <w:tcW w:w="850" w:type="dxa"/>
            <w:tcBorders>
              <w:top w:val="nil"/>
              <w:left w:val="nil"/>
              <w:bottom w:val="nil"/>
              <w:right w:val="nil"/>
            </w:tcBorders>
            <w:shd w:val="clear" w:color="auto" w:fill="auto"/>
            <w:noWrap/>
            <w:vAlign w:val="center"/>
            <w:hideMark/>
          </w:tcPr>
          <w:p w14:paraId="0525CC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17974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13FF20" w14:textId="77777777" w:rsidR="000D681D" w:rsidRPr="000D681D" w:rsidRDefault="000D681D" w:rsidP="006F13B3">
            <w:pPr>
              <w:pStyle w:val="supplementaritytable"/>
            </w:pPr>
            <w:r w:rsidRPr="000D681D">
              <w:rPr>
                <w:rFonts w:eastAsia="MS Mincho"/>
              </w:rPr>
              <w:t>－</w:t>
            </w:r>
          </w:p>
        </w:tc>
      </w:tr>
      <w:tr w:rsidR="006768AD" w:rsidRPr="000D681D" w14:paraId="0C09F81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DD71F"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63B2A962" w14:textId="77777777" w:rsidR="000D681D" w:rsidRPr="000D681D" w:rsidRDefault="000D681D" w:rsidP="006F13B3">
            <w:pPr>
              <w:pStyle w:val="supplementaritytable"/>
            </w:pPr>
            <w:r w:rsidRPr="000D681D">
              <w:t>10431805077</w:t>
            </w:r>
          </w:p>
        </w:tc>
        <w:tc>
          <w:tcPr>
            <w:tcW w:w="567" w:type="dxa"/>
            <w:tcBorders>
              <w:top w:val="nil"/>
              <w:left w:val="nil"/>
              <w:bottom w:val="nil"/>
              <w:right w:val="nil"/>
            </w:tcBorders>
            <w:shd w:val="clear" w:color="auto" w:fill="auto"/>
            <w:noWrap/>
            <w:vAlign w:val="center"/>
            <w:hideMark/>
          </w:tcPr>
          <w:p w14:paraId="58190E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4571EFB" w14:textId="77777777" w:rsidR="000D681D" w:rsidRPr="000D681D" w:rsidRDefault="000D681D" w:rsidP="006F13B3">
            <w:pPr>
              <w:pStyle w:val="supplementaritytable"/>
            </w:pPr>
            <w:r w:rsidRPr="000D681D">
              <w:t>31805077</w:t>
            </w:r>
          </w:p>
        </w:tc>
        <w:tc>
          <w:tcPr>
            <w:tcW w:w="708" w:type="dxa"/>
            <w:tcBorders>
              <w:top w:val="nil"/>
              <w:left w:val="nil"/>
              <w:bottom w:val="nil"/>
              <w:right w:val="nil"/>
            </w:tcBorders>
            <w:shd w:val="clear" w:color="auto" w:fill="auto"/>
            <w:noWrap/>
            <w:vAlign w:val="center"/>
            <w:hideMark/>
          </w:tcPr>
          <w:p w14:paraId="2D4C7779"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69903333"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C0907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184544B"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2CA2A3D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74BD8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7797F4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861A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C2F3A7" w14:textId="77777777" w:rsidR="000D681D" w:rsidRPr="000D681D" w:rsidRDefault="000D681D" w:rsidP="006F13B3">
            <w:pPr>
              <w:pStyle w:val="supplementaritytable"/>
            </w:pPr>
            <w:r w:rsidRPr="000D681D">
              <w:rPr>
                <w:rFonts w:eastAsia="MS Mincho"/>
              </w:rPr>
              <w:t>－</w:t>
            </w:r>
          </w:p>
        </w:tc>
      </w:tr>
      <w:tr w:rsidR="006768AD" w:rsidRPr="000D681D" w14:paraId="1755560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7EE9C3"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0DACE26" w14:textId="77777777" w:rsidR="000D681D" w:rsidRPr="000D681D" w:rsidRDefault="000D681D" w:rsidP="006F13B3">
            <w:pPr>
              <w:pStyle w:val="supplementaritytable"/>
            </w:pPr>
            <w:r w:rsidRPr="000D681D">
              <w:t>10431805080</w:t>
            </w:r>
          </w:p>
        </w:tc>
        <w:tc>
          <w:tcPr>
            <w:tcW w:w="567" w:type="dxa"/>
            <w:tcBorders>
              <w:top w:val="nil"/>
              <w:left w:val="nil"/>
              <w:bottom w:val="nil"/>
              <w:right w:val="nil"/>
            </w:tcBorders>
            <w:shd w:val="clear" w:color="auto" w:fill="auto"/>
            <w:noWrap/>
            <w:vAlign w:val="center"/>
            <w:hideMark/>
          </w:tcPr>
          <w:p w14:paraId="05235D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B95060" w14:textId="77777777" w:rsidR="000D681D" w:rsidRPr="000D681D" w:rsidRDefault="000D681D" w:rsidP="006F13B3">
            <w:pPr>
              <w:pStyle w:val="supplementaritytable"/>
            </w:pPr>
            <w:r w:rsidRPr="000D681D">
              <w:t>31805080</w:t>
            </w:r>
          </w:p>
        </w:tc>
        <w:tc>
          <w:tcPr>
            <w:tcW w:w="708" w:type="dxa"/>
            <w:tcBorders>
              <w:top w:val="nil"/>
              <w:left w:val="nil"/>
              <w:bottom w:val="nil"/>
              <w:right w:val="nil"/>
            </w:tcBorders>
            <w:shd w:val="clear" w:color="auto" w:fill="auto"/>
            <w:noWrap/>
            <w:vAlign w:val="center"/>
            <w:hideMark/>
          </w:tcPr>
          <w:p w14:paraId="384D36FC"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5433FA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FEDEF4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00D85F" w14:textId="77777777" w:rsidR="000D681D" w:rsidRPr="000D681D" w:rsidRDefault="000D681D" w:rsidP="006F13B3">
            <w:pPr>
              <w:pStyle w:val="supplementaritytable"/>
            </w:pPr>
            <w:r w:rsidRPr="000D681D">
              <w:t>99.31%</w:t>
            </w:r>
          </w:p>
        </w:tc>
        <w:tc>
          <w:tcPr>
            <w:tcW w:w="850" w:type="dxa"/>
            <w:tcBorders>
              <w:top w:val="nil"/>
              <w:left w:val="nil"/>
              <w:bottom w:val="nil"/>
              <w:right w:val="nil"/>
            </w:tcBorders>
            <w:shd w:val="clear" w:color="auto" w:fill="auto"/>
            <w:noWrap/>
            <w:vAlign w:val="center"/>
            <w:hideMark/>
          </w:tcPr>
          <w:p w14:paraId="4979983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8D2534C" w14:textId="77777777" w:rsidR="000D681D" w:rsidRPr="000D681D" w:rsidRDefault="000D681D" w:rsidP="006F13B3">
            <w:pPr>
              <w:pStyle w:val="supplementaritytable"/>
            </w:pPr>
            <w:r w:rsidRPr="000D681D">
              <w:t>0.69%</w:t>
            </w:r>
          </w:p>
        </w:tc>
        <w:tc>
          <w:tcPr>
            <w:tcW w:w="850" w:type="dxa"/>
            <w:tcBorders>
              <w:top w:val="nil"/>
              <w:left w:val="nil"/>
              <w:bottom w:val="nil"/>
              <w:right w:val="nil"/>
            </w:tcBorders>
            <w:shd w:val="clear" w:color="auto" w:fill="auto"/>
            <w:noWrap/>
            <w:vAlign w:val="center"/>
            <w:hideMark/>
          </w:tcPr>
          <w:p w14:paraId="17D25D1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C4AAE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806C8E1" w14:textId="77777777" w:rsidR="000D681D" w:rsidRPr="000D681D" w:rsidRDefault="000D681D" w:rsidP="006F13B3">
            <w:pPr>
              <w:pStyle w:val="supplementaritytable"/>
            </w:pPr>
            <w:r w:rsidRPr="000D681D">
              <w:rPr>
                <w:rFonts w:eastAsia="MS Mincho"/>
              </w:rPr>
              <w:t>－</w:t>
            </w:r>
          </w:p>
        </w:tc>
      </w:tr>
      <w:tr w:rsidR="006768AD" w:rsidRPr="000D681D" w14:paraId="0B283F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D3034B"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323488" w14:textId="77777777" w:rsidR="000D681D" w:rsidRPr="000D681D" w:rsidRDefault="000D681D" w:rsidP="006F13B3">
            <w:pPr>
              <w:pStyle w:val="supplementaritytable"/>
            </w:pPr>
            <w:r w:rsidRPr="000D681D">
              <w:t>10431804930</w:t>
            </w:r>
          </w:p>
        </w:tc>
        <w:tc>
          <w:tcPr>
            <w:tcW w:w="567" w:type="dxa"/>
            <w:tcBorders>
              <w:top w:val="nil"/>
              <w:left w:val="nil"/>
              <w:bottom w:val="nil"/>
              <w:right w:val="nil"/>
            </w:tcBorders>
            <w:shd w:val="clear" w:color="auto" w:fill="auto"/>
            <w:noWrap/>
            <w:vAlign w:val="center"/>
            <w:hideMark/>
          </w:tcPr>
          <w:p w14:paraId="2A16088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A528CBF" w14:textId="77777777" w:rsidR="000D681D" w:rsidRPr="000D681D" w:rsidRDefault="000D681D" w:rsidP="006F13B3">
            <w:pPr>
              <w:pStyle w:val="supplementaritytable"/>
            </w:pPr>
            <w:r w:rsidRPr="000D681D">
              <w:t>31804930</w:t>
            </w:r>
          </w:p>
        </w:tc>
        <w:tc>
          <w:tcPr>
            <w:tcW w:w="708" w:type="dxa"/>
            <w:tcBorders>
              <w:top w:val="nil"/>
              <w:left w:val="nil"/>
              <w:bottom w:val="nil"/>
              <w:right w:val="nil"/>
            </w:tcBorders>
            <w:shd w:val="clear" w:color="auto" w:fill="auto"/>
            <w:noWrap/>
            <w:vAlign w:val="center"/>
            <w:hideMark/>
          </w:tcPr>
          <w:p w14:paraId="3BEE437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E9F22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9F741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91F5AE" w14:textId="77777777" w:rsidR="000D681D" w:rsidRPr="000D681D" w:rsidRDefault="000D681D" w:rsidP="006F13B3">
            <w:pPr>
              <w:pStyle w:val="supplementaritytable"/>
            </w:pPr>
            <w:r w:rsidRPr="000D681D">
              <w:t>98.77%</w:t>
            </w:r>
          </w:p>
        </w:tc>
        <w:tc>
          <w:tcPr>
            <w:tcW w:w="850" w:type="dxa"/>
            <w:tcBorders>
              <w:top w:val="nil"/>
              <w:left w:val="nil"/>
              <w:bottom w:val="nil"/>
              <w:right w:val="nil"/>
            </w:tcBorders>
            <w:shd w:val="clear" w:color="auto" w:fill="auto"/>
            <w:noWrap/>
            <w:vAlign w:val="center"/>
            <w:hideMark/>
          </w:tcPr>
          <w:p w14:paraId="038AD6A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5A62C0" w14:textId="77777777" w:rsidR="000D681D" w:rsidRPr="000D681D" w:rsidRDefault="000D681D" w:rsidP="006F13B3">
            <w:pPr>
              <w:pStyle w:val="supplementaritytable"/>
            </w:pPr>
            <w:r w:rsidRPr="000D681D">
              <w:t>1.23%</w:t>
            </w:r>
          </w:p>
        </w:tc>
        <w:tc>
          <w:tcPr>
            <w:tcW w:w="850" w:type="dxa"/>
            <w:tcBorders>
              <w:top w:val="nil"/>
              <w:left w:val="nil"/>
              <w:bottom w:val="nil"/>
              <w:right w:val="nil"/>
            </w:tcBorders>
            <w:shd w:val="clear" w:color="auto" w:fill="auto"/>
            <w:noWrap/>
            <w:vAlign w:val="center"/>
            <w:hideMark/>
          </w:tcPr>
          <w:p w14:paraId="268B00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934A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A17592" w14:textId="77777777" w:rsidR="000D681D" w:rsidRPr="000D681D" w:rsidRDefault="000D681D" w:rsidP="006F13B3">
            <w:pPr>
              <w:pStyle w:val="supplementaritytable"/>
            </w:pPr>
            <w:r w:rsidRPr="000D681D">
              <w:rPr>
                <w:rFonts w:eastAsia="MS Mincho"/>
              </w:rPr>
              <w:t>－</w:t>
            </w:r>
          </w:p>
        </w:tc>
      </w:tr>
      <w:tr w:rsidR="006768AD" w:rsidRPr="000D681D" w14:paraId="533BEB7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2151255"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6D1E66" w14:textId="77777777" w:rsidR="000D681D" w:rsidRPr="000D681D" w:rsidRDefault="000D681D" w:rsidP="006F13B3">
            <w:pPr>
              <w:pStyle w:val="supplementaritytable"/>
            </w:pPr>
            <w:r w:rsidRPr="000D681D">
              <w:t>10431804934</w:t>
            </w:r>
          </w:p>
        </w:tc>
        <w:tc>
          <w:tcPr>
            <w:tcW w:w="567" w:type="dxa"/>
            <w:tcBorders>
              <w:top w:val="nil"/>
              <w:left w:val="nil"/>
              <w:bottom w:val="nil"/>
              <w:right w:val="nil"/>
            </w:tcBorders>
            <w:shd w:val="clear" w:color="auto" w:fill="auto"/>
            <w:noWrap/>
            <w:vAlign w:val="center"/>
            <w:hideMark/>
          </w:tcPr>
          <w:p w14:paraId="7E33E88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86C42BC" w14:textId="77777777" w:rsidR="000D681D" w:rsidRPr="000D681D" w:rsidRDefault="000D681D" w:rsidP="006F13B3">
            <w:pPr>
              <w:pStyle w:val="supplementaritytable"/>
            </w:pPr>
            <w:r w:rsidRPr="000D681D">
              <w:t>31804934</w:t>
            </w:r>
          </w:p>
        </w:tc>
        <w:tc>
          <w:tcPr>
            <w:tcW w:w="708" w:type="dxa"/>
            <w:tcBorders>
              <w:top w:val="nil"/>
              <w:left w:val="nil"/>
              <w:bottom w:val="nil"/>
              <w:right w:val="nil"/>
            </w:tcBorders>
            <w:shd w:val="clear" w:color="auto" w:fill="auto"/>
            <w:noWrap/>
            <w:vAlign w:val="center"/>
            <w:hideMark/>
          </w:tcPr>
          <w:p w14:paraId="5C48E90E"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7421B83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A5190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4BE15E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B5B42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12B41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3949C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3CC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DE2B9C" w14:textId="77777777" w:rsidR="000D681D" w:rsidRPr="000D681D" w:rsidRDefault="000D681D" w:rsidP="006F13B3">
            <w:pPr>
              <w:pStyle w:val="supplementaritytable"/>
            </w:pPr>
            <w:r w:rsidRPr="000D681D">
              <w:rPr>
                <w:rFonts w:eastAsia="MS Mincho"/>
              </w:rPr>
              <w:t>－</w:t>
            </w:r>
          </w:p>
        </w:tc>
      </w:tr>
      <w:tr w:rsidR="006768AD" w:rsidRPr="000D681D" w14:paraId="0E85D24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C62939"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928517E" w14:textId="77777777" w:rsidR="000D681D" w:rsidRPr="000D681D" w:rsidRDefault="000D681D" w:rsidP="006F13B3">
            <w:pPr>
              <w:pStyle w:val="supplementaritytable"/>
            </w:pPr>
            <w:r w:rsidRPr="000D681D">
              <w:t>10431804935</w:t>
            </w:r>
          </w:p>
        </w:tc>
        <w:tc>
          <w:tcPr>
            <w:tcW w:w="567" w:type="dxa"/>
            <w:tcBorders>
              <w:top w:val="nil"/>
              <w:left w:val="nil"/>
              <w:bottom w:val="nil"/>
              <w:right w:val="nil"/>
            </w:tcBorders>
            <w:shd w:val="clear" w:color="auto" w:fill="auto"/>
            <w:noWrap/>
            <w:vAlign w:val="center"/>
            <w:hideMark/>
          </w:tcPr>
          <w:p w14:paraId="3ACB03D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95E8035" w14:textId="77777777" w:rsidR="000D681D" w:rsidRPr="000D681D" w:rsidRDefault="000D681D" w:rsidP="006F13B3">
            <w:pPr>
              <w:pStyle w:val="supplementaritytable"/>
            </w:pPr>
            <w:r w:rsidRPr="000D681D">
              <w:t>31804935</w:t>
            </w:r>
          </w:p>
        </w:tc>
        <w:tc>
          <w:tcPr>
            <w:tcW w:w="708" w:type="dxa"/>
            <w:tcBorders>
              <w:top w:val="nil"/>
              <w:left w:val="nil"/>
              <w:bottom w:val="nil"/>
              <w:right w:val="nil"/>
            </w:tcBorders>
            <w:shd w:val="clear" w:color="auto" w:fill="auto"/>
            <w:noWrap/>
            <w:vAlign w:val="center"/>
            <w:hideMark/>
          </w:tcPr>
          <w:p w14:paraId="596940D4"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8DB1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12A8FB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8D7874B" w14:textId="77777777" w:rsidR="000D681D" w:rsidRPr="000D681D" w:rsidRDefault="000D681D" w:rsidP="006F13B3">
            <w:pPr>
              <w:pStyle w:val="supplementaritytable"/>
            </w:pPr>
            <w:r w:rsidRPr="000D681D">
              <w:t>77.30%</w:t>
            </w:r>
          </w:p>
        </w:tc>
        <w:tc>
          <w:tcPr>
            <w:tcW w:w="850" w:type="dxa"/>
            <w:tcBorders>
              <w:top w:val="nil"/>
              <w:left w:val="nil"/>
              <w:bottom w:val="nil"/>
              <w:right w:val="nil"/>
            </w:tcBorders>
            <w:shd w:val="clear" w:color="auto" w:fill="auto"/>
            <w:noWrap/>
            <w:vAlign w:val="center"/>
            <w:hideMark/>
          </w:tcPr>
          <w:p w14:paraId="1F6E03B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A924C0A" w14:textId="77777777" w:rsidR="000D681D" w:rsidRPr="000D681D" w:rsidRDefault="000D681D" w:rsidP="006F13B3">
            <w:pPr>
              <w:pStyle w:val="supplementaritytable"/>
            </w:pPr>
            <w:r w:rsidRPr="000D681D">
              <w:t>22.70%</w:t>
            </w:r>
          </w:p>
        </w:tc>
        <w:tc>
          <w:tcPr>
            <w:tcW w:w="850" w:type="dxa"/>
            <w:tcBorders>
              <w:top w:val="nil"/>
              <w:left w:val="nil"/>
              <w:bottom w:val="nil"/>
              <w:right w:val="nil"/>
            </w:tcBorders>
            <w:shd w:val="clear" w:color="auto" w:fill="auto"/>
            <w:noWrap/>
            <w:vAlign w:val="center"/>
            <w:hideMark/>
          </w:tcPr>
          <w:p w14:paraId="397C08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5C33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404436" w14:textId="77777777" w:rsidR="000D681D" w:rsidRPr="000D681D" w:rsidRDefault="000D681D" w:rsidP="006F13B3">
            <w:pPr>
              <w:pStyle w:val="supplementaritytable"/>
            </w:pPr>
            <w:r w:rsidRPr="000D681D">
              <w:rPr>
                <w:rFonts w:eastAsia="MS Mincho"/>
              </w:rPr>
              <w:t>－</w:t>
            </w:r>
          </w:p>
        </w:tc>
      </w:tr>
      <w:tr w:rsidR="006768AD" w:rsidRPr="000D681D" w14:paraId="38BE626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E03DEA"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3BB4113A" w14:textId="77777777" w:rsidR="000D681D" w:rsidRPr="000D681D" w:rsidRDefault="000D681D" w:rsidP="006F13B3">
            <w:pPr>
              <w:pStyle w:val="supplementaritytable"/>
            </w:pPr>
            <w:r w:rsidRPr="000D681D">
              <w:t>10431804942</w:t>
            </w:r>
          </w:p>
        </w:tc>
        <w:tc>
          <w:tcPr>
            <w:tcW w:w="567" w:type="dxa"/>
            <w:tcBorders>
              <w:top w:val="nil"/>
              <w:left w:val="nil"/>
              <w:bottom w:val="nil"/>
              <w:right w:val="nil"/>
            </w:tcBorders>
            <w:shd w:val="clear" w:color="auto" w:fill="auto"/>
            <w:noWrap/>
            <w:vAlign w:val="center"/>
            <w:hideMark/>
          </w:tcPr>
          <w:p w14:paraId="0605A20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125DD15" w14:textId="77777777" w:rsidR="000D681D" w:rsidRPr="000D681D" w:rsidRDefault="000D681D" w:rsidP="006F13B3">
            <w:pPr>
              <w:pStyle w:val="supplementaritytable"/>
            </w:pPr>
            <w:r w:rsidRPr="000D681D">
              <w:t>31804942</w:t>
            </w:r>
          </w:p>
        </w:tc>
        <w:tc>
          <w:tcPr>
            <w:tcW w:w="708" w:type="dxa"/>
            <w:tcBorders>
              <w:top w:val="nil"/>
              <w:left w:val="nil"/>
              <w:bottom w:val="nil"/>
              <w:right w:val="nil"/>
            </w:tcBorders>
            <w:shd w:val="clear" w:color="auto" w:fill="auto"/>
            <w:noWrap/>
            <w:vAlign w:val="center"/>
            <w:hideMark/>
          </w:tcPr>
          <w:p w14:paraId="449F2FBE"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29F75FF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2288B2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8700308" w14:textId="77777777" w:rsidR="000D681D" w:rsidRPr="000D681D" w:rsidRDefault="000D681D" w:rsidP="006F13B3">
            <w:pPr>
              <w:pStyle w:val="supplementaritytable"/>
            </w:pPr>
            <w:r w:rsidRPr="000D681D">
              <w:t>99.47%</w:t>
            </w:r>
          </w:p>
        </w:tc>
        <w:tc>
          <w:tcPr>
            <w:tcW w:w="850" w:type="dxa"/>
            <w:tcBorders>
              <w:top w:val="nil"/>
              <w:left w:val="nil"/>
              <w:bottom w:val="nil"/>
              <w:right w:val="nil"/>
            </w:tcBorders>
            <w:shd w:val="clear" w:color="auto" w:fill="auto"/>
            <w:noWrap/>
            <w:vAlign w:val="center"/>
            <w:hideMark/>
          </w:tcPr>
          <w:p w14:paraId="3C3120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C7ECF9" w14:textId="77777777" w:rsidR="000D681D" w:rsidRPr="000D681D" w:rsidRDefault="000D681D" w:rsidP="006F13B3">
            <w:pPr>
              <w:pStyle w:val="supplementaritytable"/>
            </w:pPr>
            <w:r w:rsidRPr="000D681D">
              <w:t>0.53%</w:t>
            </w:r>
          </w:p>
        </w:tc>
        <w:tc>
          <w:tcPr>
            <w:tcW w:w="850" w:type="dxa"/>
            <w:tcBorders>
              <w:top w:val="nil"/>
              <w:left w:val="nil"/>
              <w:bottom w:val="nil"/>
              <w:right w:val="nil"/>
            </w:tcBorders>
            <w:shd w:val="clear" w:color="auto" w:fill="auto"/>
            <w:noWrap/>
            <w:vAlign w:val="center"/>
            <w:hideMark/>
          </w:tcPr>
          <w:p w14:paraId="67DAE8F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293EA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545E9C" w14:textId="77777777" w:rsidR="000D681D" w:rsidRPr="000D681D" w:rsidRDefault="000D681D" w:rsidP="006F13B3">
            <w:pPr>
              <w:pStyle w:val="supplementaritytable"/>
            </w:pPr>
            <w:r w:rsidRPr="000D681D">
              <w:rPr>
                <w:rFonts w:eastAsia="MS Mincho"/>
              </w:rPr>
              <w:t>－</w:t>
            </w:r>
          </w:p>
        </w:tc>
      </w:tr>
      <w:tr w:rsidR="006768AD" w:rsidRPr="000D681D" w14:paraId="5BB35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1300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62C61FF" w14:textId="77777777" w:rsidR="000D681D" w:rsidRPr="000D681D" w:rsidRDefault="000D681D" w:rsidP="006F13B3">
            <w:pPr>
              <w:pStyle w:val="supplementaritytable"/>
            </w:pPr>
            <w:r w:rsidRPr="000D681D">
              <w:t>10431804786</w:t>
            </w:r>
          </w:p>
        </w:tc>
        <w:tc>
          <w:tcPr>
            <w:tcW w:w="567" w:type="dxa"/>
            <w:tcBorders>
              <w:top w:val="nil"/>
              <w:left w:val="nil"/>
              <w:bottom w:val="nil"/>
              <w:right w:val="nil"/>
            </w:tcBorders>
            <w:shd w:val="clear" w:color="auto" w:fill="auto"/>
            <w:noWrap/>
            <w:vAlign w:val="center"/>
            <w:hideMark/>
          </w:tcPr>
          <w:p w14:paraId="2FB84B6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30969D" w14:textId="77777777" w:rsidR="000D681D" w:rsidRPr="000D681D" w:rsidRDefault="000D681D" w:rsidP="006F13B3">
            <w:pPr>
              <w:pStyle w:val="supplementaritytable"/>
            </w:pPr>
            <w:r w:rsidRPr="000D681D">
              <w:t>31804786</w:t>
            </w:r>
          </w:p>
        </w:tc>
        <w:tc>
          <w:tcPr>
            <w:tcW w:w="708" w:type="dxa"/>
            <w:tcBorders>
              <w:top w:val="nil"/>
              <w:left w:val="nil"/>
              <w:bottom w:val="nil"/>
              <w:right w:val="nil"/>
            </w:tcBorders>
            <w:shd w:val="clear" w:color="auto" w:fill="auto"/>
            <w:noWrap/>
            <w:vAlign w:val="center"/>
            <w:hideMark/>
          </w:tcPr>
          <w:p w14:paraId="7F0EDEB9"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883494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FA016F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B9DF5A6" w14:textId="77777777" w:rsidR="000D681D" w:rsidRPr="000D681D" w:rsidRDefault="000D681D" w:rsidP="006F13B3">
            <w:pPr>
              <w:pStyle w:val="supplementaritytable"/>
            </w:pPr>
            <w:r w:rsidRPr="000D681D">
              <w:t>98.82%</w:t>
            </w:r>
          </w:p>
        </w:tc>
        <w:tc>
          <w:tcPr>
            <w:tcW w:w="850" w:type="dxa"/>
            <w:tcBorders>
              <w:top w:val="nil"/>
              <w:left w:val="nil"/>
              <w:bottom w:val="nil"/>
              <w:right w:val="nil"/>
            </w:tcBorders>
            <w:shd w:val="clear" w:color="auto" w:fill="auto"/>
            <w:noWrap/>
            <w:vAlign w:val="center"/>
            <w:hideMark/>
          </w:tcPr>
          <w:p w14:paraId="15E594B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86AE76" w14:textId="77777777" w:rsidR="000D681D" w:rsidRPr="000D681D" w:rsidRDefault="000D681D" w:rsidP="006F13B3">
            <w:pPr>
              <w:pStyle w:val="supplementaritytable"/>
            </w:pPr>
            <w:r w:rsidRPr="000D681D">
              <w:t>1.18%</w:t>
            </w:r>
          </w:p>
        </w:tc>
        <w:tc>
          <w:tcPr>
            <w:tcW w:w="850" w:type="dxa"/>
            <w:tcBorders>
              <w:top w:val="nil"/>
              <w:left w:val="nil"/>
              <w:bottom w:val="nil"/>
              <w:right w:val="nil"/>
            </w:tcBorders>
            <w:shd w:val="clear" w:color="auto" w:fill="auto"/>
            <w:noWrap/>
            <w:vAlign w:val="center"/>
            <w:hideMark/>
          </w:tcPr>
          <w:p w14:paraId="00DF9C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7113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FE669D" w14:textId="77777777" w:rsidR="000D681D" w:rsidRPr="000D681D" w:rsidRDefault="000D681D" w:rsidP="006F13B3">
            <w:pPr>
              <w:pStyle w:val="supplementaritytable"/>
            </w:pPr>
            <w:r w:rsidRPr="000D681D">
              <w:rPr>
                <w:rFonts w:eastAsia="MS Mincho"/>
              </w:rPr>
              <w:t>－</w:t>
            </w:r>
          </w:p>
        </w:tc>
      </w:tr>
      <w:tr w:rsidR="006768AD" w:rsidRPr="000D681D" w14:paraId="720FB88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AD8BC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3ED7EB12" w14:textId="77777777" w:rsidR="000D681D" w:rsidRPr="000D681D" w:rsidRDefault="000D681D" w:rsidP="006F13B3">
            <w:pPr>
              <w:pStyle w:val="supplementaritytable"/>
            </w:pPr>
            <w:r w:rsidRPr="000D681D">
              <w:t>10431804787</w:t>
            </w:r>
          </w:p>
        </w:tc>
        <w:tc>
          <w:tcPr>
            <w:tcW w:w="567" w:type="dxa"/>
            <w:tcBorders>
              <w:top w:val="nil"/>
              <w:left w:val="nil"/>
              <w:bottom w:val="nil"/>
              <w:right w:val="nil"/>
            </w:tcBorders>
            <w:shd w:val="clear" w:color="auto" w:fill="auto"/>
            <w:noWrap/>
            <w:vAlign w:val="center"/>
            <w:hideMark/>
          </w:tcPr>
          <w:p w14:paraId="7C61D79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98DC0D" w14:textId="77777777" w:rsidR="000D681D" w:rsidRPr="000D681D" w:rsidRDefault="000D681D" w:rsidP="006F13B3">
            <w:pPr>
              <w:pStyle w:val="supplementaritytable"/>
            </w:pPr>
            <w:r w:rsidRPr="000D681D">
              <w:t>31804787</w:t>
            </w:r>
          </w:p>
        </w:tc>
        <w:tc>
          <w:tcPr>
            <w:tcW w:w="708" w:type="dxa"/>
            <w:tcBorders>
              <w:top w:val="nil"/>
              <w:left w:val="nil"/>
              <w:bottom w:val="nil"/>
              <w:right w:val="nil"/>
            </w:tcBorders>
            <w:shd w:val="clear" w:color="auto" w:fill="auto"/>
            <w:noWrap/>
            <w:vAlign w:val="center"/>
            <w:hideMark/>
          </w:tcPr>
          <w:p w14:paraId="133EC60D"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6A40A6B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483A4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EFBAE9"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15E25A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7BD9D7A"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04F2A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0F57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97EA99" w14:textId="77777777" w:rsidR="000D681D" w:rsidRPr="000D681D" w:rsidRDefault="000D681D" w:rsidP="006F13B3">
            <w:pPr>
              <w:pStyle w:val="supplementaritytable"/>
            </w:pPr>
            <w:r w:rsidRPr="000D681D">
              <w:rPr>
                <w:rFonts w:eastAsia="MS Mincho"/>
              </w:rPr>
              <w:t>－</w:t>
            </w:r>
          </w:p>
        </w:tc>
      </w:tr>
      <w:tr w:rsidR="006768AD" w:rsidRPr="000D681D" w14:paraId="6A8AD3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284301"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039F5D5A" w14:textId="77777777" w:rsidR="000D681D" w:rsidRPr="000D681D" w:rsidRDefault="000D681D" w:rsidP="006F13B3">
            <w:pPr>
              <w:pStyle w:val="supplementaritytable"/>
            </w:pPr>
            <w:r w:rsidRPr="000D681D">
              <w:t>10431804794</w:t>
            </w:r>
          </w:p>
        </w:tc>
        <w:tc>
          <w:tcPr>
            <w:tcW w:w="567" w:type="dxa"/>
            <w:tcBorders>
              <w:top w:val="nil"/>
              <w:left w:val="nil"/>
              <w:bottom w:val="nil"/>
              <w:right w:val="nil"/>
            </w:tcBorders>
            <w:shd w:val="clear" w:color="auto" w:fill="auto"/>
            <w:noWrap/>
            <w:vAlign w:val="center"/>
            <w:hideMark/>
          </w:tcPr>
          <w:p w14:paraId="13CCECF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7AB53BD" w14:textId="77777777" w:rsidR="000D681D" w:rsidRPr="000D681D" w:rsidRDefault="000D681D" w:rsidP="006F13B3">
            <w:pPr>
              <w:pStyle w:val="supplementaritytable"/>
            </w:pPr>
            <w:r w:rsidRPr="000D681D">
              <w:t>31804794</w:t>
            </w:r>
          </w:p>
        </w:tc>
        <w:tc>
          <w:tcPr>
            <w:tcW w:w="708" w:type="dxa"/>
            <w:tcBorders>
              <w:top w:val="nil"/>
              <w:left w:val="nil"/>
              <w:bottom w:val="nil"/>
              <w:right w:val="nil"/>
            </w:tcBorders>
            <w:shd w:val="clear" w:color="auto" w:fill="auto"/>
            <w:noWrap/>
            <w:vAlign w:val="center"/>
            <w:hideMark/>
          </w:tcPr>
          <w:p w14:paraId="42B8403E"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185686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034E7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7E658FE" w14:textId="77777777" w:rsidR="000D681D" w:rsidRPr="000D681D" w:rsidRDefault="000D681D" w:rsidP="006F13B3">
            <w:pPr>
              <w:pStyle w:val="supplementaritytable"/>
            </w:pPr>
            <w:r w:rsidRPr="000D681D">
              <w:t>95.14%</w:t>
            </w:r>
          </w:p>
        </w:tc>
        <w:tc>
          <w:tcPr>
            <w:tcW w:w="850" w:type="dxa"/>
            <w:tcBorders>
              <w:top w:val="nil"/>
              <w:left w:val="nil"/>
              <w:bottom w:val="nil"/>
              <w:right w:val="nil"/>
            </w:tcBorders>
            <w:shd w:val="clear" w:color="auto" w:fill="auto"/>
            <w:noWrap/>
            <w:vAlign w:val="center"/>
            <w:hideMark/>
          </w:tcPr>
          <w:p w14:paraId="4AF0C45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AA178D" w14:textId="77777777" w:rsidR="000D681D" w:rsidRPr="000D681D" w:rsidRDefault="000D681D" w:rsidP="006F13B3">
            <w:pPr>
              <w:pStyle w:val="supplementaritytable"/>
            </w:pPr>
            <w:r w:rsidRPr="000D681D">
              <w:t>4.86%</w:t>
            </w:r>
          </w:p>
        </w:tc>
        <w:tc>
          <w:tcPr>
            <w:tcW w:w="850" w:type="dxa"/>
            <w:tcBorders>
              <w:top w:val="nil"/>
              <w:left w:val="nil"/>
              <w:bottom w:val="nil"/>
              <w:right w:val="nil"/>
            </w:tcBorders>
            <w:shd w:val="clear" w:color="auto" w:fill="auto"/>
            <w:noWrap/>
            <w:vAlign w:val="center"/>
            <w:hideMark/>
          </w:tcPr>
          <w:p w14:paraId="455648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16ED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A895E1" w14:textId="77777777" w:rsidR="000D681D" w:rsidRPr="000D681D" w:rsidRDefault="000D681D" w:rsidP="006F13B3">
            <w:pPr>
              <w:pStyle w:val="supplementaritytable"/>
            </w:pPr>
            <w:r w:rsidRPr="000D681D">
              <w:rPr>
                <w:rFonts w:eastAsia="MS Mincho"/>
              </w:rPr>
              <w:t>－</w:t>
            </w:r>
          </w:p>
        </w:tc>
      </w:tr>
      <w:tr w:rsidR="006768AD" w:rsidRPr="000D681D" w14:paraId="607A970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F3AFD5"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21AD6230" w14:textId="77777777" w:rsidR="000D681D" w:rsidRPr="000D681D" w:rsidRDefault="000D681D" w:rsidP="006F13B3">
            <w:pPr>
              <w:pStyle w:val="supplementaritytable"/>
            </w:pPr>
            <w:r w:rsidRPr="000D681D">
              <w:t>10431804796</w:t>
            </w:r>
          </w:p>
        </w:tc>
        <w:tc>
          <w:tcPr>
            <w:tcW w:w="567" w:type="dxa"/>
            <w:tcBorders>
              <w:top w:val="nil"/>
              <w:left w:val="nil"/>
              <w:bottom w:val="nil"/>
              <w:right w:val="nil"/>
            </w:tcBorders>
            <w:shd w:val="clear" w:color="auto" w:fill="auto"/>
            <w:noWrap/>
            <w:vAlign w:val="center"/>
            <w:hideMark/>
          </w:tcPr>
          <w:p w14:paraId="139C7CD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6D2C4C" w14:textId="77777777" w:rsidR="000D681D" w:rsidRPr="000D681D" w:rsidRDefault="000D681D" w:rsidP="006F13B3">
            <w:pPr>
              <w:pStyle w:val="supplementaritytable"/>
            </w:pPr>
            <w:r w:rsidRPr="000D681D">
              <w:t>31804796</w:t>
            </w:r>
          </w:p>
        </w:tc>
        <w:tc>
          <w:tcPr>
            <w:tcW w:w="708" w:type="dxa"/>
            <w:tcBorders>
              <w:top w:val="nil"/>
              <w:left w:val="nil"/>
              <w:bottom w:val="nil"/>
              <w:right w:val="nil"/>
            </w:tcBorders>
            <w:shd w:val="clear" w:color="auto" w:fill="auto"/>
            <w:noWrap/>
            <w:vAlign w:val="center"/>
            <w:hideMark/>
          </w:tcPr>
          <w:p w14:paraId="78495FA9"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1E7C09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2D3635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974405" w14:textId="77777777" w:rsidR="000D681D" w:rsidRPr="000D681D" w:rsidRDefault="000D681D" w:rsidP="006F13B3">
            <w:pPr>
              <w:pStyle w:val="supplementaritytable"/>
            </w:pPr>
            <w:r w:rsidRPr="000D681D">
              <w:t>88.37%</w:t>
            </w:r>
          </w:p>
        </w:tc>
        <w:tc>
          <w:tcPr>
            <w:tcW w:w="850" w:type="dxa"/>
            <w:tcBorders>
              <w:top w:val="nil"/>
              <w:left w:val="nil"/>
              <w:bottom w:val="nil"/>
              <w:right w:val="nil"/>
            </w:tcBorders>
            <w:shd w:val="clear" w:color="auto" w:fill="auto"/>
            <w:noWrap/>
            <w:vAlign w:val="center"/>
            <w:hideMark/>
          </w:tcPr>
          <w:p w14:paraId="201942D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4270A54" w14:textId="77777777" w:rsidR="000D681D" w:rsidRPr="000D681D" w:rsidRDefault="000D681D" w:rsidP="006F13B3">
            <w:pPr>
              <w:pStyle w:val="supplementaritytable"/>
            </w:pPr>
            <w:r w:rsidRPr="000D681D">
              <w:t>11.63%</w:t>
            </w:r>
          </w:p>
        </w:tc>
        <w:tc>
          <w:tcPr>
            <w:tcW w:w="850" w:type="dxa"/>
            <w:tcBorders>
              <w:top w:val="nil"/>
              <w:left w:val="nil"/>
              <w:bottom w:val="nil"/>
              <w:right w:val="nil"/>
            </w:tcBorders>
            <w:shd w:val="clear" w:color="auto" w:fill="auto"/>
            <w:noWrap/>
            <w:vAlign w:val="center"/>
            <w:hideMark/>
          </w:tcPr>
          <w:p w14:paraId="68C3FD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1E2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C227B9" w14:textId="77777777" w:rsidR="000D681D" w:rsidRPr="000D681D" w:rsidRDefault="000D681D" w:rsidP="006F13B3">
            <w:pPr>
              <w:pStyle w:val="supplementaritytable"/>
            </w:pPr>
            <w:r w:rsidRPr="000D681D">
              <w:rPr>
                <w:rFonts w:eastAsia="MS Mincho"/>
              </w:rPr>
              <w:t>－</w:t>
            </w:r>
          </w:p>
        </w:tc>
      </w:tr>
      <w:tr w:rsidR="006768AD" w:rsidRPr="000D681D" w14:paraId="411D7F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000769"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E291F42" w14:textId="77777777" w:rsidR="000D681D" w:rsidRPr="000D681D" w:rsidRDefault="000D681D" w:rsidP="006F13B3">
            <w:pPr>
              <w:pStyle w:val="supplementaritytable"/>
            </w:pPr>
            <w:r w:rsidRPr="000D681D">
              <w:t>10431804799</w:t>
            </w:r>
          </w:p>
        </w:tc>
        <w:tc>
          <w:tcPr>
            <w:tcW w:w="567" w:type="dxa"/>
            <w:tcBorders>
              <w:top w:val="nil"/>
              <w:left w:val="nil"/>
              <w:bottom w:val="nil"/>
              <w:right w:val="nil"/>
            </w:tcBorders>
            <w:shd w:val="clear" w:color="auto" w:fill="auto"/>
            <w:noWrap/>
            <w:vAlign w:val="center"/>
            <w:hideMark/>
          </w:tcPr>
          <w:p w14:paraId="1AA1183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29FB40" w14:textId="77777777" w:rsidR="000D681D" w:rsidRPr="000D681D" w:rsidRDefault="000D681D" w:rsidP="006F13B3">
            <w:pPr>
              <w:pStyle w:val="supplementaritytable"/>
            </w:pPr>
            <w:r w:rsidRPr="000D681D">
              <w:t>31804799</w:t>
            </w:r>
          </w:p>
        </w:tc>
        <w:tc>
          <w:tcPr>
            <w:tcW w:w="708" w:type="dxa"/>
            <w:tcBorders>
              <w:top w:val="nil"/>
              <w:left w:val="nil"/>
              <w:bottom w:val="nil"/>
              <w:right w:val="nil"/>
            </w:tcBorders>
            <w:shd w:val="clear" w:color="auto" w:fill="auto"/>
            <w:noWrap/>
            <w:vAlign w:val="center"/>
            <w:hideMark/>
          </w:tcPr>
          <w:p w14:paraId="32988BDC"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213A46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C08B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2BD4E" w14:textId="77777777" w:rsidR="000D681D" w:rsidRPr="000D681D" w:rsidRDefault="000D681D" w:rsidP="006F13B3">
            <w:pPr>
              <w:pStyle w:val="supplementaritytable"/>
            </w:pPr>
            <w:r w:rsidRPr="000D681D">
              <w:t>95.38%</w:t>
            </w:r>
          </w:p>
        </w:tc>
        <w:tc>
          <w:tcPr>
            <w:tcW w:w="850" w:type="dxa"/>
            <w:tcBorders>
              <w:top w:val="nil"/>
              <w:left w:val="nil"/>
              <w:bottom w:val="nil"/>
              <w:right w:val="nil"/>
            </w:tcBorders>
            <w:shd w:val="clear" w:color="auto" w:fill="auto"/>
            <w:noWrap/>
            <w:vAlign w:val="center"/>
            <w:hideMark/>
          </w:tcPr>
          <w:p w14:paraId="10151CD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5007D90" w14:textId="77777777" w:rsidR="000D681D" w:rsidRPr="000D681D" w:rsidRDefault="000D681D" w:rsidP="006F13B3">
            <w:pPr>
              <w:pStyle w:val="supplementaritytable"/>
            </w:pPr>
            <w:r w:rsidRPr="000D681D">
              <w:t>4.59%</w:t>
            </w:r>
          </w:p>
        </w:tc>
        <w:tc>
          <w:tcPr>
            <w:tcW w:w="850" w:type="dxa"/>
            <w:tcBorders>
              <w:top w:val="nil"/>
              <w:left w:val="nil"/>
              <w:bottom w:val="nil"/>
              <w:right w:val="nil"/>
            </w:tcBorders>
            <w:shd w:val="clear" w:color="auto" w:fill="auto"/>
            <w:noWrap/>
            <w:vAlign w:val="center"/>
            <w:hideMark/>
          </w:tcPr>
          <w:p w14:paraId="4EDDB0C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D4070E"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vAlign w:val="center"/>
            <w:hideMark/>
          </w:tcPr>
          <w:p w14:paraId="461F7D7A" w14:textId="77777777" w:rsidR="000D681D" w:rsidRPr="000D681D" w:rsidRDefault="000D681D" w:rsidP="006F13B3">
            <w:pPr>
              <w:pStyle w:val="supplementaritytable"/>
            </w:pPr>
            <w:r w:rsidRPr="000D681D">
              <w:rPr>
                <w:rFonts w:eastAsia="MS Mincho"/>
              </w:rPr>
              <w:t>－</w:t>
            </w:r>
          </w:p>
        </w:tc>
      </w:tr>
      <w:tr w:rsidR="006768AD" w:rsidRPr="000D681D" w14:paraId="7075537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B2E99D"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21B8F804" w14:textId="77777777" w:rsidR="000D681D" w:rsidRPr="000D681D" w:rsidRDefault="000D681D" w:rsidP="006F13B3">
            <w:pPr>
              <w:pStyle w:val="supplementaritytable"/>
            </w:pPr>
            <w:r w:rsidRPr="000D681D">
              <w:t>10431804648</w:t>
            </w:r>
          </w:p>
        </w:tc>
        <w:tc>
          <w:tcPr>
            <w:tcW w:w="567" w:type="dxa"/>
            <w:tcBorders>
              <w:top w:val="nil"/>
              <w:left w:val="nil"/>
              <w:bottom w:val="nil"/>
              <w:right w:val="nil"/>
            </w:tcBorders>
            <w:shd w:val="clear" w:color="auto" w:fill="auto"/>
            <w:noWrap/>
            <w:vAlign w:val="center"/>
            <w:hideMark/>
          </w:tcPr>
          <w:p w14:paraId="500F6BF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AAE03F9" w14:textId="77777777" w:rsidR="000D681D" w:rsidRPr="000D681D" w:rsidRDefault="000D681D" w:rsidP="006F13B3">
            <w:pPr>
              <w:pStyle w:val="supplementaritytable"/>
            </w:pPr>
            <w:r w:rsidRPr="000D681D">
              <w:t>31804648</w:t>
            </w:r>
          </w:p>
        </w:tc>
        <w:tc>
          <w:tcPr>
            <w:tcW w:w="708" w:type="dxa"/>
            <w:tcBorders>
              <w:top w:val="nil"/>
              <w:left w:val="nil"/>
              <w:bottom w:val="nil"/>
              <w:right w:val="nil"/>
            </w:tcBorders>
            <w:shd w:val="clear" w:color="auto" w:fill="auto"/>
            <w:noWrap/>
            <w:vAlign w:val="center"/>
            <w:hideMark/>
          </w:tcPr>
          <w:p w14:paraId="00DB6378"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B83976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36B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5233FA"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4DA0CE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17073D"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677D69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464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0463CC" w14:textId="77777777" w:rsidR="000D681D" w:rsidRPr="000D681D" w:rsidRDefault="000D681D" w:rsidP="006F13B3">
            <w:pPr>
              <w:pStyle w:val="supplementaritytable"/>
            </w:pPr>
            <w:r w:rsidRPr="000D681D">
              <w:rPr>
                <w:rFonts w:eastAsia="MS Mincho"/>
              </w:rPr>
              <w:t>－</w:t>
            </w:r>
          </w:p>
        </w:tc>
      </w:tr>
      <w:tr w:rsidR="006768AD" w:rsidRPr="000D681D" w14:paraId="552683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0ED0B8"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336A0560" w14:textId="77777777" w:rsidR="000D681D" w:rsidRPr="000D681D" w:rsidRDefault="000D681D" w:rsidP="006F13B3">
            <w:pPr>
              <w:pStyle w:val="supplementaritytable"/>
            </w:pPr>
            <w:r w:rsidRPr="000D681D">
              <w:t>10431804652</w:t>
            </w:r>
          </w:p>
        </w:tc>
        <w:tc>
          <w:tcPr>
            <w:tcW w:w="567" w:type="dxa"/>
            <w:tcBorders>
              <w:top w:val="nil"/>
              <w:left w:val="nil"/>
              <w:bottom w:val="nil"/>
              <w:right w:val="nil"/>
            </w:tcBorders>
            <w:shd w:val="clear" w:color="auto" w:fill="auto"/>
            <w:noWrap/>
            <w:vAlign w:val="center"/>
            <w:hideMark/>
          </w:tcPr>
          <w:p w14:paraId="055D084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D122097" w14:textId="77777777" w:rsidR="000D681D" w:rsidRPr="000D681D" w:rsidRDefault="000D681D" w:rsidP="006F13B3">
            <w:pPr>
              <w:pStyle w:val="supplementaritytable"/>
            </w:pPr>
            <w:r w:rsidRPr="000D681D">
              <w:t>31804652</w:t>
            </w:r>
          </w:p>
        </w:tc>
        <w:tc>
          <w:tcPr>
            <w:tcW w:w="708" w:type="dxa"/>
            <w:tcBorders>
              <w:top w:val="nil"/>
              <w:left w:val="nil"/>
              <w:bottom w:val="nil"/>
              <w:right w:val="nil"/>
            </w:tcBorders>
            <w:shd w:val="clear" w:color="auto" w:fill="auto"/>
            <w:noWrap/>
            <w:vAlign w:val="center"/>
            <w:hideMark/>
          </w:tcPr>
          <w:p w14:paraId="1B793A8B"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14C7996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853B82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CCF740" w14:textId="77777777" w:rsidR="000D681D" w:rsidRPr="000D681D" w:rsidRDefault="000D681D" w:rsidP="006F13B3">
            <w:pPr>
              <w:pStyle w:val="supplementaritytable"/>
            </w:pPr>
            <w:r w:rsidRPr="000D681D">
              <w:t>96.23%</w:t>
            </w:r>
          </w:p>
        </w:tc>
        <w:tc>
          <w:tcPr>
            <w:tcW w:w="850" w:type="dxa"/>
            <w:tcBorders>
              <w:top w:val="nil"/>
              <w:left w:val="nil"/>
              <w:bottom w:val="nil"/>
              <w:right w:val="nil"/>
            </w:tcBorders>
            <w:shd w:val="clear" w:color="auto" w:fill="auto"/>
            <w:noWrap/>
            <w:vAlign w:val="center"/>
            <w:hideMark/>
          </w:tcPr>
          <w:p w14:paraId="283643D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D57708" w14:textId="77777777" w:rsidR="000D681D" w:rsidRPr="000D681D" w:rsidRDefault="000D681D" w:rsidP="006F13B3">
            <w:pPr>
              <w:pStyle w:val="supplementaritytable"/>
            </w:pPr>
            <w:r w:rsidRPr="000D681D">
              <w:t>3.77%</w:t>
            </w:r>
          </w:p>
        </w:tc>
        <w:tc>
          <w:tcPr>
            <w:tcW w:w="850" w:type="dxa"/>
            <w:tcBorders>
              <w:top w:val="nil"/>
              <w:left w:val="nil"/>
              <w:bottom w:val="nil"/>
              <w:right w:val="nil"/>
            </w:tcBorders>
            <w:shd w:val="clear" w:color="auto" w:fill="auto"/>
            <w:noWrap/>
            <w:vAlign w:val="center"/>
            <w:hideMark/>
          </w:tcPr>
          <w:p w14:paraId="4C4445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22605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D63E73" w14:textId="77777777" w:rsidR="000D681D" w:rsidRPr="000D681D" w:rsidRDefault="000D681D" w:rsidP="006F13B3">
            <w:pPr>
              <w:pStyle w:val="supplementaritytable"/>
            </w:pPr>
            <w:r w:rsidRPr="000D681D">
              <w:rPr>
                <w:rFonts w:eastAsia="MS Mincho"/>
              </w:rPr>
              <w:t>－</w:t>
            </w:r>
          </w:p>
        </w:tc>
      </w:tr>
      <w:tr w:rsidR="006768AD" w:rsidRPr="000D681D" w14:paraId="69809DE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194F774"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0AE604EB" w14:textId="77777777" w:rsidR="000D681D" w:rsidRPr="000D681D" w:rsidRDefault="000D681D" w:rsidP="006F13B3">
            <w:pPr>
              <w:pStyle w:val="supplementaritytable"/>
            </w:pPr>
            <w:r w:rsidRPr="000D681D">
              <w:t>10803299227</w:t>
            </w:r>
          </w:p>
        </w:tc>
        <w:tc>
          <w:tcPr>
            <w:tcW w:w="567" w:type="dxa"/>
            <w:tcBorders>
              <w:top w:val="nil"/>
              <w:left w:val="nil"/>
              <w:bottom w:val="nil"/>
              <w:right w:val="nil"/>
            </w:tcBorders>
            <w:shd w:val="clear" w:color="auto" w:fill="auto"/>
            <w:noWrap/>
            <w:vAlign w:val="center"/>
            <w:hideMark/>
          </w:tcPr>
          <w:p w14:paraId="355774C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728B69C" w14:textId="77777777" w:rsidR="000D681D" w:rsidRPr="000D681D" w:rsidRDefault="000D681D" w:rsidP="006F13B3">
            <w:pPr>
              <w:pStyle w:val="supplementaritytable"/>
            </w:pPr>
            <w:r w:rsidRPr="000D681D">
              <w:t>3299227</w:t>
            </w:r>
          </w:p>
        </w:tc>
        <w:tc>
          <w:tcPr>
            <w:tcW w:w="708" w:type="dxa"/>
            <w:tcBorders>
              <w:top w:val="nil"/>
              <w:left w:val="nil"/>
              <w:bottom w:val="nil"/>
              <w:right w:val="nil"/>
            </w:tcBorders>
            <w:shd w:val="clear" w:color="auto" w:fill="auto"/>
            <w:noWrap/>
            <w:vAlign w:val="center"/>
            <w:hideMark/>
          </w:tcPr>
          <w:p w14:paraId="6FF26C3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422E696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4BC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FE6724" w14:textId="77777777" w:rsidR="000D681D" w:rsidRPr="000D681D" w:rsidRDefault="000D681D" w:rsidP="006F13B3">
            <w:pPr>
              <w:pStyle w:val="supplementaritytable"/>
            </w:pPr>
            <w:r w:rsidRPr="000D681D">
              <w:t>99.44%</w:t>
            </w:r>
          </w:p>
        </w:tc>
        <w:tc>
          <w:tcPr>
            <w:tcW w:w="850" w:type="dxa"/>
            <w:tcBorders>
              <w:top w:val="nil"/>
              <w:left w:val="nil"/>
              <w:bottom w:val="nil"/>
              <w:right w:val="nil"/>
            </w:tcBorders>
            <w:shd w:val="clear" w:color="auto" w:fill="auto"/>
            <w:noWrap/>
            <w:vAlign w:val="center"/>
            <w:hideMark/>
          </w:tcPr>
          <w:p w14:paraId="64C792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75ED59E" w14:textId="77777777" w:rsidR="000D681D" w:rsidRPr="000D681D" w:rsidRDefault="000D681D" w:rsidP="006F13B3">
            <w:pPr>
              <w:pStyle w:val="supplementaritytable"/>
            </w:pPr>
            <w:r w:rsidRPr="000D681D">
              <w:t>0.56%</w:t>
            </w:r>
          </w:p>
        </w:tc>
        <w:tc>
          <w:tcPr>
            <w:tcW w:w="850" w:type="dxa"/>
            <w:tcBorders>
              <w:top w:val="nil"/>
              <w:left w:val="nil"/>
              <w:bottom w:val="nil"/>
              <w:right w:val="nil"/>
            </w:tcBorders>
            <w:shd w:val="clear" w:color="auto" w:fill="auto"/>
            <w:noWrap/>
            <w:vAlign w:val="center"/>
            <w:hideMark/>
          </w:tcPr>
          <w:p w14:paraId="6C35E2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A4C472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5225CB" w14:textId="77777777" w:rsidR="000D681D" w:rsidRPr="000D681D" w:rsidRDefault="000D681D" w:rsidP="006F13B3">
            <w:pPr>
              <w:pStyle w:val="supplementaritytable"/>
            </w:pPr>
            <w:r w:rsidRPr="000D681D">
              <w:rPr>
                <w:rFonts w:eastAsia="MS Mincho"/>
              </w:rPr>
              <w:t>－</w:t>
            </w:r>
          </w:p>
        </w:tc>
      </w:tr>
      <w:tr w:rsidR="006768AD" w:rsidRPr="000D681D" w14:paraId="68226C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637B4B7"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21C909F" w14:textId="77777777" w:rsidR="000D681D" w:rsidRPr="000D681D" w:rsidRDefault="000D681D" w:rsidP="006F13B3">
            <w:pPr>
              <w:pStyle w:val="supplementaritytable"/>
            </w:pPr>
            <w:r w:rsidRPr="000D681D">
              <w:t>10803299238</w:t>
            </w:r>
          </w:p>
        </w:tc>
        <w:tc>
          <w:tcPr>
            <w:tcW w:w="567" w:type="dxa"/>
            <w:tcBorders>
              <w:top w:val="nil"/>
              <w:left w:val="nil"/>
              <w:bottom w:val="nil"/>
              <w:right w:val="nil"/>
            </w:tcBorders>
            <w:shd w:val="clear" w:color="auto" w:fill="auto"/>
            <w:noWrap/>
            <w:vAlign w:val="center"/>
            <w:hideMark/>
          </w:tcPr>
          <w:p w14:paraId="3CE4E9D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4EAF0C3" w14:textId="77777777" w:rsidR="000D681D" w:rsidRPr="000D681D" w:rsidRDefault="000D681D" w:rsidP="006F13B3">
            <w:pPr>
              <w:pStyle w:val="supplementaritytable"/>
            </w:pPr>
            <w:r w:rsidRPr="000D681D">
              <w:t>3299238</w:t>
            </w:r>
          </w:p>
        </w:tc>
        <w:tc>
          <w:tcPr>
            <w:tcW w:w="708" w:type="dxa"/>
            <w:tcBorders>
              <w:top w:val="nil"/>
              <w:left w:val="nil"/>
              <w:bottom w:val="nil"/>
              <w:right w:val="nil"/>
            </w:tcBorders>
            <w:shd w:val="clear" w:color="auto" w:fill="auto"/>
            <w:noWrap/>
            <w:vAlign w:val="center"/>
            <w:hideMark/>
          </w:tcPr>
          <w:p w14:paraId="342329A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401CA1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3B2360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6CED547"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7D8C38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D12D58"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0C537A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F4BB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C4B360" w14:textId="77777777" w:rsidR="000D681D" w:rsidRPr="000D681D" w:rsidRDefault="000D681D" w:rsidP="006F13B3">
            <w:pPr>
              <w:pStyle w:val="supplementaritytable"/>
            </w:pPr>
            <w:r w:rsidRPr="000D681D">
              <w:rPr>
                <w:rFonts w:eastAsia="MS Mincho"/>
              </w:rPr>
              <w:t>－</w:t>
            </w:r>
          </w:p>
        </w:tc>
      </w:tr>
      <w:tr w:rsidR="006768AD" w:rsidRPr="000D681D" w14:paraId="680839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B6AE28"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7A43E887" w14:textId="77777777" w:rsidR="000D681D" w:rsidRPr="000D681D" w:rsidRDefault="000D681D" w:rsidP="006F13B3">
            <w:pPr>
              <w:pStyle w:val="supplementaritytable"/>
            </w:pPr>
            <w:r w:rsidRPr="000D681D">
              <w:t>10803299239</w:t>
            </w:r>
          </w:p>
        </w:tc>
        <w:tc>
          <w:tcPr>
            <w:tcW w:w="567" w:type="dxa"/>
            <w:tcBorders>
              <w:top w:val="nil"/>
              <w:left w:val="nil"/>
              <w:bottom w:val="nil"/>
              <w:right w:val="nil"/>
            </w:tcBorders>
            <w:shd w:val="clear" w:color="auto" w:fill="auto"/>
            <w:noWrap/>
            <w:vAlign w:val="center"/>
            <w:hideMark/>
          </w:tcPr>
          <w:p w14:paraId="1A3C857F"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EDA15C2" w14:textId="77777777" w:rsidR="000D681D" w:rsidRPr="000D681D" w:rsidRDefault="000D681D" w:rsidP="006F13B3">
            <w:pPr>
              <w:pStyle w:val="supplementaritytable"/>
            </w:pPr>
            <w:r w:rsidRPr="000D681D">
              <w:t>3299239</w:t>
            </w:r>
          </w:p>
        </w:tc>
        <w:tc>
          <w:tcPr>
            <w:tcW w:w="708" w:type="dxa"/>
            <w:tcBorders>
              <w:top w:val="nil"/>
              <w:left w:val="nil"/>
              <w:bottom w:val="nil"/>
              <w:right w:val="nil"/>
            </w:tcBorders>
            <w:shd w:val="clear" w:color="auto" w:fill="auto"/>
            <w:noWrap/>
            <w:vAlign w:val="center"/>
            <w:hideMark/>
          </w:tcPr>
          <w:p w14:paraId="2F8164EE"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09D3C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F5B6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3268E4" w14:textId="77777777" w:rsidR="000D681D" w:rsidRPr="000D681D" w:rsidRDefault="000D681D" w:rsidP="006F13B3">
            <w:pPr>
              <w:pStyle w:val="supplementaritytable"/>
            </w:pPr>
            <w:r w:rsidRPr="000D681D">
              <w:t>99.62%</w:t>
            </w:r>
          </w:p>
        </w:tc>
        <w:tc>
          <w:tcPr>
            <w:tcW w:w="850" w:type="dxa"/>
            <w:tcBorders>
              <w:top w:val="nil"/>
              <w:left w:val="nil"/>
              <w:bottom w:val="nil"/>
              <w:right w:val="nil"/>
            </w:tcBorders>
            <w:shd w:val="clear" w:color="auto" w:fill="auto"/>
            <w:noWrap/>
            <w:vAlign w:val="center"/>
            <w:hideMark/>
          </w:tcPr>
          <w:p w14:paraId="7EEED0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AD2666C" w14:textId="77777777" w:rsidR="000D681D" w:rsidRPr="000D681D" w:rsidRDefault="000D681D" w:rsidP="006F13B3">
            <w:pPr>
              <w:pStyle w:val="supplementaritytable"/>
            </w:pPr>
            <w:r w:rsidRPr="000D681D">
              <w:t>0.38%</w:t>
            </w:r>
          </w:p>
        </w:tc>
        <w:tc>
          <w:tcPr>
            <w:tcW w:w="850" w:type="dxa"/>
            <w:tcBorders>
              <w:top w:val="nil"/>
              <w:left w:val="nil"/>
              <w:bottom w:val="nil"/>
              <w:right w:val="nil"/>
            </w:tcBorders>
            <w:shd w:val="clear" w:color="auto" w:fill="auto"/>
            <w:noWrap/>
            <w:vAlign w:val="center"/>
            <w:hideMark/>
          </w:tcPr>
          <w:p w14:paraId="64B011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AE8E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98913A" w14:textId="77777777" w:rsidR="000D681D" w:rsidRPr="000D681D" w:rsidRDefault="000D681D" w:rsidP="006F13B3">
            <w:pPr>
              <w:pStyle w:val="supplementaritytable"/>
            </w:pPr>
            <w:r w:rsidRPr="000D681D">
              <w:rPr>
                <w:rFonts w:eastAsia="MS Mincho"/>
              </w:rPr>
              <w:t>－</w:t>
            </w:r>
          </w:p>
        </w:tc>
      </w:tr>
      <w:tr w:rsidR="006768AD" w:rsidRPr="000D681D" w14:paraId="445231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86951F"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C137FF5" w14:textId="77777777" w:rsidR="000D681D" w:rsidRPr="000D681D" w:rsidRDefault="000D681D" w:rsidP="006F13B3">
            <w:pPr>
              <w:pStyle w:val="supplementaritytable"/>
            </w:pPr>
            <w:r w:rsidRPr="000D681D">
              <w:t>10803299240</w:t>
            </w:r>
          </w:p>
        </w:tc>
        <w:tc>
          <w:tcPr>
            <w:tcW w:w="567" w:type="dxa"/>
            <w:tcBorders>
              <w:top w:val="nil"/>
              <w:left w:val="nil"/>
              <w:bottom w:val="nil"/>
              <w:right w:val="nil"/>
            </w:tcBorders>
            <w:shd w:val="clear" w:color="auto" w:fill="auto"/>
            <w:noWrap/>
            <w:vAlign w:val="center"/>
            <w:hideMark/>
          </w:tcPr>
          <w:p w14:paraId="0320AE9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D70032" w14:textId="77777777" w:rsidR="000D681D" w:rsidRPr="000D681D" w:rsidRDefault="000D681D" w:rsidP="006F13B3">
            <w:pPr>
              <w:pStyle w:val="supplementaritytable"/>
            </w:pPr>
            <w:r w:rsidRPr="000D681D">
              <w:t>3299240</w:t>
            </w:r>
          </w:p>
        </w:tc>
        <w:tc>
          <w:tcPr>
            <w:tcW w:w="708" w:type="dxa"/>
            <w:tcBorders>
              <w:top w:val="nil"/>
              <w:left w:val="nil"/>
              <w:bottom w:val="nil"/>
              <w:right w:val="nil"/>
            </w:tcBorders>
            <w:shd w:val="clear" w:color="auto" w:fill="auto"/>
            <w:noWrap/>
            <w:vAlign w:val="center"/>
            <w:hideMark/>
          </w:tcPr>
          <w:p w14:paraId="2E2F4520"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67BA7A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DA9E8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FFC4F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833BB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B793CB"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4AD85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EEEB4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C51F65" w14:textId="77777777" w:rsidR="000D681D" w:rsidRPr="000D681D" w:rsidRDefault="000D681D" w:rsidP="006F13B3">
            <w:pPr>
              <w:pStyle w:val="supplementaritytable"/>
            </w:pPr>
            <w:r w:rsidRPr="000D681D">
              <w:rPr>
                <w:rFonts w:eastAsia="MS Mincho"/>
              </w:rPr>
              <w:t>－</w:t>
            </w:r>
          </w:p>
        </w:tc>
      </w:tr>
      <w:tr w:rsidR="006768AD" w:rsidRPr="000D681D" w14:paraId="45E722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9EEA7" w14:textId="77777777" w:rsidR="000D681D" w:rsidRPr="000D681D" w:rsidRDefault="000D681D" w:rsidP="006F13B3">
            <w:pPr>
              <w:pStyle w:val="supplementaritytable"/>
            </w:pPr>
            <w:r w:rsidRPr="000D681D">
              <w:t>osa-miR395i</w:t>
            </w:r>
          </w:p>
        </w:tc>
        <w:tc>
          <w:tcPr>
            <w:tcW w:w="1134" w:type="dxa"/>
            <w:tcBorders>
              <w:top w:val="nil"/>
              <w:left w:val="nil"/>
              <w:bottom w:val="nil"/>
              <w:right w:val="nil"/>
            </w:tcBorders>
            <w:shd w:val="clear" w:color="auto" w:fill="auto"/>
            <w:noWrap/>
            <w:vAlign w:val="center"/>
            <w:hideMark/>
          </w:tcPr>
          <w:p w14:paraId="69853F6D" w14:textId="77777777" w:rsidR="000D681D" w:rsidRPr="000D681D" w:rsidRDefault="000D681D" w:rsidP="006F13B3">
            <w:pPr>
              <w:pStyle w:val="supplementaritytable"/>
            </w:pPr>
            <w:r w:rsidRPr="000D681D">
              <w:t>10803299396</w:t>
            </w:r>
          </w:p>
        </w:tc>
        <w:tc>
          <w:tcPr>
            <w:tcW w:w="567" w:type="dxa"/>
            <w:tcBorders>
              <w:top w:val="nil"/>
              <w:left w:val="nil"/>
              <w:bottom w:val="nil"/>
              <w:right w:val="nil"/>
            </w:tcBorders>
            <w:shd w:val="clear" w:color="auto" w:fill="auto"/>
            <w:noWrap/>
            <w:vAlign w:val="center"/>
            <w:hideMark/>
          </w:tcPr>
          <w:p w14:paraId="37DF32B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8AA0CA0" w14:textId="77777777" w:rsidR="000D681D" w:rsidRPr="000D681D" w:rsidRDefault="000D681D" w:rsidP="006F13B3">
            <w:pPr>
              <w:pStyle w:val="supplementaritytable"/>
            </w:pPr>
            <w:r w:rsidRPr="000D681D">
              <w:t>3299396</w:t>
            </w:r>
          </w:p>
        </w:tc>
        <w:tc>
          <w:tcPr>
            <w:tcW w:w="708" w:type="dxa"/>
            <w:tcBorders>
              <w:top w:val="nil"/>
              <w:left w:val="nil"/>
              <w:bottom w:val="nil"/>
              <w:right w:val="nil"/>
            </w:tcBorders>
            <w:shd w:val="clear" w:color="auto" w:fill="auto"/>
            <w:noWrap/>
            <w:vAlign w:val="center"/>
            <w:hideMark/>
          </w:tcPr>
          <w:p w14:paraId="7EB2FDA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3BB1F2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CA8044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7CB3D"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FCC1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9DB2A7"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CDB97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40592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A9C494" w14:textId="77777777" w:rsidR="000D681D" w:rsidRPr="000D681D" w:rsidRDefault="000D681D" w:rsidP="006F13B3">
            <w:pPr>
              <w:pStyle w:val="supplementaritytable"/>
            </w:pPr>
            <w:r w:rsidRPr="000D681D">
              <w:rPr>
                <w:rFonts w:eastAsia="MS Mincho"/>
              </w:rPr>
              <w:t>－</w:t>
            </w:r>
          </w:p>
        </w:tc>
      </w:tr>
      <w:tr w:rsidR="006768AD" w:rsidRPr="000D681D" w14:paraId="13D5EE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1806D3"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67CAA6A4" w14:textId="77777777" w:rsidR="000D681D" w:rsidRPr="000D681D" w:rsidRDefault="000D681D" w:rsidP="006F13B3">
            <w:pPr>
              <w:pStyle w:val="supplementaritytable"/>
            </w:pPr>
            <w:r w:rsidRPr="000D681D">
              <w:t>10432622105</w:t>
            </w:r>
          </w:p>
        </w:tc>
        <w:tc>
          <w:tcPr>
            <w:tcW w:w="567" w:type="dxa"/>
            <w:tcBorders>
              <w:top w:val="nil"/>
              <w:left w:val="nil"/>
              <w:bottom w:val="nil"/>
              <w:right w:val="nil"/>
            </w:tcBorders>
            <w:shd w:val="clear" w:color="auto" w:fill="auto"/>
            <w:noWrap/>
            <w:vAlign w:val="center"/>
            <w:hideMark/>
          </w:tcPr>
          <w:p w14:paraId="6467C1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B6B1F95" w14:textId="77777777" w:rsidR="000D681D" w:rsidRPr="000D681D" w:rsidRDefault="000D681D" w:rsidP="006F13B3">
            <w:pPr>
              <w:pStyle w:val="supplementaritytable"/>
            </w:pPr>
            <w:r w:rsidRPr="000D681D">
              <w:t>32622105</w:t>
            </w:r>
          </w:p>
        </w:tc>
        <w:tc>
          <w:tcPr>
            <w:tcW w:w="708" w:type="dxa"/>
            <w:tcBorders>
              <w:top w:val="nil"/>
              <w:left w:val="nil"/>
              <w:bottom w:val="nil"/>
              <w:right w:val="nil"/>
            </w:tcBorders>
            <w:shd w:val="clear" w:color="auto" w:fill="auto"/>
            <w:noWrap/>
            <w:vAlign w:val="center"/>
            <w:hideMark/>
          </w:tcPr>
          <w:p w14:paraId="57A78C7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1C49C7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EB2E53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0FFEA4" w14:textId="77777777" w:rsidR="000D681D" w:rsidRPr="000D681D" w:rsidRDefault="000D681D" w:rsidP="006F13B3">
            <w:pPr>
              <w:pStyle w:val="supplementaritytable"/>
            </w:pPr>
            <w:r w:rsidRPr="000D681D">
              <w:t>99.59%</w:t>
            </w:r>
          </w:p>
        </w:tc>
        <w:tc>
          <w:tcPr>
            <w:tcW w:w="850" w:type="dxa"/>
            <w:tcBorders>
              <w:top w:val="nil"/>
              <w:left w:val="nil"/>
              <w:bottom w:val="nil"/>
              <w:right w:val="nil"/>
            </w:tcBorders>
            <w:shd w:val="clear" w:color="auto" w:fill="auto"/>
            <w:noWrap/>
            <w:vAlign w:val="center"/>
            <w:hideMark/>
          </w:tcPr>
          <w:p w14:paraId="70A8B2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C423E0" w14:textId="77777777" w:rsidR="000D681D" w:rsidRPr="000D681D" w:rsidRDefault="000D681D" w:rsidP="006F13B3">
            <w:pPr>
              <w:pStyle w:val="supplementaritytable"/>
            </w:pPr>
            <w:r w:rsidRPr="000D681D">
              <w:t>0.41%</w:t>
            </w:r>
          </w:p>
        </w:tc>
        <w:tc>
          <w:tcPr>
            <w:tcW w:w="850" w:type="dxa"/>
            <w:tcBorders>
              <w:top w:val="nil"/>
              <w:left w:val="nil"/>
              <w:bottom w:val="nil"/>
              <w:right w:val="nil"/>
            </w:tcBorders>
            <w:shd w:val="clear" w:color="auto" w:fill="auto"/>
            <w:noWrap/>
            <w:vAlign w:val="center"/>
            <w:hideMark/>
          </w:tcPr>
          <w:p w14:paraId="09A0F8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77B1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CFB16A" w14:textId="77777777" w:rsidR="000D681D" w:rsidRPr="000D681D" w:rsidRDefault="000D681D" w:rsidP="006F13B3">
            <w:pPr>
              <w:pStyle w:val="supplementaritytable"/>
            </w:pPr>
            <w:r w:rsidRPr="000D681D">
              <w:rPr>
                <w:rFonts w:eastAsia="MS Mincho"/>
              </w:rPr>
              <w:t>－</w:t>
            </w:r>
          </w:p>
        </w:tc>
      </w:tr>
      <w:tr w:rsidR="006768AD" w:rsidRPr="000D681D" w14:paraId="0B37BEF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37DACA"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26D12B76" w14:textId="77777777" w:rsidR="000D681D" w:rsidRPr="000D681D" w:rsidRDefault="000D681D" w:rsidP="006F13B3">
            <w:pPr>
              <w:pStyle w:val="supplementaritytable"/>
            </w:pPr>
            <w:r w:rsidRPr="000D681D">
              <w:t>10432622107</w:t>
            </w:r>
          </w:p>
        </w:tc>
        <w:tc>
          <w:tcPr>
            <w:tcW w:w="567" w:type="dxa"/>
            <w:tcBorders>
              <w:top w:val="nil"/>
              <w:left w:val="nil"/>
              <w:bottom w:val="nil"/>
              <w:right w:val="nil"/>
            </w:tcBorders>
            <w:shd w:val="clear" w:color="auto" w:fill="auto"/>
            <w:noWrap/>
            <w:vAlign w:val="center"/>
            <w:hideMark/>
          </w:tcPr>
          <w:p w14:paraId="417D0A8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0AEEBB" w14:textId="77777777" w:rsidR="000D681D" w:rsidRPr="000D681D" w:rsidRDefault="000D681D" w:rsidP="006F13B3">
            <w:pPr>
              <w:pStyle w:val="supplementaritytable"/>
            </w:pPr>
            <w:r w:rsidRPr="000D681D">
              <w:t>32622107</w:t>
            </w:r>
          </w:p>
        </w:tc>
        <w:tc>
          <w:tcPr>
            <w:tcW w:w="708" w:type="dxa"/>
            <w:tcBorders>
              <w:top w:val="nil"/>
              <w:left w:val="nil"/>
              <w:bottom w:val="nil"/>
              <w:right w:val="nil"/>
            </w:tcBorders>
            <w:shd w:val="clear" w:color="auto" w:fill="auto"/>
            <w:noWrap/>
            <w:vAlign w:val="center"/>
            <w:hideMark/>
          </w:tcPr>
          <w:p w14:paraId="3F757385"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7DD8B4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449E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04F8F7"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17CFFCD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23872B"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6B0545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577B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1B23C2" w14:textId="77777777" w:rsidR="000D681D" w:rsidRPr="000D681D" w:rsidRDefault="000D681D" w:rsidP="006F13B3">
            <w:pPr>
              <w:pStyle w:val="supplementaritytable"/>
            </w:pPr>
            <w:r w:rsidRPr="000D681D">
              <w:rPr>
                <w:rFonts w:eastAsia="MS Mincho"/>
              </w:rPr>
              <w:t>－</w:t>
            </w:r>
          </w:p>
        </w:tc>
      </w:tr>
      <w:tr w:rsidR="006768AD" w:rsidRPr="000D681D" w14:paraId="7DC2860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A5DC60" w14:textId="77777777" w:rsidR="000D681D" w:rsidRPr="000D681D" w:rsidRDefault="000D681D" w:rsidP="006F13B3">
            <w:pPr>
              <w:pStyle w:val="supplementaritytable"/>
            </w:pPr>
            <w:r w:rsidRPr="000D681D">
              <w:t>osa-miR395n</w:t>
            </w:r>
          </w:p>
        </w:tc>
        <w:tc>
          <w:tcPr>
            <w:tcW w:w="1134" w:type="dxa"/>
            <w:tcBorders>
              <w:top w:val="nil"/>
              <w:left w:val="nil"/>
              <w:bottom w:val="nil"/>
              <w:right w:val="nil"/>
            </w:tcBorders>
            <w:shd w:val="clear" w:color="auto" w:fill="auto"/>
            <w:noWrap/>
            <w:vAlign w:val="center"/>
            <w:hideMark/>
          </w:tcPr>
          <w:p w14:paraId="1A043621" w14:textId="77777777" w:rsidR="000D681D" w:rsidRPr="000D681D" w:rsidRDefault="000D681D" w:rsidP="006F13B3">
            <w:pPr>
              <w:pStyle w:val="supplementaritytable"/>
            </w:pPr>
            <w:r w:rsidRPr="000D681D">
              <w:t>10432622295</w:t>
            </w:r>
          </w:p>
        </w:tc>
        <w:tc>
          <w:tcPr>
            <w:tcW w:w="567" w:type="dxa"/>
            <w:tcBorders>
              <w:top w:val="nil"/>
              <w:left w:val="nil"/>
              <w:bottom w:val="nil"/>
              <w:right w:val="nil"/>
            </w:tcBorders>
            <w:shd w:val="clear" w:color="auto" w:fill="auto"/>
            <w:noWrap/>
            <w:vAlign w:val="center"/>
            <w:hideMark/>
          </w:tcPr>
          <w:p w14:paraId="2E9D4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3F269BA" w14:textId="77777777" w:rsidR="000D681D" w:rsidRPr="000D681D" w:rsidRDefault="000D681D" w:rsidP="006F13B3">
            <w:pPr>
              <w:pStyle w:val="supplementaritytable"/>
            </w:pPr>
            <w:r w:rsidRPr="000D681D">
              <w:t>32622295</w:t>
            </w:r>
          </w:p>
        </w:tc>
        <w:tc>
          <w:tcPr>
            <w:tcW w:w="708" w:type="dxa"/>
            <w:tcBorders>
              <w:top w:val="nil"/>
              <w:left w:val="nil"/>
              <w:bottom w:val="nil"/>
              <w:right w:val="nil"/>
            </w:tcBorders>
            <w:shd w:val="clear" w:color="auto" w:fill="auto"/>
            <w:noWrap/>
            <w:vAlign w:val="center"/>
            <w:hideMark/>
          </w:tcPr>
          <w:p w14:paraId="65CEE740"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D8A64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140816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B19394"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617766F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CB5CF2C"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5D9A2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94487F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20289A" w14:textId="77777777" w:rsidR="000D681D" w:rsidRPr="000D681D" w:rsidRDefault="000D681D" w:rsidP="006F13B3">
            <w:pPr>
              <w:pStyle w:val="supplementaritytable"/>
            </w:pPr>
            <w:r w:rsidRPr="000D681D">
              <w:rPr>
                <w:rFonts w:eastAsia="MS Mincho"/>
              </w:rPr>
              <w:t>－</w:t>
            </w:r>
          </w:p>
        </w:tc>
      </w:tr>
      <w:tr w:rsidR="006768AD" w:rsidRPr="000D681D" w14:paraId="1659C6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9D35A1" w14:textId="77777777" w:rsidR="000D681D" w:rsidRPr="000D681D" w:rsidRDefault="000D681D" w:rsidP="006F13B3">
            <w:pPr>
              <w:pStyle w:val="supplementaritytable"/>
            </w:pPr>
            <w:r w:rsidRPr="000D681D">
              <w:t>osa-miR395o</w:t>
            </w:r>
          </w:p>
        </w:tc>
        <w:tc>
          <w:tcPr>
            <w:tcW w:w="1134" w:type="dxa"/>
            <w:tcBorders>
              <w:top w:val="nil"/>
              <w:left w:val="nil"/>
              <w:bottom w:val="nil"/>
              <w:right w:val="nil"/>
            </w:tcBorders>
            <w:shd w:val="clear" w:color="auto" w:fill="auto"/>
            <w:noWrap/>
            <w:vAlign w:val="center"/>
            <w:hideMark/>
          </w:tcPr>
          <w:p w14:paraId="6C1F2F09" w14:textId="77777777" w:rsidR="000D681D" w:rsidRPr="000D681D" w:rsidRDefault="000D681D" w:rsidP="006F13B3">
            <w:pPr>
              <w:pStyle w:val="supplementaritytable"/>
            </w:pPr>
            <w:r w:rsidRPr="000D681D">
              <w:t>10432622444</w:t>
            </w:r>
          </w:p>
        </w:tc>
        <w:tc>
          <w:tcPr>
            <w:tcW w:w="567" w:type="dxa"/>
            <w:tcBorders>
              <w:top w:val="nil"/>
              <w:left w:val="nil"/>
              <w:bottom w:val="nil"/>
              <w:right w:val="nil"/>
            </w:tcBorders>
            <w:shd w:val="clear" w:color="auto" w:fill="auto"/>
            <w:noWrap/>
            <w:vAlign w:val="center"/>
            <w:hideMark/>
          </w:tcPr>
          <w:p w14:paraId="035C6C6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BB74FE9" w14:textId="77777777" w:rsidR="000D681D" w:rsidRPr="000D681D" w:rsidRDefault="000D681D" w:rsidP="006F13B3">
            <w:pPr>
              <w:pStyle w:val="supplementaritytable"/>
            </w:pPr>
            <w:r w:rsidRPr="000D681D">
              <w:t>32622444</w:t>
            </w:r>
          </w:p>
        </w:tc>
        <w:tc>
          <w:tcPr>
            <w:tcW w:w="708" w:type="dxa"/>
            <w:tcBorders>
              <w:top w:val="nil"/>
              <w:left w:val="nil"/>
              <w:bottom w:val="nil"/>
              <w:right w:val="nil"/>
            </w:tcBorders>
            <w:shd w:val="clear" w:color="auto" w:fill="auto"/>
            <w:noWrap/>
            <w:vAlign w:val="center"/>
            <w:hideMark/>
          </w:tcPr>
          <w:p w14:paraId="128162B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8B5658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205558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AEA8DC" w14:textId="77777777" w:rsidR="000D681D" w:rsidRPr="000D681D" w:rsidRDefault="000D681D" w:rsidP="006F13B3">
            <w:pPr>
              <w:pStyle w:val="supplementaritytable"/>
            </w:pPr>
            <w:r w:rsidRPr="000D681D">
              <w:t>99.87%</w:t>
            </w:r>
          </w:p>
        </w:tc>
        <w:tc>
          <w:tcPr>
            <w:tcW w:w="850" w:type="dxa"/>
            <w:tcBorders>
              <w:top w:val="nil"/>
              <w:left w:val="nil"/>
              <w:bottom w:val="nil"/>
              <w:right w:val="nil"/>
            </w:tcBorders>
            <w:shd w:val="clear" w:color="auto" w:fill="auto"/>
            <w:noWrap/>
            <w:vAlign w:val="center"/>
            <w:hideMark/>
          </w:tcPr>
          <w:p w14:paraId="7490B5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E983DB7"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noWrap/>
            <w:vAlign w:val="center"/>
            <w:hideMark/>
          </w:tcPr>
          <w:p w14:paraId="618488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47B02D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282D2B" w14:textId="77777777" w:rsidR="000D681D" w:rsidRPr="000D681D" w:rsidRDefault="000D681D" w:rsidP="006F13B3">
            <w:pPr>
              <w:pStyle w:val="supplementaritytable"/>
            </w:pPr>
            <w:r w:rsidRPr="000D681D">
              <w:rPr>
                <w:rFonts w:eastAsia="MS Mincho"/>
              </w:rPr>
              <w:t>－</w:t>
            </w:r>
          </w:p>
        </w:tc>
      </w:tr>
      <w:tr w:rsidR="006768AD" w:rsidRPr="000D681D" w14:paraId="3EA474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25D9A5" w14:textId="77777777" w:rsidR="000D681D" w:rsidRPr="000D681D" w:rsidRDefault="000D681D" w:rsidP="006F13B3">
            <w:pPr>
              <w:pStyle w:val="supplementaritytable"/>
            </w:pPr>
            <w:r w:rsidRPr="000D681D">
              <w:t>osa-miR395q</w:t>
            </w:r>
          </w:p>
        </w:tc>
        <w:tc>
          <w:tcPr>
            <w:tcW w:w="1134" w:type="dxa"/>
            <w:tcBorders>
              <w:top w:val="nil"/>
              <w:left w:val="nil"/>
              <w:bottom w:val="nil"/>
              <w:right w:val="nil"/>
            </w:tcBorders>
            <w:shd w:val="clear" w:color="auto" w:fill="auto"/>
            <w:noWrap/>
            <w:vAlign w:val="center"/>
            <w:hideMark/>
          </w:tcPr>
          <w:p w14:paraId="001B498A" w14:textId="77777777" w:rsidR="000D681D" w:rsidRPr="000D681D" w:rsidRDefault="000D681D" w:rsidP="006F13B3">
            <w:pPr>
              <w:pStyle w:val="supplementaritytable"/>
            </w:pPr>
            <w:r w:rsidRPr="000D681D">
              <w:t>10432622735</w:t>
            </w:r>
          </w:p>
        </w:tc>
        <w:tc>
          <w:tcPr>
            <w:tcW w:w="567" w:type="dxa"/>
            <w:tcBorders>
              <w:top w:val="nil"/>
              <w:left w:val="nil"/>
              <w:bottom w:val="nil"/>
              <w:right w:val="nil"/>
            </w:tcBorders>
            <w:shd w:val="clear" w:color="auto" w:fill="auto"/>
            <w:noWrap/>
            <w:vAlign w:val="center"/>
            <w:hideMark/>
          </w:tcPr>
          <w:p w14:paraId="31E0E84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C3AFD81" w14:textId="77777777" w:rsidR="000D681D" w:rsidRPr="000D681D" w:rsidRDefault="000D681D" w:rsidP="006F13B3">
            <w:pPr>
              <w:pStyle w:val="supplementaritytable"/>
            </w:pPr>
            <w:r w:rsidRPr="000D681D">
              <w:t>32622735</w:t>
            </w:r>
          </w:p>
        </w:tc>
        <w:tc>
          <w:tcPr>
            <w:tcW w:w="708" w:type="dxa"/>
            <w:tcBorders>
              <w:top w:val="nil"/>
              <w:left w:val="nil"/>
              <w:bottom w:val="nil"/>
              <w:right w:val="nil"/>
            </w:tcBorders>
            <w:shd w:val="clear" w:color="auto" w:fill="auto"/>
            <w:noWrap/>
            <w:vAlign w:val="center"/>
            <w:hideMark/>
          </w:tcPr>
          <w:p w14:paraId="1E1BF157"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0668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DDB452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F9EA4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19E57B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298468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6D749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3A92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0AC7EC" w14:textId="77777777" w:rsidR="000D681D" w:rsidRPr="000D681D" w:rsidRDefault="000D681D" w:rsidP="006F13B3">
            <w:pPr>
              <w:pStyle w:val="supplementaritytable"/>
            </w:pPr>
            <w:r w:rsidRPr="000D681D">
              <w:rPr>
                <w:rFonts w:eastAsia="MS Mincho"/>
              </w:rPr>
              <w:t>－</w:t>
            </w:r>
          </w:p>
        </w:tc>
      </w:tr>
      <w:tr w:rsidR="006768AD" w:rsidRPr="000D681D" w14:paraId="117183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188B42" w14:textId="77777777" w:rsidR="000D681D" w:rsidRPr="000D681D" w:rsidRDefault="000D681D" w:rsidP="006F13B3">
            <w:pPr>
              <w:pStyle w:val="supplementaritytable"/>
            </w:pPr>
            <w:r w:rsidRPr="000D681D">
              <w:t>osa-miR395s</w:t>
            </w:r>
          </w:p>
        </w:tc>
        <w:tc>
          <w:tcPr>
            <w:tcW w:w="1134" w:type="dxa"/>
            <w:tcBorders>
              <w:top w:val="nil"/>
              <w:left w:val="nil"/>
              <w:bottom w:val="nil"/>
              <w:right w:val="nil"/>
            </w:tcBorders>
            <w:shd w:val="clear" w:color="auto" w:fill="auto"/>
            <w:noWrap/>
            <w:vAlign w:val="center"/>
            <w:hideMark/>
          </w:tcPr>
          <w:p w14:paraId="36A33FBD" w14:textId="77777777" w:rsidR="000D681D" w:rsidRPr="000D681D" w:rsidRDefault="000D681D" w:rsidP="006F13B3">
            <w:pPr>
              <w:pStyle w:val="supplementaritytable"/>
            </w:pPr>
            <w:r w:rsidRPr="000D681D">
              <w:t>10432623010</w:t>
            </w:r>
          </w:p>
        </w:tc>
        <w:tc>
          <w:tcPr>
            <w:tcW w:w="567" w:type="dxa"/>
            <w:tcBorders>
              <w:top w:val="nil"/>
              <w:left w:val="nil"/>
              <w:bottom w:val="nil"/>
              <w:right w:val="nil"/>
            </w:tcBorders>
            <w:shd w:val="clear" w:color="auto" w:fill="auto"/>
            <w:noWrap/>
            <w:vAlign w:val="center"/>
            <w:hideMark/>
          </w:tcPr>
          <w:p w14:paraId="2FD10A8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8EBBB6" w14:textId="77777777" w:rsidR="000D681D" w:rsidRPr="000D681D" w:rsidRDefault="000D681D" w:rsidP="006F13B3">
            <w:pPr>
              <w:pStyle w:val="supplementaritytable"/>
            </w:pPr>
            <w:r w:rsidRPr="000D681D">
              <w:t>32623010</w:t>
            </w:r>
          </w:p>
        </w:tc>
        <w:tc>
          <w:tcPr>
            <w:tcW w:w="708" w:type="dxa"/>
            <w:tcBorders>
              <w:top w:val="nil"/>
              <w:left w:val="nil"/>
              <w:bottom w:val="nil"/>
              <w:right w:val="nil"/>
            </w:tcBorders>
            <w:shd w:val="clear" w:color="auto" w:fill="auto"/>
            <w:noWrap/>
            <w:vAlign w:val="center"/>
            <w:hideMark/>
          </w:tcPr>
          <w:p w14:paraId="5BC3EB9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631DB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1C6FB4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9A3DA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E114AD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8704D0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746FC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5D0B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89759C" w14:textId="77777777" w:rsidR="000D681D" w:rsidRPr="000D681D" w:rsidRDefault="000D681D" w:rsidP="006F13B3">
            <w:pPr>
              <w:pStyle w:val="supplementaritytable"/>
            </w:pPr>
            <w:r w:rsidRPr="000D681D">
              <w:rPr>
                <w:rFonts w:eastAsia="MS Mincho"/>
              </w:rPr>
              <w:t>－</w:t>
            </w:r>
          </w:p>
        </w:tc>
      </w:tr>
      <w:tr w:rsidR="006768AD" w:rsidRPr="000D681D" w14:paraId="2D60F8A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AC1C384" w14:textId="77777777" w:rsidR="000D681D" w:rsidRPr="000D681D" w:rsidRDefault="000D681D" w:rsidP="006F13B3">
            <w:pPr>
              <w:pStyle w:val="supplementaritytable"/>
            </w:pPr>
            <w:r w:rsidRPr="000D681D">
              <w:t>osa-miR395t</w:t>
            </w:r>
          </w:p>
        </w:tc>
        <w:tc>
          <w:tcPr>
            <w:tcW w:w="1134" w:type="dxa"/>
            <w:tcBorders>
              <w:top w:val="nil"/>
              <w:left w:val="nil"/>
              <w:bottom w:val="nil"/>
              <w:right w:val="nil"/>
            </w:tcBorders>
            <w:shd w:val="clear" w:color="auto" w:fill="auto"/>
            <w:noWrap/>
            <w:vAlign w:val="center"/>
            <w:hideMark/>
          </w:tcPr>
          <w:p w14:paraId="06767B75" w14:textId="77777777" w:rsidR="000D681D" w:rsidRPr="000D681D" w:rsidRDefault="000D681D" w:rsidP="006F13B3">
            <w:pPr>
              <w:pStyle w:val="supplementaritytable"/>
            </w:pPr>
            <w:r w:rsidRPr="000D681D">
              <w:t>10906607374</w:t>
            </w:r>
          </w:p>
        </w:tc>
        <w:tc>
          <w:tcPr>
            <w:tcW w:w="567" w:type="dxa"/>
            <w:tcBorders>
              <w:top w:val="nil"/>
              <w:left w:val="nil"/>
              <w:bottom w:val="nil"/>
              <w:right w:val="nil"/>
            </w:tcBorders>
            <w:shd w:val="clear" w:color="auto" w:fill="auto"/>
            <w:noWrap/>
            <w:vAlign w:val="center"/>
            <w:hideMark/>
          </w:tcPr>
          <w:p w14:paraId="0A6AE0DE"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41416251" w14:textId="77777777" w:rsidR="000D681D" w:rsidRPr="000D681D" w:rsidRDefault="000D681D" w:rsidP="006F13B3">
            <w:pPr>
              <w:pStyle w:val="supplementaritytable"/>
            </w:pPr>
            <w:r w:rsidRPr="000D681D">
              <w:t>6607374</w:t>
            </w:r>
          </w:p>
        </w:tc>
        <w:tc>
          <w:tcPr>
            <w:tcW w:w="708" w:type="dxa"/>
            <w:tcBorders>
              <w:top w:val="nil"/>
              <w:left w:val="nil"/>
              <w:bottom w:val="nil"/>
              <w:right w:val="nil"/>
            </w:tcBorders>
            <w:shd w:val="clear" w:color="auto" w:fill="auto"/>
            <w:noWrap/>
            <w:vAlign w:val="center"/>
            <w:hideMark/>
          </w:tcPr>
          <w:p w14:paraId="046583B6"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57A9F2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C378FC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948B0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FA595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4B860"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ED225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EF845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7DFD08" w14:textId="77777777" w:rsidR="000D681D" w:rsidRPr="000D681D" w:rsidRDefault="000D681D" w:rsidP="006F13B3">
            <w:pPr>
              <w:pStyle w:val="supplementaritytable"/>
            </w:pPr>
            <w:r w:rsidRPr="000D681D">
              <w:rPr>
                <w:rFonts w:eastAsia="MS Mincho"/>
              </w:rPr>
              <w:t>－</w:t>
            </w:r>
          </w:p>
        </w:tc>
      </w:tr>
      <w:tr w:rsidR="006768AD" w:rsidRPr="000D681D" w14:paraId="7CD61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308D03"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9EA492" w14:textId="77777777" w:rsidR="000D681D" w:rsidRPr="000D681D" w:rsidRDefault="000D681D" w:rsidP="006F13B3">
            <w:pPr>
              <w:pStyle w:val="supplementaritytable"/>
            </w:pPr>
            <w:r w:rsidRPr="000D681D">
              <w:t>10906606720</w:t>
            </w:r>
          </w:p>
        </w:tc>
        <w:tc>
          <w:tcPr>
            <w:tcW w:w="567" w:type="dxa"/>
            <w:tcBorders>
              <w:top w:val="nil"/>
              <w:left w:val="nil"/>
              <w:bottom w:val="nil"/>
              <w:right w:val="nil"/>
            </w:tcBorders>
            <w:shd w:val="clear" w:color="auto" w:fill="auto"/>
            <w:noWrap/>
            <w:vAlign w:val="center"/>
            <w:hideMark/>
          </w:tcPr>
          <w:p w14:paraId="7A1C783C"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13D9819" w14:textId="77777777" w:rsidR="000D681D" w:rsidRPr="000D681D" w:rsidRDefault="000D681D" w:rsidP="006F13B3">
            <w:pPr>
              <w:pStyle w:val="supplementaritytable"/>
            </w:pPr>
            <w:r w:rsidRPr="000D681D">
              <w:t>6606720</w:t>
            </w:r>
          </w:p>
        </w:tc>
        <w:tc>
          <w:tcPr>
            <w:tcW w:w="708" w:type="dxa"/>
            <w:tcBorders>
              <w:top w:val="nil"/>
              <w:left w:val="nil"/>
              <w:bottom w:val="nil"/>
              <w:right w:val="nil"/>
            </w:tcBorders>
            <w:shd w:val="clear" w:color="auto" w:fill="auto"/>
            <w:noWrap/>
            <w:vAlign w:val="center"/>
            <w:hideMark/>
          </w:tcPr>
          <w:p w14:paraId="2300CC21"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0A3C7AE"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630592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7D9A34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35ADB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FA85F5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5F75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E2FC1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90E18B2" w14:textId="77777777" w:rsidR="000D681D" w:rsidRPr="000D681D" w:rsidRDefault="000D681D" w:rsidP="006F13B3">
            <w:pPr>
              <w:pStyle w:val="supplementaritytable"/>
            </w:pPr>
            <w:r w:rsidRPr="000D681D">
              <w:rPr>
                <w:rFonts w:eastAsia="MS Mincho"/>
              </w:rPr>
              <w:t>－</w:t>
            </w:r>
          </w:p>
        </w:tc>
      </w:tr>
      <w:tr w:rsidR="006768AD" w:rsidRPr="000D681D" w14:paraId="71C81E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A26C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3E1C5B1A" w14:textId="77777777" w:rsidR="000D681D" w:rsidRPr="000D681D" w:rsidRDefault="000D681D" w:rsidP="006F13B3">
            <w:pPr>
              <w:pStyle w:val="supplementaritytable"/>
            </w:pPr>
            <w:r w:rsidRPr="000D681D">
              <w:t>10906606724</w:t>
            </w:r>
          </w:p>
        </w:tc>
        <w:tc>
          <w:tcPr>
            <w:tcW w:w="567" w:type="dxa"/>
            <w:tcBorders>
              <w:top w:val="nil"/>
              <w:left w:val="nil"/>
              <w:bottom w:val="nil"/>
              <w:right w:val="nil"/>
            </w:tcBorders>
            <w:shd w:val="clear" w:color="auto" w:fill="auto"/>
            <w:noWrap/>
            <w:vAlign w:val="center"/>
            <w:hideMark/>
          </w:tcPr>
          <w:p w14:paraId="60DFD8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6722741" w14:textId="77777777" w:rsidR="000D681D" w:rsidRPr="000D681D" w:rsidRDefault="000D681D" w:rsidP="006F13B3">
            <w:pPr>
              <w:pStyle w:val="supplementaritytable"/>
            </w:pPr>
            <w:r w:rsidRPr="000D681D">
              <w:t>6606724</w:t>
            </w:r>
          </w:p>
        </w:tc>
        <w:tc>
          <w:tcPr>
            <w:tcW w:w="708" w:type="dxa"/>
            <w:tcBorders>
              <w:top w:val="nil"/>
              <w:left w:val="nil"/>
              <w:bottom w:val="nil"/>
              <w:right w:val="nil"/>
            </w:tcBorders>
            <w:shd w:val="clear" w:color="auto" w:fill="auto"/>
            <w:noWrap/>
            <w:vAlign w:val="center"/>
            <w:hideMark/>
          </w:tcPr>
          <w:p w14:paraId="645898DD"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D559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F94C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FDC755"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D4D1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7CFD3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50A19B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8A58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97D94F4" w14:textId="77777777" w:rsidR="000D681D" w:rsidRPr="000D681D" w:rsidRDefault="000D681D" w:rsidP="006F13B3">
            <w:pPr>
              <w:pStyle w:val="supplementaritytable"/>
            </w:pPr>
            <w:r w:rsidRPr="000D681D">
              <w:rPr>
                <w:rFonts w:eastAsia="MS Mincho"/>
              </w:rPr>
              <w:t>－</w:t>
            </w:r>
          </w:p>
        </w:tc>
      </w:tr>
      <w:tr w:rsidR="006768AD" w:rsidRPr="000D681D" w14:paraId="790A9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541F2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F3EC07" w14:textId="77777777" w:rsidR="000D681D" w:rsidRPr="000D681D" w:rsidRDefault="000D681D" w:rsidP="006F13B3">
            <w:pPr>
              <w:pStyle w:val="supplementaritytable"/>
            </w:pPr>
            <w:r w:rsidRPr="000D681D">
              <w:t>10906606725</w:t>
            </w:r>
          </w:p>
        </w:tc>
        <w:tc>
          <w:tcPr>
            <w:tcW w:w="567" w:type="dxa"/>
            <w:tcBorders>
              <w:top w:val="nil"/>
              <w:left w:val="nil"/>
              <w:bottom w:val="nil"/>
              <w:right w:val="nil"/>
            </w:tcBorders>
            <w:shd w:val="clear" w:color="auto" w:fill="auto"/>
            <w:noWrap/>
            <w:vAlign w:val="center"/>
            <w:hideMark/>
          </w:tcPr>
          <w:p w14:paraId="41B2C04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18747D4" w14:textId="77777777" w:rsidR="000D681D" w:rsidRPr="000D681D" w:rsidRDefault="000D681D" w:rsidP="006F13B3">
            <w:pPr>
              <w:pStyle w:val="supplementaritytable"/>
            </w:pPr>
            <w:r w:rsidRPr="000D681D">
              <w:t>6606725</w:t>
            </w:r>
          </w:p>
        </w:tc>
        <w:tc>
          <w:tcPr>
            <w:tcW w:w="708" w:type="dxa"/>
            <w:tcBorders>
              <w:top w:val="nil"/>
              <w:left w:val="nil"/>
              <w:bottom w:val="nil"/>
              <w:right w:val="nil"/>
            </w:tcBorders>
            <w:shd w:val="clear" w:color="auto" w:fill="auto"/>
            <w:noWrap/>
            <w:vAlign w:val="center"/>
            <w:hideMark/>
          </w:tcPr>
          <w:p w14:paraId="3DDB2FEF"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CCACC3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B08A6C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F4045B" w14:textId="77777777" w:rsidR="000D681D" w:rsidRPr="000D681D" w:rsidRDefault="000D681D" w:rsidP="006F13B3">
            <w:pPr>
              <w:pStyle w:val="supplementaritytable"/>
            </w:pPr>
            <w:r w:rsidRPr="000D681D">
              <w:t>96.16%</w:t>
            </w:r>
          </w:p>
        </w:tc>
        <w:tc>
          <w:tcPr>
            <w:tcW w:w="850" w:type="dxa"/>
            <w:tcBorders>
              <w:top w:val="nil"/>
              <w:left w:val="nil"/>
              <w:bottom w:val="nil"/>
              <w:right w:val="nil"/>
            </w:tcBorders>
            <w:shd w:val="clear" w:color="auto" w:fill="auto"/>
            <w:noWrap/>
            <w:vAlign w:val="center"/>
            <w:hideMark/>
          </w:tcPr>
          <w:p w14:paraId="7D57D08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CE7B119" w14:textId="77777777" w:rsidR="000D681D" w:rsidRPr="000D681D" w:rsidRDefault="000D681D" w:rsidP="006F13B3">
            <w:pPr>
              <w:pStyle w:val="supplementaritytable"/>
            </w:pPr>
            <w:r w:rsidRPr="000D681D">
              <w:t>3.84%</w:t>
            </w:r>
          </w:p>
        </w:tc>
        <w:tc>
          <w:tcPr>
            <w:tcW w:w="850" w:type="dxa"/>
            <w:tcBorders>
              <w:top w:val="nil"/>
              <w:left w:val="nil"/>
              <w:bottom w:val="nil"/>
              <w:right w:val="nil"/>
            </w:tcBorders>
            <w:shd w:val="clear" w:color="auto" w:fill="auto"/>
            <w:noWrap/>
            <w:vAlign w:val="center"/>
            <w:hideMark/>
          </w:tcPr>
          <w:p w14:paraId="4F81CED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908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EDE8D9" w14:textId="77777777" w:rsidR="000D681D" w:rsidRPr="000D681D" w:rsidRDefault="000D681D" w:rsidP="006F13B3">
            <w:pPr>
              <w:pStyle w:val="supplementaritytable"/>
            </w:pPr>
            <w:r w:rsidRPr="000D681D">
              <w:rPr>
                <w:rFonts w:eastAsia="MS Mincho"/>
              </w:rPr>
              <w:t>－</w:t>
            </w:r>
          </w:p>
        </w:tc>
      </w:tr>
      <w:tr w:rsidR="006768AD" w:rsidRPr="000D681D" w14:paraId="4210F0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DFDAB9"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74D6A161" w14:textId="77777777" w:rsidR="000D681D" w:rsidRPr="000D681D" w:rsidRDefault="000D681D" w:rsidP="006F13B3">
            <w:pPr>
              <w:pStyle w:val="supplementaritytable"/>
            </w:pPr>
            <w:r w:rsidRPr="000D681D">
              <w:t>10906606729</w:t>
            </w:r>
          </w:p>
        </w:tc>
        <w:tc>
          <w:tcPr>
            <w:tcW w:w="567" w:type="dxa"/>
            <w:tcBorders>
              <w:top w:val="nil"/>
              <w:left w:val="nil"/>
              <w:bottom w:val="nil"/>
              <w:right w:val="nil"/>
            </w:tcBorders>
            <w:shd w:val="clear" w:color="auto" w:fill="auto"/>
            <w:noWrap/>
            <w:vAlign w:val="center"/>
            <w:hideMark/>
          </w:tcPr>
          <w:p w14:paraId="68F9EC9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56F63B7D" w14:textId="77777777" w:rsidR="000D681D" w:rsidRPr="000D681D" w:rsidRDefault="000D681D" w:rsidP="006F13B3">
            <w:pPr>
              <w:pStyle w:val="supplementaritytable"/>
            </w:pPr>
            <w:r w:rsidRPr="000D681D">
              <w:t>6606729</w:t>
            </w:r>
          </w:p>
        </w:tc>
        <w:tc>
          <w:tcPr>
            <w:tcW w:w="708" w:type="dxa"/>
            <w:tcBorders>
              <w:top w:val="nil"/>
              <w:left w:val="nil"/>
              <w:bottom w:val="nil"/>
              <w:right w:val="nil"/>
            </w:tcBorders>
            <w:shd w:val="clear" w:color="auto" w:fill="auto"/>
            <w:noWrap/>
            <w:vAlign w:val="center"/>
            <w:hideMark/>
          </w:tcPr>
          <w:p w14:paraId="3F55140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3DEF61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3816A0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6CE6BA2" w14:textId="77777777" w:rsidR="000D681D" w:rsidRPr="000D681D" w:rsidRDefault="000D681D" w:rsidP="006F13B3">
            <w:pPr>
              <w:pStyle w:val="supplementaritytable"/>
            </w:pPr>
            <w:r w:rsidRPr="000D681D">
              <w:t>95.72%</w:t>
            </w:r>
          </w:p>
        </w:tc>
        <w:tc>
          <w:tcPr>
            <w:tcW w:w="850" w:type="dxa"/>
            <w:tcBorders>
              <w:top w:val="nil"/>
              <w:left w:val="nil"/>
              <w:bottom w:val="nil"/>
              <w:right w:val="nil"/>
            </w:tcBorders>
            <w:shd w:val="clear" w:color="auto" w:fill="auto"/>
            <w:noWrap/>
            <w:vAlign w:val="center"/>
            <w:hideMark/>
          </w:tcPr>
          <w:p w14:paraId="280409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DF90984" w14:textId="77777777" w:rsidR="000D681D" w:rsidRPr="000D681D" w:rsidRDefault="000D681D" w:rsidP="006F13B3">
            <w:pPr>
              <w:pStyle w:val="supplementaritytable"/>
            </w:pPr>
            <w:r w:rsidRPr="000D681D">
              <w:t>4.28%</w:t>
            </w:r>
          </w:p>
        </w:tc>
        <w:tc>
          <w:tcPr>
            <w:tcW w:w="850" w:type="dxa"/>
            <w:tcBorders>
              <w:top w:val="nil"/>
              <w:left w:val="nil"/>
              <w:bottom w:val="nil"/>
              <w:right w:val="nil"/>
            </w:tcBorders>
            <w:shd w:val="clear" w:color="auto" w:fill="auto"/>
            <w:noWrap/>
            <w:vAlign w:val="center"/>
            <w:hideMark/>
          </w:tcPr>
          <w:p w14:paraId="15EED3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24CD6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E9D804" w14:textId="77777777" w:rsidR="000D681D" w:rsidRPr="000D681D" w:rsidRDefault="000D681D" w:rsidP="006F13B3">
            <w:pPr>
              <w:pStyle w:val="supplementaritytable"/>
            </w:pPr>
            <w:r w:rsidRPr="000D681D">
              <w:rPr>
                <w:rFonts w:eastAsia="MS Mincho"/>
              </w:rPr>
              <w:t>－</w:t>
            </w:r>
          </w:p>
        </w:tc>
      </w:tr>
      <w:tr w:rsidR="006768AD" w:rsidRPr="000D681D" w14:paraId="44B6E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DD2563"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24EFF68C" w14:textId="77777777" w:rsidR="000D681D" w:rsidRPr="000D681D" w:rsidRDefault="000D681D" w:rsidP="006F13B3">
            <w:pPr>
              <w:pStyle w:val="supplementaritytable"/>
            </w:pPr>
            <w:r w:rsidRPr="000D681D">
              <w:t>10906606580</w:t>
            </w:r>
          </w:p>
        </w:tc>
        <w:tc>
          <w:tcPr>
            <w:tcW w:w="567" w:type="dxa"/>
            <w:tcBorders>
              <w:top w:val="nil"/>
              <w:left w:val="nil"/>
              <w:bottom w:val="nil"/>
              <w:right w:val="nil"/>
            </w:tcBorders>
            <w:shd w:val="clear" w:color="auto" w:fill="auto"/>
            <w:noWrap/>
            <w:vAlign w:val="center"/>
            <w:hideMark/>
          </w:tcPr>
          <w:p w14:paraId="24D21973"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B271A49" w14:textId="77777777" w:rsidR="000D681D" w:rsidRPr="000D681D" w:rsidRDefault="000D681D" w:rsidP="006F13B3">
            <w:pPr>
              <w:pStyle w:val="supplementaritytable"/>
            </w:pPr>
            <w:r w:rsidRPr="000D681D">
              <w:t>6606580</w:t>
            </w:r>
          </w:p>
        </w:tc>
        <w:tc>
          <w:tcPr>
            <w:tcW w:w="708" w:type="dxa"/>
            <w:tcBorders>
              <w:top w:val="nil"/>
              <w:left w:val="nil"/>
              <w:bottom w:val="nil"/>
              <w:right w:val="nil"/>
            </w:tcBorders>
            <w:shd w:val="clear" w:color="auto" w:fill="auto"/>
            <w:noWrap/>
            <w:vAlign w:val="center"/>
            <w:hideMark/>
          </w:tcPr>
          <w:p w14:paraId="16281D44"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BF77CC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7A34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B3C453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3977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1B0FB8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DAED93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7CFFC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1076B93" w14:textId="77777777" w:rsidR="000D681D" w:rsidRPr="000D681D" w:rsidRDefault="000D681D" w:rsidP="006F13B3">
            <w:pPr>
              <w:pStyle w:val="supplementaritytable"/>
            </w:pPr>
            <w:r w:rsidRPr="000D681D">
              <w:rPr>
                <w:rFonts w:eastAsia="MS Mincho"/>
              </w:rPr>
              <w:t>－</w:t>
            </w:r>
          </w:p>
        </w:tc>
      </w:tr>
      <w:tr w:rsidR="006768AD" w:rsidRPr="000D681D" w14:paraId="007B47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826D524"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44CBA34A" w14:textId="77777777" w:rsidR="000D681D" w:rsidRPr="000D681D" w:rsidRDefault="000D681D" w:rsidP="006F13B3">
            <w:pPr>
              <w:pStyle w:val="supplementaritytable"/>
            </w:pPr>
            <w:r w:rsidRPr="000D681D">
              <w:t>10906606581</w:t>
            </w:r>
          </w:p>
        </w:tc>
        <w:tc>
          <w:tcPr>
            <w:tcW w:w="567" w:type="dxa"/>
            <w:tcBorders>
              <w:top w:val="nil"/>
              <w:left w:val="nil"/>
              <w:bottom w:val="nil"/>
              <w:right w:val="nil"/>
            </w:tcBorders>
            <w:shd w:val="clear" w:color="auto" w:fill="auto"/>
            <w:noWrap/>
            <w:vAlign w:val="center"/>
            <w:hideMark/>
          </w:tcPr>
          <w:p w14:paraId="5344263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87B3876" w14:textId="77777777" w:rsidR="000D681D" w:rsidRPr="000D681D" w:rsidRDefault="000D681D" w:rsidP="006F13B3">
            <w:pPr>
              <w:pStyle w:val="supplementaritytable"/>
            </w:pPr>
            <w:r w:rsidRPr="000D681D">
              <w:t>6606581</w:t>
            </w:r>
          </w:p>
        </w:tc>
        <w:tc>
          <w:tcPr>
            <w:tcW w:w="708" w:type="dxa"/>
            <w:tcBorders>
              <w:top w:val="nil"/>
              <w:left w:val="nil"/>
              <w:bottom w:val="nil"/>
              <w:right w:val="nil"/>
            </w:tcBorders>
            <w:shd w:val="clear" w:color="auto" w:fill="auto"/>
            <w:noWrap/>
            <w:vAlign w:val="center"/>
            <w:hideMark/>
          </w:tcPr>
          <w:p w14:paraId="2A320C51"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5D0F463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E06383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A7C709" w14:textId="77777777" w:rsidR="000D681D" w:rsidRPr="000D681D" w:rsidRDefault="000D681D" w:rsidP="006F13B3">
            <w:pPr>
              <w:pStyle w:val="supplementaritytable"/>
            </w:pPr>
            <w:r w:rsidRPr="000D681D">
              <w:t>99.42%</w:t>
            </w:r>
          </w:p>
        </w:tc>
        <w:tc>
          <w:tcPr>
            <w:tcW w:w="850" w:type="dxa"/>
            <w:tcBorders>
              <w:top w:val="nil"/>
              <w:left w:val="nil"/>
              <w:bottom w:val="nil"/>
              <w:right w:val="nil"/>
            </w:tcBorders>
            <w:shd w:val="clear" w:color="auto" w:fill="auto"/>
            <w:noWrap/>
            <w:vAlign w:val="center"/>
            <w:hideMark/>
          </w:tcPr>
          <w:p w14:paraId="228B866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B0DB7D" w14:textId="77777777" w:rsidR="000D681D" w:rsidRPr="000D681D" w:rsidRDefault="000D681D" w:rsidP="006F13B3">
            <w:pPr>
              <w:pStyle w:val="supplementaritytable"/>
            </w:pPr>
            <w:r w:rsidRPr="000D681D">
              <w:t>0.58%</w:t>
            </w:r>
          </w:p>
        </w:tc>
        <w:tc>
          <w:tcPr>
            <w:tcW w:w="850" w:type="dxa"/>
            <w:tcBorders>
              <w:top w:val="nil"/>
              <w:left w:val="nil"/>
              <w:bottom w:val="nil"/>
              <w:right w:val="nil"/>
            </w:tcBorders>
            <w:shd w:val="clear" w:color="auto" w:fill="auto"/>
            <w:noWrap/>
            <w:vAlign w:val="center"/>
            <w:hideMark/>
          </w:tcPr>
          <w:p w14:paraId="64E126B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9758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30E984" w14:textId="77777777" w:rsidR="000D681D" w:rsidRPr="000D681D" w:rsidRDefault="000D681D" w:rsidP="006F13B3">
            <w:pPr>
              <w:pStyle w:val="supplementaritytable"/>
            </w:pPr>
            <w:r w:rsidRPr="000D681D">
              <w:rPr>
                <w:rFonts w:eastAsia="MS Mincho"/>
              </w:rPr>
              <w:t>－</w:t>
            </w:r>
          </w:p>
        </w:tc>
      </w:tr>
      <w:tr w:rsidR="006768AD" w:rsidRPr="000D681D" w14:paraId="64EF3C7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746A21" w14:textId="77777777" w:rsidR="000D681D" w:rsidRPr="000D681D" w:rsidRDefault="000D681D" w:rsidP="006F13B3">
            <w:pPr>
              <w:pStyle w:val="supplementaritytable"/>
            </w:pPr>
            <w:r w:rsidRPr="000D681D">
              <w:lastRenderedPageBreak/>
              <w:t>osa-miR395v</w:t>
            </w:r>
          </w:p>
        </w:tc>
        <w:tc>
          <w:tcPr>
            <w:tcW w:w="1134" w:type="dxa"/>
            <w:tcBorders>
              <w:top w:val="nil"/>
              <w:left w:val="nil"/>
              <w:bottom w:val="nil"/>
              <w:right w:val="nil"/>
            </w:tcBorders>
            <w:shd w:val="clear" w:color="auto" w:fill="auto"/>
            <w:noWrap/>
            <w:vAlign w:val="center"/>
            <w:hideMark/>
          </w:tcPr>
          <w:p w14:paraId="5118242B" w14:textId="77777777" w:rsidR="000D681D" w:rsidRPr="000D681D" w:rsidRDefault="000D681D" w:rsidP="006F13B3">
            <w:pPr>
              <w:pStyle w:val="supplementaritytable"/>
            </w:pPr>
            <w:r w:rsidRPr="000D681D">
              <w:t>10906606582</w:t>
            </w:r>
          </w:p>
        </w:tc>
        <w:tc>
          <w:tcPr>
            <w:tcW w:w="567" w:type="dxa"/>
            <w:tcBorders>
              <w:top w:val="nil"/>
              <w:left w:val="nil"/>
              <w:bottom w:val="nil"/>
              <w:right w:val="nil"/>
            </w:tcBorders>
            <w:shd w:val="clear" w:color="auto" w:fill="auto"/>
            <w:noWrap/>
            <w:vAlign w:val="center"/>
            <w:hideMark/>
          </w:tcPr>
          <w:p w14:paraId="263063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9566D3B" w14:textId="77777777" w:rsidR="000D681D" w:rsidRPr="000D681D" w:rsidRDefault="000D681D" w:rsidP="006F13B3">
            <w:pPr>
              <w:pStyle w:val="supplementaritytable"/>
            </w:pPr>
            <w:r w:rsidRPr="000D681D">
              <w:t>6606582</w:t>
            </w:r>
          </w:p>
        </w:tc>
        <w:tc>
          <w:tcPr>
            <w:tcW w:w="708" w:type="dxa"/>
            <w:tcBorders>
              <w:top w:val="nil"/>
              <w:left w:val="nil"/>
              <w:bottom w:val="nil"/>
              <w:right w:val="nil"/>
            </w:tcBorders>
            <w:shd w:val="clear" w:color="auto" w:fill="auto"/>
            <w:noWrap/>
            <w:vAlign w:val="center"/>
            <w:hideMark/>
          </w:tcPr>
          <w:p w14:paraId="73A93E4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3EC745C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DCD5D7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A87FE44" w14:textId="77777777" w:rsidR="000D681D" w:rsidRPr="000D681D" w:rsidRDefault="000D681D" w:rsidP="006F13B3">
            <w:pPr>
              <w:pStyle w:val="supplementaritytable"/>
            </w:pPr>
            <w:r w:rsidRPr="000D681D">
              <w:t>78.73%</w:t>
            </w:r>
          </w:p>
        </w:tc>
        <w:tc>
          <w:tcPr>
            <w:tcW w:w="850" w:type="dxa"/>
            <w:tcBorders>
              <w:top w:val="nil"/>
              <w:left w:val="nil"/>
              <w:bottom w:val="nil"/>
              <w:right w:val="nil"/>
            </w:tcBorders>
            <w:shd w:val="clear" w:color="auto" w:fill="auto"/>
            <w:noWrap/>
            <w:vAlign w:val="center"/>
            <w:hideMark/>
          </w:tcPr>
          <w:p w14:paraId="5E3254B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BE9AEED" w14:textId="77777777" w:rsidR="000D681D" w:rsidRPr="000D681D" w:rsidRDefault="000D681D" w:rsidP="006F13B3">
            <w:pPr>
              <w:pStyle w:val="supplementaritytable"/>
            </w:pPr>
            <w:r w:rsidRPr="000D681D">
              <w:t>21.27%</w:t>
            </w:r>
          </w:p>
        </w:tc>
        <w:tc>
          <w:tcPr>
            <w:tcW w:w="850" w:type="dxa"/>
            <w:tcBorders>
              <w:top w:val="nil"/>
              <w:left w:val="nil"/>
              <w:bottom w:val="nil"/>
              <w:right w:val="nil"/>
            </w:tcBorders>
            <w:shd w:val="clear" w:color="auto" w:fill="auto"/>
            <w:noWrap/>
            <w:vAlign w:val="center"/>
            <w:hideMark/>
          </w:tcPr>
          <w:p w14:paraId="5EE892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57F1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DF19D8" w14:textId="77777777" w:rsidR="000D681D" w:rsidRPr="000D681D" w:rsidRDefault="000D681D" w:rsidP="006F13B3">
            <w:pPr>
              <w:pStyle w:val="supplementaritytable"/>
            </w:pPr>
            <w:r w:rsidRPr="000D681D">
              <w:rPr>
                <w:rFonts w:eastAsia="MS Mincho"/>
              </w:rPr>
              <w:t>－</w:t>
            </w:r>
          </w:p>
        </w:tc>
      </w:tr>
      <w:tr w:rsidR="006768AD" w:rsidRPr="000D681D" w14:paraId="72E85D9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8EEDE78"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0ED98181" w14:textId="77777777" w:rsidR="000D681D" w:rsidRPr="000D681D" w:rsidRDefault="000D681D" w:rsidP="006F13B3">
            <w:pPr>
              <w:pStyle w:val="supplementaritytable"/>
            </w:pPr>
            <w:r w:rsidRPr="000D681D">
              <w:t>10906606593</w:t>
            </w:r>
          </w:p>
        </w:tc>
        <w:tc>
          <w:tcPr>
            <w:tcW w:w="567" w:type="dxa"/>
            <w:tcBorders>
              <w:top w:val="nil"/>
              <w:left w:val="nil"/>
              <w:bottom w:val="nil"/>
              <w:right w:val="nil"/>
            </w:tcBorders>
            <w:shd w:val="clear" w:color="auto" w:fill="auto"/>
            <w:noWrap/>
            <w:vAlign w:val="center"/>
            <w:hideMark/>
          </w:tcPr>
          <w:p w14:paraId="4949F885"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5CFEB2C" w14:textId="77777777" w:rsidR="000D681D" w:rsidRPr="000D681D" w:rsidRDefault="000D681D" w:rsidP="006F13B3">
            <w:pPr>
              <w:pStyle w:val="supplementaritytable"/>
            </w:pPr>
            <w:r w:rsidRPr="000D681D">
              <w:t>6606593</w:t>
            </w:r>
          </w:p>
        </w:tc>
        <w:tc>
          <w:tcPr>
            <w:tcW w:w="708" w:type="dxa"/>
            <w:tcBorders>
              <w:top w:val="nil"/>
              <w:left w:val="nil"/>
              <w:bottom w:val="nil"/>
              <w:right w:val="nil"/>
            </w:tcBorders>
            <w:shd w:val="clear" w:color="auto" w:fill="auto"/>
            <w:noWrap/>
            <w:vAlign w:val="center"/>
            <w:hideMark/>
          </w:tcPr>
          <w:p w14:paraId="047DBD32"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6CFE23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025EA3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961298" w14:textId="77777777" w:rsidR="000D681D" w:rsidRPr="000D681D" w:rsidRDefault="000D681D" w:rsidP="006F13B3">
            <w:pPr>
              <w:pStyle w:val="supplementaritytable"/>
            </w:pPr>
            <w:r w:rsidRPr="000D681D">
              <w:t>95.86%</w:t>
            </w:r>
          </w:p>
        </w:tc>
        <w:tc>
          <w:tcPr>
            <w:tcW w:w="850" w:type="dxa"/>
            <w:tcBorders>
              <w:top w:val="nil"/>
              <w:left w:val="nil"/>
              <w:bottom w:val="nil"/>
              <w:right w:val="nil"/>
            </w:tcBorders>
            <w:shd w:val="clear" w:color="auto" w:fill="auto"/>
            <w:noWrap/>
            <w:vAlign w:val="center"/>
            <w:hideMark/>
          </w:tcPr>
          <w:p w14:paraId="6D54454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4F2C2DB" w14:textId="77777777" w:rsidR="000D681D" w:rsidRPr="000D681D" w:rsidRDefault="000D681D" w:rsidP="006F13B3">
            <w:pPr>
              <w:pStyle w:val="supplementaritytable"/>
            </w:pPr>
            <w:r w:rsidRPr="000D681D">
              <w:t>4.14%</w:t>
            </w:r>
          </w:p>
        </w:tc>
        <w:tc>
          <w:tcPr>
            <w:tcW w:w="850" w:type="dxa"/>
            <w:tcBorders>
              <w:top w:val="nil"/>
              <w:left w:val="nil"/>
              <w:bottom w:val="nil"/>
              <w:right w:val="nil"/>
            </w:tcBorders>
            <w:shd w:val="clear" w:color="auto" w:fill="auto"/>
            <w:noWrap/>
            <w:vAlign w:val="center"/>
            <w:hideMark/>
          </w:tcPr>
          <w:p w14:paraId="002A346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2871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4F219" w14:textId="77777777" w:rsidR="000D681D" w:rsidRPr="000D681D" w:rsidRDefault="000D681D" w:rsidP="006F13B3">
            <w:pPr>
              <w:pStyle w:val="supplementaritytable"/>
            </w:pPr>
            <w:r w:rsidRPr="000D681D">
              <w:rPr>
                <w:rFonts w:eastAsia="MS Mincho"/>
              </w:rPr>
              <w:t>－</w:t>
            </w:r>
          </w:p>
        </w:tc>
      </w:tr>
      <w:tr w:rsidR="006768AD" w:rsidRPr="000D681D" w14:paraId="653D60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5BE9CF"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7C25969E" w14:textId="77777777" w:rsidR="000D681D" w:rsidRPr="000D681D" w:rsidRDefault="000D681D" w:rsidP="006F13B3">
            <w:pPr>
              <w:pStyle w:val="supplementaritytable"/>
            </w:pPr>
            <w:r w:rsidRPr="000D681D">
              <w:t>10906606302</w:t>
            </w:r>
          </w:p>
        </w:tc>
        <w:tc>
          <w:tcPr>
            <w:tcW w:w="567" w:type="dxa"/>
            <w:tcBorders>
              <w:top w:val="nil"/>
              <w:left w:val="nil"/>
              <w:bottom w:val="nil"/>
              <w:right w:val="nil"/>
            </w:tcBorders>
            <w:shd w:val="clear" w:color="auto" w:fill="auto"/>
            <w:noWrap/>
            <w:vAlign w:val="center"/>
            <w:hideMark/>
          </w:tcPr>
          <w:p w14:paraId="4910253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B712FC3" w14:textId="77777777" w:rsidR="000D681D" w:rsidRPr="000D681D" w:rsidRDefault="000D681D" w:rsidP="006F13B3">
            <w:pPr>
              <w:pStyle w:val="supplementaritytable"/>
            </w:pPr>
            <w:r w:rsidRPr="000D681D">
              <w:t>6606302</w:t>
            </w:r>
          </w:p>
        </w:tc>
        <w:tc>
          <w:tcPr>
            <w:tcW w:w="708" w:type="dxa"/>
            <w:tcBorders>
              <w:top w:val="nil"/>
              <w:left w:val="nil"/>
              <w:bottom w:val="nil"/>
              <w:right w:val="nil"/>
            </w:tcBorders>
            <w:shd w:val="clear" w:color="auto" w:fill="auto"/>
            <w:noWrap/>
            <w:vAlign w:val="center"/>
            <w:hideMark/>
          </w:tcPr>
          <w:p w14:paraId="104211D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51B2982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B83FB7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52E245"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BF22F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D5CE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3D12D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C3F6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AC3666D" w14:textId="77777777" w:rsidR="000D681D" w:rsidRPr="000D681D" w:rsidRDefault="000D681D" w:rsidP="006F13B3">
            <w:pPr>
              <w:pStyle w:val="supplementaritytable"/>
            </w:pPr>
            <w:r w:rsidRPr="000D681D">
              <w:rPr>
                <w:rFonts w:eastAsia="MS Mincho"/>
              </w:rPr>
              <w:t>－</w:t>
            </w:r>
          </w:p>
        </w:tc>
      </w:tr>
      <w:tr w:rsidR="006768AD" w:rsidRPr="000D681D" w14:paraId="5912570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B1C693"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51BE26D" w14:textId="77777777" w:rsidR="000D681D" w:rsidRPr="000D681D" w:rsidRDefault="000D681D" w:rsidP="006F13B3">
            <w:pPr>
              <w:pStyle w:val="supplementaritytable"/>
            </w:pPr>
            <w:r w:rsidRPr="000D681D">
              <w:t>10906606308</w:t>
            </w:r>
          </w:p>
        </w:tc>
        <w:tc>
          <w:tcPr>
            <w:tcW w:w="567" w:type="dxa"/>
            <w:tcBorders>
              <w:top w:val="nil"/>
              <w:left w:val="nil"/>
              <w:bottom w:val="nil"/>
              <w:right w:val="nil"/>
            </w:tcBorders>
            <w:shd w:val="clear" w:color="auto" w:fill="auto"/>
            <w:noWrap/>
            <w:vAlign w:val="center"/>
            <w:hideMark/>
          </w:tcPr>
          <w:p w14:paraId="19CA2E2A"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C59CE6E" w14:textId="77777777" w:rsidR="000D681D" w:rsidRPr="000D681D" w:rsidRDefault="000D681D" w:rsidP="006F13B3">
            <w:pPr>
              <w:pStyle w:val="supplementaritytable"/>
            </w:pPr>
            <w:r w:rsidRPr="000D681D">
              <w:t>6606308</w:t>
            </w:r>
          </w:p>
        </w:tc>
        <w:tc>
          <w:tcPr>
            <w:tcW w:w="708" w:type="dxa"/>
            <w:tcBorders>
              <w:top w:val="nil"/>
              <w:left w:val="nil"/>
              <w:bottom w:val="nil"/>
              <w:right w:val="nil"/>
            </w:tcBorders>
            <w:shd w:val="clear" w:color="auto" w:fill="auto"/>
            <w:noWrap/>
            <w:vAlign w:val="center"/>
            <w:hideMark/>
          </w:tcPr>
          <w:p w14:paraId="1C51559D"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74E210D"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56F8B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28F79A4" w14:textId="77777777" w:rsidR="000D681D" w:rsidRPr="000D681D" w:rsidRDefault="000D681D" w:rsidP="006F13B3">
            <w:pPr>
              <w:pStyle w:val="supplementaritytable"/>
            </w:pPr>
            <w:r w:rsidRPr="000D681D">
              <w:t>96.98%</w:t>
            </w:r>
          </w:p>
        </w:tc>
        <w:tc>
          <w:tcPr>
            <w:tcW w:w="850" w:type="dxa"/>
            <w:tcBorders>
              <w:top w:val="nil"/>
              <w:left w:val="nil"/>
              <w:bottom w:val="nil"/>
              <w:right w:val="nil"/>
            </w:tcBorders>
            <w:shd w:val="clear" w:color="auto" w:fill="auto"/>
            <w:noWrap/>
            <w:vAlign w:val="center"/>
            <w:hideMark/>
          </w:tcPr>
          <w:p w14:paraId="753A4C2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888BAF4" w14:textId="77777777" w:rsidR="000D681D" w:rsidRPr="000D681D" w:rsidRDefault="000D681D" w:rsidP="006F13B3">
            <w:pPr>
              <w:pStyle w:val="supplementaritytable"/>
            </w:pPr>
            <w:r w:rsidRPr="000D681D">
              <w:t>3.02%</w:t>
            </w:r>
          </w:p>
        </w:tc>
        <w:tc>
          <w:tcPr>
            <w:tcW w:w="850" w:type="dxa"/>
            <w:tcBorders>
              <w:top w:val="nil"/>
              <w:left w:val="nil"/>
              <w:bottom w:val="nil"/>
              <w:right w:val="nil"/>
            </w:tcBorders>
            <w:shd w:val="clear" w:color="auto" w:fill="auto"/>
            <w:noWrap/>
            <w:vAlign w:val="center"/>
            <w:hideMark/>
          </w:tcPr>
          <w:p w14:paraId="1078F8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DF935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B24425B" w14:textId="77777777" w:rsidR="000D681D" w:rsidRPr="000D681D" w:rsidRDefault="000D681D" w:rsidP="006F13B3">
            <w:pPr>
              <w:pStyle w:val="supplementaritytable"/>
            </w:pPr>
            <w:r w:rsidRPr="000D681D">
              <w:rPr>
                <w:rFonts w:eastAsia="MS Mincho"/>
              </w:rPr>
              <w:t>－</w:t>
            </w:r>
          </w:p>
        </w:tc>
      </w:tr>
      <w:tr w:rsidR="006768AD" w:rsidRPr="000D681D" w14:paraId="780100D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FA27E31"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7CFE9EF" w14:textId="77777777" w:rsidR="000D681D" w:rsidRPr="000D681D" w:rsidRDefault="000D681D" w:rsidP="006F13B3">
            <w:pPr>
              <w:pStyle w:val="supplementaritytable"/>
            </w:pPr>
            <w:r w:rsidRPr="000D681D">
              <w:t>10906606309</w:t>
            </w:r>
          </w:p>
        </w:tc>
        <w:tc>
          <w:tcPr>
            <w:tcW w:w="567" w:type="dxa"/>
            <w:tcBorders>
              <w:top w:val="nil"/>
              <w:left w:val="nil"/>
              <w:bottom w:val="nil"/>
              <w:right w:val="nil"/>
            </w:tcBorders>
            <w:shd w:val="clear" w:color="auto" w:fill="auto"/>
            <w:noWrap/>
            <w:vAlign w:val="center"/>
            <w:hideMark/>
          </w:tcPr>
          <w:p w14:paraId="4E4E17E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4F85EA6" w14:textId="77777777" w:rsidR="000D681D" w:rsidRPr="000D681D" w:rsidRDefault="000D681D" w:rsidP="006F13B3">
            <w:pPr>
              <w:pStyle w:val="supplementaritytable"/>
            </w:pPr>
            <w:r w:rsidRPr="000D681D">
              <w:t>6606309</w:t>
            </w:r>
          </w:p>
        </w:tc>
        <w:tc>
          <w:tcPr>
            <w:tcW w:w="708" w:type="dxa"/>
            <w:tcBorders>
              <w:top w:val="nil"/>
              <w:left w:val="nil"/>
              <w:bottom w:val="nil"/>
              <w:right w:val="nil"/>
            </w:tcBorders>
            <w:shd w:val="clear" w:color="auto" w:fill="auto"/>
            <w:noWrap/>
            <w:vAlign w:val="center"/>
            <w:hideMark/>
          </w:tcPr>
          <w:p w14:paraId="6753DCB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1746831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71ED3F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61AFF" w14:textId="77777777" w:rsidR="000D681D" w:rsidRPr="000D681D" w:rsidRDefault="000D681D" w:rsidP="006F13B3">
            <w:pPr>
              <w:pStyle w:val="supplementaritytable"/>
            </w:pPr>
            <w:r w:rsidRPr="000D681D">
              <w:t>99.80%</w:t>
            </w:r>
          </w:p>
        </w:tc>
        <w:tc>
          <w:tcPr>
            <w:tcW w:w="850" w:type="dxa"/>
            <w:tcBorders>
              <w:top w:val="nil"/>
              <w:left w:val="nil"/>
              <w:bottom w:val="nil"/>
              <w:right w:val="nil"/>
            </w:tcBorders>
            <w:shd w:val="clear" w:color="auto" w:fill="auto"/>
            <w:noWrap/>
            <w:vAlign w:val="center"/>
            <w:hideMark/>
          </w:tcPr>
          <w:p w14:paraId="19367CE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639D90" w14:textId="77777777" w:rsidR="000D681D" w:rsidRPr="000D681D" w:rsidRDefault="000D681D" w:rsidP="006F13B3">
            <w:pPr>
              <w:pStyle w:val="supplementaritytable"/>
            </w:pPr>
            <w:r w:rsidRPr="000D681D">
              <w:t>0.20%</w:t>
            </w:r>
          </w:p>
        </w:tc>
        <w:tc>
          <w:tcPr>
            <w:tcW w:w="850" w:type="dxa"/>
            <w:tcBorders>
              <w:top w:val="nil"/>
              <w:left w:val="nil"/>
              <w:bottom w:val="nil"/>
              <w:right w:val="nil"/>
            </w:tcBorders>
            <w:shd w:val="clear" w:color="auto" w:fill="auto"/>
            <w:noWrap/>
            <w:vAlign w:val="center"/>
            <w:hideMark/>
          </w:tcPr>
          <w:p w14:paraId="3AA074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ABE8F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15A8FF" w14:textId="77777777" w:rsidR="000D681D" w:rsidRPr="000D681D" w:rsidRDefault="000D681D" w:rsidP="006F13B3">
            <w:pPr>
              <w:pStyle w:val="supplementaritytable"/>
            </w:pPr>
            <w:r w:rsidRPr="000D681D">
              <w:rPr>
                <w:rFonts w:eastAsia="MS Mincho"/>
              </w:rPr>
              <w:t>－</w:t>
            </w:r>
          </w:p>
        </w:tc>
      </w:tr>
      <w:tr w:rsidR="006768AD" w:rsidRPr="000D681D" w14:paraId="05480AB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98B5ABB"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52248B2E" w14:textId="77777777" w:rsidR="000D681D" w:rsidRPr="000D681D" w:rsidRDefault="000D681D" w:rsidP="006F13B3">
            <w:pPr>
              <w:pStyle w:val="supplementaritytable"/>
            </w:pPr>
            <w:r w:rsidRPr="000D681D">
              <w:t>10432623138</w:t>
            </w:r>
          </w:p>
        </w:tc>
        <w:tc>
          <w:tcPr>
            <w:tcW w:w="567" w:type="dxa"/>
            <w:tcBorders>
              <w:top w:val="nil"/>
              <w:left w:val="nil"/>
              <w:bottom w:val="nil"/>
              <w:right w:val="nil"/>
            </w:tcBorders>
            <w:shd w:val="clear" w:color="auto" w:fill="auto"/>
            <w:noWrap/>
            <w:vAlign w:val="center"/>
            <w:hideMark/>
          </w:tcPr>
          <w:p w14:paraId="5EFC35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CAFC8F6" w14:textId="77777777" w:rsidR="000D681D" w:rsidRPr="000D681D" w:rsidRDefault="000D681D" w:rsidP="006F13B3">
            <w:pPr>
              <w:pStyle w:val="supplementaritytable"/>
            </w:pPr>
            <w:r w:rsidRPr="000D681D">
              <w:t>32623138</w:t>
            </w:r>
          </w:p>
        </w:tc>
        <w:tc>
          <w:tcPr>
            <w:tcW w:w="708" w:type="dxa"/>
            <w:tcBorders>
              <w:top w:val="nil"/>
              <w:left w:val="nil"/>
              <w:bottom w:val="nil"/>
              <w:right w:val="nil"/>
            </w:tcBorders>
            <w:shd w:val="clear" w:color="auto" w:fill="auto"/>
            <w:noWrap/>
            <w:vAlign w:val="center"/>
            <w:hideMark/>
          </w:tcPr>
          <w:p w14:paraId="4EBD32A0"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4B4BF2E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BB1518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9216F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B88CB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9F083B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AFAC8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1EB6E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FFB430D" w14:textId="77777777" w:rsidR="000D681D" w:rsidRPr="000D681D" w:rsidRDefault="000D681D" w:rsidP="006F13B3">
            <w:pPr>
              <w:pStyle w:val="supplementaritytable"/>
            </w:pPr>
            <w:r w:rsidRPr="000D681D">
              <w:rPr>
                <w:rFonts w:eastAsia="MS Mincho"/>
              </w:rPr>
              <w:t>－</w:t>
            </w:r>
          </w:p>
        </w:tc>
      </w:tr>
      <w:tr w:rsidR="006768AD" w:rsidRPr="000D681D" w14:paraId="67BECEF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CEC7EC"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12D8753D" w14:textId="77777777" w:rsidR="000D681D" w:rsidRPr="000D681D" w:rsidRDefault="000D681D" w:rsidP="006F13B3">
            <w:pPr>
              <w:pStyle w:val="supplementaritytable"/>
            </w:pPr>
            <w:r w:rsidRPr="000D681D">
              <w:t>10432623142</w:t>
            </w:r>
          </w:p>
        </w:tc>
        <w:tc>
          <w:tcPr>
            <w:tcW w:w="567" w:type="dxa"/>
            <w:tcBorders>
              <w:top w:val="nil"/>
              <w:left w:val="nil"/>
              <w:bottom w:val="nil"/>
              <w:right w:val="nil"/>
            </w:tcBorders>
            <w:shd w:val="clear" w:color="auto" w:fill="auto"/>
            <w:noWrap/>
            <w:vAlign w:val="center"/>
            <w:hideMark/>
          </w:tcPr>
          <w:p w14:paraId="15166A1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7F0F8C2" w14:textId="77777777" w:rsidR="000D681D" w:rsidRPr="000D681D" w:rsidRDefault="000D681D" w:rsidP="006F13B3">
            <w:pPr>
              <w:pStyle w:val="supplementaritytable"/>
            </w:pPr>
            <w:r w:rsidRPr="000D681D">
              <w:t>32623142</w:t>
            </w:r>
          </w:p>
        </w:tc>
        <w:tc>
          <w:tcPr>
            <w:tcW w:w="708" w:type="dxa"/>
            <w:tcBorders>
              <w:top w:val="nil"/>
              <w:left w:val="nil"/>
              <w:bottom w:val="nil"/>
              <w:right w:val="nil"/>
            </w:tcBorders>
            <w:shd w:val="clear" w:color="auto" w:fill="auto"/>
            <w:noWrap/>
            <w:vAlign w:val="center"/>
            <w:hideMark/>
          </w:tcPr>
          <w:p w14:paraId="1283DC62"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7AA4E07"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8045C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009D1B"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9804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7E422DC"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61A31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5F67F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746120" w14:textId="77777777" w:rsidR="000D681D" w:rsidRPr="000D681D" w:rsidRDefault="000D681D" w:rsidP="006F13B3">
            <w:pPr>
              <w:pStyle w:val="supplementaritytable"/>
            </w:pPr>
            <w:r w:rsidRPr="000D681D">
              <w:rPr>
                <w:rFonts w:eastAsia="MS Mincho"/>
              </w:rPr>
              <w:t>－</w:t>
            </w:r>
          </w:p>
        </w:tc>
      </w:tr>
      <w:tr w:rsidR="006768AD" w:rsidRPr="000D681D" w14:paraId="4DFECB0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176288" w14:textId="77777777" w:rsidR="000D681D" w:rsidRPr="000D681D" w:rsidRDefault="000D681D" w:rsidP="006F13B3">
            <w:pPr>
              <w:pStyle w:val="supplementaritytable"/>
            </w:pPr>
            <w:r w:rsidRPr="000D681D">
              <w:t>osa-miR395y</w:t>
            </w:r>
          </w:p>
        </w:tc>
        <w:tc>
          <w:tcPr>
            <w:tcW w:w="1134" w:type="dxa"/>
            <w:tcBorders>
              <w:top w:val="nil"/>
              <w:left w:val="nil"/>
              <w:bottom w:val="nil"/>
              <w:right w:val="nil"/>
            </w:tcBorders>
            <w:shd w:val="clear" w:color="auto" w:fill="auto"/>
            <w:noWrap/>
            <w:vAlign w:val="center"/>
            <w:hideMark/>
          </w:tcPr>
          <w:p w14:paraId="022BABBD" w14:textId="77777777" w:rsidR="000D681D" w:rsidRPr="000D681D" w:rsidRDefault="000D681D" w:rsidP="006F13B3">
            <w:pPr>
              <w:pStyle w:val="supplementaritytable"/>
            </w:pPr>
            <w:r w:rsidRPr="000D681D">
              <w:t>10803299915</w:t>
            </w:r>
          </w:p>
        </w:tc>
        <w:tc>
          <w:tcPr>
            <w:tcW w:w="567" w:type="dxa"/>
            <w:tcBorders>
              <w:top w:val="nil"/>
              <w:left w:val="nil"/>
              <w:bottom w:val="nil"/>
              <w:right w:val="nil"/>
            </w:tcBorders>
            <w:shd w:val="clear" w:color="auto" w:fill="auto"/>
            <w:noWrap/>
            <w:vAlign w:val="center"/>
            <w:hideMark/>
          </w:tcPr>
          <w:p w14:paraId="60682B3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4E56EB" w14:textId="77777777" w:rsidR="000D681D" w:rsidRPr="000D681D" w:rsidRDefault="000D681D" w:rsidP="006F13B3">
            <w:pPr>
              <w:pStyle w:val="supplementaritytable"/>
            </w:pPr>
            <w:r w:rsidRPr="000D681D">
              <w:t>3299915</w:t>
            </w:r>
          </w:p>
        </w:tc>
        <w:tc>
          <w:tcPr>
            <w:tcW w:w="708" w:type="dxa"/>
            <w:tcBorders>
              <w:top w:val="nil"/>
              <w:left w:val="nil"/>
              <w:bottom w:val="nil"/>
              <w:right w:val="nil"/>
            </w:tcBorders>
            <w:shd w:val="clear" w:color="auto" w:fill="auto"/>
            <w:noWrap/>
            <w:vAlign w:val="center"/>
            <w:hideMark/>
          </w:tcPr>
          <w:p w14:paraId="33692481"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63AA260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180D69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6B5641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7CD2B7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508F9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451CC7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E5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097C9F" w14:textId="77777777" w:rsidR="000D681D" w:rsidRPr="000D681D" w:rsidRDefault="000D681D" w:rsidP="006F13B3">
            <w:pPr>
              <w:pStyle w:val="supplementaritytable"/>
            </w:pPr>
            <w:r w:rsidRPr="000D681D">
              <w:rPr>
                <w:rFonts w:eastAsia="MS Mincho"/>
              </w:rPr>
              <w:t>－</w:t>
            </w:r>
          </w:p>
        </w:tc>
      </w:tr>
      <w:tr w:rsidR="006768AD" w:rsidRPr="000D681D" w14:paraId="00AD27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C0DC7C" w14:textId="77777777" w:rsidR="000D681D" w:rsidRPr="000D681D" w:rsidRDefault="000D681D" w:rsidP="006F13B3">
            <w:pPr>
              <w:pStyle w:val="supplementaritytable"/>
            </w:pPr>
            <w:r w:rsidRPr="000D681D">
              <w:t>osa-miR396c-5p</w:t>
            </w:r>
          </w:p>
        </w:tc>
        <w:tc>
          <w:tcPr>
            <w:tcW w:w="1134" w:type="dxa"/>
            <w:tcBorders>
              <w:top w:val="nil"/>
              <w:left w:val="nil"/>
              <w:bottom w:val="nil"/>
              <w:right w:val="nil"/>
            </w:tcBorders>
            <w:shd w:val="clear" w:color="auto" w:fill="auto"/>
            <w:noWrap/>
            <w:vAlign w:val="center"/>
            <w:hideMark/>
          </w:tcPr>
          <w:p w14:paraId="7BD7594F" w14:textId="77777777" w:rsidR="000D681D" w:rsidRPr="000D681D" w:rsidRDefault="000D681D" w:rsidP="006F13B3">
            <w:pPr>
              <w:pStyle w:val="supplementaritytable"/>
            </w:pPr>
            <w:r w:rsidRPr="000D681D">
              <w:t>10234288003</w:t>
            </w:r>
          </w:p>
        </w:tc>
        <w:tc>
          <w:tcPr>
            <w:tcW w:w="567" w:type="dxa"/>
            <w:tcBorders>
              <w:top w:val="nil"/>
              <w:left w:val="nil"/>
              <w:bottom w:val="nil"/>
              <w:right w:val="nil"/>
            </w:tcBorders>
            <w:shd w:val="clear" w:color="auto" w:fill="auto"/>
            <w:noWrap/>
            <w:vAlign w:val="center"/>
            <w:hideMark/>
          </w:tcPr>
          <w:p w14:paraId="0F8A2AD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9AD07A" w14:textId="77777777" w:rsidR="000D681D" w:rsidRPr="000D681D" w:rsidRDefault="000D681D" w:rsidP="006F13B3">
            <w:pPr>
              <w:pStyle w:val="supplementaritytable"/>
            </w:pPr>
            <w:r w:rsidRPr="000D681D">
              <w:t>34288003</w:t>
            </w:r>
          </w:p>
        </w:tc>
        <w:tc>
          <w:tcPr>
            <w:tcW w:w="708" w:type="dxa"/>
            <w:tcBorders>
              <w:top w:val="nil"/>
              <w:left w:val="nil"/>
              <w:bottom w:val="nil"/>
              <w:right w:val="nil"/>
            </w:tcBorders>
            <w:shd w:val="clear" w:color="auto" w:fill="auto"/>
            <w:noWrap/>
            <w:vAlign w:val="center"/>
            <w:hideMark/>
          </w:tcPr>
          <w:p w14:paraId="483CA5A5"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59AB962A"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6ACA05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78F6C8A"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6443C28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68B5B97"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7B4564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BA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30800D" w14:textId="77777777" w:rsidR="000D681D" w:rsidRPr="000D681D" w:rsidRDefault="000D681D" w:rsidP="006F13B3">
            <w:pPr>
              <w:pStyle w:val="supplementaritytable"/>
            </w:pPr>
            <w:r w:rsidRPr="000D681D">
              <w:rPr>
                <w:rFonts w:eastAsia="MS Mincho"/>
              </w:rPr>
              <w:t>－</w:t>
            </w:r>
          </w:p>
        </w:tc>
      </w:tr>
      <w:tr w:rsidR="006768AD" w:rsidRPr="000D681D" w14:paraId="192F14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C4A285" w14:textId="77777777" w:rsidR="000D681D" w:rsidRPr="000D681D" w:rsidRDefault="000D681D" w:rsidP="006F13B3">
            <w:pPr>
              <w:pStyle w:val="supplementaritytable"/>
            </w:pPr>
            <w:r w:rsidRPr="000D681D">
              <w:t>osa-miR396f-3p</w:t>
            </w:r>
          </w:p>
        </w:tc>
        <w:tc>
          <w:tcPr>
            <w:tcW w:w="1134" w:type="dxa"/>
            <w:tcBorders>
              <w:top w:val="nil"/>
              <w:left w:val="nil"/>
              <w:bottom w:val="nil"/>
              <w:right w:val="nil"/>
            </w:tcBorders>
            <w:shd w:val="clear" w:color="auto" w:fill="auto"/>
            <w:noWrap/>
            <w:vAlign w:val="center"/>
            <w:hideMark/>
          </w:tcPr>
          <w:p w14:paraId="4B9B927F" w14:textId="77777777" w:rsidR="000D681D" w:rsidRPr="000D681D" w:rsidRDefault="000D681D" w:rsidP="006F13B3">
            <w:pPr>
              <w:pStyle w:val="supplementaritytable"/>
            </w:pPr>
            <w:r w:rsidRPr="000D681D">
              <w:t>10235636575</w:t>
            </w:r>
          </w:p>
        </w:tc>
        <w:tc>
          <w:tcPr>
            <w:tcW w:w="567" w:type="dxa"/>
            <w:tcBorders>
              <w:top w:val="nil"/>
              <w:left w:val="nil"/>
              <w:bottom w:val="nil"/>
              <w:right w:val="nil"/>
            </w:tcBorders>
            <w:shd w:val="clear" w:color="auto" w:fill="auto"/>
            <w:noWrap/>
            <w:vAlign w:val="center"/>
            <w:hideMark/>
          </w:tcPr>
          <w:p w14:paraId="2A4FF0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57D32F51" w14:textId="77777777" w:rsidR="000D681D" w:rsidRPr="000D681D" w:rsidRDefault="000D681D" w:rsidP="006F13B3">
            <w:pPr>
              <w:pStyle w:val="supplementaritytable"/>
            </w:pPr>
            <w:r w:rsidRPr="000D681D">
              <w:t>35636575</w:t>
            </w:r>
          </w:p>
        </w:tc>
        <w:tc>
          <w:tcPr>
            <w:tcW w:w="708" w:type="dxa"/>
            <w:tcBorders>
              <w:top w:val="nil"/>
              <w:left w:val="nil"/>
              <w:bottom w:val="nil"/>
              <w:right w:val="nil"/>
            </w:tcBorders>
            <w:shd w:val="clear" w:color="auto" w:fill="auto"/>
            <w:noWrap/>
            <w:vAlign w:val="center"/>
            <w:hideMark/>
          </w:tcPr>
          <w:p w14:paraId="5BCB1A2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9B7414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6511F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3F07B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A16FEE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F3E739C"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E5F3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5B2A8D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03DC80" w14:textId="77777777" w:rsidR="000D681D" w:rsidRPr="000D681D" w:rsidRDefault="000D681D" w:rsidP="006F13B3">
            <w:pPr>
              <w:pStyle w:val="supplementaritytable"/>
            </w:pPr>
            <w:r w:rsidRPr="000D681D">
              <w:rPr>
                <w:rFonts w:eastAsia="MS Mincho"/>
              </w:rPr>
              <w:t>－</w:t>
            </w:r>
          </w:p>
        </w:tc>
      </w:tr>
      <w:tr w:rsidR="006768AD" w:rsidRPr="000D681D" w14:paraId="66E7D7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3767B0"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6E91A6CC" w14:textId="77777777" w:rsidR="000D681D" w:rsidRPr="000D681D" w:rsidRDefault="000D681D" w:rsidP="006F13B3">
            <w:pPr>
              <w:pStyle w:val="supplementaritytable"/>
            </w:pPr>
            <w:r w:rsidRPr="000D681D">
              <w:t>10714598627</w:t>
            </w:r>
          </w:p>
        </w:tc>
        <w:tc>
          <w:tcPr>
            <w:tcW w:w="567" w:type="dxa"/>
            <w:tcBorders>
              <w:top w:val="nil"/>
              <w:left w:val="nil"/>
              <w:bottom w:val="nil"/>
              <w:right w:val="nil"/>
            </w:tcBorders>
            <w:shd w:val="clear" w:color="auto" w:fill="auto"/>
            <w:noWrap/>
            <w:vAlign w:val="center"/>
            <w:hideMark/>
          </w:tcPr>
          <w:p w14:paraId="64B8D4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1BC033F" w14:textId="77777777" w:rsidR="000D681D" w:rsidRPr="000D681D" w:rsidRDefault="000D681D" w:rsidP="006F13B3">
            <w:pPr>
              <w:pStyle w:val="supplementaritytable"/>
            </w:pPr>
            <w:r w:rsidRPr="000D681D">
              <w:t>14598627</w:t>
            </w:r>
          </w:p>
        </w:tc>
        <w:tc>
          <w:tcPr>
            <w:tcW w:w="708" w:type="dxa"/>
            <w:tcBorders>
              <w:top w:val="nil"/>
              <w:left w:val="nil"/>
              <w:bottom w:val="nil"/>
              <w:right w:val="nil"/>
            </w:tcBorders>
            <w:shd w:val="clear" w:color="auto" w:fill="auto"/>
            <w:noWrap/>
            <w:vAlign w:val="center"/>
            <w:hideMark/>
          </w:tcPr>
          <w:p w14:paraId="44D540D5"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425070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B8B03E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F21EB3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3499A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9BB4A4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11D2F9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B80E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B0E1927" w14:textId="77777777" w:rsidR="000D681D" w:rsidRPr="000D681D" w:rsidRDefault="000D681D" w:rsidP="006F13B3">
            <w:pPr>
              <w:pStyle w:val="supplementaritytable"/>
            </w:pPr>
            <w:r w:rsidRPr="000D681D">
              <w:rPr>
                <w:rFonts w:eastAsia="MS Mincho"/>
              </w:rPr>
              <w:t>－</w:t>
            </w:r>
          </w:p>
        </w:tc>
      </w:tr>
      <w:tr w:rsidR="006768AD" w:rsidRPr="000D681D" w14:paraId="300045E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74E4C81"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41D9CED3" w14:textId="77777777" w:rsidR="000D681D" w:rsidRPr="000D681D" w:rsidRDefault="000D681D" w:rsidP="006F13B3">
            <w:pPr>
              <w:pStyle w:val="supplementaritytable"/>
            </w:pPr>
            <w:r w:rsidRPr="000D681D">
              <w:t>10714598637</w:t>
            </w:r>
          </w:p>
        </w:tc>
        <w:tc>
          <w:tcPr>
            <w:tcW w:w="567" w:type="dxa"/>
            <w:tcBorders>
              <w:top w:val="nil"/>
              <w:left w:val="nil"/>
              <w:bottom w:val="nil"/>
              <w:right w:val="nil"/>
            </w:tcBorders>
            <w:shd w:val="clear" w:color="auto" w:fill="auto"/>
            <w:noWrap/>
            <w:vAlign w:val="center"/>
            <w:hideMark/>
          </w:tcPr>
          <w:p w14:paraId="5BE045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5E85830" w14:textId="77777777" w:rsidR="000D681D" w:rsidRPr="000D681D" w:rsidRDefault="000D681D" w:rsidP="006F13B3">
            <w:pPr>
              <w:pStyle w:val="supplementaritytable"/>
            </w:pPr>
            <w:r w:rsidRPr="000D681D">
              <w:t>14598637</w:t>
            </w:r>
          </w:p>
        </w:tc>
        <w:tc>
          <w:tcPr>
            <w:tcW w:w="708" w:type="dxa"/>
            <w:tcBorders>
              <w:top w:val="nil"/>
              <w:left w:val="nil"/>
              <w:bottom w:val="nil"/>
              <w:right w:val="nil"/>
            </w:tcBorders>
            <w:shd w:val="clear" w:color="auto" w:fill="auto"/>
            <w:noWrap/>
            <w:vAlign w:val="center"/>
            <w:hideMark/>
          </w:tcPr>
          <w:p w14:paraId="7D8C0C4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0BF7C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292DA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C91C10" w14:textId="77777777" w:rsidR="000D681D" w:rsidRPr="000D681D" w:rsidRDefault="000D681D" w:rsidP="006F13B3">
            <w:pPr>
              <w:pStyle w:val="supplementaritytable"/>
            </w:pPr>
            <w:r w:rsidRPr="000D681D">
              <w:t>99.67%</w:t>
            </w:r>
          </w:p>
        </w:tc>
        <w:tc>
          <w:tcPr>
            <w:tcW w:w="850" w:type="dxa"/>
            <w:tcBorders>
              <w:top w:val="nil"/>
              <w:left w:val="nil"/>
              <w:bottom w:val="nil"/>
              <w:right w:val="nil"/>
            </w:tcBorders>
            <w:shd w:val="clear" w:color="auto" w:fill="auto"/>
            <w:noWrap/>
            <w:vAlign w:val="center"/>
            <w:hideMark/>
          </w:tcPr>
          <w:p w14:paraId="2146603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E4EB21" w14:textId="77777777" w:rsidR="000D681D" w:rsidRPr="000D681D" w:rsidRDefault="000D681D" w:rsidP="006F13B3">
            <w:pPr>
              <w:pStyle w:val="supplementaritytable"/>
            </w:pPr>
            <w:r w:rsidRPr="000D681D">
              <w:t>0.33%</w:t>
            </w:r>
          </w:p>
        </w:tc>
        <w:tc>
          <w:tcPr>
            <w:tcW w:w="850" w:type="dxa"/>
            <w:tcBorders>
              <w:top w:val="nil"/>
              <w:left w:val="nil"/>
              <w:bottom w:val="nil"/>
              <w:right w:val="nil"/>
            </w:tcBorders>
            <w:shd w:val="clear" w:color="auto" w:fill="auto"/>
            <w:noWrap/>
            <w:vAlign w:val="center"/>
            <w:hideMark/>
          </w:tcPr>
          <w:p w14:paraId="201D14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B0DE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61AB95" w14:textId="77777777" w:rsidR="000D681D" w:rsidRPr="000D681D" w:rsidRDefault="000D681D" w:rsidP="006F13B3">
            <w:pPr>
              <w:pStyle w:val="supplementaritytable"/>
            </w:pPr>
            <w:r w:rsidRPr="000D681D">
              <w:rPr>
                <w:rFonts w:eastAsia="MS Mincho"/>
              </w:rPr>
              <w:t>－</w:t>
            </w:r>
          </w:p>
        </w:tc>
      </w:tr>
      <w:tr w:rsidR="006768AD" w:rsidRPr="000D681D" w14:paraId="22E5A4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58763ED" w14:textId="77777777" w:rsidR="000D681D" w:rsidRPr="000D681D" w:rsidRDefault="000D681D" w:rsidP="006F13B3">
            <w:pPr>
              <w:pStyle w:val="supplementaritytable"/>
            </w:pPr>
            <w:r w:rsidRPr="000D681D">
              <w:t>osa-miR399a</w:t>
            </w:r>
          </w:p>
        </w:tc>
        <w:tc>
          <w:tcPr>
            <w:tcW w:w="1134" w:type="dxa"/>
            <w:tcBorders>
              <w:top w:val="nil"/>
              <w:left w:val="nil"/>
              <w:bottom w:val="nil"/>
              <w:right w:val="nil"/>
            </w:tcBorders>
            <w:shd w:val="clear" w:color="auto" w:fill="auto"/>
            <w:noWrap/>
            <w:vAlign w:val="center"/>
            <w:hideMark/>
          </w:tcPr>
          <w:p w14:paraId="061131E0" w14:textId="77777777" w:rsidR="000D681D" w:rsidRPr="000D681D" w:rsidRDefault="000D681D" w:rsidP="006F13B3">
            <w:pPr>
              <w:pStyle w:val="supplementaritytable"/>
            </w:pPr>
            <w:r w:rsidRPr="000D681D">
              <w:t>10130478761</w:t>
            </w:r>
          </w:p>
        </w:tc>
        <w:tc>
          <w:tcPr>
            <w:tcW w:w="567" w:type="dxa"/>
            <w:tcBorders>
              <w:top w:val="nil"/>
              <w:left w:val="nil"/>
              <w:bottom w:val="nil"/>
              <w:right w:val="nil"/>
            </w:tcBorders>
            <w:shd w:val="clear" w:color="auto" w:fill="auto"/>
            <w:noWrap/>
            <w:vAlign w:val="center"/>
            <w:hideMark/>
          </w:tcPr>
          <w:p w14:paraId="5CB30962"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B7BD87B" w14:textId="77777777" w:rsidR="000D681D" w:rsidRPr="000D681D" w:rsidRDefault="000D681D" w:rsidP="006F13B3">
            <w:pPr>
              <w:pStyle w:val="supplementaritytable"/>
            </w:pPr>
            <w:r w:rsidRPr="000D681D">
              <w:t>30478761</w:t>
            </w:r>
          </w:p>
        </w:tc>
        <w:tc>
          <w:tcPr>
            <w:tcW w:w="708" w:type="dxa"/>
            <w:tcBorders>
              <w:top w:val="nil"/>
              <w:left w:val="nil"/>
              <w:bottom w:val="nil"/>
              <w:right w:val="nil"/>
            </w:tcBorders>
            <w:shd w:val="clear" w:color="auto" w:fill="auto"/>
            <w:noWrap/>
            <w:vAlign w:val="center"/>
            <w:hideMark/>
          </w:tcPr>
          <w:p w14:paraId="392CC565"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59D7DF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5F586F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480B66" w14:textId="77777777" w:rsidR="000D681D" w:rsidRPr="000D681D" w:rsidRDefault="000D681D" w:rsidP="006F13B3">
            <w:pPr>
              <w:pStyle w:val="supplementaritytable"/>
            </w:pPr>
            <w:r w:rsidRPr="000D681D">
              <w:t>92.64%</w:t>
            </w:r>
          </w:p>
        </w:tc>
        <w:tc>
          <w:tcPr>
            <w:tcW w:w="850" w:type="dxa"/>
            <w:tcBorders>
              <w:top w:val="nil"/>
              <w:left w:val="nil"/>
              <w:bottom w:val="nil"/>
              <w:right w:val="nil"/>
            </w:tcBorders>
            <w:shd w:val="clear" w:color="auto" w:fill="auto"/>
            <w:noWrap/>
            <w:vAlign w:val="center"/>
            <w:hideMark/>
          </w:tcPr>
          <w:p w14:paraId="61EA15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C3795FA" w14:textId="77777777" w:rsidR="000D681D" w:rsidRPr="000D681D" w:rsidRDefault="000D681D" w:rsidP="006F13B3">
            <w:pPr>
              <w:pStyle w:val="supplementaritytable"/>
            </w:pPr>
            <w:r w:rsidRPr="000D681D">
              <w:t>7.36%</w:t>
            </w:r>
          </w:p>
        </w:tc>
        <w:tc>
          <w:tcPr>
            <w:tcW w:w="850" w:type="dxa"/>
            <w:tcBorders>
              <w:top w:val="nil"/>
              <w:left w:val="nil"/>
              <w:bottom w:val="nil"/>
              <w:right w:val="nil"/>
            </w:tcBorders>
            <w:shd w:val="clear" w:color="auto" w:fill="auto"/>
            <w:noWrap/>
            <w:vAlign w:val="center"/>
            <w:hideMark/>
          </w:tcPr>
          <w:p w14:paraId="2B817F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003A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D3014B" w14:textId="77777777" w:rsidR="000D681D" w:rsidRPr="000D681D" w:rsidRDefault="000D681D" w:rsidP="006F13B3">
            <w:pPr>
              <w:pStyle w:val="supplementaritytable"/>
            </w:pPr>
            <w:r w:rsidRPr="000D681D">
              <w:rPr>
                <w:rFonts w:eastAsia="MS Mincho"/>
              </w:rPr>
              <w:t>－</w:t>
            </w:r>
          </w:p>
        </w:tc>
      </w:tr>
      <w:tr w:rsidR="006768AD" w:rsidRPr="000D681D" w14:paraId="6839C78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EFADAD" w14:textId="77777777" w:rsidR="000D681D" w:rsidRPr="000D681D" w:rsidRDefault="000D681D" w:rsidP="006F13B3">
            <w:pPr>
              <w:pStyle w:val="supplementaritytable"/>
            </w:pPr>
            <w:r w:rsidRPr="000D681D">
              <w:t>osa-miR399b</w:t>
            </w:r>
          </w:p>
        </w:tc>
        <w:tc>
          <w:tcPr>
            <w:tcW w:w="1134" w:type="dxa"/>
            <w:tcBorders>
              <w:top w:val="nil"/>
              <w:left w:val="nil"/>
              <w:bottom w:val="nil"/>
              <w:right w:val="nil"/>
            </w:tcBorders>
            <w:shd w:val="clear" w:color="auto" w:fill="auto"/>
            <w:noWrap/>
            <w:vAlign w:val="center"/>
            <w:hideMark/>
          </w:tcPr>
          <w:p w14:paraId="2BE6ACF3" w14:textId="77777777" w:rsidR="000D681D" w:rsidRPr="000D681D" w:rsidRDefault="000D681D" w:rsidP="006F13B3">
            <w:pPr>
              <w:pStyle w:val="supplementaritytable"/>
            </w:pPr>
            <w:r w:rsidRPr="000D681D">
              <w:t>10207664038</w:t>
            </w:r>
          </w:p>
        </w:tc>
        <w:tc>
          <w:tcPr>
            <w:tcW w:w="567" w:type="dxa"/>
            <w:tcBorders>
              <w:top w:val="nil"/>
              <w:left w:val="nil"/>
              <w:bottom w:val="nil"/>
              <w:right w:val="nil"/>
            </w:tcBorders>
            <w:shd w:val="clear" w:color="auto" w:fill="auto"/>
            <w:noWrap/>
            <w:vAlign w:val="center"/>
            <w:hideMark/>
          </w:tcPr>
          <w:p w14:paraId="4B85BD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4CC14B5" w14:textId="77777777" w:rsidR="000D681D" w:rsidRPr="000D681D" w:rsidRDefault="000D681D" w:rsidP="006F13B3">
            <w:pPr>
              <w:pStyle w:val="supplementaritytable"/>
            </w:pPr>
            <w:r w:rsidRPr="000D681D">
              <w:t>7664038</w:t>
            </w:r>
          </w:p>
        </w:tc>
        <w:tc>
          <w:tcPr>
            <w:tcW w:w="708" w:type="dxa"/>
            <w:tcBorders>
              <w:top w:val="nil"/>
              <w:left w:val="nil"/>
              <w:bottom w:val="nil"/>
              <w:right w:val="nil"/>
            </w:tcBorders>
            <w:shd w:val="clear" w:color="auto" w:fill="auto"/>
            <w:noWrap/>
            <w:vAlign w:val="center"/>
            <w:hideMark/>
          </w:tcPr>
          <w:p w14:paraId="04434DEE"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51165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7774D6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6E07B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CF9263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C94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28132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CF64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070F1" w14:textId="77777777" w:rsidR="000D681D" w:rsidRPr="000D681D" w:rsidRDefault="000D681D" w:rsidP="006F13B3">
            <w:pPr>
              <w:pStyle w:val="supplementaritytable"/>
            </w:pPr>
            <w:r w:rsidRPr="000D681D">
              <w:rPr>
                <w:rFonts w:eastAsia="MS Mincho"/>
              </w:rPr>
              <w:t>－</w:t>
            </w:r>
          </w:p>
        </w:tc>
      </w:tr>
      <w:tr w:rsidR="006768AD" w:rsidRPr="000D681D" w14:paraId="6F9503B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A8B887"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62BBB9C7" w14:textId="77777777" w:rsidR="000D681D" w:rsidRPr="000D681D" w:rsidRDefault="000D681D" w:rsidP="006F13B3">
            <w:pPr>
              <w:pStyle w:val="supplementaritytable"/>
            </w:pPr>
            <w:r w:rsidRPr="000D681D">
              <w:t>10601562045</w:t>
            </w:r>
          </w:p>
        </w:tc>
        <w:tc>
          <w:tcPr>
            <w:tcW w:w="567" w:type="dxa"/>
            <w:tcBorders>
              <w:top w:val="nil"/>
              <w:left w:val="nil"/>
              <w:bottom w:val="nil"/>
              <w:right w:val="nil"/>
            </w:tcBorders>
            <w:shd w:val="clear" w:color="auto" w:fill="auto"/>
            <w:noWrap/>
            <w:vAlign w:val="center"/>
            <w:hideMark/>
          </w:tcPr>
          <w:p w14:paraId="56D303F9"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784C4AE2" w14:textId="77777777" w:rsidR="000D681D" w:rsidRPr="000D681D" w:rsidRDefault="000D681D" w:rsidP="006F13B3">
            <w:pPr>
              <w:pStyle w:val="supplementaritytable"/>
            </w:pPr>
            <w:r w:rsidRPr="000D681D">
              <w:t>1562045</w:t>
            </w:r>
          </w:p>
        </w:tc>
        <w:tc>
          <w:tcPr>
            <w:tcW w:w="708" w:type="dxa"/>
            <w:tcBorders>
              <w:top w:val="nil"/>
              <w:left w:val="nil"/>
              <w:bottom w:val="nil"/>
              <w:right w:val="nil"/>
            </w:tcBorders>
            <w:shd w:val="clear" w:color="auto" w:fill="auto"/>
            <w:noWrap/>
            <w:vAlign w:val="center"/>
            <w:hideMark/>
          </w:tcPr>
          <w:p w14:paraId="21E1C1BB"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CD1DF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A7FBB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53B4E9"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23500C8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FDBEF5"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3193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20A6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35734B" w14:textId="77777777" w:rsidR="000D681D" w:rsidRPr="000D681D" w:rsidRDefault="000D681D" w:rsidP="006F13B3">
            <w:pPr>
              <w:pStyle w:val="supplementaritytable"/>
            </w:pPr>
            <w:r w:rsidRPr="000D681D">
              <w:rPr>
                <w:rFonts w:eastAsia="MS Mincho"/>
              </w:rPr>
              <w:t>－</w:t>
            </w:r>
          </w:p>
        </w:tc>
      </w:tr>
      <w:tr w:rsidR="006768AD" w:rsidRPr="000D681D" w14:paraId="4CAFAE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BBC2D1"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382DAF35" w14:textId="77777777" w:rsidR="000D681D" w:rsidRPr="000D681D" w:rsidRDefault="000D681D" w:rsidP="006F13B3">
            <w:pPr>
              <w:pStyle w:val="supplementaritytable"/>
            </w:pPr>
            <w:r w:rsidRPr="000D681D">
              <w:t>10601562062</w:t>
            </w:r>
          </w:p>
        </w:tc>
        <w:tc>
          <w:tcPr>
            <w:tcW w:w="567" w:type="dxa"/>
            <w:tcBorders>
              <w:top w:val="nil"/>
              <w:left w:val="nil"/>
              <w:bottom w:val="nil"/>
              <w:right w:val="nil"/>
            </w:tcBorders>
            <w:shd w:val="clear" w:color="auto" w:fill="auto"/>
            <w:noWrap/>
            <w:vAlign w:val="center"/>
            <w:hideMark/>
          </w:tcPr>
          <w:p w14:paraId="4BA75194"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6CF185FC" w14:textId="77777777" w:rsidR="000D681D" w:rsidRPr="000D681D" w:rsidRDefault="000D681D" w:rsidP="006F13B3">
            <w:pPr>
              <w:pStyle w:val="supplementaritytable"/>
            </w:pPr>
            <w:r w:rsidRPr="000D681D">
              <w:t>1562062</w:t>
            </w:r>
          </w:p>
        </w:tc>
        <w:tc>
          <w:tcPr>
            <w:tcW w:w="708" w:type="dxa"/>
            <w:tcBorders>
              <w:top w:val="nil"/>
              <w:left w:val="nil"/>
              <w:bottom w:val="nil"/>
              <w:right w:val="nil"/>
            </w:tcBorders>
            <w:shd w:val="clear" w:color="auto" w:fill="auto"/>
            <w:noWrap/>
            <w:vAlign w:val="center"/>
            <w:hideMark/>
          </w:tcPr>
          <w:p w14:paraId="08AE11FB"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8F4805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6ED096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8ED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A25F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EBF0D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28518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175D6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671C26" w14:textId="77777777" w:rsidR="000D681D" w:rsidRPr="000D681D" w:rsidRDefault="000D681D" w:rsidP="006F13B3">
            <w:pPr>
              <w:pStyle w:val="supplementaritytable"/>
            </w:pPr>
            <w:r w:rsidRPr="000D681D">
              <w:rPr>
                <w:rFonts w:eastAsia="MS Mincho"/>
              </w:rPr>
              <w:t>－</w:t>
            </w:r>
          </w:p>
        </w:tc>
      </w:tr>
      <w:tr w:rsidR="006768AD" w:rsidRPr="000D681D" w14:paraId="2C62945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CC1623" w14:textId="77777777" w:rsidR="000D681D" w:rsidRPr="000D681D" w:rsidRDefault="000D681D" w:rsidP="006F13B3">
            <w:pPr>
              <w:pStyle w:val="supplementaritytable"/>
            </w:pPr>
            <w:r w:rsidRPr="000D681D">
              <w:t>osa-miR399g</w:t>
            </w:r>
          </w:p>
        </w:tc>
        <w:tc>
          <w:tcPr>
            <w:tcW w:w="1134" w:type="dxa"/>
            <w:tcBorders>
              <w:top w:val="nil"/>
              <w:left w:val="nil"/>
              <w:bottom w:val="nil"/>
              <w:right w:val="nil"/>
            </w:tcBorders>
            <w:shd w:val="clear" w:color="auto" w:fill="auto"/>
            <w:noWrap/>
            <w:vAlign w:val="center"/>
            <w:hideMark/>
          </w:tcPr>
          <w:p w14:paraId="5279EB8B" w14:textId="77777777" w:rsidR="000D681D" w:rsidRPr="000D681D" w:rsidRDefault="000D681D" w:rsidP="006F13B3">
            <w:pPr>
              <w:pStyle w:val="supplementaritytable"/>
            </w:pPr>
            <w:r w:rsidRPr="000D681D">
              <w:t>10207675391</w:t>
            </w:r>
          </w:p>
        </w:tc>
        <w:tc>
          <w:tcPr>
            <w:tcW w:w="567" w:type="dxa"/>
            <w:tcBorders>
              <w:top w:val="nil"/>
              <w:left w:val="nil"/>
              <w:bottom w:val="nil"/>
              <w:right w:val="nil"/>
            </w:tcBorders>
            <w:shd w:val="clear" w:color="auto" w:fill="auto"/>
            <w:noWrap/>
            <w:vAlign w:val="center"/>
            <w:hideMark/>
          </w:tcPr>
          <w:p w14:paraId="2A4E217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267AB21" w14:textId="77777777" w:rsidR="000D681D" w:rsidRPr="000D681D" w:rsidRDefault="000D681D" w:rsidP="006F13B3">
            <w:pPr>
              <w:pStyle w:val="supplementaritytable"/>
            </w:pPr>
            <w:r w:rsidRPr="000D681D">
              <w:t>7675391</w:t>
            </w:r>
          </w:p>
        </w:tc>
        <w:tc>
          <w:tcPr>
            <w:tcW w:w="708" w:type="dxa"/>
            <w:tcBorders>
              <w:top w:val="nil"/>
              <w:left w:val="nil"/>
              <w:bottom w:val="nil"/>
              <w:right w:val="nil"/>
            </w:tcBorders>
            <w:shd w:val="clear" w:color="auto" w:fill="auto"/>
            <w:noWrap/>
            <w:vAlign w:val="center"/>
            <w:hideMark/>
          </w:tcPr>
          <w:p w14:paraId="2E1CC7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130F4D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E2D1A2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51C374" w14:textId="77777777" w:rsidR="000D681D" w:rsidRPr="000D681D" w:rsidRDefault="000D681D" w:rsidP="006F13B3">
            <w:pPr>
              <w:pStyle w:val="supplementaritytable"/>
            </w:pPr>
            <w:r w:rsidRPr="000D681D">
              <w:t>62.07%</w:t>
            </w:r>
          </w:p>
        </w:tc>
        <w:tc>
          <w:tcPr>
            <w:tcW w:w="850" w:type="dxa"/>
            <w:tcBorders>
              <w:top w:val="nil"/>
              <w:left w:val="nil"/>
              <w:bottom w:val="nil"/>
              <w:right w:val="nil"/>
            </w:tcBorders>
            <w:shd w:val="clear" w:color="auto" w:fill="auto"/>
            <w:noWrap/>
            <w:vAlign w:val="center"/>
            <w:hideMark/>
          </w:tcPr>
          <w:p w14:paraId="02C41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F063A6" w14:textId="77777777" w:rsidR="000D681D" w:rsidRPr="000D681D" w:rsidRDefault="000D681D" w:rsidP="006F13B3">
            <w:pPr>
              <w:pStyle w:val="supplementaritytable"/>
            </w:pPr>
            <w:r w:rsidRPr="000D681D">
              <w:t>37.93%</w:t>
            </w:r>
          </w:p>
        </w:tc>
        <w:tc>
          <w:tcPr>
            <w:tcW w:w="850" w:type="dxa"/>
            <w:tcBorders>
              <w:top w:val="nil"/>
              <w:left w:val="nil"/>
              <w:bottom w:val="nil"/>
              <w:right w:val="nil"/>
            </w:tcBorders>
            <w:shd w:val="clear" w:color="auto" w:fill="auto"/>
            <w:noWrap/>
            <w:vAlign w:val="center"/>
            <w:hideMark/>
          </w:tcPr>
          <w:p w14:paraId="792B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9A2A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D673B80" w14:textId="77777777" w:rsidR="000D681D" w:rsidRPr="000D681D" w:rsidRDefault="000D681D" w:rsidP="006F13B3">
            <w:pPr>
              <w:pStyle w:val="supplementaritytable"/>
            </w:pPr>
            <w:r w:rsidRPr="000D681D">
              <w:rPr>
                <w:rFonts w:eastAsia="MS Mincho"/>
              </w:rPr>
              <w:t>－</w:t>
            </w:r>
          </w:p>
        </w:tc>
      </w:tr>
      <w:tr w:rsidR="006768AD" w:rsidRPr="000D681D" w14:paraId="2CCC49A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18460" w14:textId="77777777" w:rsidR="000D681D" w:rsidRPr="000D681D" w:rsidRDefault="000D681D" w:rsidP="006F13B3">
            <w:pPr>
              <w:pStyle w:val="supplementaritytable"/>
            </w:pPr>
            <w:r w:rsidRPr="000D681D">
              <w:t>osa-miR399j</w:t>
            </w:r>
          </w:p>
        </w:tc>
        <w:tc>
          <w:tcPr>
            <w:tcW w:w="1134" w:type="dxa"/>
            <w:tcBorders>
              <w:top w:val="nil"/>
              <w:left w:val="nil"/>
              <w:bottom w:val="nil"/>
              <w:right w:val="nil"/>
            </w:tcBorders>
            <w:shd w:val="clear" w:color="auto" w:fill="auto"/>
            <w:noWrap/>
            <w:vAlign w:val="center"/>
            <w:hideMark/>
          </w:tcPr>
          <w:p w14:paraId="52A04E9C" w14:textId="77777777" w:rsidR="000D681D" w:rsidRPr="000D681D" w:rsidRDefault="000D681D" w:rsidP="006F13B3">
            <w:pPr>
              <w:pStyle w:val="supplementaritytable"/>
            </w:pPr>
            <w:r w:rsidRPr="000D681D">
              <w:t>10428873211</w:t>
            </w:r>
          </w:p>
        </w:tc>
        <w:tc>
          <w:tcPr>
            <w:tcW w:w="567" w:type="dxa"/>
            <w:tcBorders>
              <w:top w:val="nil"/>
              <w:left w:val="nil"/>
              <w:bottom w:val="nil"/>
              <w:right w:val="nil"/>
            </w:tcBorders>
            <w:shd w:val="clear" w:color="auto" w:fill="auto"/>
            <w:noWrap/>
            <w:vAlign w:val="center"/>
            <w:hideMark/>
          </w:tcPr>
          <w:p w14:paraId="6AF49A8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D9F1EF" w14:textId="77777777" w:rsidR="000D681D" w:rsidRPr="000D681D" w:rsidRDefault="000D681D" w:rsidP="006F13B3">
            <w:pPr>
              <w:pStyle w:val="supplementaritytable"/>
            </w:pPr>
            <w:r w:rsidRPr="000D681D">
              <w:t>28873211</w:t>
            </w:r>
          </w:p>
        </w:tc>
        <w:tc>
          <w:tcPr>
            <w:tcW w:w="708" w:type="dxa"/>
            <w:tcBorders>
              <w:top w:val="nil"/>
              <w:left w:val="nil"/>
              <w:bottom w:val="nil"/>
              <w:right w:val="nil"/>
            </w:tcBorders>
            <w:shd w:val="clear" w:color="auto" w:fill="auto"/>
            <w:noWrap/>
            <w:vAlign w:val="center"/>
            <w:hideMark/>
          </w:tcPr>
          <w:p w14:paraId="78232813"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7C561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33BA3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7CB78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49ADD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42C032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78176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CB211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743AF" w14:textId="77777777" w:rsidR="000D681D" w:rsidRPr="000D681D" w:rsidRDefault="000D681D" w:rsidP="006F13B3">
            <w:pPr>
              <w:pStyle w:val="supplementaritytable"/>
            </w:pPr>
            <w:r w:rsidRPr="000D681D">
              <w:rPr>
                <w:rFonts w:eastAsia="MS Mincho"/>
              </w:rPr>
              <w:t>－</w:t>
            </w:r>
          </w:p>
        </w:tc>
      </w:tr>
      <w:tr w:rsidR="006768AD" w:rsidRPr="000D681D" w14:paraId="0DDF9D7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330EB2"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25C799E2" w14:textId="77777777" w:rsidR="000D681D" w:rsidRPr="000D681D" w:rsidRDefault="000D681D" w:rsidP="006F13B3">
            <w:pPr>
              <w:pStyle w:val="supplementaritytable"/>
            </w:pPr>
            <w:r w:rsidRPr="000D681D">
              <w:t>10112301813</w:t>
            </w:r>
          </w:p>
        </w:tc>
        <w:tc>
          <w:tcPr>
            <w:tcW w:w="567" w:type="dxa"/>
            <w:tcBorders>
              <w:top w:val="nil"/>
              <w:left w:val="nil"/>
              <w:bottom w:val="nil"/>
              <w:right w:val="nil"/>
            </w:tcBorders>
            <w:shd w:val="clear" w:color="auto" w:fill="auto"/>
            <w:noWrap/>
            <w:vAlign w:val="center"/>
            <w:hideMark/>
          </w:tcPr>
          <w:p w14:paraId="7567370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3B830FD" w14:textId="77777777" w:rsidR="000D681D" w:rsidRPr="000D681D" w:rsidRDefault="000D681D" w:rsidP="006F13B3">
            <w:pPr>
              <w:pStyle w:val="supplementaritytable"/>
            </w:pPr>
            <w:r w:rsidRPr="000D681D">
              <w:t>12301813</w:t>
            </w:r>
          </w:p>
        </w:tc>
        <w:tc>
          <w:tcPr>
            <w:tcW w:w="708" w:type="dxa"/>
            <w:tcBorders>
              <w:top w:val="nil"/>
              <w:left w:val="nil"/>
              <w:bottom w:val="nil"/>
              <w:right w:val="nil"/>
            </w:tcBorders>
            <w:shd w:val="clear" w:color="auto" w:fill="auto"/>
            <w:noWrap/>
            <w:vAlign w:val="center"/>
            <w:hideMark/>
          </w:tcPr>
          <w:p w14:paraId="1C3C1B2D"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48EB48D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55642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417B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038DD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93247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7E9E35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2C31D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4AE27E" w14:textId="77777777" w:rsidR="000D681D" w:rsidRPr="000D681D" w:rsidRDefault="000D681D" w:rsidP="006F13B3">
            <w:pPr>
              <w:pStyle w:val="supplementaritytable"/>
            </w:pPr>
            <w:r w:rsidRPr="000D681D">
              <w:rPr>
                <w:rFonts w:eastAsia="MS Mincho"/>
              </w:rPr>
              <w:t>－</w:t>
            </w:r>
          </w:p>
        </w:tc>
      </w:tr>
      <w:tr w:rsidR="006768AD" w:rsidRPr="000D681D" w14:paraId="2C5A7B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A9BA93"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4867750A" w14:textId="77777777" w:rsidR="000D681D" w:rsidRPr="000D681D" w:rsidRDefault="000D681D" w:rsidP="006F13B3">
            <w:pPr>
              <w:pStyle w:val="supplementaritytable"/>
            </w:pPr>
            <w:r w:rsidRPr="000D681D">
              <w:t>10112301833</w:t>
            </w:r>
          </w:p>
        </w:tc>
        <w:tc>
          <w:tcPr>
            <w:tcW w:w="567" w:type="dxa"/>
            <w:tcBorders>
              <w:top w:val="nil"/>
              <w:left w:val="nil"/>
              <w:bottom w:val="nil"/>
              <w:right w:val="nil"/>
            </w:tcBorders>
            <w:shd w:val="clear" w:color="auto" w:fill="auto"/>
            <w:noWrap/>
            <w:vAlign w:val="center"/>
            <w:hideMark/>
          </w:tcPr>
          <w:p w14:paraId="4401E01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6FEBBEF" w14:textId="77777777" w:rsidR="000D681D" w:rsidRPr="000D681D" w:rsidRDefault="000D681D" w:rsidP="006F13B3">
            <w:pPr>
              <w:pStyle w:val="supplementaritytable"/>
            </w:pPr>
            <w:r w:rsidRPr="000D681D">
              <w:t>12301833</w:t>
            </w:r>
          </w:p>
        </w:tc>
        <w:tc>
          <w:tcPr>
            <w:tcW w:w="708" w:type="dxa"/>
            <w:tcBorders>
              <w:top w:val="nil"/>
              <w:left w:val="nil"/>
              <w:bottom w:val="nil"/>
              <w:right w:val="nil"/>
            </w:tcBorders>
            <w:shd w:val="clear" w:color="auto" w:fill="auto"/>
            <w:noWrap/>
            <w:vAlign w:val="center"/>
            <w:hideMark/>
          </w:tcPr>
          <w:p w14:paraId="457C70A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51FB872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7D732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7AD0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D74F9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9A199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1D395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D15C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A9D4EE" w14:textId="77777777" w:rsidR="000D681D" w:rsidRPr="000D681D" w:rsidRDefault="000D681D" w:rsidP="006F13B3">
            <w:pPr>
              <w:pStyle w:val="supplementaritytable"/>
            </w:pPr>
            <w:r w:rsidRPr="000D681D">
              <w:rPr>
                <w:rFonts w:eastAsia="MS Mincho"/>
              </w:rPr>
              <w:t>－</w:t>
            </w:r>
          </w:p>
        </w:tc>
      </w:tr>
      <w:tr w:rsidR="006768AD" w:rsidRPr="000D681D" w14:paraId="3B1E67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45F981" w14:textId="77777777" w:rsidR="000D681D" w:rsidRPr="000D681D" w:rsidRDefault="000D681D" w:rsidP="006F13B3">
            <w:pPr>
              <w:pStyle w:val="supplementaritytable"/>
            </w:pPr>
            <w:r w:rsidRPr="000D681D">
              <w:t>osa-miR408-5p</w:t>
            </w:r>
          </w:p>
        </w:tc>
        <w:tc>
          <w:tcPr>
            <w:tcW w:w="1134" w:type="dxa"/>
            <w:tcBorders>
              <w:top w:val="nil"/>
              <w:left w:val="nil"/>
              <w:bottom w:val="nil"/>
              <w:right w:val="nil"/>
            </w:tcBorders>
            <w:shd w:val="clear" w:color="auto" w:fill="auto"/>
            <w:noWrap/>
            <w:vAlign w:val="center"/>
            <w:hideMark/>
          </w:tcPr>
          <w:p w14:paraId="658182CF" w14:textId="77777777" w:rsidR="000D681D" w:rsidRPr="000D681D" w:rsidRDefault="000D681D" w:rsidP="006F13B3">
            <w:pPr>
              <w:pStyle w:val="supplementaritytable"/>
            </w:pPr>
            <w:r w:rsidRPr="000D681D">
              <w:t>10112301706</w:t>
            </w:r>
          </w:p>
        </w:tc>
        <w:tc>
          <w:tcPr>
            <w:tcW w:w="567" w:type="dxa"/>
            <w:tcBorders>
              <w:top w:val="nil"/>
              <w:left w:val="nil"/>
              <w:bottom w:val="nil"/>
              <w:right w:val="nil"/>
            </w:tcBorders>
            <w:shd w:val="clear" w:color="auto" w:fill="auto"/>
            <w:noWrap/>
            <w:vAlign w:val="center"/>
            <w:hideMark/>
          </w:tcPr>
          <w:p w14:paraId="34841AD6"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B066333" w14:textId="77777777" w:rsidR="000D681D" w:rsidRPr="000D681D" w:rsidRDefault="000D681D" w:rsidP="006F13B3">
            <w:pPr>
              <w:pStyle w:val="supplementaritytable"/>
            </w:pPr>
            <w:r w:rsidRPr="000D681D">
              <w:t>12301706</w:t>
            </w:r>
          </w:p>
        </w:tc>
        <w:tc>
          <w:tcPr>
            <w:tcW w:w="708" w:type="dxa"/>
            <w:tcBorders>
              <w:top w:val="nil"/>
              <w:left w:val="nil"/>
              <w:bottom w:val="nil"/>
              <w:right w:val="nil"/>
            </w:tcBorders>
            <w:shd w:val="clear" w:color="auto" w:fill="auto"/>
            <w:noWrap/>
            <w:vAlign w:val="center"/>
            <w:hideMark/>
          </w:tcPr>
          <w:p w14:paraId="4F18851A"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B70DA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B93F6B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6CC11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5387DC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33EF14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BACF1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A681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3BCBFFF" w14:textId="77777777" w:rsidR="000D681D" w:rsidRPr="000D681D" w:rsidRDefault="000D681D" w:rsidP="006F13B3">
            <w:pPr>
              <w:pStyle w:val="supplementaritytable"/>
            </w:pPr>
            <w:r w:rsidRPr="000D681D">
              <w:rPr>
                <w:rFonts w:eastAsia="MS Mincho"/>
              </w:rPr>
              <w:t>－</w:t>
            </w:r>
          </w:p>
        </w:tc>
      </w:tr>
      <w:tr w:rsidR="006768AD" w:rsidRPr="000D681D" w14:paraId="21C590E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883550A"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01622C9D" w14:textId="77777777" w:rsidR="000D681D" w:rsidRPr="000D681D" w:rsidRDefault="000D681D" w:rsidP="006F13B3">
            <w:pPr>
              <w:pStyle w:val="supplementaritytable"/>
            </w:pPr>
            <w:r w:rsidRPr="000D681D">
              <w:t>10217050378</w:t>
            </w:r>
          </w:p>
        </w:tc>
        <w:tc>
          <w:tcPr>
            <w:tcW w:w="567" w:type="dxa"/>
            <w:tcBorders>
              <w:top w:val="nil"/>
              <w:left w:val="nil"/>
              <w:bottom w:val="nil"/>
              <w:right w:val="nil"/>
            </w:tcBorders>
            <w:shd w:val="clear" w:color="auto" w:fill="auto"/>
            <w:noWrap/>
            <w:vAlign w:val="center"/>
            <w:hideMark/>
          </w:tcPr>
          <w:p w14:paraId="2E563D8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D84451B" w14:textId="77777777" w:rsidR="000D681D" w:rsidRPr="000D681D" w:rsidRDefault="000D681D" w:rsidP="006F13B3">
            <w:pPr>
              <w:pStyle w:val="supplementaritytable"/>
            </w:pPr>
            <w:r w:rsidRPr="000D681D">
              <w:t>17050378</w:t>
            </w:r>
          </w:p>
        </w:tc>
        <w:tc>
          <w:tcPr>
            <w:tcW w:w="708" w:type="dxa"/>
            <w:tcBorders>
              <w:top w:val="nil"/>
              <w:left w:val="nil"/>
              <w:bottom w:val="nil"/>
              <w:right w:val="nil"/>
            </w:tcBorders>
            <w:shd w:val="clear" w:color="auto" w:fill="auto"/>
            <w:noWrap/>
            <w:vAlign w:val="center"/>
            <w:hideMark/>
          </w:tcPr>
          <w:p w14:paraId="165BFDF5"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622A536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CCE87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307D8E"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614DA4C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AB81BBE"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40D4E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9B5F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9F2E72" w14:textId="77777777" w:rsidR="000D681D" w:rsidRPr="000D681D" w:rsidRDefault="000D681D" w:rsidP="006F13B3">
            <w:pPr>
              <w:pStyle w:val="supplementaritytable"/>
            </w:pPr>
            <w:r w:rsidRPr="000D681D">
              <w:rPr>
                <w:rFonts w:eastAsia="MS Mincho"/>
              </w:rPr>
              <w:t>－</w:t>
            </w:r>
          </w:p>
        </w:tc>
      </w:tr>
      <w:tr w:rsidR="006768AD" w:rsidRPr="000D681D" w14:paraId="13283C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3A376"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2AB2C7A6" w14:textId="77777777" w:rsidR="000D681D" w:rsidRPr="000D681D" w:rsidRDefault="000D681D" w:rsidP="006F13B3">
            <w:pPr>
              <w:pStyle w:val="supplementaritytable"/>
            </w:pPr>
            <w:r w:rsidRPr="000D681D">
              <w:t>10217050385</w:t>
            </w:r>
          </w:p>
        </w:tc>
        <w:tc>
          <w:tcPr>
            <w:tcW w:w="567" w:type="dxa"/>
            <w:tcBorders>
              <w:top w:val="nil"/>
              <w:left w:val="nil"/>
              <w:bottom w:val="nil"/>
              <w:right w:val="nil"/>
            </w:tcBorders>
            <w:shd w:val="clear" w:color="auto" w:fill="auto"/>
            <w:noWrap/>
            <w:vAlign w:val="center"/>
            <w:hideMark/>
          </w:tcPr>
          <w:p w14:paraId="27A206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DE88B67" w14:textId="77777777" w:rsidR="000D681D" w:rsidRPr="000D681D" w:rsidRDefault="000D681D" w:rsidP="006F13B3">
            <w:pPr>
              <w:pStyle w:val="supplementaritytable"/>
            </w:pPr>
            <w:r w:rsidRPr="000D681D">
              <w:t>17050385</w:t>
            </w:r>
          </w:p>
        </w:tc>
        <w:tc>
          <w:tcPr>
            <w:tcW w:w="708" w:type="dxa"/>
            <w:tcBorders>
              <w:top w:val="nil"/>
              <w:left w:val="nil"/>
              <w:bottom w:val="nil"/>
              <w:right w:val="nil"/>
            </w:tcBorders>
            <w:shd w:val="clear" w:color="auto" w:fill="auto"/>
            <w:noWrap/>
            <w:vAlign w:val="center"/>
            <w:hideMark/>
          </w:tcPr>
          <w:p w14:paraId="2D3897A1"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F1DD19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FE0F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AB614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6FC05C1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9A33D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3C31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DAA75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6E3D09" w14:textId="77777777" w:rsidR="000D681D" w:rsidRPr="000D681D" w:rsidRDefault="000D681D" w:rsidP="006F13B3">
            <w:pPr>
              <w:pStyle w:val="supplementaritytable"/>
            </w:pPr>
            <w:r w:rsidRPr="000D681D">
              <w:rPr>
                <w:rFonts w:eastAsia="MS Mincho"/>
              </w:rPr>
              <w:t>－</w:t>
            </w:r>
          </w:p>
        </w:tc>
      </w:tr>
      <w:tr w:rsidR="006768AD" w:rsidRPr="000D681D" w14:paraId="2E4B74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9AB262A"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05E3D0C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0FCD52F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2F56E94"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CA00639"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21B861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4F4AC0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9774EF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1C76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019F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55FCDF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6D32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242FD2"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3B0148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FCF1981"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67122DD2"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F74C7D3"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E22D120"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DB2E9"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408558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B081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C76B7B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17309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5451BAA"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74308C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1B371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1133E8"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5D6476B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522A73"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5A33590A" w14:textId="77777777" w:rsidR="000D681D" w:rsidRPr="000D681D" w:rsidRDefault="000D681D" w:rsidP="006F13B3">
            <w:pPr>
              <w:pStyle w:val="supplementaritytable"/>
            </w:pPr>
            <w:r w:rsidRPr="000D681D">
              <w:t>10820899289</w:t>
            </w:r>
          </w:p>
        </w:tc>
        <w:tc>
          <w:tcPr>
            <w:tcW w:w="567" w:type="dxa"/>
            <w:tcBorders>
              <w:top w:val="nil"/>
              <w:left w:val="nil"/>
              <w:bottom w:val="nil"/>
              <w:right w:val="nil"/>
            </w:tcBorders>
            <w:shd w:val="clear" w:color="auto" w:fill="auto"/>
            <w:noWrap/>
            <w:vAlign w:val="center"/>
            <w:hideMark/>
          </w:tcPr>
          <w:p w14:paraId="7EEBB79C"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3EFD9DA" w14:textId="77777777" w:rsidR="000D681D" w:rsidRPr="000D681D" w:rsidRDefault="000D681D" w:rsidP="006F13B3">
            <w:pPr>
              <w:pStyle w:val="supplementaritytable"/>
            </w:pPr>
            <w:r w:rsidRPr="000D681D">
              <w:t>20899289</w:t>
            </w:r>
          </w:p>
        </w:tc>
        <w:tc>
          <w:tcPr>
            <w:tcW w:w="708" w:type="dxa"/>
            <w:tcBorders>
              <w:top w:val="nil"/>
              <w:left w:val="nil"/>
              <w:bottom w:val="nil"/>
              <w:right w:val="nil"/>
            </w:tcBorders>
            <w:shd w:val="clear" w:color="auto" w:fill="auto"/>
            <w:noWrap/>
            <w:vAlign w:val="center"/>
            <w:hideMark/>
          </w:tcPr>
          <w:p w14:paraId="1385558B"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7D2F64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37118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A739A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75CD4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5BA6D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A1C6A1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1DA7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A1631F" w14:textId="77777777" w:rsidR="000D681D" w:rsidRPr="000D681D" w:rsidRDefault="000D681D" w:rsidP="006F13B3">
            <w:pPr>
              <w:pStyle w:val="supplementaritytable"/>
            </w:pPr>
            <w:r w:rsidRPr="000D681D">
              <w:t>G-&gt;C, Missense variant</w:t>
            </w:r>
            <w:r w:rsidRPr="000D681D">
              <w:br/>
              <w:t>LOC_Os08g33488, Ala94Gly</w:t>
            </w:r>
          </w:p>
        </w:tc>
      </w:tr>
      <w:tr w:rsidR="006768AD" w:rsidRPr="000D681D" w14:paraId="039E4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2A9414"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667FC86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4F385BC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026CABF"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B3CE43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A0C0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9BE22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E366C1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DC93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10CDE7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5BFA3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F3DD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8C1F6B"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59028DD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74AB19"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18D4D49F"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7ED98E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10E9D4C"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530D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20A0B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0C1A3A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FB0398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69BAD3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4FC64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8777D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0ABF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61979F"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7D748F4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088490"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2BD27423" w14:textId="77777777" w:rsidR="000D681D" w:rsidRPr="000D681D" w:rsidRDefault="000D681D" w:rsidP="006F13B3">
            <w:pPr>
              <w:pStyle w:val="supplementaritytable"/>
            </w:pPr>
            <w:r w:rsidRPr="000D681D">
              <w:t>10222300431</w:t>
            </w:r>
          </w:p>
        </w:tc>
        <w:tc>
          <w:tcPr>
            <w:tcW w:w="567" w:type="dxa"/>
            <w:tcBorders>
              <w:top w:val="nil"/>
              <w:left w:val="nil"/>
              <w:bottom w:val="nil"/>
              <w:right w:val="nil"/>
            </w:tcBorders>
            <w:shd w:val="clear" w:color="auto" w:fill="auto"/>
            <w:noWrap/>
            <w:vAlign w:val="center"/>
            <w:hideMark/>
          </w:tcPr>
          <w:p w14:paraId="43BE24CD"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096AE40" w14:textId="77777777" w:rsidR="000D681D" w:rsidRPr="000D681D" w:rsidRDefault="000D681D" w:rsidP="006F13B3">
            <w:pPr>
              <w:pStyle w:val="supplementaritytable"/>
            </w:pPr>
            <w:r w:rsidRPr="000D681D">
              <w:t>22300431</w:t>
            </w:r>
          </w:p>
        </w:tc>
        <w:tc>
          <w:tcPr>
            <w:tcW w:w="708" w:type="dxa"/>
            <w:tcBorders>
              <w:top w:val="nil"/>
              <w:left w:val="nil"/>
              <w:bottom w:val="nil"/>
              <w:right w:val="nil"/>
            </w:tcBorders>
            <w:shd w:val="clear" w:color="auto" w:fill="auto"/>
            <w:noWrap/>
            <w:vAlign w:val="center"/>
            <w:hideMark/>
          </w:tcPr>
          <w:p w14:paraId="5FA7CF0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43BE0A1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9630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D5731F"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0FAE61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FD4B64D"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E6285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4B053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808B81" w14:textId="77777777" w:rsidR="000D681D" w:rsidRPr="000D681D" w:rsidRDefault="000D681D" w:rsidP="006F13B3">
            <w:pPr>
              <w:pStyle w:val="supplementaritytable"/>
            </w:pPr>
            <w:r w:rsidRPr="000D681D">
              <w:t>C-&gt;T, Missense variant</w:t>
            </w:r>
            <w:r w:rsidRPr="000D681D">
              <w:br/>
              <w:t>LOC_Os02g36924, Ala93Val</w:t>
            </w:r>
          </w:p>
        </w:tc>
      </w:tr>
      <w:tr w:rsidR="006768AD" w:rsidRPr="000D681D" w14:paraId="38122D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A99891"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344EE39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517E0DD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BE6DAB5"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2614286"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841D0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E471A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E81D82"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C0CCE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81C17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7E7BC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E1B8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E1CA13" w14:textId="77777777" w:rsidR="000D681D" w:rsidRPr="000D681D" w:rsidRDefault="000D681D" w:rsidP="006F13B3">
            <w:pPr>
              <w:pStyle w:val="supplementaritytable"/>
            </w:pPr>
            <w:r w:rsidRPr="000D681D">
              <w:t>C-&gt;A, MIssense variant</w:t>
            </w:r>
            <w:r w:rsidRPr="000D681D">
              <w:br/>
              <w:t>LOC_Os02g36924, Gln99Lys</w:t>
            </w:r>
          </w:p>
        </w:tc>
      </w:tr>
      <w:tr w:rsidR="006768AD" w:rsidRPr="000D681D" w14:paraId="484616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C5BA49D" w14:textId="77777777" w:rsidR="000D681D" w:rsidRPr="000D681D" w:rsidRDefault="000D681D" w:rsidP="006F13B3">
            <w:pPr>
              <w:pStyle w:val="supplementaritytable"/>
            </w:pPr>
            <w:r w:rsidRPr="000D681D">
              <w:t>osa-miR444b.2</w:t>
            </w:r>
          </w:p>
        </w:tc>
        <w:tc>
          <w:tcPr>
            <w:tcW w:w="1134" w:type="dxa"/>
            <w:tcBorders>
              <w:top w:val="nil"/>
              <w:left w:val="nil"/>
              <w:bottom w:val="nil"/>
              <w:right w:val="nil"/>
            </w:tcBorders>
            <w:shd w:val="clear" w:color="auto" w:fill="auto"/>
            <w:noWrap/>
            <w:vAlign w:val="center"/>
            <w:hideMark/>
          </w:tcPr>
          <w:p w14:paraId="52C6D44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30CA9F4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84E424F"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D52BBC6"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9FA641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DD78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C546EEE"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308E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CD4B5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9CF531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B486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A93AEC" w14:textId="77777777" w:rsidR="000D681D" w:rsidRPr="000D681D" w:rsidRDefault="000D681D" w:rsidP="006F13B3">
            <w:pPr>
              <w:pStyle w:val="supplementaritytable"/>
            </w:pPr>
            <w:r w:rsidRPr="000D681D">
              <w:t>C-&gt;A, MIssense variant</w:t>
            </w:r>
            <w:r w:rsidRPr="000D681D">
              <w:br/>
              <w:t>LOC_Os0</w:t>
            </w:r>
            <w:r w:rsidRPr="000D681D">
              <w:lastRenderedPageBreak/>
              <w:t>2g36924, Gln99Lys</w:t>
            </w:r>
          </w:p>
        </w:tc>
      </w:tr>
      <w:tr w:rsidR="006768AD" w:rsidRPr="000D681D" w14:paraId="16772D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E48CC0" w14:textId="77777777" w:rsidR="000D681D" w:rsidRPr="000D681D" w:rsidRDefault="000D681D" w:rsidP="006F13B3">
            <w:pPr>
              <w:pStyle w:val="supplementaritytable"/>
            </w:pPr>
            <w:r w:rsidRPr="000D681D">
              <w:lastRenderedPageBreak/>
              <w:t>osa-miR444d.1</w:t>
            </w:r>
          </w:p>
        </w:tc>
        <w:tc>
          <w:tcPr>
            <w:tcW w:w="1134" w:type="dxa"/>
            <w:tcBorders>
              <w:top w:val="nil"/>
              <w:left w:val="nil"/>
              <w:bottom w:val="nil"/>
              <w:right w:val="nil"/>
            </w:tcBorders>
            <w:shd w:val="clear" w:color="auto" w:fill="auto"/>
            <w:noWrap/>
            <w:vAlign w:val="center"/>
            <w:hideMark/>
          </w:tcPr>
          <w:p w14:paraId="31F882B5"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5BB353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9F65D0C"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1B5C60D1"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41FAE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0BE17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A818A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6C715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E902D2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C2236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9A18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D9B361A"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74643E2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213D4F"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173A079F"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843256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2FF5EBA"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09E1CBC8"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365372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A641BF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D918B8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A287B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E6BB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EB7810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DDEE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06AE94"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23D664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B05413"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3B963FE2" w14:textId="77777777" w:rsidR="000D681D" w:rsidRPr="000D681D" w:rsidRDefault="000D681D" w:rsidP="006F13B3">
            <w:pPr>
              <w:pStyle w:val="supplementaritytable"/>
            </w:pPr>
            <w:r w:rsidRPr="000D681D">
              <w:t>10230461213</w:t>
            </w:r>
          </w:p>
        </w:tc>
        <w:tc>
          <w:tcPr>
            <w:tcW w:w="567" w:type="dxa"/>
            <w:tcBorders>
              <w:top w:val="nil"/>
              <w:left w:val="nil"/>
              <w:bottom w:val="nil"/>
              <w:right w:val="nil"/>
            </w:tcBorders>
            <w:shd w:val="clear" w:color="auto" w:fill="auto"/>
            <w:noWrap/>
            <w:vAlign w:val="center"/>
            <w:hideMark/>
          </w:tcPr>
          <w:p w14:paraId="0E1D98E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08044B7" w14:textId="77777777" w:rsidR="000D681D" w:rsidRPr="000D681D" w:rsidRDefault="000D681D" w:rsidP="006F13B3">
            <w:pPr>
              <w:pStyle w:val="supplementaritytable"/>
            </w:pPr>
            <w:r w:rsidRPr="000D681D">
              <w:t>30461213</w:t>
            </w:r>
          </w:p>
        </w:tc>
        <w:tc>
          <w:tcPr>
            <w:tcW w:w="708" w:type="dxa"/>
            <w:tcBorders>
              <w:top w:val="nil"/>
              <w:left w:val="nil"/>
              <w:bottom w:val="nil"/>
              <w:right w:val="nil"/>
            </w:tcBorders>
            <w:shd w:val="clear" w:color="auto" w:fill="auto"/>
            <w:noWrap/>
            <w:vAlign w:val="center"/>
            <w:hideMark/>
          </w:tcPr>
          <w:p w14:paraId="73D8F60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56414D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B800D9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A95338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8E61F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53557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B0228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E4C6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9CF7AC" w14:textId="77777777" w:rsidR="000D681D" w:rsidRPr="000D681D" w:rsidRDefault="000D681D" w:rsidP="006F13B3">
            <w:pPr>
              <w:pStyle w:val="supplementaritytable"/>
            </w:pPr>
            <w:r w:rsidRPr="000D681D">
              <w:t>T-&gt;A, Missense variant</w:t>
            </w:r>
            <w:r w:rsidRPr="000D681D">
              <w:br/>
              <w:t>LOC_Os02g49840, Leu99Gln</w:t>
            </w:r>
          </w:p>
        </w:tc>
      </w:tr>
      <w:tr w:rsidR="006768AD" w:rsidRPr="000D681D" w14:paraId="2CD846E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DBE0EA" w14:textId="77777777" w:rsidR="000D681D" w:rsidRPr="000D681D" w:rsidRDefault="000D681D" w:rsidP="006F13B3">
            <w:pPr>
              <w:pStyle w:val="supplementaritytable"/>
            </w:pPr>
            <w:r w:rsidRPr="000D681D">
              <w:t>osa-miR444d.3</w:t>
            </w:r>
          </w:p>
        </w:tc>
        <w:tc>
          <w:tcPr>
            <w:tcW w:w="1134" w:type="dxa"/>
            <w:tcBorders>
              <w:top w:val="nil"/>
              <w:left w:val="nil"/>
              <w:bottom w:val="nil"/>
              <w:right w:val="nil"/>
            </w:tcBorders>
            <w:shd w:val="clear" w:color="auto" w:fill="auto"/>
            <w:noWrap/>
            <w:vAlign w:val="center"/>
            <w:hideMark/>
          </w:tcPr>
          <w:p w14:paraId="78506897" w14:textId="77777777" w:rsidR="000D681D" w:rsidRPr="000D681D" w:rsidRDefault="000D681D" w:rsidP="006F13B3">
            <w:pPr>
              <w:pStyle w:val="supplementaritytable"/>
            </w:pPr>
            <w:r w:rsidRPr="000D681D">
              <w:t>10230461236</w:t>
            </w:r>
          </w:p>
        </w:tc>
        <w:tc>
          <w:tcPr>
            <w:tcW w:w="567" w:type="dxa"/>
            <w:tcBorders>
              <w:top w:val="nil"/>
              <w:left w:val="nil"/>
              <w:bottom w:val="nil"/>
              <w:right w:val="nil"/>
            </w:tcBorders>
            <w:shd w:val="clear" w:color="auto" w:fill="auto"/>
            <w:noWrap/>
            <w:vAlign w:val="center"/>
            <w:hideMark/>
          </w:tcPr>
          <w:p w14:paraId="3FC9652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3ABCEC" w14:textId="77777777" w:rsidR="000D681D" w:rsidRPr="000D681D" w:rsidRDefault="000D681D" w:rsidP="006F13B3">
            <w:pPr>
              <w:pStyle w:val="supplementaritytable"/>
            </w:pPr>
            <w:r w:rsidRPr="000D681D">
              <w:t>30461236</w:t>
            </w:r>
          </w:p>
        </w:tc>
        <w:tc>
          <w:tcPr>
            <w:tcW w:w="708" w:type="dxa"/>
            <w:tcBorders>
              <w:top w:val="nil"/>
              <w:left w:val="nil"/>
              <w:bottom w:val="nil"/>
              <w:right w:val="nil"/>
            </w:tcBorders>
            <w:shd w:val="clear" w:color="auto" w:fill="auto"/>
            <w:noWrap/>
            <w:vAlign w:val="center"/>
            <w:hideMark/>
          </w:tcPr>
          <w:p w14:paraId="646E7A3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7D53203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908ADF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D067C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CD4B5A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49EC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A08E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C0364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EF2E85" w14:textId="77777777" w:rsidR="000D681D" w:rsidRPr="000D681D" w:rsidRDefault="000D681D" w:rsidP="006F13B3">
            <w:pPr>
              <w:pStyle w:val="supplementaritytable"/>
            </w:pPr>
            <w:r w:rsidRPr="000D681D">
              <w:t>A-&gt;C, Missense variant</w:t>
            </w:r>
            <w:r w:rsidRPr="000D681D">
              <w:br/>
              <w:t>LOC_Os02g49840, Lys107Gln</w:t>
            </w:r>
          </w:p>
        </w:tc>
      </w:tr>
      <w:tr w:rsidR="006768AD" w:rsidRPr="000D681D" w14:paraId="544B35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261586" w14:textId="77777777" w:rsidR="000D681D" w:rsidRPr="000D681D" w:rsidRDefault="000D681D" w:rsidP="006F13B3">
            <w:pPr>
              <w:pStyle w:val="supplementaritytable"/>
            </w:pPr>
            <w:r w:rsidRPr="000D681D">
              <w:t>osa-miR444f</w:t>
            </w:r>
          </w:p>
        </w:tc>
        <w:tc>
          <w:tcPr>
            <w:tcW w:w="1134" w:type="dxa"/>
            <w:tcBorders>
              <w:top w:val="nil"/>
              <w:left w:val="nil"/>
              <w:bottom w:val="nil"/>
              <w:right w:val="nil"/>
            </w:tcBorders>
            <w:shd w:val="clear" w:color="auto" w:fill="auto"/>
            <w:noWrap/>
            <w:vAlign w:val="center"/>
            <w:hideMark/>
          </w:tcPr>
          <w:p w14:paraId="50145FDD" w14:textId="77777777" w:rsidR="000D681D" w:rsidRPr="000D681D" w:rsidRDefault="000D681D" w:rsidP="006F13B3">
            <w:pPr>
              <w:pStyle w:val="supplementaritytable"/>
            </w:pPr>
            <w:r w:rsidRPr="000D681D">
              <w:t>10608941843</w:t>
            </w:r>
          </w:p>
        </w:tc>
        <w:tc>
          <w:tcPr>
            <w:tcW w:w="567" w:type="dxa"/>
            <w:tcBorders>
              <w:top w:val="nil"/>
              <w:left w:val="nil"/>
              <w:bottom w:val="nil"/>
              <w:right w:val="nil"/>
            </w:tcBorders>
            <w:shd w:val="clear" w:color="auto" w:fill="auto"/>
            <w:noWrap/>
            <w:vAlign w:val="center"/>
            <w:hideMark/>
          </w:tcPr>
          <w:p w14:paraId="38AE853E"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1A3A693A" w14:textId="77777777" w:rsidR="000D681D" w:rsidRPr="000D681D" w:rsidRDefault="000D681D" w:rsidP="006F13B3">
            <w:pPr>
              <w:pStyle w:val="supplementaritytable"/>
            </w:pPr>
            <w:r w:rsidRPr="000D681D">
              <w:t>8941843</w:t>
            </w:r>
          </w:p>
        </w:tc>
        <w:tc>
          <w:tcPr>
            <w:tcW w:w="708" w:type="dxa"/>
            <w:tcBorders>
              <w:top w:val="nil"/>
              <w:left w:val="nil"/>
              <w:bottom w:val="nil"/>
              <w:right w:val="nil"/>
            </w:tcBorders>
            <w:shd w:val="clear" w:color="auto" w:fill="auto"/>
            <w:noWrap/>
            <w:vAlign w:val="center"/>
            <w:hideMark/>
          </w:tcPr>
          <w:p w14:paraId="4DE39768"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2F34599B"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65E6D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F9E40D8" w14:textId="77777777" w:rsidR="000D681D" w:rsidRPr="000D681D" w:rsidRDefault="000D681D" w:rsidP="006F13B3">
            <w:pPr>
              <w:pStyle w:val="supplementaritytable"/>
            </w:pPr>
            <w:r w:rsidRPr="000D681D">
              <w:t>99.83%</w:t>
            </w:r>
          </w:p>
        </w:tc>
        <w:tc>
          <w:tcPr>
            <w:tcW w:w="850" w:type="dxa"/>
            <w:tcBorders>
              <w:top w:val="nil"/>
              <w:left w:val="nil"/>
              <w:bottom w:val="nil"/>
              <w:right w:val="nil"/>
            </w:tcBorders>
            <w:shd w:val="clear" w:color="auto" w:fill="auto"/>
            <w:noWrap/>
            <w:vAlign w:val="center"/>
            <w:hideMark/>
          </w:tcPr>
          <w:p w14:paraId="252A914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D13754E" w14:textId="77777777" w:rsidR="000D681D" w:rsidRPr="000D681D" w:rsidRDefault="000D681D" w:rsidP="006F13B3">
            <w:pPr>
              <w:pStyle w:val="supplementaritytable"/>
            </w:pPr>
            <w:r w:rsidRPr="000D681D">
              <w:t>0.17%</w:t>
            </w:r>
          </w:p>
        </w:tc>
        <w:tc>
          <w:tcPr>
            <w:tcW w:w="850" w:type="dxa"/>
            <w:tcBorders>
              <w:top w:val="nil"/>
              <w:left w:val="nil"/>
              <w:bottom w:val="nil"/>
              <w:right w:val="nil"/>
            </w:tcBorders>
            <w:shd w:val="clear" w:color="auto" w:fill="auto"/>
            <w:noWrap/>
            <w:vAlign w:val="center"/>
            <w:hideMark/>
          </w:tcPr>
          <w:p w14:paraId="1E8813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60A0D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0635D0" w14:textId="77777777" w:rsidR="000D681D" w:rsidRPr="000D681D" w:rsidRDefault="000D681D" w:rsidP="006F13B3">
            <w:pPr>
              <w:pStyle w:val="supplementaritytable"/>
            </w:pPr>
            <w:r w:rsidRPr="000D681D">
              <w:rPr>
                <w:rFonts w:eastAsia="MS Mincho"/>
              </w:rPr>
              <w:t>－</w:t>
            </w:r>
          </w:p>
        </w:tc>
      </w:tr>
      <w:tr w:rsidR="006768AD" w:rsidRPr="000D681D" w14:paraId="375A495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5A8BCC" w14:textId="77777777" w:rsidR="000D681D" w:rsidRPr="000D681D" w:rsidRDefault="000D681D" w:rsidP="006F13B3">
            <w:pPr>
              <w:pStyle w:val="supplementaritytable"/>
            </w:pPr>
            <w:r w:rsidRPr="000D681D">
              <w:t>osa-miR529a</w:t>
            </w:r>
          </w:p>
        </w:tc>
        <w:tc>
          <w:tcPr>
            <w:tcW w:w="1134" w:type="dxa"/>
            <w:tcBorders>
              <w:top w:val="nil"/>
              <w:left w:val="nil"/>
              <w:bottom w:val="nil"/>
              <w:right w:val="nil"/>
            </w:tcBorders>
            <w:shd w:val="clear" w:color="auto" w:fill="auto"/>
            <w:noWrap/>
            <w:vAlign w:val="center"/>
            <w:hideMark/>
          </w:tcPr>
          <w:p w14:paraId="00B20B06" w14:textId="77777777" w:rsidR="000D681D" w:rsidRPr="000D681D" w:rsidRDefault="000D681D" w:rsidP="006F13B3">
            <w:pPr>
              <w:pStyle w:val="supplementaritytable"/>
            </w:pPr>
            <w:r w:rsidRPr="000D681D">
              <w:t>10216227887</w:t>
            </w:r>
          </w:p>
        </w:tc>
        <w:tc>
          <w:tcPr>
            <w:tcW w:w="567" w:type="dxa"/>
            <w:tcBorders>
              <w:top w:val="nil"/>
              <w:left w:val="nil"/>
              <w:bottom w:val="nil"/>
              <w:right w:val="nil"/>
            </w:tcBorders>
            <w:shd w:val="clear" w:color="auto" w:fill="auto"/>
            <w:noWrap/>
            <w:vAlign w:val="center"/>
            <w:hideMark/>
          </w:tcPr>
          <w:p w14:paraId="495D869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40175E0" w14:textId="77777777" w:rsidR="000D681D" w:rsidRPr="000D681D" w:rsidRDefault="000D681D" w:rsidP="006F13B3">
            <w:pPr>
              <w:pStyle w:val="supplementaritytable"/>
            </w:pPr>
            <w:r w:rsidRPr="000D681D">
              <w:t>16227887</w:t>
            </w:r>
          </w:p>
        </w:tc>
        <w:tc>
          <w:tcPr>
            <w:tcW w:w="708" w:type="dxa"/>
            <w:tcBorders>
              <w:top w:val="nil"/>
              <w:left w:val="nil"/>
              <w:bottom w:val="nil"/>
              <w:right w:val="nil"/>
            </w:tcBorders>
            <w:shd w:val="clear" w:color="auto" w:fill="auto"/>
            <w:noWrap/>
            <w:vAlign w:val="center"/>
            <w:hideMark/>
          </w:tcPr>
          <w:p w14:paraId="6713CC98"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7D9CC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1D411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FA49B2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E222C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5C3E4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BCED0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324D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C75D7C" w14:textId="77777777" w:rsidR="000D681D" w:rsidRPr="000D681D" w:rsidRDefault="000D681D" w:rsidP="006F13B3">
            <w:pPr>
              <w:pStyle w:val="supplementaritytable"/>
            </w:pPr>
            <w:r w:rsidRPr="000D681D">
              <w:rPr>
                <w:rFonts w:eastAsia="MS Mincho"/>
              </w:rPr>
              <w:t>－</w:t>
            </w:r>
          </w:p>
        </w:tc>
      </w:tr>
      <w:tr w:rsidR="006768AD" w:rsidRPr="000D681D" w14:paraId="6E23776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DBC9302" w14:textId="77777777" w:rsidR="000D681D" w:rsidRPr="000D681D" w:rsidRDefault="000D681D" w:rsidP="006F13B3">
            <w:pPr>
              <w:pStyle w:val="supplementaritytable"/>
            </w:pPr>
            <w:r w:rsidRPr="000D681D">
              <w:t>osa-miR530-5p</w:t>
            </w:r>
          </w:p>
        </w:tc>
        <w:tc>
          <w:tcPr>
            <w:tcW w:w="1134" w:type="dxa"/>
            <w:tcBorders>
              <w:top w:val="nil"/>
              <w:left w:val="nil"/>
              <w:bottom w:val="nil"/>
              <w:right w:val="nil"/>
            </w:tcBorders>
            <w:shd w:val="clear" w:color="auto" w:fill="auto"/>
            <w:noWrap/>
            <w:vAlign w:val="center"/>
            <w:hideMark/>
          </w:tcPr>
          <w:p w14:paraId="666065A0" w14:textId="77777777" w:rsidR="000D681D" w:rsidRPr="000D681D" w:rsidRDefault="000D681D" w:rsidP="006F13B3">
            <w:pPr>
              <w:pStyle w:val="supplementaritytable"/>
            </w:pPr>
            <w:r w:rsidRPr="000D681D">
              <w:t>10408303667</w:t>
            </w:r>
          </w:p>
        </w:tc>
        <w:tc>
          <w:tcPr>
            <w:tcW w:w="567" w:type="dxa"/>
            <w:tcBorders>
              <w:top w:val="nil"/>
              <w:left w:val="nil"/>
              <w:bottom w:val="nil"/>
              <w:right w:val="nil"/>
            </w:tcBorders>
            <w:shd w:val="clear" w:color="auto" w:fill="auto"/>
            <w:noWrap/>
            <w:vAlign w:val="center"/>
            <w:hideMark/>
          </w:tcPr>
          <w:p w14:paraId="1B27AA4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BC48FF" w14:textId="77777777" w:rsidR="000D681D" w:rsidRPr="000D681D" w:rsidRDefault="000D681D" w:rsidP="006F13B3">
            <w:pPr>
              <w:pStyle w:val="supplementaritytable"/>
            </w:pPr>
            <w:r w:rsidRPr="000D681D">
              <w:t>8303667</w:t>
            </w:r>
          </w:p>
        </w:tc>
        <w:tc>
          <w:tcPr>
            <w:tcW w:w="708" w:type="dxa"/>
            <w:tcBorders>
              <w:top w:val="nil"/>
              <w:left w:val="nil"/>
              <w:bottom w:val="nil"/>
              <w:right w:val="nil"/>
            </w:tcBorders>
            <w:shd w:val="clear" w:color="auto" w:fill="auto"/>
            <w:noWrap/>
            <w:vAlign w:val="center"/>
            <w:hideMark/>
          </w:tcPr>
          <w:p w14:paraId="61494B5B"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53DCD16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95A331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67991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568814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534B27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1AEB2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1417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E6BE68" w14:textId="77777777" w:rsidR="000D681D" w:rsidRPr="000D681D" w:rsidRDefault="000D681D" w:rsidP="006F13B3">
            <w:pPr>
              <w:pStyle w:val="supplementaritytable"/>
            </w:pPr>
            <w:r w:rsidRPr="000D681D">
              <w:rPr>
                <w:rFonts w:eastAsia="MS Mincho"/>
              </w:rPr>
              <w:t>－</w:t>
            </w:r>
          </w:p>
        </w:tc>
      </w:tr>
      <w:tr w:rsidR="006768AD" w:rsidRPr="000D681D" w14:paraId="5C3D42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1A92354"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30BD373E" w14:textId="77777777" w:rsidR="000D681D" w:rsidRPr="000D681D" w:rsidRDefault="000D681D" w:rsidP="006F13B3">
            <w:pPr>
              <w:pStyle w:val="supplementaritytable"/>
            </w:pPr>
            <w:r w:rsidRPr="000D681D">
              <w:t>11116290611</w:t>
            </w:r>
          </w:p>
        </w:tc>
        <w:tc>
          <w:tcPr>
            <w:tcW w:w="567" w:type="dxa"/>
            <w:tcBorders>
              <w:top w:val="nil"/>
              <w:left w:val="nil"/>
              <w:bottom w:val="nil"/>
              <w:right w:val="nil"/>
            </w:tcBorders>
            <w:shd w:val="clear" w:color="auto" w:fill="auto"/>
            <w:noWrap/>
            <w:vAlign w:val="center"/>
            <w:hideMark/>
          </w:tcPr>
          <w:p w14:paraId="65FD0450"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69B5325" w14:textId="77777777" w:rsidR="000D681D" w:rsidRPr="000D681D" w:rsidRDefault="000D681D" w:rsidP="006F13B3">
            <w:pPr>
              <w:pStyle w:val="supplementaritytable"/>
            </w:pPr>
            <w:r w:rsidRPr="000D681D">
              <w:t>16290611</w:t>
            </w:r>
          </w:p>
        </w:tc>
        <w:tc>
          <w:tcPr>
            <w:tcW w:w="708" w:type="dxa"/>
            <w:tcBorders>
              <w:top w:val="nil"/>
              <w:left w:val="nil"/>
              <w:bottom w:val="nil"/>
              <w:right w:val="nil"/>
            </w:tcBorders>
            <w:shd w:val="clear" w:color="auto" w:fill="auto"/>
            <w:noWrap/>
            <w:vAlign w:val="center"/>
            <w:hideMark/>
          </w:tcPr>
          <w:p w14:paraId="7FD1835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3A9673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4E9A07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1BED0C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5B1A7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12EA0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AA7D7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FA4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8FA86E" w14:textId="77777777" w:rsidR="000D681D" w:rsidRPr="000D681D" w:rsidRDefault="000D681D" w:rsidP="006F13B3">
            <w:pPr>
              <w:pStyle w:val="supplementaritytable"/>
            </w:pPr>
            <w:r w:rsidRPr="000D681D">
              <w:rPr>
                <w:rFonts w:eastAsia="MS Mincho"/>
              </w:rPr>
              <w:t>－</w:t>
            </w:r>
          </w:p>
        </w:tc>
      </w:tr>
      <w:tr w:rsidR="006768AD" w:rsidRPr="000D681D" w14:paraId="13ACBE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25629C"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7644D4F5" w14:textId="77777777" w:rsidR="000D681D" w:rsidRPr="000D681D" w:rsidRDefault="000D681D" w:rsidP="006F13B3">
            <w:pPr>
              <w:pStyle w:val="supplementaritytable"/>
            </w:pPr>
            <w:r w:rsidRPr="000D681D">
              <w:t>11116290612</w:t>
            </w:r>
          </w:p>
        </w:tc>
        <w:tc>
          <w:tcPr>
            <w:tcW w:w="567" w:type="dxa"/>
            <w:tcBorders>
              <w:top w:val="nil"/>
              <w:left w:val="nil"/>
              <w:bottom w:val="nil"/>
              <w:right w:val="nil"/>
            </w:tcBorders>
            <w:shd w:val="clear" w:color="auto" w:fill="auto"/>
            <w:noWrap/>
            <w:vAlign w:val="center"/>
            <w:hideMark/>
          </w:tcPr>
          <w:p w14:paraId="49AAB67C"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5279A13" w14:textId="77777777" w:rsidR="000D681D" w:rsidRPr="000D681D" w:rsidRDefault="000D681D" w:rsidP="006F13B3">
            <w:pPr>
              <w:pStyle w:val="supplementaritytable"/>
            </w:pPr>
            <w:r w:rsidRPr="000D681D">
              <w:t>16290612</w:t>
            </w:r>
          </w:p>
        </w:tc>
        <w:tc>
          <w:tcPr>
            <w:tcW w:w="708" w:type="dxa"/>
            <w:tcBorders>
              <w:top w:val="nil"/>
              <w:left w:val="nil"/>
              <w:bottom w:val="nil"/>
              <w:right w:val="nil"/>
            </w:tcBorders>
            <w:shd w:val="clear" w:color="auto" w:fill="auto"/>
            <w:noWrap/>
            <w:vAlign w:val="center"/>
            <w:hideMark/>
          </w:tcPr>
          <w:p w14:paraId="4B4E9B60"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21AB8ED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D947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C1B9F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A0816B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35B559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1EFAB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92E3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327B31" w14:textId="77777777" w:rsidR="000D681D" w:rsidRPr="000D681D" w:rsidRDefault="000D681D" w:rsidP="006F13B3">
            <w:pPr>
              <w:pStyle w:val="supplementaritytable"/>
            </w:pPr>
            <w:r w:rsidRPr="000D681D">
              <w:rPr>
                <w:rFonts w:eastAsia="MS Mincho"/>
              </w:rPr>
              <w:t>－</w:t>
            </w:r>
          </w:p>
        </w:tc>
      </w:tr>
      <w:tr w:rsidR="006768AD" w:rsidRPr="000D681D" w14:paraId="350FA13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0880B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123FBBF0" w14:textId="77777777" w:rsidR="000D681D" w:rsidRPr="000D681D" w:rsidRDefault="000D681D" w:rsidP="006F13B3">
            <w:pPr>
              <w:pStyle w:val="supplementaritytable"/>
            </w:pPr>
            <w:r w:rsidRPr="000D681D">
              <w:t>10140415542</w:t>
            </w:r>
          </w:p>
        </w:tc>
        <w:tc>
          <w:tcPr>
            <w:tcW w:w="567" w:type="dxa"/>
            <w:tcBorders>
              <w:top w:val="nil"/>
              <w:left w:val="nil"/>
              <w:bottom w:val="nil"/>
              <w:right w:val="nil"/>
            </w:tcBorders>
            <w:shd w:val="clear" w:color="auto" w:fill="auto"/>
            <w:noWrap/>
            <w:vAlign w:val="center"/>
            <w:hideMark/>
          </w:tcPr>
          <w:p w14:paraId="3219A188"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56B2DA" w14:textId="77777777" w:rsidR="000D681D" w:rsidRPr="000D681D" w:rsidRDefault="000D681D" w:rsidP="006F13B3">
            <w:pPr>
              <w:pStyle w:val="supplementaritytable"/>
            </w:pPr>
            <w:r w:rsidRPr="000D681D">
              <w:t>40415542</w:t>
            </w:r>
          </w:p>
        </w:tc>
        <w:tc>
          <w:tcPr>
            <w:tcW w:w="708" w:type="dxa"/>
            <w:tcBorders>
              <w:top w:val="nil"/>
              <w:left w:val="nil"/>
              <w:bottom w:val="nil"/>
              <w:right w:val="nil"/>
            </w:tcBorders>
            <w:shd w:val="clear" w:color="auto" w:fill="auto"/>
            <w:noWrap/>
            <w:vAlign w:val="center"/>
            <w:hideMark/>
          </w:tcPr>
          <w:p w14:paraId="451823D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4A24F13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6467E3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658090" w14:textId="77777777" w:rsidR="000D681D" w:rsidRPr="000D681D" w:rsidRDefault="000D681D" w:rsidP="006F13B3">
            <w:pPr>
              <w:pStyle w:val="supplementaritytable"/>
            </w:pPr>
            <w:r w:rsidRPr="000D681D">
              <w:t>98.04%</w:t>
            </w:r>
          </w:p>
        </w:tc>
        <w:tc>
          <w:tcPr>
            <w:tcW w:w="850" w:type="dxa"/>
            <w:tcBorders>
              <w:top w:val="nil"/>
              <w:left w:val="nil"/>
              <w:bottom w:val="nil"/>
              <w:right w:val="nil"/>
            </w:tcBorders>
            <w:shd w:val="clear" w:color="auto" w:fill="auto"/>
            <w:noWrap/>
            <w:vAlign w:val="center"/>
            <w:hideMark/>
          </w:tcPr>
          <w:p w14:paraId="2601FA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4E32B47" w14:textId="77777777" w:rsidR="000D681D" w:rsidRPr="000D681D" w:rsidRDefault="000D681D" w:rsidP="006F13B3">
            <w:pPr>
              <w:pStyle w:val="supplementaritytable"/>
            </w:pPr>
            <w:r w:rsidRPr="000D681D">
              <w:t>1.83%</w:t>
            </w:r>
          </w:p>
        </w:tc>
        <w:tc>
          <w:tcPr>
            <w:tcW w:w="850" w:type="dxa"/>
            <w:tcBorders>
              <w:top w:val="nil"/>
              <w:left w:val="nil"/>
              <w:bottom w:val="nil"/>
              <w:right w:val="nil"/>
            </w:tcBorders>
            <w:shd w:val="clear" w:color="auto" w:fill="auto"/>
            <w:noWrap/>
            <w:vAlign w:val="center"/>
            <w:hideMark/>
          </w:tcPr>
          <w:p w14:paraId="0A00191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0D02A9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vAlign w:val="center"/>
            <w:hideMark/>
          </w:tcPr>
          <w:p w14:paraId="0CFF3136" w14:textId="77777777" w:rsidR="000D681D" w:rsidRPr="000D681D" w:rsidRDefault="000D681D" w:rsidP="006F13B3">
            <w:pPr>
              <w:pStyle w:val="supplementaritytable"/>
            </w:pPr>
            <w:r w:rsidRPr="000D681D">
              <w:rPr>
                <w:rFonts w:eastAsia="MS Mincho"/>
              </w:rPr>
              <w:t>－</w:t>
            </w:r>
          </w:p>
        </w:tc>
      </w:tr>
      <w:tr w:rsidR="006768AD" w:rsidRPr="000D681D" w14:paraId="640202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A9529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01D32662" w14:textId="77777777" w:rsidR="000D681D" w:rsidRPr="000D681D" w:rsidRDefault="000D681D" w:rsidP="006F13B3">
            <w:pPr>
              <w:pStyle w:val="supplementaritytable"/>
            </w:pPr>
            <w:r w:rsidRPr="000D681D">
              <w:t>10140415543</w:t>
            </w:r>
          </w:p>
        </w:tc>
        <w:tc>
          <w:tcPr>
            <w:tcW w:w="567" w:type="dxa"/>
            <w:tcBorders>
              <w:top w:val="nil"/>
              <w:left w:val="nil"/>
              <w:bottom w:val="nil"/>
              <w:right w:val="nil"/>
            </w:tcBorders>
            <w:shd w:val="clear" w:color="auto" w:fill="auto"/>
            <w:noWrap/>
            <w:vAlign w:val="center"/>
            <w:hideMark/>
          </w:tcPr>
          <w:p w14:paraId="1C742CC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FE7C550" w14:textId="77777777" w:rsidR="000D681D" w:rsidRPr="000D681D" w:rsidRDefault="000D681D" w:rsidP="006F13B3">
            <w:pPr>
              <w:pStyle w:val="supplementaritytable"/>
            </w:pPr>
            <w:r w:rsidRPr="000D681D">
              <w:t>40415543</w:t>
            </w:r>
          </w:p>
        </w:tc>
        <w:tc>
          <w:tcPr>
            <w:tcW w:w="708" w:type="dxa"/>
            <w:tcBorders>
              <w:top w:val="nil"/>
              <w:left w:val="nil"/>
              <w:bottom w:val="nil"/>
              <w:right w:val="nil"/>
            </w:tcBorders>
            <w:shd w:val="clear" w:color="auto" w:fill="auto"/>
            <w:noWrap/>
            <w:vAlign w:val="center"/>
            <w:hideMark/>
          </w:tcPr>
          <w:p w14:paraId="69895CCF"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55BA6DB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10746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F5D1A" w14:textId="77777777" w:rsidR="000D681D" w:rsidRPr="000D681D" w:rsidRDefault="000D681D" w:rsidP="006F13B3">
            <w:pPr>
              <w:pStyle w:val="supplementaritytable"/>
            </w:pPr>
            <w:r w:rsidRPr="000D681D">
              <w:t>99.91%</w:t>
            </w:r>
          </w:p>
        </w:tc>
        <w:tc>
          <w:tcPr>
            <w:tcW w:w="850" w:type="dxa"/>
            <w:tcBorders>
              <w:top w:val="nil"/>
              <w:left w:val="nil"/>
              <w:bottom w:val="nil"/>
              <w:right w:val="nil"/>
            </w:tcBorders>
            <w:shd w:val="clear" w:color="auto" w:fill="auto"/>
            <w:noWrap/>
            <w:vAlign w:val="center"/>
            <w:hideMark/>
          </w:tcPr>
          <w:p w14:paraId="55B390A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C21BB4" w14:textId="77777777" w:rsidR="000D681D" w:rsidRPr="000D681D" w:rsidRDefault="000D681D" w:rsidP="006F13B3">
            <w:pPr>
              <w:pStyle w:val="supplementaritytable"/>
            </w:pPr>
            <w:r w:rsidRPr="000D681D">
              <w:t>0.09%</w:t>
            </w:r>
          </w:p>
        </w:tc>
        <w:tc>
          <w:tcPr>
            <w:tcW w:w="850" w:type="dxa"/>
            <w:tcBorders>
              <w:top w:val="nil"/>
              <w:left w:val="nil"/>
              <w:bottom w:val="nil"/>
              <w:right w:val="nil"/>
            </w:tcBorders>
            <w:shd w:val="clear" w:color="auto" w:fill="auto"/>
            <w:noWrap/>
            <w:vAlign w:val="center"/>
            <w:hideMark/>
          </w:tcPr>
          <w:p w14:paraId="05ADC6F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B603B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BA2AA0" w14:textId="77777777" w:rsidR="000D681D" w:rsidRPr="000D681D" w:rsidRDefault="000D681D" w:rsidP="006F13B3">
            <w:pPr>
              <w:pStyle w:val="supplementaritytable"/>
            </w:pPr>
            <w:r w:rsidRPr="000D681D">
              <w:rPr>
                <w:rFonts w:eastAsia="MS Mincho"/>
              </w:rPr>
              <w:t>－</w:t>
            </w:r>
          </w:p>
        </w:tc>
      </w:tr>
      <w:tr w:rsidR="006768AD" w:rsidRPr="000D681D" w14:paraId="644FC0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1A9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635AF3AC" w14:textId="77777777" w:rsidR="000D681D" w:rsidRPr="000D681D" w:rsidRDefault="000D681D" w:rsidP="006F13B3">
            <w:pPr>
              <w:pStyle w:val="supplementaritytable"/>
            </w:pPr>
            <w:r w:rsidRPr="000D681D">
              <w:t>10140415553</w:t>
            </w:r>
          </w:p>
        </w:tc>
        <w:tc>
          <w:tcPr>
            <w:tcW w:w="567" w:type="dxa"/>
            <w:tcBorders>
              <w:top w:val="nil"/>
              <w:left w:val="nil"/>
              <w:bottom w:val="nil"/>
              <w:right w:val="nil"/>
            </w:tcBorders>
            <w:shd w:val="clear" w:color="auto" w:fill="auto"/>
            <w:noWrap/>
            <w:vAlign w:val="center"/>
            <w:hideMark/>
          </w:tcPr>
          <w:p w14:paraId="3342EB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96084F0" w14:textId="77777777" w:rsidR="000D681D" w:rsidRPr="000D681D" w:rsidRDefault="000D681D" w:rsidP="006F13B3">
            <w:pPr>
              <w:pStyle w:val="supplementaritytable"/>
            </w:pPr>
            <w:r w:rsidRPr="000D681D">
              <w:t>40415553</w:t>
            </w:r>
          </w:p>
        </w:tc>
        <w:tc>
          <w:tcPr>
            <w:tcW w:w="708" w:type="dxa"/>
            <w:tcBorders>
              <w:top w:val="nil"/>
              <w:left w:val="nil"/>
              <w:bottom w:val="nil"/>
              <w:right w:val="nil"/>
            </w:tcBorders>
            <w:shd w:val="clear" w:color="auto" w:fill="auto"/>
            <w:noWrap/>
            <w:vAlign w:val="center"/>
            <w:hideMark/>
          </w:tcPr>
          <w:p w14:paraId="76D8AF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1CCB49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38E00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F7E216" w14:textId="77777777" w:rsidR="000D681D" w:rsidRPr="000D681D" w:rsidRDefault="000D681D" w:rsidP="006F13B3">
            <w:pPr>
              <w:pStyle w:val="supplementaritytable"/>
            </w:pPr>
            <w:r w:rsidRPr="000D681D">
              <w:t>99.37%</w:t>
            </w:r>
          </w:p>
        </w:tc>
        <w:tc>
          <w:tcPr>
            <w:tcW w:w="850" w:type="dxa"/>
            <w:tcBorders>
              <w:top w:val="nil"/>
              <w:left w:val="nil"/>
              <w:bottom w:val="nil"/>
              <w:right w:val="nil"/>
            </w:tcBorders>
            <w:shd w:val="clear" w:color="auto" w:fill="auto"/>
            <w:noWrap/>
            <w:vAlign w:val="center"/>
            <w:hideMark/>
          </w:tcPr>
          <w:p w14:paraId="1DA9228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C9EB29E" w14:textId="77777777" w:rsidR="000D681D" w:rsidRPr="000D681D" w:rsidRDefault="000D681D" w:rsidP="006F13B3">
            <w:pPr>
              <w:pStyle w:val="supplementaritytable"/>
            </w:pPr>
            <w:r w:rsidRPr="000D681D">
              <w:t>0.63%</w:t>
            </w:r>
          </w:p>
        </w:tc>
        <w:tc>
          <w:tcPr>
            <w:tcW w:w="850" w:type="dxa"/>
            <w:tcBorders>
              <w:top w:val="nil"/>
              <w:left w:val="nil"/>
              <w:bottom w:val="nil"/>
              <w:right w:val="nil"/>
            </w:tcBorders>
            <w:shd w:val="clear" w:color="auto" w:fill="auto"/>
            <w:noWrap/>
            <w:vAlign w:val="center"/>
            <w:hideMark/>
          </w:tcPr>
          <w:p w14:paraId="6F3747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CCDB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1B09B1" w14:textId="77777777" w:rsidR="000D681D" w:rsidRPr="000D681D" w:rsidRDefault="000D681D" w:rsidP="006F13B3">
            <w:pPr>
              <w:pStyle w:val="supplementaritytable"/>
            </w:pPr>
            <w:r w:rsidRPr="000D681D">
              <w:rPr>
                <w:rFonts w:eastAsia="MS Mincho"/>
              </w:rPr>
              <w:t>－</w:t>
            </w:r>
          </w:p>
        </w:tc>
      </w:tr>
      <w:tr w:rsidR="006768AD" w:rsidRPr="000D681D" w14:paraId="006019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2A3D807"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2A36BCB" w14:textId="77777777" w:rsidR="000D681D" w:rsidRPr="000D681D" w:rsidRDefault="000D681D" w:rsidP="006F13B3">
            <w:pPr>
              <w:pStyle w:val="supplementaritytable"/>
            </w:pPr>
            <w:r w:rsidRPr="000D681D">
              <w:t>10140415555</w:t>
            </w:r>
          </w:p>
        </w:tc>
        <w:tc>
          <w:tcPr>
            <w:tcW w:w="567" w:type="dxa"/>
            <w:tcBorders>
              <w:top w:val="nil"/>
              <w:left w:val="nil"/>
              <w:bottom w:val="nil"/>
              <w:right w:val="nil"/>
            </w:tcBorders>
            <w:shd w:val="clear" w:color="auto" w:fill="auto"/>
            <w:noWrap/>
            <w:vAlign w:val="center"/>
            <w:hideMark/>
          </w:tcPr>
          <w:p w14:paraId="126B302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5220C40" w14:textId="77777777" w:rsidR="000D681D" w:rsidRPr="000D681D" w:rsidRDefault="000D681D" w:rsidP="006F13B3">
            <w:pPr>
              <w:pStyle w:val="supplementaritytable"/>
            </w:pPr>
            <w:r w:rsidRPr="000D681D">
              <w:t>40415555</w:t>
            </w:r>
          </w:p>
        </w:tc>
        <w:tc>
          <w:tcPr>
            <w:tcW w:w="708" w:type="dxa"/>
            <w:tcBorders>
              <w:top w:val="nil"/>
              <w:left w:val="nil"/>
              <w:bottom w:val="nil"/>
              <w:right w:val="nil"/>
            </w:tcBorders>
            <w:shd w:val="clear" w:color="auto" w:fill="auto"/>
            <w:noWrap/>
            <w:vAlign w:val="center"/>
            <w:hideMark/>
          </w:tcPr>
          <w:p w14:paraId="763CB7C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26461C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07162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AE8FB35" w14:textId="77777777" w:rsidR="000D681D" w:rsidRPr="000D681D" w:rsidRDefault="000D681D" w:rsidP="006F13B3">
            <w:pPr>
              <w:pStyle w:val="supplementaritytable"/>
            </w:pPr>
            <w:r w:rsidRPr="000D681D">
              <w:t>98.27%</w:t>
            </w:r>
          </w:p>
        </w:tc>
        <w:tc>
          <w:tcPr>
            <w:tcW w:w="850" w:type="dxa"/>
            <w:tcBorders>
              <w:top w:val="nil"/>
              <w:left w:val="nil"/>
              <w:bottom w:val="nil"/>
              <w:right w:val="nil"/>
            </w:tcBorders>
            <w:shd w:val="clear" w:color="auto" w:fill="auto"/>
            <w:noWrap/>
            <w:vAlign w:val="center"/>
            <w:hideMark/>
          </w:tcPr>
          <w:p w14:paraId="76F9E67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0B1E46" w14:textId="77777777" w:rsidR="000D681D" w:rsidRPr="000D681D" w:rsidRDefault="000D681D" w:rsidP="006F13B3">
            <w:pPr>
              <w:pStyle w:val="supplementaritytable"/>
            </w:pPr>
            <w:r w:rsidRPr="000D681D">
              <w:t>1.73%</w:t>
            </w:r>
          </w:p>
        </w:tc>
        <w:tc>
          <w:tcPr>
            <w:tcW w:w="850" w:type="dxa"/>
            <w:tcBorders>
              <w:top w:val="nil"/>
              <w:left w:val="nil"/>
              <w:bottom w:val="nil"/>
              <w:right w:val="nil"/>
            </w:tcBorders>
            <w:shd w:val="clear" w:color="auto" w:fill="auto"/>
            <w:noWrap/>
            <w:vAlign w:val="center"/>
            <w:hideMark/>
          </w:tcPr>
          <w:p w14:paraId="019542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1FC9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6F997D" w14:textId="77777777" w:rsidR="000D681D" w:rsidRPr="000D681D" w:rsidRDefault="000D681D" w:rsidP="006F13B3">
            <w:pPr>
              <w:pStyle w:val="supplementaritytable"/>
            </w:pPr>
            <w:r w:rsidRPr="000D681D">
              <w:rPr>
                <w:rFonts w:eastAsia="MS Mincho"/>
              </w:rPr>
              <w:t>－</w:t>
            </w:r>
          </w:p>
        </w:tc>
      </w:tr>
      <w:tr w:rsidR="006768AD" w:rsidRPr="000D681D" w14:paraId="6DC28DD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F6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14A402A" w14:textId="77777777" w:rsidR="000D681D" w:rsidRPr="000D681D" w:rsidRDefault="000D681D" w:rsidP="006F13B3">
            <w:pPr>
              <w:pStyle w:val="supplementaritytable"/>
            </w:pPr>
            <w:r w:rsidRPr="000D681D">
              <w:t>10140415559</w:t>
            </w:r>
          </w:p>
        </w:tc>
        <w:tc>
          <w:tcPr>
            <w:tcW w:w="567" w:type="dxa"/>
            <w:tcBorders>
              <w:top w:val="nil"/>
              <w:left w:val="nil"/>
              <w:bottom w:val="nil"/>
              <w:right w:val="nil"/>
            </w:tcBorders>
            <w:shd w:val="clear" w:color="auto" w:fill="auto"/>
            <w:noWrap/>
            <w:vAlign w:val="center"/>
            <w:hideMark/>
          </w:tcPr>
          <w:p w14:paraId="588C5ECA"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1D599B" w14:textId="77777777" w:rsidR="000D681D" w:rsidRPr="000D681D" w:rsidRDefault="000D681D" w:rsidP="006F13B3">
            <w:pPr>
              <w:pStyle w:val="supplementaritytable"/>
            </w:pPr>
            <w:r w:rsidRPr="000D681D">
              <w:t>40415559</w:t>
            </w:r>
          </w:p>
        </w:tc>
        <w:tc>
          <w:tcPr>
            <w:tcW w:w="708" w:type="dxa"/>
            <w:tcBorders>
              <w:top w:val="nil"/>
              <w:left w:val="nil"/>
              <w:bottom w:val="nil"/>
              <w:right w:val="nil"/>
            </w:tcBorders>
            <w:shd w:val="clear" w:color="auto" w:fill="auto"/>
            <w:noWrap/>
            <w:vAlign w:val="center"/>
            <w:hideMark/>
          </w:tcPr>
          <w:p w14:paraId="2D034A34"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72427D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E454D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98959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5AFFD6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9924B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D21A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4AA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6F55B75" w14:textId="77777777" w:rsidR="000D681D" w:rsidRPr="000D681D" w:rsidRDefault="000D681D" w:rsidP="006F13B3">
            <w:pPr>
              <w:pStyle w:val="supplementaritytable"/>
            </w:pPr>
            <w:r w:rsidRPr="000D681D">
              <w:rPr>
                <w:rFonts w:eastAsia="MS Mincho"/>
              </w:rPr>
              <w:t>－</w:t>
            </w:r>
          </w:p>
        </w:tc>
      </w:tr>
      <w:tr w:rsidR="006768AD" w:rsidRPr="000D681D" w14:paraId="2191BAE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C75D7F"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0A5AB193" w14:textId="77777777" w:rsidR="000D681D" w:rsidRPr="000D681D" w:rsidRDefault="000D681D" w:rsidP="006F13B3">
            <w:pPr>
              <w:pStyle w:val="supplementaritytable"/>
            </w:pPr>
            <w:r w:rsidRPr="000D681D">
              <w:t>10204007282</w:t>
            </w:r>
          </w:p>
        </w:tc>
        <w:tc>
          <w:tcPr>
            <w:tcW w:w="567" w:type="dxa"/>
            <w:tcBorders>
              <w:top w:val="nil"/>
              <w:left w:val="nil"/>
              <w:bottom w:val="nil"/>
              <w:right w:val="nil"/>
            </w:tcBorders>
            <w:shd w:val="clear" w:color="auto" w:fill="auto"/>
            <w:noWrap/>
            <w:vAlign w:val="center"/>
            <w:hideMark/>
          </w:tcPr>
          <w:p w14:paraId="545AFF1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1F9C38B" w14:textId="77777777" w:rsidR="000D681D" w:rsidRPr="000D681D" w:rsidRDefault="000D681D" w:rsidP="006F13B3">
            <w:pPr>
              <w:pStyle w:val="supplementaritytable"/>
            </w:pPr>
            <w:r w:rsidRPr="000D681D">
              <w:t>4007282</w:t>
            </w:r>
          </w:p>
        </w:tc>
        <w:tc>
          <w:tcPr>
            <w:tcW w:w="708" w:type="dxa"/>
            <w:tcBorders>
              <w:top w:val="nil"/>
              <w:left w:val="nil"/>
              <w:bottom w:val="nil"/>
              <w:right w:val="nil"/>
            </w:tcBorders>
            <w:shd w:val="clear" w:color="auto" w:fill="auto"/>
            <w:noWrap/>
            <w:vAlign w:val="center"/>
            <w:hideMark/>
          </w:tcPr>
          <w:p w14:paraId="25CF7454"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2AE834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BEED63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49CE841" w14:textId="77777777" w:rsidR="000D681D" w:rsidRPr="000D681D" w:rsidRDefault="000D681D" w:rsidP="006F13B3">
            <w:pPr>
              <w:pStyle w:val="supplementaritytable"/>
            </w:pPr>
            <w:r w:rsidRPr="000D681D">
              <w:t>98.91%</w:t>
            </w:r>
          </w:p>
        </w:tc>
        <w:tc>
          <w:tcPr>
            <w:tcW w:w="850" w:type="dxa"/>
            <w:tcBorders>
              <w:top w:val="nil"/>
              <w:left w:val="nil"/>
              <w:bottom w:val="nil"/>
              <w:right w:val="nil"/>
            </w:tcBorders>
            <w:shd w:val="clear" w:color="auto" w:fill="auto"/>
            <w:noWrap/>
            <w:vAlign w:val="center"/>
            <w:hideMark/>
          </w:tcPr>
          <w:p w14:paraId="0286CB2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2C39DD" w14:textId="77777777" w:rsidR="000D681D" w:rsidRPr="000D681D" w:rsidRDefault="000D681D" w:rsidP="006F13B3">
            <w:pPr>
              <w:pStyle w:val="supplementaritytable"/>
            </w:pPr>
            <w:r w:rsidRPr="000D681D">
              <w:t>1.09%</w:t>
            </w:r>
          </w:p>
        </w:tc>
        <w:tc>
          <w:tcPr>
            <w:tcW w:w="850" w:type="dxa"/>
            <w:tcBorders>
              <w:top w:val="nil"/>
              <w:left w:val="nil"/>
              <w:bottom w:val="nil"/>
              <w:right w:val="nil"/>
            </w:tcBorders>
            <w:shd w:val="clear" w:color="auto" w:fill="auto"/>
            <w:noWrap/>
            <w:vAlign w:val="center"/>
            <w:hideMark/>
          </w:tcPr>
          <w:p w14:paraId="23B48A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568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0687B9" w14:textId="77777777" w:rsidR="000D681D" w:rsidRPr="000D681D" w:rsidRDefault="000D681D" w:rsidP="006F13B3">
            <w:pPr>
              <w:pStyle w:val="supplementaritytable"/>
            </w:pPr>
            <w:r w:rsidRPr="000D681D">
              <w:rPr>
                <w:rFonts w:eastAsia="MS Mincho"/>
              </w:rPr>
              <w:t>－</w:t>
            </w:r>
          </w:p>
        </w:tc>
      </w:tr>
      <w:tr w:rsidR="006768AD" w:rsidRPr="000D681D" w14:paraId="6A30381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BBB23D"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31B1C034" w14:textId="77777777" w:rsidR="000D681D" w:rsidRPr="000D681D" w:rsidRDefault="000D681D" w:rsidP="006F13B3">
            <w:pPr>
              <w:pStyle w:val="supplementaritytable"/>
            </w:pPr>
            <w:r w:rsidRPr="000D681D">
              <w:t>10204007295</w:t>
            </w:r>
          </w:p>
        </w:tc>
        <w:tc>
          <w:tcPr>
            <w:tcW w:w="567" w:type="dxa"/>
            <w:tcBorders>
              <w:top w:val="nil"/>
              <w:left w:val="nil"/>
              <w:bottom w:val="nil"/>
              <w:right w:val="nil"/>
            </w:tcBorders>
            <w:shd w:val="clear" w:color="auto" w:fill="auto"/>
            <w:noWrap/>
            <w:vAlign w:val="center"/>
            <w:hideMark/>
          </w:tcPr>
          <w:p w14:paraId="0B27500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E36CF4C" w14:textId="77777777" w:rsidR="000D681D" w:rsidRPr="000D681D" w:rsidRDefault="000D681D" w:rsidP="006F13B3">
            <w:pPr>
              <w:pStyle w:val="supplementaritytable"/>
            </w:pPr>
            <w:r w:rsidRPr="000D681D">
              <w:t>4007295</w:t>
            </w:r>
          </w:p>
        </w:tc>
        <w:tc>
          <w:tcPr>
            <w:tcW w:w="708" w:type="dxa"/>
            <w:tcBorders>
              <w:top w:val="nil"/>
              <w:left w:val="nil"/>
              <w:bottom w:val="nil"/>
              <w:right w:val="nil"/>
            </w:tcBorders>
            <w:shd w:val="clear" w:color="auto" w:fill="auto"/>
            <w:noWrap/>
            <w:vAlign w:val="center"/>
            <w:hideMark/>
          </w:tcPr>
          <w:p w14:paraId="17BB88E1"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07ED35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C7F766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0EDD1D6" w14:textId="77777777" w:rsidR="000D681D" w:rsidRPr="000D681D" w:rsidRDefault="000D681D" w:rsidP="006F13B3">
            <w:pPr>
              <w:pStyle w:val="supplementaritytable"/>
            </w:pPr>
            <w:r w:rsidRPr="000D681D">
              <w:t>94.84%</w:t>
            </w:r>
          </w:p>
        </w:tc>
        <w:tc>
          <w:tcPr>
            <w:tcW w:w="850" w:type="dxa"/>
            <w:tcBorders>
              <w:top w:val="nil"/>
              <w:left w:val="nil"/>
              <w:bottom w:val="nil"/>
              <w:right w:val="nil"/>
            </w:tcBorders>
            <w:shd w:val="clear" w:color="auto" w:fill="auto"/>
            <w:noWrap/>
            <w:vAlign w:val="center"/>
            <w:hideMark/>
          </w:tcPr>
          <w:p w14:paraId="6E97F42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7E6E48" w14:textId="77777777" w:rsidR="000D681D" w:rsidRPr="000D681D" w:rsidRDefault="000D681D" w:rsidP="006F13B3">
            <w:pPr>
              <w:pStyle w:val="supplementaritytable"/>
            </w:pPr>
            <w:r w:rsidRPr="000D681D">
              <w:t>5.16%</w:t>
            </w:r>
          </w:p>
        </w:tc>
        <w:tc>
          <w:tcPr>
            <w:tcW w:w="850" w:type="dxa"/>
            <w:tcBorders>
              <w:top w:val="nil"/>
              <w:left w:val="nil"/>
              <w:bottom w:val="nil"/>
              <w:right w:val="nil"/>
            </w:tcBorders>
            <w:shd w:val="clear" w:color="auto" w:fill="auto"/>
            <w:noWrap/>
            <w:vAlign w:val="center"/>
            <w:hideMark/>
          </w:tcPr>
          <w:p w14:paraId="4B59B2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2472E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58653A" w14:textId="77777777" w:rsidR="000D681D" w:rsidRPr="000D681D" w:rsidRDefault="000D681D" w:rsidP="006F13B3">
            <w:pPr>
              <w:pStyle w:val="supplementaritytable"/>
            </w:pPr>
            <w:r w:rsidRPr="000D681D">
              <w:rPr>
                <w:rFonts w:eastAsia="MS Mincho"/>
              </w:rPr>
              <w:t>－</w:t>
            </w:r>
          </w:p>
        </w:tc>
      </w:tr>
      <w:tr w:rsidR="006768AD" w:rsidRPr="000D681D" w14:paraId="6ED13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E491E9"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19BE8365" w14:textId="77777777" w:rsidR="000D681D" w:rsidRPr="000D681D" w:rsidRDefault="000D681D" w:rsidP="006F13B3">
            <w:pPr>
              <w:pStyle w:val="supplementaritytable"/>
            </w:pPr>
            <w:r w:rsidRPr="000D681D">
              <w:t>10235928882</w:t>
            </w:r>
          </w:p>
        </w:tc>
        <w:tc>
          <w:tcPr>
            <w:tcW w:w="567" w:type="dxa"/>
            <w:tcBorders>
              <w:top w:val="nil"/>
              <w:left w:val="nil"/>
              <w:bottom w:val="nil"/>
              <w:right w:val="nil"/>
            </w:tcBorders>
            <w:shd w:val="clear" w:color="auto" w:fill="auto"/>
            <w:noWrap/>
            <w:vAlign w:val="center"/>
            <w:hideMark/>
          </w:tcPr>
          <w:p w14:paraId="3CC374C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1650F1A" w14:textId="77777777" w:rsidR="000D681D" w:rsidRPr="000D681D" w:rsidRDefault="000D681D" w:rsidP="006F13B3">
            <w:pPr>
              <w:pStyle w:val="supplementaritytable"/>
            </w:pPr>
            <w:r w:rsidRPr="000D681D">
              <w:t>35928882</w:t>
            </w:r>
          </w:p>
        </w:tc>
        <w:tc>
          <w:tcPr>
            <w:tcW w:w="708" w:type="dxa"/>
            <w:tcBorders>
              <w:top w:val="nil"/>
              <w:left w:val="nil"/>
              <w:bottom w:val="nil"/>
              <w:right w:val="nil"/>
            </w:tcBorders>
            <w:shd w:val="clear" w:color="auto" w:fill="auto"/>
            <w:noWrap/>
            <w:vAlign w:val="center"/>
            <w:hideMark/>
          </w:tcPr>
          <w:p w14:paraId="0D01337D"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220EA2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3C28B7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6C4246" w14:textId="77777777" w:rsidR="000D681D" w:rsidRPr="000D681D" w:rsidRDefault="000D681D" w:rsidP="006F13B3">
            <w:pPr>
              <w:pStyle w:val="supplementaritytable"/>
            </w:pPr>
            <w:r w:rsidRPr="000D681D">
              <w:t>91.36%</w:t>
            </w:r>
          </w:p>
        </w:tc>
        <w:tc>
          <w:tcPr>
            <w:tcW w:w="850" w:type="dxa"/>
            <w:tcBorders>
              <w:top w:val="nil"/>
              <w:left w:val="nil"/>
              <w:bottom w:val="nil"/>
              <w:right w:val="nil"/>
            </w:tcBorders>
            <w:shd w:val="clear" w:color="auto" w:fill="auto"/>
            <w:noWrap/>
            <w:vAlign w:val="center"/>
            <w:hideMark/>
          </w:tcPr>
          <w:p w14:paraId="6937483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D9C564" w14:textId="77777777" w:rsidR="000D681D" w:rsidRPr="000D681D" w:rsidRDefault="000D681D" w:rsidP="006F13B3">
            <w:pPr>
              <w:pStyle w:val="supplementaritytable"/>
            </w:pPr>
            <w:r w:rsidRPr="000D681D">
              <w:t>8.64%</w:t>
            </w:r>
          </w:p>
        </w:tc>
        <w:tc>
          <w:tcPr>
            <w:tcW w:w="850" w:type="dxa"/>
            <w:tcBorders>
              <w:top w:val="nil"/>
              <w:left w:val="nil"/>
              <w:bottom w:val="nil"/>
              <w:right w:val="nil"/>
            </w:tcBorders>
            <w:shd w:val="clear" w:color="auto" w:fill="auto"/>
            <w:noWrap/>
            <w:vAlign w:val="center"/>
            <w:hideMark/>
          </w:tcPr>
          <w:p w14:paraId="257640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8CD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A9F61" w14:textId="77777777" w:rsidR="000D681D" w:rsidRPr="000D681D" w:rsidRDefault="000D681D" w:rsidP="006F13B3">
            <w:pPr>
              <w:pStyle w:val="supplementaritytable"/>
            </w:pPr>
            <w:r w:rsidRPr="000D681D">
              <w:rPr>
                <w:rFonts w:eastAsia="MS Mincho"/>
              </w:rPr>
              <w:t>－</w:t>
            </w:r>
          </w:p>
        </w:tc>
      </w:tr>
      <w:tr w:rsidR="006768AD" w:rsidRPr="000D681D" w14:paraId="66BF81E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4C354B"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2A5675F" w14:textId="77777777" w:rsidR="000D681D" w:rsidRPr="000D681D" w:rsidRDefault="000D681D" w:rsidP="006F13B3">
            <w:pPr>
              <w:pStyle w:val="supplementaritytable"/>
            </w:pPr>
            <w:r w:rsidRPr="000D681D">
              <w:t>10235928890</w:t>
            </w:r>
          </w:p>
        </w:tc>
        <w:tc>
          <w:tcPr>
            <w:tcW w:w="567" w:type="dxa"/>
            <w:tcBorders>
              <w:top w:val="nil"/>
              <w:left w:val="nil"/>
              <w:bottom w:val="nil"/>
              <w:right w:val="nil"/>
            </w:tcBorders>
            <w:shd w:val="clear" w:color="auto" w:fill="auto"/>
            <w:noWrap/>
            <w:vAlign w:val="center"/>
            <w:hideMark/>
          </w:tcPr>
          <w:p w14:paraId="5E7B7B5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3835B7" w14:textId="77777777" w:rsidR="000D681D" w:rsidRPr="000D681D" w:rsidRDefault="000D681D" w:rsidP="006F13B3">
            <w:pPr>
              <w:pStyle w:val="supplementaritytable"/>
            </w:pPr>
            <w:r w:rsidRPr="000D681D">
              <w:t>35928890</w:t>
            </w:r>
          </w:p>
        </w:tc>
        <w:tc>
          <w:tcPr>
            <w:tcW w:w="708" w:type="dxa"/>
            <w:tcBorders>
              <w:top w:val="nil"/>
              <w:left w:val="nil"/>
              <w:bottom w:val="nil"/>
              <w:right w:val="nil"/>
            </w:tcBorders>
            <w:shd w:val="clear" w:color="auto" w:fill="auto"/>
            <w:noWrap/>
            <w:vAlign w:val="center"/>
            <w:hideMark/>
          </w:tcPr>
          <w:p w14:paraId="0171774A"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8FA0222"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A30D1A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E7F06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5FF49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B8A2F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51CDA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4A6D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26278C3" w14:textId="77777777" w:rsidR="000D681D" w:rsidRPr="000D681D" w:rsidRDefault="000D681D" w:rsidP="006F13B3">
            <w:pPr>
              <w:pStyle w:val="supplementaritytable"/>
            </w:pPr>
            <w:r w:rsidRPr="000D681D">
              <w:rPr>
                <w:rFonts w:eastAsia="MS Mincho"/>
              </w:rPr>
              <w:t>－</w:t>
            </w:r>
          </w:p>
        </w:tc>
      </w:tr>
      <w:tr w:rsidR="006768AD" w:rsidRPr="000D681D" w14:paraId="102505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E7ED3C"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6B8500F8" w14:textId="77777777" w:rsidR="000D681D" w:rsidRPr="000D681D" w:rsidRDefault="000D681D" w:rsidP="006F13B3">
            <w:pPr>
              <w:pStyle w:val="supplementaritytable"/>
            </w:pPr>
            <w:r w:rsidRPr="000D681D">
              <w:t>10235928898</w:t>
            </w:r>
          </w:p>
        </w:tc>
        <w:tc>
          <w:tcPr>
            <w:tcW w:w="567" w:type="dxa"/>
            <w:tcBorders>
              <w:top w:val="nil"/>
              <w:left w:val="nil"/>
              <w:bottom w:val="nil"/>
              <w:right w:val="nil"/>
            </w:tcBorders>
            <w:shd w:val="clear" w:color="auto" w:fill="auto"/>
            <w:noWrap/>
            <w:vAlign w:val="center"/>
            <w:hideMark/>
          </w:tcPr>
          <w:p w14:paraId="688312B1"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7710006" w14:textId="77777777" w:rsidR="000D681D" w:rsidRPr="000D681D" w:rsidRDefault="000D681D" w:rsidP="006F13B3">
            <w:pPr>
              <w:pStyle w:val="supplementaritytable"/>
            </w:pPr>
            <w:r w:rsidRPr="000D681D">
              <w:t>35928898</w:t>
            </w:r>
          </w:p>
        </w:tc>
        <w:tc>
          <w:tcPr>
            <w:tcW w:w="708" w:type="dxa"/>
            <w:tcBorders>
              <w:top w:val="nil"/>
              <w:left w:val="nil"/>
              <w:bottom w:val="nil"/>
              <w:right w:val="nil"/>
            </w:tcBorders>
            <w:shd w:val="clear" w:color="auto" w:fill="auto"/>
            <w:noWrap/>
            <w:vAlign w:val="center"/>
            <w:hideMark/>
          </w:tcPr>
          <w:p w14:paraId="151A92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3785BF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05698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AD99D5" w14:textId="77777777" w:rsidR="000D681D" w:rsidRPr="000D681D" w:rsidRDefault="000D681D" w:rsidP="006F13B3">
            <w:pPr>
              <w:pStyle w:val="supplementaritytable"/>
            </w:pPr>
            <w:r w:rsidRPr="000D681D">
              <w:t>91.27%</w:t>
            </w:r>
          </w:p>
        </w:tc>
        <w:tc>
          <w:tcPr>
            <w:tcW w:w="850" w:type="dxa"/>
            <w:tcBorders>
              <w:top w:val="nil"/>
              <w:left w:val="nil"/>
              <w:bottom w:val="nil"/>
              <w:right w:val="nil"/>
            </w:tcBorders>
            <w:shd w:val="clear" w:color="auto" w:fill="auto"/>
            <w:noWrap/>
            <w:vAlign w:val="center"/>
            <w:hideMark/>
          </w:tcPr>
          <w:p w14:paraId="09F3790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C7652DC" w14:textId="77777777" w:rsidR="000D681D" w:rsidRPr="000D681D" w:rsidRDefault="000D681D" w:rsidP="006F13B3">
            <w:pPr>
              <w:pStyle w:val="supplementaritytable"/>
            </w:pPr>
            <w:r w:rsidRPr="000D681D">
              <w:t>8.63%</w:t>
            </w:r>
          </w:p>
        </w:tc>
        <w:tc>
          <w:tcPr>
            <w:tcW w:w="850" w:type="dxa"/>
            <w:tcBorders>
              <w:top w:val="nil"/>
              <w:left w:val="nil"/>
              <w:bottom w:val="nil"/>
              <w:right w:val="nil"/>
            </w:tcBorders>
            <w:shd w:val="clear" w:color="auto" w:fill="auto"/>
            <w:noWrap/>
            <w:vAlign w:val="center"/>
            <w:hideMark/>
          </w:tcPr>
          <w:p w14:paraId="4255BB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16820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vAlign w:val="center"/>
            <w:hideMark/>
          </w:tcPr>
          <w:p w14:paraId="70874312" w14:textId="77777777" w:rsidR="000D681D" w:rsidRPr="000D681D" w:rsidRDefault="000D681D" w:rsidP="006F13B3">
            <w:pPr>
              <w:pStyle w:val="supplementaritytable"/>
            </w:pPr>
            <w:r w:rsidRPr="000D681D">
              <w:rPr>
                <w:rFonts w:eastAsia="MS Mincho"/>
              </w:rPr>
              <w:t>－</w:t>
            </w:r>
          </w:p>
        </w:tc>
      </w:tr>
      <w:tr w:rsidR="006768AD" w:rsidRPr="000D681D" w14:paraId="0191D0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529702"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36782F0C" w14:textId="77777777" w:rsidR="000D681D" w:rsidRPr="000D681D" w:rsidRDefault="000D681D" w:rsidP="006F13B3">
            <w:pPr>
              <w:pStyle w:val="supplementaritytable"/>
            </w:pPr>
            <w:r w:rsidRPr="000D681D">
              <w:t>10235928899</w:t>
            </w:r>
          </w:p>
        </w:tc>
        <w:tc>
          <w:tcPr>
            <w:tcW w:w="567" w:type="dxa"/>
            <w:tcBorders>
              <w:top w:val="nil"/>
              <w:left w:val="nil"/>
              <w:bottom w:val="nil"/>
              <w:right w:val="nil"/>
            </w:tcBorders>
            <w:shd w:val="clear" w:color="auto" w:fill="auto"/>
            <w:noWrap/>
            <w:vAlign w:val="center"/>
            <w:hideMark/>
          </w:tcPr>
          <w:p w14:paraId="3BB1BAF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5FA819" w14:textId="77777777" w:rsidR="000D681D" w:rsidRPr="000D681D" w:rsidRDefault="000D681D" w:rsidP="006F13B3">
            <w:pPr>
              <w:pStyle w:val="supplementaritytable"/>
            </w:pPr>
            <w:r w:rsidRPr="000D681D">
              <w:t>35928899</w:t>
            </w:r>
          </w:p>
        </w:tc>
        <w:tc>
          <w:tcPr>
            <w:tcW w:w="708" w:type="dxa"/>
            <w:tcBorders>
              <w:top w:val="nil"/>
              <w:left w:val="nil"/>
              <w:bottom w:val="nil"/>
              <w:right w:val="nil"/>
            </w:tcBorders>
            <w:shd w:val="clear" w:color="auto" w:fill="auto"/>
            <w:noWrap/>
            <w:vAlign w:val="center"/>
            <w:hideMark/>
          </w:tcPr>
          <w:p w14:paraId="6CC08A4A"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6367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4E437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22622F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1891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A351BE"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4583D0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CE835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6C01E7" w14:textId="77777777" w:rsidR="000D681D" w:rsidRPr="000D681D" w:rsidRDefault="000D681D" w:rsidP="006F13B3">
            <w:pPr>
              <w:pStyle w:val="supplementaritytable"/>
            </w:pPr>
            <w:r w:rsidRPr="000D681D">
              <w:rPr>
                <w:rFonts w:eastAsia="MS Mincho"/>
              </w:rPr>
              <w:t>－</w:t>
            </w:r>
          </w:p>
        </w:tc>
      </w:tr>
      <w:tr w:rsidR="006768AD" w:rsidRPr="000D681D" w14:paraId="02A4E0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F52FA6"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631D589" w14:textId="77777777" w:rsidR="000D681D" w:rsidRPr="000D681D" w:rsidRDefault="000D681D" w:rsidP="006F13B3">
            <w:pPr>
              <w:pStyle w:val="supplementaritytable"/>
            </w:pPr>
            <w:r w:rsidRPr="000D681D">
              <w:t>10235928900</w:t>
            </w:r>
          </w:p>
        </w:tc>
        <w:tc>
          <w:tcPr>
            <w:tcW w:w="567" w:type="dxa"/>
            <w:tcBorders>
              <w:top w:val="nil"/>
              <w:left w:val="nil"/>
              <w:bottom w:val="nil"/>
              <w:right w:val="nil"/>
            </w:tcBorders>
            <w:shd w:val="clear" w:color="auto" w:fill="auto"/>
            <w:noWrap/>
            <w:vAlign w:val="center"/>
            <w:hideMark/>
          </w:tcPr>
          <w:p w14:paraId="00D9D31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F840FE4" w14:textId="77777777" w:rsidR="000D681D" w:rsidRPr="000D681D" w:rsidRDefault="000D681D" w:rsidP="006F13B3">
            <w:pPr>
              <w:pStyle w:val="supplementaritytable"/>
            </w:pPr>
            <w:r w:rsidRPr="000D681D">
              <w:t>35928900</w:t>
            </w:r>
          </w:p>
        </w:tc>
        <w:tc>
          <w:tcPr>
            <w:tcW w:w="708" w:type="dxa"/>
            <w:tcBorders>
              <w:top w:val="nil"/>
              <w:left w:val="nil"/>
              <w:bottom w:val="nil"/>
              <w:right w:val="nil"/>
            </w:tcBorders>
            <w:shd w:val="clear" w:color="auto" w:fill="auto"/>
            <w:noWrap/>
            <w:vAlign w:val="center"/>
            <w:hideMark/>
          </w:tcPr>
          <w:p w14:paraId="4862854E"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06A0E0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4D9D57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3DE781E" w14:textId="77777777" w:rsidR="000D681D" w:rsidRPr="000D681D" w:rsidRDefault="000D681D" w:rsidP="006F13B3">
            <w:pPr>
              <w:pStyle w:val="supplementaritytable"/>
            </w:pPr>
            <w:r w:rsidRPr="000D681D">
              <w:t>91.71%</w:t>
            </w:r>
          </w:p>
        </w:tc>
        <w:tc>
          <w:tcPr>
            <w:tcW w:w="850" w:type="dxa"/>
            <w:tcBorders>
              <w:top w:val="nil"/>
              <w:left w:val="nil"/>
              <w:bottom w:val="nil"/>
              <w:right w:val="nil"/>
            </w:tcBorders>
            <w:shd w:val="clear" w:color="auto" w:fill="auto"/>
            <w:noWrap/>
            <w:vAlign w:val="center"/>
            <w:hideMark/>
          </w:tcPr>
          <w:p w14:paraId="58B2DA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749ABD" w14:textId="77777777" w:rsidR="000D681D" w:rsidRPr="000D681D" w:rsidRDefault="000D681D" w:rsidP="006F13B3">
            <w:pPr>
              <w:pStyle w:val="supplementaritytable"/>
            </w:pPr>
            <w:r w:rsidRPr="000D681D">
              <w:t>8.29%</w:t>
            </w:r>
          </w:p>
        </w:tc>
        <w:tc>
          <w:tcPr>
            <w:tcW w:w="850" w:type="dxa"/>
            <w:tcBorders>
              <w:top w:val="nil"/>
              <w:left w:val="nil"/>
              <w:bottom w:val="nil"/>
              <w:right w:val="nil"/>
            </w:tcBorders>
            <w:shd w:val="clear" w:color="auto" w:fill="auto"/>
            <w:noWrap/>
            <w:vAlign w:val="center"/>
            <w:hideMark/>
          </w:tcPr>
          <w:p w14:paraId="746140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FD8B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6CD077C" w14:textId="77777777" w:rsidR="000D681D" w:rsidRPr="000D681D" w:rsidRDefault="000D681D" w:rsidP="006F13B3">
            <w:pPr>
              <w:pStyle w:val="supplementaritytable"/>
            </w:pPr>
            <w:r w:rsidRPr="000D681D">
              <w:rPr>
                <w:rFonts w:eastAsia="MS Mincho"/>
              </w:rPr>
              <w:t>－</w:t>
            </w:r>
          </w:p>
        </w:tc>
      </w:tr>
      <w:tr w:rsidR="006768AD" w:rsidRPr="000D681D" w14:paraId="40DEC98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4A96B9"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A84F1F3" w14:textId="77777777" w:rsidR="000D681D" w:rsidRPr="000D681D" w:rsidRDefault="000D681D" w:rsidP="006F13B3">
            <w:pPr>
              <w:pStyle w:val="supplementaritytable"/>
            </w:pPr>
            <w:r w:rsidRPr="000D681D">
              <w:t>10434969183</w:t>
            </w:r>
          </w:p>
        </w:tc>
        <w:tc>
          <w:tcPr>
            <w:tcW w:w="567" w:type="dxa"/>
            <w:tcBorders>
              <w:top w:val="nil"/>
              <w:left w:val="nil"/>
              <w:bottom w:val="nil"/>
              <w:right w:val="nil"/>
            </w:tcBorders>
            <w:shd w:val="clear" w:color="auto" w:fill="auto"/>
            <w:noWrap/>
            <w:vAlign w:val="center"/>
            <w:hideMark/>
          </w:tcPr>
          <w:p w14:paraId="0942F7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9253EF4" w14:textId="77777777" w:rsidR="000D681D" w:rsidRPr="000D681D" w:rsidRDefault="000D681D" w:rsidP="006F13B3">
            <w:pPr>
              <w:pStyle w:val="supplementaritytable"/>
            </w:pPr>
            <w:r w:rsidRPr="000D681D">
              <w:t>34969183</w:t>
            </w:r>
          </w:p>
        </w:tc>
        <w:tc>
          <w:tcPr>
            <w:tcW w:w="708" w:type="dxa"/>
            <w:tcBorders>
              <w:top w:val="nil"/>
              <w:left w:val="nil"/>
              <w:bottom w:val="nil"/>
              <w:right w:val="nil"/>
            </w:tcBorders>
            <w:shd w:val="clear" w:color="auto" w:fill="auto"/>
            <w:noWrap/>
            <w:vAlign w:val="center"/>
            <w:hideMark/>
          </w:tcPr>
          <w:p w14:paraId="54ED07EE"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45627E1"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844A43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5D157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0D729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0F2B89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AA064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404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4DC081" w14:textId="77777777" w:rsidR="000D681D" w:rsidRPr="000D681D" w:rsidRDefault="000D681D" w:rsidP="006F13B3">
            <w:pPr>
              <w:pStyle w:val="supplementaritytable"/>
            </w:pPr>
            <w:r w:rsidRPr="000D681D">
              <w:rPr>
                <w:rFonts w:eastAsia="MS Mincho"/>
              </w:rPr>
              <w:t>－</w:t>
            </w:r>
          </w:p>
        </w:tc>
      </w:tr>
      <w:tr w:rsidR="006768AD" w:rsidRPr="000D681D" w14:paraId="3B8C681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DE68135"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EF7B26F" w14:textId="77777777" w:rsidR="000D681D" w:rsidRPr="000D681D" w:rsidRDefault="000D681D" w:rsidP="006F13B3">
            <w:pPr>
              <w:pStyle w:val="supplementaritytable"/>
            </w:pPr>
            <w:r w:rsidRPr="000D681D">
              <w:t>10434969187</w:t>
            </w:r>
          </w:p>
        </w:tc>
        <w:tc>
          <w:tcPr>
            <w:tcW w:w="567" w:type="dxa"/>
            <w:tcBorders>
              <w:top w:val="nil"/>
              <w:left w:val="nil"/>
              <w:bottom w:val="nil"/>
              <w:right w:val="nil"/>
            </w:tcBorders>
            <w:shd w:val="clear" w:color="auto" w:fill="auto"/>
            <w:noWrap/>
            <w:vAlign w:val="center"/>
            <w:hideMark/>
          </w:tcPr>
          <w:p w14:paraId="0F85208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3E54A2" w14:textId="77777777" w:rsidR="000D681D" w:rsidRPr="000D681D" w:rsidRDefault="000D681D" w:rsidP="006F13B3">
            <w:pPr>
              <w:pStyle w:val="supplementaritytable"/>
            </w:pPr>
            <w:r w:rsidRPr="000D681D">
              <w:t>34969187</w:t>
            </w:r>
          </w:p>
        </w:tc>
        <w:tc>
          <w:tcPr>
            <w:tcW w:w="708" w:type="dxa"/>
            <w:tcBorders>
              <w:top w:val="nil"/>
              <w:left w:val="nil"/>
              <w:bottom w:val="nil"/>
              <w:right w:val="nil"/>
            </w:tcBorders>
            <w:shd w:val="clear" w:color="auto" w:fill="auto"/>
            <w:noWrap/>
            <w:vAlign w:val="center"/>
            <w:hideMark/>
          </w:tcPr>
          <w:p w14:paraId="4F41800D"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EDA4B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844F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9F5541E"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03A8E00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A78AA5"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67E99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1FC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C59FB2" w14:textId="77777777" w:rsidR="000D681D" w:rsidRPr="000D681D" w:rsidRDefault="000D681D" w:rsidP="006F13B3">
            <w:pPr>
              <w:pStyle w:val="supplementaritytable"/>
            </w:pPr>
            <w:r w:rsidRPr="000D681D">
              <w:rPr>
                <w:rFonts w:eastAsia="MS Mincho"/>
              </w:rPr>
              <w:t>－</w:t>
            </w:r>
          </w:p>
        </w:tc>
      </w:tr>
      <w:tr w:rsidR="006768AD" w:rsidRPr="000D681D" w14:paraId="4717256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8176C6"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5B6438D" w14:textId="77777777" w:rsidR="000D681D" w:rsidRPr="000D681D" w:rsidRDefault="000D681D" w:rsidP="006F13B3">
            <w:pPr>
              <w:pStyle w:val="supplementaritytable"/>
            </w:pPr>
            <w:r w:rsidRPr="000D681D">
              <w:t>10434969194</w:t>
            </w:r>
          </w:p>
        </w:tc>
        <w:tc>
          <w:tcPr>
            <w:tcW w:w="567" w:type="dxa"/>
            <w:tcBorders>
              <w:top w:val="nil"/>
              <w:left w:val="nil"/>
              <w:bottom w:val="nil"/>
              <w:right w:val="nil"/>
            </w:tcBorders>
            <w:shd w:val="clear" w:color="auto" w:fill="auto"/>
            <w:noWrap/>
            <w:vAlign w:val="center"/>
            <w:hideMark/>
          </w:tcPr>
          <w:p w14:paraId="7C4A45D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8667690" w14:textId="77777777" w:rsidR="000D681D" w:rsidRPr="000D681D" w:rsidRDefault="000D681D" w:rsidP="006F13B3">
            <w:pPr>
              <w:pStyle w:val="supplementaritytable"/>
            </w:pPr>
            <w:r w:rsidRPr="000D681D">
              <w:t>34969194</w:t>
            </w:r>
          </w:p>
        </w:tc>
        <w:tc>
          <w:tcPr>
            <w:tcW w:w="708" w:type="dxa"/>
            <w:tcBorders>
              <w:top w:val="nil"/>
              <w:left w:val="nil"/>
              <w:bottom w:val="nil"/>
              <w:right w:val="nil"/>
            </w:tcBorders>
            <w:shd w:val="clear" w:color="auto" w:fill="auto"/>
            <w:noWrap/>
            <w:vAlign w:val="center"/>
            <w:hideMark/>
          </w:tcPr>
          <w:p w14:paraId="1DDF5F56"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1D5924B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FE3068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7D644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C7C8A0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0C7012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D844F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EE61E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2F5D32" w14:textId="77777777" w:rsidR="000D681D" w:rsidRPr="000D681D" w:rsidRDefault="000D681D" w:rsidP="006F13B3">
            <w:pPr>
              <w:pStyle w:val="supplementaritytable"/>
            </w:pPr>
            <w:r w:rsidRPr="000D681D">
              <w:rPr>
                <w:rFonts w:eastAsia="MS Mincho"/>
              </w:rPr>
              <w:t>－</w:t>
            </w:r>
          </w:p>
        </w:tc>
      </w:tr>
      <w:tr w:rsidR="006768AD" w:rsidRPr="000D681D" w14:paraId="362759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038D67"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9549B35" w14:textId="77777777" w:rsidR="000D681D" w:rsidRPr="000D681D" w:rsidRDefault="000D681D" w:rsidP="006F13B3">
            <w:pPr>
              <w:pStyle w:val="supplementaritytable"/>
            </w:pPr>
            <w:r w:rsidRPr="000D681D">
              <w:t>10434969197</w:t>
            </w:r>
          </w:p>
        </w:tc>
        <w:tc>
          <w:tcPr>
            <w:tcW w:w="567" w:type="dxa"/>
            <w:tcBorders>
              <w:top w:val="nil"/>
              <w:left w:val="nil"/>
              <w:bottom w:val="nil"/>
              <w:right w:val="nil"/>
            </w:tcBorders>
            <w:shd w:val="clear" w:color="auto" w:fill="auto"/>
            <w:noWrap/>
            <w:vAlign w:val="center"/>
            <w:hideMark/>
          </w:tcPr>
          <w:p w14:paraId="4DD3249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2F4A49" w14:textId="77777777" w:rsidR="000D681D" w:rsidRPr="000D681D" w:rsidRDefault="000D681D" w:rsidP="006F13B3">
            <w:pPr>
              <w:pStyle w:val="supplementaritytable"/>
            </w:pPr>
            <w:r w:rsidRPr="000D681D">
              <w:t>34969197</w:t>
            </w:r>
          </w:p>
        </w:tc>
        <w:tc>
          <w:tcPr>
            <w:tcW w:w="708" w:type="dxa"/>
            <w:tcBorders>
              <w:top w:val="nil"/>
              <w:left w:val="nil"/>
              <w:bottom w:val="nil"/>
              <w:right w:val="nil"/>
            </w:tcBorders>
            <w:shd w:val="clear" w:color="auto" w:fill="auto"/>
            <w:noWrap/>
            <w:vAlign w:val="center"/>
            <w:hideMark/>
          </w:tcPr>
          <w:p w14:paraId="0941AA6A"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7335A7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8220BF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3154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8752A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E14A9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F819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EC24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052738A" w14:textId="77777777" w:rsidR="000D681D" w:rsidRPr="000D681D" w:rsidRDefault="000D681D" w:rsidP="006F13B3">
            <w:pPr>
              <w:pStyle w:val="supplementaritytable"/>
            </w:pPr>
            <w:r w:rsidRPr="000D681D">
              <w:rPr>
                <w:rFonts w:eastAsia="MS Mincho"/>
              </w:rPr>
              <w:t>－</w:t>
            </w:r>
          </w:p>
        </w:tc>
      </w:tr>
      <w:tr w:rsidR="006768AD" w:rsidRPr="000D681D" w14:paraId="26DBEF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97466A"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2C750E66" w14:textId="77777777" w:rsidR="000D681D" w:rsidRPr="000D681D" w:rsidRDefault="000D681D" w:rsidP="006F13B3">
            <w:pPr>
              <w:pStyle w:val="supplementaritytable"/>
            </w:pPr>
            <w:r w:rsidRPr="000D681D">
              <w:t>10434969198</w:t>
            </w:r>
          </w:p>
        </w:tc>
        <w:tc>
          <w:tcPr>
            <w:tcW w:w="567" w:type="dxa"/>
            <w:tcBorders>
              <w:top w:val="nil"/>
              <w:left w:val="nil"/>
              <w:bottom w:val="nil"/>
              <w:right w:val="nil"/>
            </w:tcBorders>
            <w:shd w:val="clear" w:color="auto" w:fill="auto"/>
            <w:noWrap/>
            <w:vAlign w:val="center"/>
            <w:hideMark/>
          </w:tcPr>
          <w:p w14:paraId="21B63A3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6E53889" w14:textId="77777777" w:rsidR="000D681D" w:rsidRPr="000D681D" w:rsidRDefault="000D681D" w:rsidP="006F13B3">
            <w:pPr>
              <w:pStyle w:val="supplementaritytable"/>
            </w:pPr>
            <w:r w:rsidRPr="000D681D">
              <w:t>34969198</w:t>
            </w:r>
          </w:p>
        </w:tc>
        <w:tc>
          <w:tcPr>
            <w:tcW w:w="708" w:type="dxa"/>
            <w:tcBorders>
              <w:top w:val="nil"/>
              <w:left w:val="nil"/>
              <w:bottom w:val="nil"/>
              <w:right w:val="nil"/>
            </w:tcBorders>
            <w:shd w:val="clear" w:color="auto" w:fill="auto"/>
            <w:noWrap/>
            <w:vAlign w:val="center"/>
            <w:hideMark/>
          </w:tcPr>
          <w:p w14:paraId="02B6BBB6"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74BE3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56C0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CAD9854" w14:textId="77777777" w:rsidR="000D681D" w:rsidRPr="000D681D" w:rsidRDefault="000D681D" w:rsidP="006F13B3">
            <w:pPr>
              <w:pStyle w:val="supplementaritytable"/>
            </w:pPr>
            <w:r w:rsidRPr="000D681D">
              <w:t>63.65%</w:t>
            </w:r>
          </w:p>
        </w:tc>
        <w:tc>
          <w:tcPr>
            <w:tcW w:w="850" w:type="dxa"/>
            <w:tcBorders>
              <w:top w:val="nil"/>
              <w:left w:val="nil"/>
              <w:bottom w:val="nil"/>
              <w:right w:val="nil"/>
            </w:tcBorders>
            <w:shd w:val="clear" w:color="auto" w:fill="auto"/>
            <w:noWrap/>
            <w:vAlign w:val="center"/>
            <w:hideMark/>
          </w:tcPr>
          <w:p w14:paraId="3AB9A1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E7F881C" w14:textId="77777777" w:rsidR="000D681D" w:rsidRPr="000D681D" w:rsidRDefault="000D681D" w:rsidP="006F13B3">
            <w:pPr>
              <w:pStyle w:val="supplementaritytable"/>
            </w:pPr>
            <w:r w:rsidRPr="000D681D">
              <w:t>36.21%</w:t>
            </w:r>
          </w:p>
        </w:tc>
        <w:tc>
          <w:tcPr>
            <w:tcW w:w="850" w:type="dxa"/>
            <w:tcBorders>
              <w:top w:val="nil"/>
              <w:left w:val="nil"/>
              <w:bottom w:val="nil"/>
              <w:right w:val="nil"/>
            </w:tcBorders>
            <w:shd w:val="clear" w:color="auto" w:fill="auto"/>
            <w:noWrap/>
            <w:vAlign w:val="center"/>
            <w:hideMark/>
          </w:tcPr>
          <w:p w14:paraId="7D9584F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1A0B9B"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vAlign w:val="center"/>
            <w:hideMark/>
          </w:tcPr>
          <w:p w14:paraId="3E3C3577" w14:textId="77777777" w:rsidR="000D681D" w:rsidRPr="000D681D" w:rsidRDefault="000D681D" w:rsidP="006F13B3">
            <w:pPr>
              <w:pStyle w:val="supplementaritytable"/>
            </w:pPr>
            <w:r w:rsidRPr="000D681D">
              <w:rPr>
                <w:rFonts w:eastAsia="MS Mincho"/>
              </w:rPr>
              <w:t>－</w:t>
            </w:r>
          </w:p>
        </w:tc>
      </w:tr>
      <w:tr w:rsidR="006768AD" w:rsidRPr="000D681D" w14:paraId="0AB13B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78F581"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16F3219" w14:textId="77777777" w:rsidR="000D681D" w:rsidRPr="000D681D" w:rsidRDefault="000D681D" w:rsidP="006F13B3">
            <w:pPr>
              <w:pStyle w:val="supplementaritytable"/>
            </w:pPr>
            <w:r w:rsidRPr="000D681D">
              <w:t>10434969199</w:t>
            </w:r>
          </w:p>
        </w:tc>
        <w:tc>
          <w:tcPr>
            <w:tcW w:w="567" w:type="dxa"/>
            <w:tcBorders>
              <w:top w:val="nil"/>
              <w:left w:val="nil"/>
              <w:bottom w:val="nil"/>
              <w:right w:val="nil"/>
            </w:tcBorders>
            <w:shd w:val="clear" w:color="auto" w:fill="auto"/>
            <w:noWrap/>
            <w:vAlign w:val="center"/>
            <w:hideMark/>
          </w:tcPr>
          <w:p w14:paraId="01E1D9E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7221B4" w14:textId="77777777" w:rsidR="000D681D" w:rsidRPr="000D681D" w:rsidRDefault="000D681D" w:rsidP="006F13B3">
            <w:pPr>
              <w:pStyle w:val="supplementaritytable"/>
            </w:pPr>
            <w:r w:rsidRPr="000D681D">
              <w:t>34969199</w:t>
            </w:r>
          </w:p>
        </w:tc>
        <w:tc>
          <w:tcPr>
            <w:tcW w:w="708" w:type="dxa"/>
            <w:tcBorders>
              <w:top w:val="nil"/>
              <w:left w:val="nil"/>
              <w:bottom w:val="nil"/>
              <w:right w:val="nil"/>
            </w:tcBorders>
            <w:shd w:val="clear" w:color="auto" w:fill="auto"/>
            <w:noWrap/>
            <w:vAlign w:val="center"/>
            <w:hideMark/>
          </w:tcPr>
          <w:p w14:paraId="4583D09B"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CE6AF7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E623F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FFDF24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C444E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910E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EDF9B4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541E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28A0E5" w14:textId="77777777" w:rsidR="000D681D" w:rsidRPr="000D681D" w:rsidRDefault="000D681D" w:rsidP="006F13B3">
            <w:pPr>
              <w:pStyle w:val="supplementaritytable"/>
            </w:pPr>
            <w:r w:rsidRPr="000D681D">
              <w:rPr>
                <w:rFonts w:eastAsia="MS Mincho"/>
              </w:rPr>
              <w:t>－</w:t>
            </w:r>
          </w:p>
        </w:tc>
      </w:tr>
      <w:tr w:rsidR="006768AD" w:rsidRPr="000D681D" w14:paraId="231BE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50BDD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508F665A" w14:textId="77777777" w:rsidR="000D681D" w:rsidRPr="000D681D" w:rsidRDefault="000D681D" w:rsidP="006F13B3">
            <w:pPr>
              <w:pStyle w:val="supplementaritytable"/>
            </w:pPr>
            <w:r w:rsidRPr="000D681D">
              <w:t>10728154436</w:t>
            </w:r>
          </w:p>
        </w:tc>
        <w:tc>
          <w:tcPr>
            <w:tcW w:w="567" w:type="dxa"/>
            <w:tcBorders>
              <w:top w:val="nil"/>
              <w:left w:val="nil"/>
              <w:bottom w:val="nil"/>
              <w:right w:val="nil"/>
            </w:tcBorders>
            <w:shd w:val="clear" w:color="auto" w:fill="auto"/>
            <w:noWrap/>
            <w:vAlign w:val="center"/>
            <w:hideMark/>
          </w:tcPr>
          <w:p w14:paraId="2856599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3B80053" w14:textId="77777777" w:rsidR="000D681D" w:rsidRPr="000D681D" w:rsidRDefault="000D681D" w:rsidP="006F13B3">
            <w:pPr>
              <w:pStyle w:val="supplementaritytable"/>
            </w:pPr>
            <w:r w:rsidRPr="000D681D">
              <w:t>28154436</w:t>
            </w:r>
          </w:p>
        </w:tc>
        <w:tc>
          <w:tcPr>
            <w:tcW w:w="708" w:type="dxa"/>
            <w:tcBorders>
              <w:top w:val="nil"/>
              <w:left w:val="nil"/>
              <w:bottom w:val="nil"/>
              <w:right w:val="nil"/>
            </w:tcBorders>
            <w:shd w:val="clear" w:color="auto" w:fill="auto"/>
            <w:noWrap/>
            <w:vAlign w:val="center"/>
            <w:hideMark/>
          </w:tcPr>
          <w:p w14:paraId="14F13D68"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05CD7CA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34AD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AF77B7E"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4993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C14F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6DC67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8DA7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4E97A2" w14:textId="77777777" w:rsidR="000D681D" w:rsidRPr="000D681D" w:rsidRDefault="000D681D" w:rsidP="006F13B3">
            <w:pPr>
              <w:pStyle w:val="supplementaritytable"/>
            </w:pPr>
            <w:r w:rsidRPr="000D681D">
              <w:rPr>
                <w:rFonts w:eastAsia="MS Mincho"/>
              </w:rPr>
              <w:t>－</w:t>
            </w:r>
          </w:p>
        </w:tc>
      </w:tr>
      <w:tr w:rsidR="006768AD" w:rsidRPr="000D681D" w14:paraId="1A86FE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DEC62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D642831" w14:textId="77777777" w:rsidR="000D681D" w:rsidRPr="000D681D" w:rsidRDefault="000D681D" w:rsidP="006F13B3">
            <w:pPr>
              <w:pStyle w:val="supplementaritytable"/>
            </w:pPr>
            <w:r w:rsidRPr="000D681D">
              <w:t>10728154441</w:t>
            </w:r>
          </w:p>
        </w:tc>
        <w:tc>
          <w:tcPr>
            <w:tcW w:w="567" w:type="dxa"/>
            <w:tcBorders>
              <w:top w:val="nil"/>
              <w:left w:val="nil"/>
              <w:bottom w:val="nil"/>
              <w:right w:val="nil"/>
            </w:tcBorders>
            <w:shd w:val="clear" w:color="auto" w:fill="auto"/>
            <w:noWrap/>
            <w:vAlign w:val="center"/>
            <w:hideMark/>
          </w:tcPr>
          <w:p w14:paraId="0666ED3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5A64CE3" w14:textId="77777777" w:rsidR="000D681D" w:rsidRPr="000D681D" w:rsidRDefault="000D681D" w:rsidP="006F13B3">
            <w:pPr>
              <w:pStyle w:val="supplementaritytable"/>
            </w:pPr>
            <w:r w:rsidRPr="000D681D">
              <w:t>28154441</w:t>
            </w:r>
          </w:p>
        </w:tc>
        <w:tc>
          <w:tcPr>
            <w:tcW w:w="708" w:type="dxa"/>
            <w:tcBorders>
              <w:top w:val="nil"/>
              <w:left w:val="nil"/>
              <w:bottom w:val="nil"/>
              <w:right w:val="nil"/>
            </w:tcBorders>
            <w:shd w:val="clear" w:color="auto" w:fill="auto"/>
            <w:noWrap/>
            <w:vAlign w:val="center"/>
            <w:hideMark/>
          </w:tcPr>
          <w:p w14:paraId="47E083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1CA45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DA36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7877A9" w14:textId="77777777" w:rsidR="000D681D" w:rsidRPr="000D681D" w:rsidRDefault="000D681D" w:rsidP="006F13B3">
            <w:pPr>
              <w:pStyle w:val="supplementaritytable"/>
            </w:pPr>
            <w:r w:rsidRPr="000D681D">
              <w:t>99.61%</w:t>
            </w:r>
          </w:p>
        </w:tc>
        <w:tc>
          <w:tcPr>
            <w:tcW w:w="850" w:type="dxa"/>
            <w:tcBorders>
              <w:top w:val="nil"/>
              <w:left w:val="nil"/>
              <w:bottom w:val="nil"/>
              <w:right w:val="nil"/>
            </w:tcBorders>
            <w:shd w:val="clear" w:color="auto" w:fill="auto"/>
            <w:noWrap/>
            <w:vAlign w:val="center"/>
            <w:hideMark/>
          </w:tcPr>
          <w:p w14:paraId="0293560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5816E5" w14:textId="77777777" w:rsidR="000D681D" w:rsidRPr="000D681D" w:rsidRDefault="000D681D" w:rsidP="006F13B3">
            <w:pPr>
              <w:pStyle w:val="supplementaritytable"/>
            </w:pPr>
            <w:r w:rsidRPr="000D681D">
              <w:t>0.39%</w:t>
            </w:r>
          </w:p>
        </w:tc>
        <w:tc>
          <w:tcPr>
            <w:tcW w:w="850" w:type="dxa"/>
            <w:tcBorders>
              <w:top w:val="nil"/>
              <w:left w:val="nil"/>
              <w:bottom w:val="nil"/>
              <w:right w:val="nil"/>
            </w:tcBorders>
            <w:shd w:val="clear" w:color="auto" w:fill="auto"/>
            <w:noWrap/>
            <w:vAlign w:val="center"/>
            <w:hideMark/>
          </w:tcPr>
          <w:p w14:paraId="73732C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4811A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7E29551" w14:textId="77777777" w:rsidR="000D681D" w:rsidRPr="000D681D" w:rsidRDefault="000D681D" w:rsidP="006F13B3">
            <w:pPr>
              <w:pStyle w:val="supplementaritytable"/>
            </w:pPr>
            <w:r w:rsidRPr="000D681D">
              <w:rPr>
                <w:rFonts w:eastAsia="MS Mincho"/>
              </w:rPr>
              <w:t>－</w:t>
            </w:r>
          </w:p>
        </w:tc>
      </w:tr>
      <w:tr w:rsidR="006768AD" w:rsidRPr="000D681D" w14:paraId="77F2DCC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E6BED2"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A33604B" w14:textId="77777777" w:rsidR="000D681D" w:rsidRPr="000D681D" w:rsidRDefault="000D681D" w:rsidP="006F13B3">
            <w:pPr>
              <w:pStyle w:val="supplementaritytable"/>
            </w:pPr>
            <w:r w:rsidRPr="000D681D">
              <w:t>10728154449</w:t>
            </w:r>
          </w:p>
        </w:tc>
        <w:tc>
          <w:tcPr>
            <w:tcW w:w="567" w:type="dxa"/>
            <w:tcBorders>
              <w:top w:val="nil"/>
              <w:left w:val="nil"/>
              <w:bottom w:val="nil"/>
              <w:right w:val="nil"/>
            </w:tcBorders>
            <w:shd w:val="clear" w:color="auto" w:fill="auto"/>
            <w:noWrap/>
            <w:vAlign w:val="center"/>
            <w:hideMark/>
          </w:tcPr>
          <w:p w14:paraId="20020D91"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09CF31F2" w14:textId="77777777" w:rsidR="000D681D" w:rsidRPr="000D681D" w:rsidRDefault="000D681D" w:rsidP="006F13B3">
            <w:pPr>
              <w:pStyle w:val="supplementaritytable"/>
            </w:pPr>
            <w:r w:rsidRPr="000D681D">
              <w:t>28154449</w:t>
            </w:r>
          </w:p>
        </w:tc>
        <w:tc>
          <w:tcPr>
            <w:tcW w:w="708" w:type="dxa"/>
            <w:tcBorders>
              <w:top w:val="nil"/>
              <w:left w:val="nil"/>
              <w:bottom w:val="nil"/>
              <w:right w:val="nil"/>
            </w:tcBorders>
            <w:shd w:val="clear" w:color="auto" w:fill="auto"/>
            <w:noWrap/>
            <w:vAlign w:val="center"/>
            <w:hideMark/>
          </w:tcPr>
          <w:p w14:paraId="6CBBC237"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A16A5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1E194A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0FFB9E"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E34C4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5F5B65"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2A41D9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B32A9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18EA23E" w14:textId="77777777" w:rsidR="000D681D" w:rsidRPr="000D681D" w:rsidRDefault="000D681D" w:rsidP="006F13B3">
            <w:pPr>
              <w:pStyle w:val="supplementaritytable"/>
            </w:pPr>
            <w:r w:rsidRPr="000D681D">
              <w:rPr>
                <w:rFonts w:eastAsia="MS Mincho"/>
              </w:rPr>
              <w:t>－</w:t>
            </w:r>
          </w:p>
        </w:tc>
      </w:tr>
      <w:tr w:rsidR="006768AD" w:rsidRPr="000D681D" w14:paraId="5A15E25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0D416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06929E08" w14:textId="77777777" w:rsidR="000D681D" w:rsidRPr="000D681D" w:rsidRDefault="000D681D" w:rsidP="006F13B3">
            <w:pPr>
              <w:pStyle w:val="supplementaritytable"/>
            </w:pPr>
            <w:r w:rsidRPr="000D681D">
              <w:t>10728154453</w:t>
            </w:r>
          </w:p>
        </w:tc>
        <w:tc>
          <w:tcPr>
            <w:tcW w:w="567" w:type="dxa"/>
            <w:tcBorders>
              <w:top w:val="nil"/>
              <w:left w:val="nil"/>
              <w:bottom w:val="nil"/>
              <w:right w:val="nil"/>
            </w:tcBorders>
            <w:shd w:val="clear" w:color="auto" w:fill="auto"/>
            <w:noWrap/>
            <w:vAlign w:val="center"/>
            <w:hideMark/>
          </w:tcPr>
          <w:p w14:paraId="41C5405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7415218" w14:textId="77777777" w:rsidR="000D681D" w:rsidRPr="000D681D" w:rsidRDefault="000D681D" w:rsidP="006F13B3">
            <w:pPr>
              <w:pStyle w:val="supplementaritytable"/>
            </w:pPr>
            <w:r w:rsidRPr="000D681D">
              <w:t>28154453</w:t>
            </w:r>
          </w:p>
        </w:tc>
        <w:tc>
          <w:tcPr>
            <w:tcW w:w="708" w:type="dxa"/>
            <w:tcBorders>
              <w:top w:val="nil"/>
              <w:left w:val="nil"/>
              <w:bottom w:val="nil"/>
              <w:right w:val="nil"/>
            </w:tcBorders>
            <w:shd w:val="clear" w:color="auto" w:fill="auto"/>
            <w:noWrap/>
            <w:vAlign w:val="center"/>
            <w:hideMark/>
          </w:tcPr>
          <w:p w14:paraId="2FF7476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3C7BD8D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63BA64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678FC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504450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D8CEB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4B7E62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A958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968269" w14:textId="77777777" w:rsidR="000D681D" w:rsidRPr="000D681D" w:rsidRDefault="000D681D" w:rsidP="006F13B3">
            <w:pPr>
              <w:pStyle w:val="supplementaritytable"/>
            </w:pPr>
            <w:r w:rsidRPr="000D681D">
              <w:rPr>
                <w:rFonts w:eastAsia="MS Mincho"/>
              </w:rPr>
              <w:t>－</w:t>
            </w:r>
          </w:p>
        </w:tc>
      </w:tr>
      <w:tr w:rsidR="006768AD" w:rsidRPr="000D681D" w14:paraId="50FA55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990889" w14:textId="77777777" w:rsidR="000D681D" w:rsidRPr="000D681D" w:rsidRDefault="000D681D" w:rsidP="006F13B3">
            <w:pPr>
              <w:pStyle w:val="supplementaritytable"/>
            </w:pPr>
            <w:r w:rsidRPr="000D681D">
              <w:t>osa-miR821a</w:t>
            </w:r>
          </w:p>
        </w:tc>
        <w:tc>
          <w:tcPr>
            <w:tcW w:w="1134" w:type="dxa"/>
            <w:tcBorders>
              <w:top w:val="nil"/>
              <w:left w:val="nil"/>
              <w:bottom w:val="nil"/>
              <w:right w:val="nil"/>
            </w:tcBorders>
            <w:shd w:val="clear" w:color="auto" w:fill="auto"/>
            <w:noWrap/>
            <w:vAlign w:val="center"/>
            <w:hideMark/>
          </w:tcPr>
          <w:p w14:paraId="4DE93CF2" w14:textId="77777777" w:rsidR="000D681D" w:rsidRPr="000D681D" w:rsidRDefault="000D681D" w:rsidP="006F13B3">
            <w:pPr>
              <w:pStyle w:val="supplementaritytable"/>
            </w:pPr>
            <w:r w:rsidRPr="000D681D">
              <w:t>10322974252</w:t>
            </w:r>
          </w:p>
        </w:tc>
        <w:tc>
          <w:tcPr>
            <w:tcW w:w="567" w:type="dxa"/>
            <w:tcBorders>
              <w:top w:val="nil"/>
              <w:left w:val="nil"/>
              <w:bottom w:val="nil"/>
              <w:right w:val="nil"/>
            </w:tcBorders>
            <w:shd w:val="clear" w:color="auto" w:fill="auto"/>
            <w:noWrap/>
            <w:vAlign w:val="center"/>
            <w:hideMark/>
          </w:tcPr>
          <w:p w14:paraId="07D3ED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83F9CD6" w14:textId="77777777" w:rsidR="000D681D" w:rsidRPr="000D681D" w:rsidRDefault="000D681D" w:rsidP="006F13B3">
            <w:pPr>
              <w:pStyle w:val="supplementaritytable"/>
            </w:pPr>
            <w:r w:rsidRPr="000D681D">
              <w:t>22974252</w:t>
            </w:r>
          </w:p>
        </w:tc>
        <w:tc>
          <w:tcPr>
            <w:tcW w:w="708" w:type="dxa"/>
            <w:tcBorders>
              <w:top w:val="nil"/>
              <w:left w:val="nil"/>
              <w:bottom w:val="nil"/>
              <w:right w:val="nil"/>
            </w:tcBorders>
            <w:shd w:val="clear" w:color="auto" w:fill="auto"/>
            <w:noWrap/>
            <w:vAlign w:val="center"/>
            <w:hideMark/>
          </w:tcPr>
          <w:p w14:paraId="6B709961"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9B8FDB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8E97F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0C8DE1F" w14:textId="77777777" w:rsidR="000D681D" w:rsidRPr="000D681D" w:rsidRDefault="000D681D" w:rsidP="006F13B3">
            <w:pPr>
              <w:pStyle w:val="supplementaritytable"/>
            </w:pPr>
            <w:r w:rsidRPr="000D681D">
              <w:t>90.89%</w:t>
            </w:r>
          </w:p>
        </w:tc>
        <w:tc>
          <w:tcPr>
            <w:tcW w:w="850" w:type="dxa"/>
            <w:tcBorders>
              <w:top w:val="nil"/>
              <w:left w:val="nil"/>
              <w:bottom w:val="nil"/>
              <w:right w:val="nil"/>
            </w:tcBorders>
            <w:shd w:val="clear" w:color="auto" w:fill="auto"/>
            <w:noWrap/>
            <w:vAlign w:val="center"/>
            <w:hideMark/>
          </w:tcPr>
          <w:p w14:paraId="54FE06F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05E9C1C" w14:textId="77777777" w:rsidR="000D681D" w:rsidRPr="000D681D" w:rsidRDefault="000D681D" w:rsidP="006F13B3">
            <w:pPr>
              <w:pStyle w:val="supplementaritytable"/>
            </w:pPr>
            <w:r w:rsidRPr="000D681D">
              <w:t>6.92%</w:t>
            </w:r>
          </w:p>
        </w:tc>
        <w:tc>
          <w:tcPr>
            <w:tcW w:w="850" w:type="dxa"/>
            <w:tcBorders>
              <w:top w:val="nil"/>
              <w:left w:val="nil"/>
              <w:bottom w:val="nil"/>
              <w:right w:val="nil"/>
            </w:tcBorders>
            <w:shd w:val="clear" w:color="auto" w:fill="auto"/>
            <w:noWrap/>
            <w:vAlign w:val="center"/>
            <w:hideMark/>
          </w:tcPr>
          <w:p w14:paraId="3897983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AB85399" w14:textId="77777777" w:rsidR="000D681D" w:rsidRPr="000D681D" w:rsidRDefault="000D681D" w:rsidP="006F13B3">
            <w:pPr>
              <w:pStyle w:val="supplementaritytable"/>
            </w:pPr>
            <w:r w:rsidRPr="000D681D">
              <w:t>2.19%</w:t>
            </w:r>
          </w:p>
        </w:tc>
        <w:tc>
          <w:tcPr>
            <w:tcW w:w="850" w:type="dxa"/>
            <w:tcBorders>
              <w:top w:val="nil"/>
              <w:left w:val="nil"/>
              <w:bottom w:val="nil"/>
              <w:right w:val="nil"/>
            </w:tcBorders>
            <w:shd w:val="clear" w:color="auto" w:fill="auto"/>
            <w:vAlign w:val="center"/>
            <w:hideMark/>
          </w:tcPr>
          <w:p w14:paraId="7C6BDC96" w14:textId="77777777" w:rsidR="000D681D" w:rsidRPr="000D681D" w:rsidRDefault="000D681D" w:rsidP="006F13B3">
            <w:pPr>
              <w:pStyle w:val="supplementaritytable"/>
            </w:pPr>
            <w:r w:rsidRPr="000D681D">
              <w:rPr>
                <w:rFonts w:eastAsia="MS Mincho"/>
              </w:rPr>
              <w:t>－</w:t>
            </w:r>
          </w:p>
        </w:tc>
      </w:tr>
      <w:tr w:rsidR="006768AD" w:rsidRPr="000D681D" w14:paraId="278A5A0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B609B2" w14:textId="77777777" w:rsidR="000D681D" w:rsidRPr="000D681D" w:rsidRDefault="000D681D" w:rsidP="006F13B3">
            <w:pPr>
              <w:pStyle w:val="supplementaritytable"/>
            </w:pPr>
            <w:r w:rsidRPr="000D681D">
              <w:t>osa-miR821b</w:t>
            </w:r>
          </w:p>
        </w:tc>
        <w:tc>
          <w:tcPr>
            <w:tcW w:w="1134" w:type="dxa"/>
            <w:tcBorders>
              <w:top w:val="nil"/>
              <w:left w:val="nil"/>
              <w:bottom w:val="nil"/>
              <w:right w:val="nil"/>
            </w:tcBorders>
            <w:shd w:val="clear" w:color="auto" w:fill="auto"/>
            <w:noWrap/>
            <w:vAlign w:val="center"/>
            <w:hideMark/>
          </w:tcPr>
          <w:p w14:paraId="189EB374" w14:textId="77777777" w:rsidR="000D681D" w:rsidRPr="000D681D" w:rsidRDefault="000D681D" w:rsidP="006F13B3">
            <w:pPr>
              <w:pStyle w:val="supplementaritytable"/>
            </w:pPr>
            <w:r w:rsidRPr="000D681D">
              <w:t>10716417258</w:t>
            </w:r>
          </w:p>
        </w:tc>
        <w:tc>
          <w:tcPr>
            <w:tcW w:w="567" w:type="dxa"/>
            <w:tcBorders>
              <w:top w:val="nil"/>
              <w:left w:val="nil"/>
              <w:bottom w:val="nil"/>
              <w:right w:val="nil"/>
            </w:tcBorders>
            <w:shd w:val="clear" w:color="auto" w:fill="auto"/>
            <w:noWrap/>
            <w:vAlign w:val="center"/>
            <w:hideMark/>
          </w:tcPr>
          <w:p w14:paraId="1B572F0D"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AB4CB41" w14:textId="77777777" w:rsidR="000D681D" w:rsidRPr="000D681D" w:rsidRDefault="000D681D" w:rsidP="006F13B3">
            <w:pPr>
              <w:pStyle w:val="supplementaritytable"/>
            </w:pPr>
            <w:r w:rsidRPr="000D681D">
              <w:t>16417258</w:t>
            </w:r>
          </w:p>
        </w:tc>
        <w:tc>
          <w:tcPr>
            <w:tcW w:w="708" w:type="dxa"/>
            <w:tcBorders>
              <w:top w:val="nil"/>
              <w:left w:val="nil"/>
              <w:bottom w:val="nil"/>
              <w:right w:val="nil"/>
            </w:tcBorders>
            <w:shd w:val="clear" w:color="auto" w:fill="auto"/>
            <w:noWrap/>
            <w:vAlign w:val="center"/>
            <w:hideMark/>
          </w:tcPr>
          <w:p w14:paraId="04E66C09"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16CB4CA5"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048125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F43027" w14:textId="77777777" w:rsidR="000D681D" w:rsidRPr="000D681D" w:rsidRDefault="000D681D" w:rsidP="006F13B3">
            <w:pPr>
              <w:pStyle w:val="supplementaritytable"/>
            </w:pPr>
            <w:r w:rsidRPr="000D681D">
              <w:t>98.98%</w:t>
            </w:r>
          </w:p>
        </w:tc>
        <w:tc>
          <w:tcPr>
            <w:tcW w:w="850" w:type="dxa"/>
            <w:tcBorders>
              <w:top w:val="nil"/>
              <w:left w:val="nil"/>
              <w:bottom w:val="nil"/>
              <w:right w:val="nil"/>
            </w:tcBorders>
            <w:shd w:val="clear" w:color="auto" w:fill="auto"/>
            <w:noWrap/>
            <w:vAlign w:val="center"/>
            <w:hideMark/>
          </w:tcPr>
          <w:p w14:paraId="2DE829E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E9B4AD2" w14:textId="77777777" w:rsidR="000D681D" w:rsidRPr="000D681D" w:rsidRDefault="000D681D" w:rsidP="006F13B3">
            <w:pPr>
              <w:pStyle w:val="supplementaritytable"/>
            </w:pPr>
            <w:r w:rsidRPr="000D681D">
              <w:t>1.02%</w:t>
            </w:r>
          </w:p>
        </w:tc>
        <w:tc>
          <w:tcPr>
            <w:tcW w:w="850" w:type="dxa"/>
            <w:tcBorders>
              <w:top w:val="nil"/>
              <w:left w:val="nil"/>
              <w:bottom w:val="nil"/>
              <w:right w:val="nil"/>
            </w:tcBorders>
            <w:shd w:val="clear" w:color="auto" w:fill="auto"/>
            <w:noWrap/>
            <w:vAlign w:val="center"/>
            <w:hideMark/>
          </w:tcPr>
          <w:p w14:paraId="669228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3A5A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9BF3614" w14:textId="77777777" w:rsidR="000D681D" w:rsidRPr="000D681D" w:rsidRDefault="000D681D" w:rsidP="006F13B3">
            <w:pPr>
              <w:pStyle w:val="supplementaritytable"/>
            </w:pPr>
            <w:r w:rsidRPr="000D681D">
              <w:rPr>
                <w:rFonts w:eastAsia="MS Mincho"/>
              </w:rPr>
              <w:t>－</w:t>
            </w:r>
          </w:p>
        </w:tc>
      </w:tr>
      <w:tr w:rsidR="006768AD" w:rsidRPr="000D681D" w14:paraId="42EADB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CCAA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5CE7827F" w14:textId="77777777" w:rsidR="000D681D" w:rsidRPr="000D681D" w:rsidRDefault="000D681D" w:rsidP="006F13B3">
            <w:pPr>
              <w:pStyle w:val="supplementaritytable"/>
            </w:pPr>
            <w:r w:rsidRPr="000D681D">
              <w:t>10819925367</w:t>
            </w:r>
          </w:p>
        </w:tc>
        <w:tc>
          <w:tcPr>
            <w:tcW w:w="567" w:type="dxa"/>
            <w:tcBorders>
              <w:top w:val="nil"/>
              <w:left w:val="nil"/>
              <w:bottom w:val="nil"/>
              <w:right w:val="nil"/>
            </w:tcBorders>
            <w:shd w:val="clear" w:color="auto" w:fill="auto"/>
            <w:noWrap/>
            <w:vAlign w:val="center"/>
            <w:hideMark/>
          </w:tcPr>
          <w:p w14:paraId="3886187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651494" w14:textId="77777777" w:rsidR="000D681D" w:rsidRPr="000D681D" w:rsidRDefault="000D681D" w:rsidP="006F13B3">
            <w:pPr>
              <w:pStyle w:val="supplementaritytable"/>
            </w:pPr>
            <w:r w:rsidRPr="000D681D">
              <w:t>19925367</w:t>
            </w:r>
          </w:p>
        </w:tc>
        <w:tc>
          <w:tcPr>
            <w:tcW w:w="708" w:type="dxa"/>
            <w:tcBorders>
              <w:top w:val="nil"/>
              <w:left w:val="nil"/>
              <w:bottom w:val="nil"/>
              <w:right w:val="nil"/>
            </w:tcBorders>
            <w:shd w:val="clear" w:color="auto" w:fill="auto"/>
            <w:noWrap/>
            <w:vAlign w:val="center"/>
            <w:hideMark/>
          </w:tcPr>
          <w:p w14:paraId="3FD31D99"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1235A6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4F5FB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177121"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225BD8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44EF2"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CA57B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81775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8CBF109" w14:textId="77777777" w:rsidR="000D681D" w:rsidRPr="000D681D" w:rsidRDefault="000D681D" w:rsidP="006F13B3">
            <w:pPr>
              <w:pStyle w:val="supplementaritytable"/>
            </w:pPr>
            <w:r w:rsidRPr="000D681D">
              <w:rPr>
                <w:rFonts w:eastAsia="MS Mincho"/>
              </w:rPr>
              <w:t>－</w:t>
            </w:r>
          </w:p>
        </w:tc>
      </w:tr>
      <w:tr w:rsidR="006768AD" w:rsidRPr="000D681D" w14:paraId="2BCFC5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F1F4A4"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4B4308F3" w14:textId="77777777" w:rsidR="000D681D" w:rsidRPr="000D681D" w:rsidRDefault="000D681D" w:rsidP="006F13B3">
            <w:pPr>
              <w:pStyle w:val="supplementaritytable"/>
            </w:pPr>
            <w:r w:rsidRPr="000D681D">
              <w:t>10819925371</w:t>
            </w:r>
          </w:p>
        </w:tc>
        <w:tc>
          <w:tcPr>
            <w:tcW w:w="567" w:type="dxa"/>
            <w:tcBorders>
              <w:top w:val="nil"/>
              <w:left w:val="nil"/>
              <w:bottom w:val="nil"/>
              <w:right w:val="nil"/>
            </w:tcBorders>
            <w:shd w:val="clear" w:color="auto" w:fill="auto"/>
            <w:noWrap/>
            <w:vAlign w:val="center"/>
            <w:hideMark/>
          </w:tcPr>
          <w:p w14:paraId="65BB36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A197B3D" w14:textId="77777777" w:rsidR="000D681D" w:rsidRPr="000D681D" w:rsidRDefault="000D681D" w:rsidP="006F13B3">
            <w:pPr>
              <w:pStyle w:val="supplementaritytable"/>
            </w:pPr>
            <w:r w:rsidRPr="000D681D">
              <w:t>19925371</w:t>
            </w:r>
          </w:p>
        </w:tc>
        <w:tc>
          <w:tcPr>
            <w:tcW w:w="708" w:type="dxa"/>
            <w:tcBorders>
              <w:top w:val="nil"/>
              <w:left w:val="nil"/>
              <w:bottom w:val="nil"/>
              <w:right w:val="nil"/>
            </w:tcBorders>
            <w:shd w:val="clear" w:color="auto" w:fill="auto"/>
            <w:noWrap/>
            <w:vAlign w:val="center"/>
            <w:hideMark/>
          </w:tcPr>
          <w:p w14:paraId="1E99C3C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BF8835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7D420A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F4DA3D" w14:textId="77777777" w:rsidR="000D681D" w:rsidRPr="000D681D" w:rsidRDefault="000D681D" w:rsidP="006F13B3">
            <w:pPr>
              <w:pStyle w:val="supplementaritytable"/>
            </w:pPr>
            <w:r w:rsidRPr="000D681D">
              <w:t>70.92%</w:t>
            </w:r>
          </w:p>
        </w:tc>
        <w:tc>
          <w:tcPr>
            <w:tcW w:w="850" w:type="dxa"/>
            <w:tcBorders>
              <w:top w:val="nil"/>
              <w:left w:val="nil"/>
              <w:bottom w:val="nil"/>
              <w:right w:val="nil"/>
            </w:tcBorders>
            <w:shd w:val="clear" w:color="auto" w:fill="auto"/>
            <w:noWrap/>
            <w:vAlign w:val="center"/>
            <w:hideMark/>
          </w:tcPr>
          <w:p w14:paraId="6F654BD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C1C91A4" w14:textId="77777777" w:rsidR="000D681D" w:rsidRPr="000D681D" w:rsidRDefault="000D681D" w:rsidP="006F13B3">
            <w:pPr>
              <w:pStyle w:val="supplementaritytable"/>
            </w:pPr>
            <w:r w:rsidRPr="000D681D">
              <w:t>29.08%</w:t>
            </w:r>
          </w:p>
        </w:tc>
        <w:tc>
          <w:tcPr>
            <w:tcW w:w="850" w:type="dxa"/>
            <w:tcBorders>
              <w:top w:val="nil"/>
              <w:left w:val="nil"/>
              <w:bottom w:val="nil"/>
              <w:right w:val="nil"/>
            </w:tcBorders>
            <w:shd w:val="clear" w:color="auto" w:fill="auto"/>
            <w:noWrap/>
            <w:vAlign w:val="center"/>
            <w:hideMark/>
          </w:tcPr>
          <w:p w14:paraId="0F0BFC2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D500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B8C2E0E" w14:textId="77777777" w:rsidR="000D681D" w:rsidRPr="000D681D" w:rsidRDefault="000D681D" w:rsidP="006F13B3">
            <w:pPr>
              <w:pStyle w:val="supplementaritytable"/>
            </w:pPr>
            <w:r w:rsidRPr="000D681D">
              <w:rPr>
                <w:rFonts w:eastAsia="MS Mincho"/>
              </w:rPr>
              <w:t>－</w:t>
            </w:r>
          </w:p>
        </w:tc>
      </w:tr>
      <w:tr w:rsidR="006768AD" w:rsidRPr="000D681D" w14:paraId="31E6B8C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30BF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0D4F67DD" w14:textId="77777777" w:rsidR="000D681D" w:rsidRPr="000D681D" w:rsidRDefault="000D681D" w:rsidP="006F13B3">
            <w:pPr>
              <w:pStyle w:val="supplementaritytable"/>
            </w:pPr>
            <w:r w:rsidRPr="000D681D">
              <w:t>10819925374</w:t>
            </w:r>
          </w:p>
        </w:tc>
        <w:tc>
          <w:tcPr>
            <w:tcW w:w="567" w:type="dxa"/>
            <w:tcBorders>
              <w:top w:val="nil"/>
              <w:left w:val="nil"/>
              <w:bottom w:val="nil"/>
              <w:right w:val="nil"/>
            </w:tcBorders>
            <w:shd w:val="clear" w:color="auto" w:fill="auto"/>
            <w:noWrap/>
            <w:vAlign w:val="center"/>
            <w:hideMark/>
          </w:tcPr>
          <w:p w14:paraId="3A504E4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5D87840" w14:textId="77777777" w:rsidR="000D681D" w:rsidRPr="000D681D" w:rsidRDefault="000D681D" w:rsidP="006F13B3">
            <w:pPr>
              <w:pStyle w:val="supplementaritytable"/>
            </w:pPr>
            <w:r w:rsidRPr="000D681D">
              <w:t>19925374</w:t>
            </w:r>
          </w:p>
        </w:tc>
        <w:tc>
          <w:tcPr>
            <w:tcW w:w="708" w:type="dxa"/>
            <w:tcBorders>
              <w:top w:val="nil"/>
              <w:left w:val="nil"/>
              <w:bottom w:val="nil"/>
              <w:right w:val="nil"/>
            </w:tcBorders>
            <w:shd w:val="clear" w:color="auto" w:fill="auto"/>
            <w:noWrap/>
            <w:vAlign w:val="center"/>
            <w:hideMark/>
          </w:tcPr>
          <w:p w14:paraId="4C8A0365"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5B112D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2D3B3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34691A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54E0B6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E19666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7A8F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BE9AF2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F0AB41" w14:textId="77777777" w:rsidR="000D681D" w:rsidRPr="000D681D" w:rsidRDefault="000D681D" w:rsidP="006F13B3">
            <w:pPr>
              <w:pStyle w:val="supplementaritytable"/>
            </w:pPr>
            <w:r w:rsidRPr="000D681D">
              <w:rPr>
                <w:rFonts w:eastAsia="MS Mincho"/>
              </w:rPr>
              <w:t>－</w:t>
            </w:r>
          </w:p>
        </w:tc>
      </w:tr>
      <w:tr w:rsidR="006768AD" w:rsidRPr="000D681D" w14:paraId="22C337FD" w14:textId="77777777" w:rsidTr="003B1100">
        <w:trPr>
          <w:trHeight w:val="85"/>
          <w:jc w:val="center"/>
        </w:trPr>
        <w:tc>
          <w:tcPr>
            <w:tcW w:w="1279" w:type="dxa"/>
            <w:tcBorders>
              <w:top w:val="nil"/>
              <w:left w:val="nil"/>
              <w:bottom w:val="single" w:sz="4" w:space="0" w:color="auto"/>
              <w:right w:val="nil"/>
            </w:tcBorders>
            <w:shd w:val="clear" w:color="auto" w:fill="auto"/>
            <w:noWrap/>
            <w:vAlign w:val="center"/>
            <w:hideMark/>
          </w:tcPr>
          <w:p w14:paraId="7B4B6DCD" w14:textId="77777777" w:rsidR="000D681D" w:rsidRPr="000D681D" w:rsidRDefault="000D681D" w:rsidP="006F13B3">
            <w:pPr>
              <w:pStyle w:val="supplementaritytable"/>
            </w:pPr>
            <w:r w:rsidRPr="000D681D">
              <w:t>osa-miR821c</w:t>
            </w:r>
          </w:p>
        </w:tc>
        <w:tc>
          <w:tcPr>
            <w:tcW w:w="1134" w:type="dxa"/>
            <w:tcBorders>
              <w:top w:val="nil"/>
              <w:left w:val="nil"/>
              <w:bottom w:val="single" w:sz="4" w:space="0" w:color="auto"/>
              <w:right w:val="nil"/>
            </w:tcBorders>
            <w:shd w:val="clear" w:color="auto" w:fill="auto"/>
            <w:noWrap/>
            <w:vAlign w:val="center"/>
            <w:hideMark/>
          </w:tcPr>
          <w:p w14:paraId="17C04491" w14:textId="77777777" w:rsidR="000D681D" w:rsidRPr="000D681D" w:rsidRDefault="000D681D" w:rsidP="006F13B3">
            <w:pPr>
              <w:pStyle w:val="supplementaritytable"/>
            </w:pPr>
            <w:r w:rsidRPr="000D681D">
              <w:t>10819925381</w:t>
            </w:r>
          </w:p>
        </w:tc>
        <w:tc>
          <w:tcPr>
            <w:tcW w:w="567" w:type="dxa"/>
            <w:tcBorders>
              <w:top w:val="nil"/>
              <w:left w:val="nil"/>
              <w:bottom w:val="single" w:sz="4" w:space="0" w:color="auto"/>
              <w:right w:val="nil"/>
            </w:tcBorders>
            <w:shd w:val="clear" w:color="auto" w:fill="auto"/>
            <w:noWrap/>
            <w:vAlign w:val="center"/>
            <w:hideMark/>
          </w:tcPr>
          <w:p w14:paraId="46132227" w14:textId="77777777" w:rsidR="000D681D" w:rsidRPr="000D681D" w:rsidRDefault="000D681D" w:rsidP="006F13B3">
            <w:pPr>
              <w:pStyle w:val="supplementaritytable"/>
            </w:pPr>
            <w:r w:rsidRPr="000D681D">
              <w:t>chr08</w:t>
            </w:r>
          </w:p>
        </w:tc>
        <w:tc>
          <w:tcPr>
            <w:tcW w:w="851" w:type="dxa"/>
            <w:tcBorders>
              <w:top w:val="nil"/>
              <w:left w:val="nil"/>
              <w:bottom w:val="single" w:sz="4" w:space="0" w:color="auto"/>
              <w:right w:val="nil"/>
            </w:tcBorders>
            <w:shd w:val="clear" w:color="auto" w:fill="auto"/>
            <w:noWrap/>
            <w:vAlign w:val="center"/>
            <w:hideMark/>
          </w:tcPr>
          <w:p w14:paraId="671203D6" w14:textId="77777777" w:rsidR="000D681D" w:rsidRPr="000D681D" w:rsidRDefault="000D681D" w:rsidP="006F13B3">
            <w:pPr>
              <w:pStyle w:val="supplementaritytable"/>
            </w:pPr>
            <w:r w:rsidRPr="000D681D">
              <w:t>19925381</w:t>
            </w:r>
          </w:p>
        </w:tc>
        <w:tc>
          <w:tcPr>
            <w:tcW w:w="708" w:type="dxa"/>
            <w:tcBorders>
              <w:top w:val="nil"/>
              <w:left w:val="nil"/>
              <w:bottom w:val="single" w:sz="4" w:space="0" w:color="auto"/>
              <w:right w:val="nil"/>
            </w:tcBorders>
            <w:shd w:val="clear" w:color="auto" w:fill="auto"/>
            <w:noWrap/>
            <w:vAlign w:val="center"/>
            <w:hideMark/>
          </w:tcPr>
          <w:p w14:paraId="392A287F" w14:textId="77777777" w:rsidR="000D681D" w:rsidRPr="000D681D" w:rsidRDefault="000D681D" w:rsidP="006F13B3">
            <w:pPr>
              <w:pStyle w:val="supplementaritytable"/>
            </w:pPr>
            <w:r w:rsidRPr="000D681D">
              <w:t>4</w:t>
            </w:r>
          </w:p>
        </w:tc>
        <w:tc>
          <w:tcPr>
            <w:tcW w:w="709" w:type="dxa"/>
            <w:tcBorders>
              <w:top w:val="nil"/>
              <w:left w:val="nil"/>
              <w:bottom w:val="single" w:sz="4" w:space="0" w:color="auto"/>
              <w:right w:val="nil"/>
            </w:tcBorders>
            <w:shd w:val="clear" w:color="auto" w:fill="auto"/>
            <w:noWrap/>
            <w:vAlign w:val="center"/>
            <w:hideMark/>
          </w:tcPr>
          <w:p w14:paraId="21605E5D" w14:textId="77777777" w:rsidR="000D681D" w:rsidRPr="000D681D" w:rsidRDefault="000D681D" w:rsidP="006F13B3">
            <w:pPr>
              <w:pStyle w:val="supplementaritytable"/>
            </w:pPr>
            <w:r w:rsidRPr="000D681D">
              <w:t>A</w:t>
            </w:r>
          </w:p>
        </w:tc>
        <w:tc>
          <w:tcPr>
            <w:tcW w:w="702" w:type="dxa"/>
            <w:tcBorders>
              <w:top w:val="nil"/>
              <w:left w:val="nil"/>
              <w:bottom w:val="single" w:sz="4" w:space="0" w:color="auto"/>
              <w:right w:val="nil"/>
            </w:tcBorders>
            <w:shd w:val="clear" w:color="auto" w:fill="auto"/>
            <w:noWrap/>
            <w:vAlign w:val="center"/>
            <w:hideMark/>
          </w:tcPr>
          <w:p w14:paraId="0910E18B" w14:textId="77777777" w:rsidR="000D681D" w:rsidRPr="000D681D" w:rsidRDefault="000D681D" w:rsidP="006F13B3">
            <w:pPr>
              <w:pStyle w:val="supplementaritytable"/>
            </w:pPr>
            <w:r w:rsidRPr="000D681D">
              <w:t>A</w:t>
            </w:r>
          </w:p>
        </w:tc>
        <w:tc>
          <w:tcPr>
            <w:tcW w:w="850" w:type="dxa"/>
            <w:tcBorders>
              <w:top w:val="nil"/>
              <w:left w:val="nil"/>
              <w:bottom w:val="single" w:sz="4" w:space="0" w:color="auto"/>
              <w:right w:val="nil"/>
            </w:tcBorders>
            <w:shd w:val="clear" w:color="auto" w:fill="auto"/>
            <w:noWrap/>
            <w:vAlign w:val="center"/>
            <w:hideMark/>
          </w:tcPr>
          <w:p w14:paraId="67A9371C" w14:textId="77777777" w:rsidR="000D681D" w:rsidRPr="000D681D" w:rsidRDefault="000D681D" w:rsidP="006F13B3">
            <w:pPr>
              <w:pStyle w:val="supplementaritytable"/>
            </w:pPr>
            <w:r w:rsidRPr="000D681D">
              <w:t>99.98%</w:t>
            </w:r>
          </w:p>
        </w:tc>
        <w:tc>
          <w:tcPr>
            <w:tcW w:w="850" w:type="dxa"/>
            <w:tcBorders>
              <w:top w:val="nil"/>
              <w:left w:val="nil"/>
              <w:bottom w:val="single" w:sz="4" w:space="0" w:color="auto"/>
              <w:right w:val="nil"/>
            </w:tcBorders>
            <w:shd w:val="clear" w:color="auto" w:fill="auto"/>
            <w:noWrap/>
            <w:vAlign w:val="center"/>
            <w:hideMark/>
          </w:tcPr>
          <w:p w14:paraId="61B40E0D" w14:textId="77777777" w:rsidR="000D681D" w:rsidRPr="000D681D" w:rsidRDefault="000D681D" w:rsidP="006F13B3">
            <w:pPr>
              <w:pStyle w:val="supplementaritytable"/>
            </w:pPr>
            <w:r w:rsidRPr="000D681D">
              <w:t>T</w:t>
            </w:r>
          </w:p>
        </w:tc>
        <w:tc>
          <w:tcPr>
            <w:tcW w:w="850" w:type="dxa"/>
            <w:tcBorders>
              <w:top w:val="nil"/>
              <w:left w:val="nil"/>
              <w:bottom w:val="single" w:sz="4" w:space="0" w:color="auto"/>
              <w:right w:val="nil"/>
            </w:tcBorders>
            <w:shd w:val="clear" w:color="auto" w:fill="auto"/>
            <w:noWrap/>
            <w:vAlign w:val="center"/>
            <w:hideMark/>
          </w:tcPr>
          <w:p w14:paraId="538C039B" w14:textId="77777777" w:rsidR="000D681D" w:rsidRPr="000D681D" w:rsidRDefault="000D681D" w:rsidP="006F13B3">
            <w:pPr>
              <w:pStyle w:val="supplementaritytable"/>
            </w:pPr>
            <w:r w:rsidRPr="000D681D">
              <w:t>0.02%</w:t>
            </w:r>
          </w:p>
        </w:tc>
        <w:tc>
          <w:tcPr>
            <w:tcW w:w="850" w:type="dxa"/>
            <w:tcBorders>
              <w:top w:val="nil"/>
              <w:left w:val="nil"/>
              <w:bottom w:val="single" w:sz="4" w:space="0" w:color="auto"/>
              <w:right w:val="nil"/>
            </w:tcBorders>
            <w:shd w:val="clear" w:color="auto" w:fill="auto"/>
            <w:noWrap/>
            <w:vAlign w:val="center"/>
            <w:hideMark/>
          </w:tcPr>
          <w:p w14:paraId="3D7326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noWrap/>
            <w:vAlign w:val="center"/>
            <w:hideMark/>
          </w:tcPr>
          <w:p w14:paraId="05AA29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vAlign w:val="center"/>
            <w:hideMark/>
          </w:tcPr>
          <w:p w14:paraId="6C0F51D5" w14:textId="77777777" w:rsidR="000D681D" w:rsidRPr="000D681D" w:rsidRDefault="000D681D" w:rsidP="006F13B3">
            <w:pPr>
              <w:pStyle w:val="supplementaritytable"/>
            </w:pPr>
            <w:r w:rsidRPr="000D681D">
              <w:rPr>
                <w:rFonts w:eastAsia="MS Mincho"/>
              </w:rPr>
              <w:t>－</w:t>
            </w:r>
          </w:p>
        </w:tc>
      </w:tr>
    </w:tbl>
    <w:p w14:paraId="68F5D458" w14:textId="493B08F0" w:rsidR="00694013" w:rsidRPr="002F5E81" w:rsidRDefault="00694013" w:rsidP="002F5E81">
      <w:pPr>
        <w:rPr>
          <w:sz w:val="20"/>
        </w:rPr>
      </w:pPr>
      <w:r w:rsidRPr="002F5E81">
        <w:rPr>
          <w:sz w:val="20"/>
        </w:rPr>
        <w:t xml:space="preserve">* MaMiRNA: mature miRNA, </w:t>
      </w:r>
      <w:r w:rsidRPr="002F5E81">
        <w:rPr>
          <w:rFonts w:hint="eastAsia"/>
          <w:sz w:val="20"/>
        </w:rPr>
        <w:t>成熟</w:t>
      </w:r>
      <w:r w:rsidRPr="002F5E81">
        <w:rPr>
          <w:rFonts w:hint="eastAsia"/>
          <w:sz w:val="20"/>
        </w:rPr>
        <w:t>miRNA</w:t>
      </w:r>
    </w:p>
    <w:p w14:paraId="5EFC460F" w14:textId="0F76C0CA" w:rsidR="00576A5B" w:rsidRPr="002F5E81" w:rsidRDefault="00694013" w:rsidP="006F13B3">
      <w:pPr>
        <w:rPr>
          <w:sz w:val="20"/>
        </w:rPr>
      </w:pPr>
      <w:r w:rsidRPr="002F5E81">
        <w:rPr>
          <w:sz w:val="20"/>
        </w:rPr>
        <w:t>**</w:t>
      </w:r>
      <w:r w:rsidR="006768AD" w:rsidRPr="002F5E81">
        <w:rPr>
          <w:sz w:val="20"/>
        </w:rPr>
        <w:t xml:space="preserve">Position: </w:t>
      </w:r>
      <w:r w:rsidR="006768AD" w:rsidRPr="002F5E81">
        <w:rPr>
          <w:rFonts w:hint="eastAsia"/>
          <w:sz w:val="20"/>
        </w:rPr>
        <w:t>SNP</w:t>
      </w:r>
      <w:r w:rsidR="006768AD" w:rsidRPr="002F5E81">
        <w:rPr>
          <w:rFonts w:hint="eastAsia"/>
          <w:sz w:val="20"/>
        </w:rPr>
        <w:t>在参考基因组上的坐标</w:t>
      </w:r>
    </w:p>
    <w:p w14:paraId="7896DF53" w14:textId="59CEADFE" w:rsidR="006768AD" w:rsidRPr="002F5E81" w:rsidRDefault="006768AD" w:rsidP="006F13B3">
      <w:pPr>
        <w:rPr>
          <w:sz w:val="20"/>
        </w:rPr>
      </w:pPr>
      <w:r w:rsidRPr="002F5E81">
        <w:rPr>
          <w:sz w:val="20"/>
        </w:rPr>
        <w:t>*</w:t>
      </w:r>
      <w:r w:rsidR="00694013" w:rsidRPr="002F5E81">
        <w:rPr>
          <w:sz w:val="20"/>
        </w:rPr>
        <w:t>*</w:t>
      </w:r>
      <w:r w:rsidRPr="002F5E81">
        <w:rPr>
          <w:sz w:val="20"/>
        </w:rPr>
        <w:t>*Rela pos: relative position</w:t>
      </w:r>
      <w:r w:rsidRPr="002F5E81">
        <w:rPr>
          <w:rFonts w:hint="eastAsia"/>
          <w:sz w:val="20"/>
        </w:rPr>
        <w:t>，也就是</w:t>
      </w:r>
      <w:r w:rsidRPr="002F5E81">
        <w:rPr>
          <w:rFonts w:hint="eastAsia"/>
          <w:sz w:val="20"/>
        </w:rPr>
        <w:t>SNP</w:t>
      </w:r>
      <w:r w:rsidRPr="002F5E81">
        <w:rPr>
          <w:rFonts w:hint="eastAsia"/>
          <w:sz w:val="20"/>
        </w:rPr>
        <w:t>在成熟</w:t>
      </w:r>
      <w:r w:rsidRPr="002F5E81">
        <w:rPr>
          <w:rFonts w:hint="eastAsia"/>
          <w:sz w:val="20"/>
        </w:rPr>
        <w:t>miRNA</w:t>
      </w:r>
      <w:r w:rsidRPr="002F5E81">
        <w:rPr>
          <w:rFonts w:hint="eastAsia"/>
          <w:sz w:val="20"/>
        </w:rPr>
        <w:t>上的相对位置</w:t>
      </w:r>
    </w:p>
    <w:p w14:paraId="1E45CDBC"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5F3781C0" w14:textId="008F8977" w:rsidR="00280B63" w:rsidRPr="00E53B08" w:rsidRDefault="00594C88" w:rsidP="006F13B3">
      <w:pPr>
        <w:pStyle w:val="a4"/>
        <w:rPr>
          <w:rFonts w:ascii="Times New Roman" w:hAnsi="Times New Roman" w:cs="Times New Roman"/>
        </w:rPr>
      </w:pPr>
      <w:bookmarkStart w:id="941" w:name="_Toc479949742"/>
      <w:r w:rsidRPr="00E53B08">
        <w:rPr>
          <w:rFonts w:ascii="Times New Roman" w:hAnsi="Times New Roman" w:cs="Times New Roman"/>
        </w:rPr>
        <w:lastRenderedPageBreak/>
        <w:t>附表</w:t>
      </w:r>
      <w:r w:rsidR="00280B63" w:rsidRPr="00E53B08">
        <w:rPr>
          <w:rFonts w:ascii="Times New Roman" w:hAnsi="Times New Roman" w:cs="Times New Roman"/>
        </w:rPr>
        <w:t xml:space="preserve">2 </w:t>
      </w:r>
      <w:r w:rsidR="00280B63" w:rsidRPr="00E53B08">
        <w:rPr>
          <w:rFonts w:ascii="Times New Roman" w:hAnsi="Times New Roman" w:cs="Times New Roman"/>
        </w:rPr>
        <w:t>保守</w:t>
      </w:r>
      <w:r w:rsidR="00280B63" w:rsidRPr="00E53B08">
        <w:rPr>
          <w:rFonts w:ascii="Times New Roman" w:hAnsi="Times New Roman" w:cs="Times New Roman"/>
        </w:rPr>
        <w:t>miRNA</w:t>
      </w:r>
      <w:r w:rsidR="00604F76" w:rsidRPr="00E53B08">
        <w:rPr>
          <w:rFonts w:ascii="Times New Roman" w:hAnsi="Times New Roman" w:cs="Times New Roman"/>
        </w:rPr>
        <w:t>的预测靶基因</w:t>
      </w:r>
      <w:bookmarkEnd w:id="941"/>
    </w:p>
    <w:p w14:paraId="5485E3A0" w14:textId="77777777" w:rsidR="004858CD" w:rsidRDefault="004858CD" w:rsidP="006F13B3"/>
    <w:tbl>
      <w:tblPr>
        <w:tblW w:w="11336" w:type="dxa"/>
        <w:jc w:val="center"/>
        <w:tblLook w:val="04A0" w:firstRow="1" w:lastRow="0" w:firstColumn="1" w:lastColumn="0" w:noHBand="0" w:noVBand="1"/>
      </w:tblPr>
      <w:tblGrid>
        <w:gridCol w:w="1417"/>
        <w:gridCol w:w="1417"/>
        <w:gridCol w:w="1417"/>
        <w:gridCol w:w="1417"/>
        <w:gridCol w:w="1417"/>
        <w:gridCol w:w="1417"/>
        <w:gridCol w:w="1417"/>
        <w:gridCol w:w="1417"/>
      </w:tblGrid>
      <w:tr w:rsidR="00743D56" w:rsidRPr="00743D56" w14:paraId="5E7FD342" w14:textId="77777777" w:rsidTr="00AD1BD6">
        <w:trPr>
          <w:trHeight w:hRule="exact" w:val="284"/>
          <w:jc w:val="center"/>
        </w:trPr>
        <w:tc>
          <w:tcPr>
            <w:tcW w:w="1417" w:type="dxa"/>
            <w:tcBorders>
              <w:top w:val="single" w:sz="4" w:space="0" w:color="auto"/>
              <w:left w:val="nil"/>
              <w:bottom w:val="single" w:sz="4" w:space="0" w:color="auto"/>
              <w:right w:val="nil"/>
            </w:tcBorders>
            <w:shd w:val="clear" w:color="auto" w:fill="auto"/>
            <w:noWrap/>
            <w:vAlign w:val="center"/>
            <w:hideMark/>
          </w:tcPr>
          <w:p w14:paraId="2DE7DF79"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3374F3DC"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28BBFCA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ED8D302"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6F23D7F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D21935F"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1C1F7F9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nil"/>
            </w:tcBorders>
            <w:shd w:val="clear" w:color="auto" w:fill="auto"/>
            <w:noWrap/>
            <w:vAlign w:val="center"/>
            <w:hideMark/>
          </w:tcPr>
          <w:p w14:paraId="7F6EF37C" w14:textId="77777777" w:rsidR="00743D56" w:rsidRPr="00743D56" w:rsidRDefault="00743D56" w:rsidP="006F13B3">
            <w:pPr>
              <w:pStyle w:val="THsupplementarity"/>
            </w:pPr>
            <w:r w:rsidRPr="00743D56">
              <w:t>Target gene</w:t>
            </w:r>
          </w:p>
        </w:tc>
      </w:tr>
      <w:tr w:rsidR="00743D56" w:rsidRPr="00743D56" w14:paraId="6D67ECA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D86484"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5094F81D"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7DFF5A68"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483C3ADF"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9AB56DA" w14:textId="77777777" w:rsidR="00743D56" w:rsidRPr="00743D56" w:rsidRDefault="00743D56" w:rsidP="006F13B3">
            <w:pPr>
              <w:pStyle w:val="supplementaritytable"/>
            </w:pPr>
            <w:r w:rsidRPr="00743D56">
              <w:t>osa-miR160a-5p</w:t>
            </w:r>
          </w:p>
        </w:tc>
        <w:tc>
          <w:tcPr>
            <w:tcW w:w="1417" w:type="dxa"/>
            <w:tcBorders>
              <w:top w:val="nil"/>
              <w:left w:val="nil"/>
              <w:bottom w:val="nil"/>
              <w:right w:val="single" w:sz="12" w:space="0" w:color="auto"/>
            </w:tcBorders>
            <w:shd w:val="clear" w:color="auto" w:fill="auto"/>
            <w:noWrap/>
            <w:vAlign w:val="bottom"/>
            <w:hideMark/>
          </w:tcPr>
          <w:p w14:paraId="4D2FBADE"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B20B00A"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00E3DDB" w14:textId="77777777" w:rsidR="00743D56" w:rsidRPr="00743D56" w:rsidRDefault="00743D56" w:rsidP="006F13B3">
            <w:pPr>
              <w:pStyle w:val="supplementaritytable"/>
            </w:pPr>
            <w:r w:rsidRPr="00743D56">
              <w:t>LOC_Os01g69830</w:t>
            </w:r>
          </w:p>
        </w:tc>
      </w:tr>
      <w:tr w:rsidR="00743D56" w:rsidRPr="00743D56" w14:paraId="39377D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EF74E6"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6B64837A"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0A14DD0E"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5D710DC5"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52A146F"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4A5EC64F" w14:textId="77777777" w:rsidR="00743D56" w:rsidRPr="00743D56" w:rsidRDefault="00743D56" w:rsidP="006F13B3">
            <w:pPr>
              <w:pStyle w:val="supplementaritytable"/>
            </w:pPr>
            <w:r w:rsidRPr="00743D56">
              <w:t>LOC_Os02g56000</w:t>
            </w:r>
          </w:p>
        </w:tc>
        <w:tc>
          <w:tcPr>
            <w:tcW w:w="1417" w:type="dxa"/>
            <w:tcBorders>
              <w:top w:val="nil"/>
              <w:left w:val="nil"/>
              <w:bottom w:val="nil"/>
              <w:right w:val="nil"/>
            </w:tcBorders>
            <w:shd w:val="clear" w:color="auto" w:fill="auto"/>
            <w:noWrap/>
            <w:vAlign w:val="bottom"/>
            <w:hideMark/>
          </w:tcPr>
          <w:p w14:paraId="30EA9254"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FC5AE3" w14:textId="77777777" w:rsidR="00743D56" w:rsidRPr="00743D56" w:rsidRDefault="00743D56" w:rsidP="006F13B3">
            <w:pPr>
              <w:pStyle w:val="supplementaritytable"/>
            </w:pPr>
            <w:r w:rsidRPr="00743D56">
              <w:t>LOC_Os02g04680</w:t>
            </w:r>
          </w:p>
        </w:tc>
      </w:tr>
      <w:tr w:rsidR="00743D56" w:rsidRPr="00743D56" w14:paraId="6822B4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C5133F"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43802237"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25AD7904"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B084A8D"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820AA42"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7830982A" w14:textId="77777777" w:rsidR="00743D56" w:rsidRPr="00743D56" w:rsidRDefault="00743D56" w:rsidP="006F13B3">
            <w:pPr>
              <w:pStyle w:val="supplementaritytable"/>
            </w:pPr>
            <w:r w:rsidRPr="00743D56">
              <w:t>LOC_Os07g37130</w:t>
            </w:r>
          </w:p>
        </w:tc>
        <w:tc>
          <w:tcPr>
            <w:tcW w:w="1417" w:type="dxa"/>
            <w:tcBorders>
              <w:top w:val="nil"/>
              <w:left w:val="nil"/>
              <w:bottom w:val="nil"/>
              <w:right w:val="nil"/>
            </w:tcBorders>
            <w:shd w:val="clear" w:color="auto" w:fill="auto"/>
            <w:noWrap/>
            <w:vAlign w:val="bottom"/>
            <w:hideMark/>
          </w:tcPr>
          <w:p w14:paraId="7B4A7C90"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399A382" w14:textId="77777777" w:rsidR="00743D56" w:rsidRPr="00743D56" w:rsidRDefault="00743D56" w:rsidP="006F13B3">
            <w:pPr>
              <w:pStyle w:val="supplementaritytable"/>
            </w:pPr>
            <w:r w:rsidRPr="00743D56">
              <w:t>LOC_Os02g07780</w:t>
            </w:r>
          </w:p>
        </w:tc>
      </w:tr>
      <w:tr w:rsidR="00743D56" w:rsidRPr="00743D56" w14:paraId="20A2078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6747417"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C96500E" w14:textId="77777777" w:rsidR="00743D56" w:rsidRPr="00743D56" w:rsidRDefault="00743D56" w:rsidP="006F13B3">
            <w:pPr>
              <w:pStyle w:val="supplementaritytable"/>
            </w:pPr>
            <w:r w:rsidRPr="00743D56">
              <w:t>LOC_Os04g36054</w:t>
            </w:r>
          </w:p>
        </w:tc>
        <w:tc>
          <w:tcPr>
            <w:tcW w:w="1417" w:type="dxa"/>
            <w:tcBorders>
              <w:top w:val="nil"/>
              <w:left w:val="nil"/>
              <w:bottom w:val="nil"/>
              <w:right w:val="nil"/>
            </w:tcBorders>
            <w:shd w:val="clear" w:color="auto" w:fill="auto"/>
            <w:noWrap/>
            <w:vAlign w:val="bottom"/>
            <w:hideMark/>
          </w:tcPr>
          <w:p w14:paraId="7D89D750"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C161B0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7181596"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22011C39" w14:textId="77777777" w:rsidR="00743D56" w:rsidRPr="00743D56" w:rsidRDefault="00743D56" w:rsidP="006F13B3">
            <w:pPr>
              <w:pStyle w:val="supplementaritytable"/>
            </w:pPr>
            <w:r w:rsidRPr="00743D56">
              <w:t>LOC_Os08g43570</w:t>
            </w:r>
          </w:p>
        </w:tc>
        <w:tc>
          <w:tcPr>
            <w:tcW w:w="1417" w:type="dxa"/>
            <w:tcBorders>
              <w:top w:val="nil"/>
              <w:left w:val="nil"/>
              <w:bottom w:val="nil"/>
              <w:right w:val="nil"/>
            </w:tcBorders>
            <w:shd w:val="clear" w:color="auto" w:fill="auto"/>
            <w:noWrap/>
            <w:vAlign w:val="bottom"/>
            <w:hideMark/>
          </w:tcPr>
          <w:p w14:paraId="1FA46C6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1E09ADF" w14:textId="77777777" w:rsidR="00743D56" w:rsidRPr="00743D56" w:rsidRDefault="00743D56" w:rsidP="006F13B3">
            <w:pPr>
              <w:pStyle w:val="supplementaritytable"/>
            </w:pPr>
            <w:r w:rsidRPr="00743D56">
              <w:t>LOC_Os05g48800</w:t>
            </w:r>
          </w:p>
        </w:tc>
      </w:tr>
      <w:tr w:rsidR="00743D56" w:rsidRPr="00743D56" w14:paraId="00D103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066C9C"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28813C25"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00ED1603"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2722EE8"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17E4E81"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35967023" w14:textId="77777777" w:rsidR="00743D56" w:rsidRPr="00743D56" w:rsidRDefault="00743D56" w:rsidP="006F13B3">
            <w:pPr>
              <w:pStyle w:val="supplementaritytable"/>
            </w:pPr>
            <w:r w:rsidRPr="00743D56">
              <w:t>LOC_Os11g38140</w:t>
            </w:r>
          </w:p>
        </w:tc>
        <w:tc>
          <w:tcPr>
            <w:tcW w:w="1417" w:type="dxa"/>
            <w:tcBorders>
              <w:top w:val="nil"/>
              <w:left w:val="nil"/>
              <w:bottom w:val="nil"/>
              <w:right w:val="nil"/>
            </w:tcBorders>
            <w:shd w:val="clear" w:color="auto" w:fill="auto"/>
            <w:noWrap/>
            <w:vAlign w:val="bottom"/>
            <w:hideMark/>
          </w:tcPr>
          <w:p w14:paraId="6758B28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0C7172D" w14:textId="77777777" w:rsidR="00743D56" w:rsidRPr="00743D56" w:rsidRDefault="00743D56" w:rsidP="006F13B3">
            <w:pPr>
              <w:pStyle w:val="supplementaritytable"/>
            </w:pPr>
            <w:r w:rsidRPr="00743D56">
              <w:t>LOC_Os06g45310</w:t>
            </w:r>
          </w:p>
        </w:tc>
      </w:tr>
      <w:tr w:rsidR="00743D56" w:rsidRPr="00743D56" w14:paraId="10B49D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80EDEA"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63419BB"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7CBD35B"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1781B49"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7BB6F19"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6CA1F908"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1CDBA351"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151432" w14:textId="77777777" w:rsidR="00743D56" w:rsidRPr="00743D56" w:rsidRDefault="00743D56" w:rsidP="006F13B3">
            <w:pPr>
              <w:pStyle w:val="supplementaritytable"/>
            </w:pPr>
            <w:r w:rsidRPr="00743D56">
              <w:t>LOC_Os07g32170</w:t>
            </w:r>
          </w:p>
        </w:tc>
      </w:tr>
      <w:tr w:rsidR="00743D56" w:rsidRPr="00743D56" w14:paraId="397C57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13C10F"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CE24A26"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30434449"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1F9F6C01"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1FF20C7"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739957E5"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5CCDD1B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EF35E7A" w14:textId="77777777" w:rsidR="00743D56" w:rsidRPr="00743D56" w:rsidRDefault="00743D56" w:rsidP="006F13B3">
            <w:pPr>
              <w:pStyle w:val="supplementaritytable"/>
            </w:pPr>
            <w:r w:rsidRPr="00743D56">
              <w:t>LOC_Os08g39890</w:t>
            </w:r>
          </w:p>
        </w:tc>
      </w:tr>
      <w:tr w:rsidR="00743D56" w:rsidRPr="00743D56" w14:paraId="63E52B1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247A347"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414FC0FF"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2BABC730"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053A07"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B900438"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5EFEC4EA"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6ED5267D"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2326F51" w14:textId="77777777" w:rsidR="00743D56" w:rsidRPr="00743D56" w:rsidRDefault="00743D56" w:rsidP="006F13B3">
            <w:pPr>
              <w:pStyle w:val="supplementaritytable"/>
            </w:pPr>
            <w:r w:rsidRPr="00743D56">
              <w:t>LOC_Os08g41940</w:t>
            </w:r>
          </w:p>
        </w:tc>
      </w:tr>
      <w:tr w:rsidR="00743D56" w:rsidRPr="00743D56" w14:paraId="709B19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9B35285"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F71B380"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680000A7"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6325E7A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033C09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1C71188F"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39C7F167"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84D2E3" w14:textId="77777777" w:rsidR="00743D56" w:rsidRPr="00743D56" w:rsidRDefault="00743D56" w:rsidP="006F13B3">
            <w:pPr>
              <w:pStyle w:val="supplementaritytable"/>
            </w:pPr>
            <w:r w:rsidRPr="00743D56">
              <w:t>LOC_Os09g31438</w:t>
            </w:r>
          </w:p>
        </w:tc>
      </w:tr>
      <w:tr w:rsidR="00743D56" w:rsidRPr="00743D56" w14:paraId="61A92C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92CE39E"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1A24E1C4"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13F5ECFB"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C910551"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285CDBE"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232B948"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EFACF0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E53182" w14:textId="77777777" w:rsidR="00743D56" w:rsidRPr="00743D56" w:rsidRDefault="00743D56" w:rsidP="006F13B3">
            <w:pPr>
              <w:pStyle w:val="supplementaritytable"/>
            </w:pPr>
            <w:r w:rsidRPr="00743D56">
              <w:t>LOC_Os09g32944</w:t>
            </w:r>
          </w:p>
        </w:tc>
      </w:tr>
      <w:tr w:rsidR="00743D56" w:rsidRPr="00743D56" w14:paraId="59C4FE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2059D"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5E3E2BCE"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2235A86"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154949A"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4D5D48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A4801C3"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277855D5"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E818480" w14:textId="77777777" w:rsidR="00743D56" w:rsidRPr="00743D56" w:rsidRDefault="00743D56" w:rsidP="006F13B3">
            <w:pPr>
              <w:pStyle w:val="supplementaritytable"/>
            </w:pPr>
            <w:r w:rsidRPr="00743D56">
              <w:t>LOC_Os11g30370</w:t>
            </w:r>
          </w:p>
        </w:tc>
      </w:tr>
      <w:tr w:rsidR="00743D56" w:rsidRPr="00743D56" w14:paraId="3024EE4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59440B"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7C943F72"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5E52F68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2FC81AC5"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AB7B1DD"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642F2AE6"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008D9B91"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395AD44" w14:textId="77777777" w:rsidR="00743D56" w:rsidRPr="00743D56" w:rsidRDefault="00743D56" w:rsidP="006F13B3">
            <w:pPr>
              <w:pStyle w:val="supplementaritytable"/>
            </w:pPr>
            <w:r w:rsidRPr="00743D56">
              <w:t>LOC_Os01g69830</w:t>
            </w:r>
          </w:p>
        </w:tc>
      </w:tr>
      <w:tr w:rsidR="00743D56" w:rsidRPr="00743D56" w14:paraId="10C1869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3D53624"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758AC696" w14:textId="77777777" w:rsidR="00743D56" w:rsidRPr="00743D56" w:rsidRDefault="00743D56" w:rsidP="006F13B3">
            <w:pPr>
              <w:pStyle w:val="supplementaritytable"/>
            </w:pPr>
            <w:r w:rsidRPr="00743D56">
              <w:t>LOC_Os03g57190</w:t>
            </w:r>
          </w:p>
        </w:tc>
        <w:tc>
          <w:tcPr>
            <w:tcW w:w="1417" w:type="dxa"/>
            <w:tcBorders>
              <w:top w:val="nil"/>
              <w:left w:val="nil"/>
              <w:bottom w:val="nil"/>
              <w:right w:val="nil"/>
            </w:tcBorders>
            <w:shd w:val="clear" w:color="auto" w:fill="auto"/>
            <w:noWrap/>
            <w:vAlign w:val="bottom"/>
            <w:hideMark/>
          </w:tcPr>
          <w:p w14:paraId="67F15B9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31533CF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156C7C4"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593A8397"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4D72C7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DD0DD2B" w14:textId="77777777" w:rsidR="00743D56" w:rsidRPr="00743D56" w:rsidRDefault="00743D56" w:rsidP="006F13B3">
            <w:pPr>
              <w:pStyle w:val="supplementaritytable"/>
            </w:pPr>
            <w:r w:rsidRPr="00743D56">
              <w:t>LOC_Os02g04680</w:t>
            </w:r>
          </w:p>
        </w:tc>
      </w:tr>
      <w:tr w:rsidR="00743D56" w:rsidRPr="00743D56" w14:paraId="62851E5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557C76"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4994B5C0" w14:textId="77777777" w:rsidR="00743D56" w:rsidRPr="00743D56" w:rsidRDefault="00743D56" w:rsidP="006F13B3">
            <w:pPr>
              <w:pStyle w:val="supplementaritytable"/>
            </w:pPr>
            <w:r w:rsidRPr="00743D56">
              <w:t>LOC_Os07g05720</w:t>
            </w:r>
          </w:p>
        </w:tc>
        <w:tc>
          <w:tcPr>
            <w:tcW w:w="1417" w:type="dxa"/>
            <w:tcBorders>
              <w:top w:val="nil"/>
              <w:left w:val="nil"/>
              <w:bottom w:val="nil"/>
              <w:right w:val="nil"/>
            </w:tcBorders>
            <w:shd w:val="clear" w:color="auto" w:fill="auto"/>
            <w:noWrap/>
            <w:vAlign w:val="bottom"/>
            <w:hideMark/>
          </w:tcPr>
          <w:p w14:paraId="690D5C6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409E59C5"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5E6B48F"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4EA98B32"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594DCE4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18F0A20A" w14:textId="77777777" w:rsidR="00743D56" w:rsidRPr="00743D56" w:rsidRDefault="00743D56" w:rsidP="006F13B3">
            <w:pPr>
              <w:pStyle w:val="supplementaritytable"/>
            </w:pPr>
            <w:r w:rsidRPr="00743D56">
              <w:t>LOC_Os02g07780</w:t>
            </w:r>
          </w:p>
        </w:tc>
      </w:tr>
      <w:tr w:rsidR="00743D56" w:rsidRPr="00743D56" w14:paraId="218C10C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E9DF1A"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5220A6B6"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49A86BC8"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D3BC56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911C468"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19A8B382"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77FB410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CFA1888" w14:textId="77777777" w:rsidR="00743D56" w:rsidRPr="00743D56" w:rsidRDefault="00743D56" w:rsidP="006F13B3">
            <w:pPr>
              <w:pStyle w:val="supplementaritytable"/>
            </w:pPr>
            <w:r w:rsidRPr="00743D56">
              <w:t>LOC_Os05g48800</w:t>
            </w:r>
          </w:p>
        </w:tc>
      </w:tr>
      <w:tr w:rsidR="00743D56" w:rsidRPr="00743D56" w14:paraId="17C168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6C16AF"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6EAEE521"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46990D9C"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AC05CA"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A671AB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60786333"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5828674"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B6CCB55" w14:textId="77777777" w:rsidR="00743D56" w:rsidRPr="00743D56" w:rsidRDefault="00743D56" w:rsidP="006F13B3">
            <w:pPr>
              <w:pStyle w:val="supplementaritytable"/>
            </w:pPr>
            <w:r w:rsidRPr="00743D56">
              <w:t>LOC_Os06g45310</w:t>
            </w:r>
          </w:p>
        </w:tc>
      </w:tr>
      <w:tr w:rsidR="00743D56" w:rsidRPr="00743D56" w14:paraId="2FC4361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DC64BD"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2F11A271"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5291A59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88A51D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2D72A9F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22EED15B"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EE2501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0B289AB8" w14:textId="77777777" w:rsidR="00743D56" w:rsidRPr="00743D56" w:rsidRDefault="00743D56" w:rsidP="006F13B3">
            <w:pPr>
              <w:pStyle w:val="supplementaritytable"/>
            </w:pPr>
            <w:r w:rsidRPr="00743D56">
              <w:t>LOC_Os07g32170</w:t>
            </w:r>
          </w:p>
        </w:tc>
      </w:tr>
      <w:tr w:rsidR="00743D56" w:rsidRPr="00743D56" w14:paraId="404645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5B3758"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6766E689"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71A6FF1E"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E960A93"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D2079CD"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71ED837D" w14:textId="77777777" w:rsidR="00743D56" w:rsidRPr="00743D56" w:rsidRDefault="00743D56" w:rsidP="006F13B3">
            <w:pPr>
              <w:pStyle w:val="supplementaritytable"/>
            </w:pPr>
            <w:r w:rsidRPr="00743D56">
              <w:t>LOC_Os08g02996</w:t>
            </w:r>
          </w:p>
        </w:tc>
        <w:tc>
          <w:tcPr>
            <w:tcW w:w="1417" w:type="dxa"/>
            <w:tcBorders>
              <w:top w:val="nil"/>
              <w:left w:val="nil"/>
              <w:bottom w:val="nil"/>
              <w:right w:val="nil"/>
            </w:tcBorders>
            <w:shd w:val="clear" w:color="auto" w:fill="auto"/>
            <w:noWrap/>
            <w:vAlign w:val="bottom"/>
            <w:hideMark/>
          </w:tcPr>
          <w:p w14:paraId="3FDA40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2E2C257" w14:textId="77777777" w:rsidR="00743D56" w:rsidRPr="00743D56" w:rsidRDefault="00743D56" w:rsidP="006F13B3">
            <w:pPr>
              <w:pStyle w:val="supplementaritytable"/>
            </w:pPr>
            <w:r w:rsidRPr="00743D56">
              <w:t>LOC_Os08g39890</w:t>
            </w:r>
          </w:p>
        </w:tc>
      </w:tr>
      <w:tr w:rsidR="00743D56" w:rsidRPr="00743D56" w14:paraId="6C2F72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EC791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24EDF60B"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5804CE8C"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B74C6CC"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59FB563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A26D76B" w14:textId="77777777" w:rsidR="00743D56" w:rsidRPr="00743D56" w:rsidRDefault="00743D56" w:rsidP="006F13B3">
            <w:pPr>
              <w:pStyle w:val="supplementaritytable"/>
            </w:pPr>
            <w:r w:rsidRPr="00743D56">
              <w:t>LOC_Os08g03020</w:t>
            </w:r>
          </w:p>
        </w:tc>
        <w:tc>
          <w:tcPr>
            <w:tcW w:w="1417" w:type="dxa"/>
            <w:tcBorders>
              <w:top w:val="nil"/>
              <w:left w:val="nil"/>
              <w:bottom w:val="nil"/>
              <w:right w:val="nil"/>
            </w:tcBorders>
            <w:shd w:val="clear" w:color="auto" w:fill="auto"/>
            <w:noWrap/>
            <w:vAlign w:val="bottom"/>
            <w:hideMark/>
          </w:tcPr>
          <w:p w14:paraId="5F22E52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8BD2B35" w14:textId="77777777" w:rsidR="00743D56" w:rsidRPr="00743D56" w:rsidRDefault="00743D56" w:rsidP="006F13B3">
            <w:pPr>
              <w:pStyle w:val="supplementaritytable"/>
            </w:pPr>
            <w:r w:rsidRPr="00743D56">
              <w:t>LOC_Os08g41940</w:t>
            </w:r>
          </w:p>
        </w:tc>
      </w:tr>
      <w:tr w:rsidR="00743D56" w:rsidRPr="00743D56" w14:paraId="14413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4D9DA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03A5B942"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07C0C543"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95C5C3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74B027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53A9C666" w14:textId="77777777" w:rsidR="00743D56" w:rsidRPr="00743D56" w:rsidRDefault="00743D56" w:rsidP="006F13B3">
            <w:pPr>
              <w:pStyle w:val="supplementaritytable"/>
            </w:pPr>
            <w:r w:rsidRPr="00743D56">
              <w:t>LOC_Os08g03150</w:t>
            </w:r>
          </w:p>
        </w:tc>
        <w:tc>
          <w:tcPr>
            <w:tcW w:w="1417" w:type="dxa"/>
            <w:tcBorders>
              <w:top w:val="nil"/>
              <w:left w:val="nil"/>
              <w:bottom w:val="nil"/>
              <w:right w:val="nil"/>
            </w:tcBorders>
            <w:shd w:val="clear" w:color="auto" w:fill="auto"/>
            <w:noWrap/>
            <w:vAlign w:val="bottom"/>
            <w:hideMark/>
          </w:tcPr>
          <w:p w14:paraId="332D21FA"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657D5560" w14:textId="77777777" w:rsidR="00743D56" w:rsidRPr="00743D56" w:rsidRDefault="00743D56" w:rsidP="006F13B3">
            <w:pPr>
              <w:pStyle w:val="supplementaritytable"/>
            </w:pPr>
            <w:r w:rsidRPr="00743D56">
              <w:t>LOC_Os09g31438</w:t>
            </w:r>
          </w:p>
        </w:tc>
      </w:tr>
      <w:tr w:rsidR="00743D56" w:rsidRPr="00743D56" w14:paraId="12BA9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F7E64E" w14:textId="77777777" w:rsidR="00743D56" w:rsidRPr="00743D56" w:rsidRDefault="00743D56" w:rsidP="006F13B3">
            <w:pPr>
              <w:pStyle w:val="supplementaritytable"/>
            </w:pPr>
            <w:r w:rsidRPr="00743D56">
              <w:t>osa-miR394</w:t>
            </w:r>
          </w:p>
        </w:tc>
        <w:tc>
          <w:tcPr>
            <w:tcW w:w="1417" w:type="dxa"/>
            <w:tcBorders>
              <w:top w:val="nil"/>
              <w:left w:val="nil"/>
              <w:bottom w:val="nil"/>
              <w:right w:val="single" w:sz="12" w:space="0" w:color="auto"/>
            </w:tcBorders>
            <w:shd w:val="clear" w:color="auto" w:fill="auto"/>
            <w:noWrap/>
            <w:vAlign w:val="bottom"/>
            <w:hideMark/>
          </w:tcPr>
          <w:p w14:paraId="784B0CC8" w14:textId="77777777" w:rsidR="00743D56" w:rsidRPr="00743D56" w:rsidRDefault="00743D56" w:rsidP="006F13B3">
            <w:pPr>
              <w:pStyle w:val="supplementaritytable"/>
            </w:pPr>
            <w:r w:rsidRPr="00743D56">
              <w:t>LOC_Os01g69940</w:t>
            </w:r>
          </w:p>
        </w:tc>
        <w:tc>
          <w:tcPr>
            <w:tcW w:w="1417" w:type="dxa"/>
            <w:tcBorders>
              <w:top w:val="nil"/>
              <w:left w:val="nil"/>
              <w:bottom w:val="nil"/>
              <w:right w:val="nil"/>
            </w:tcBorders>
            <w:shd w:val="clear" w:color="auto" w:fill="auto"/>
            <w:noWrap/>
            <w:vAlign w:val="bottom"/>
            <w:hideMark/>
          </w:tcPr>
          <w:p w14:paraId="72365BAD"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A67E1FA"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54FD79"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4D8CFA00" w14:textId="77777777" w:rsidR="00743D56" w:rsidRPr="00743D56" w:rsidRDefault="00743D56" w:rsidP="006F13B3">
            <w:pPr>
              <w:pStyle w:val="supplementaritytable"/>
            </w:pPr>
            <w:r w:rsidRPr="00743D56">
              <w:t>LOC_Os08g03160</w:t>
            </w:r>
          </w:p>
        </w:tc>
        <w:tc>
          <w:tcPr>
            <w:tcW w:w="1417" w:type="dxa"/>
            <w:tcBorders>
              <w:top w:val="nil"/>
              <w:left w:val="nil"/>
              <w:bottom w:val="nil"/>
              <w:right w:val="nil"/>
            </w:tcBorders>
            <w:shd w:val="clear" w:color="auto" w:fill="auto"/>
            <w:noWrap/>
            <w:vAlign w:val="bottom"/>
            <w:hideMark/>
          </w:tcPr>
          <w:p w14:paraId="345FB3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66F9BD8" w14:textId="77777777" w:rsidR="00743D56" w:rsidRPr="00743D56" w:rsidRDefault="00743D56" w:rsidP="006F13B3">
            <w:pPr>
              <w:pStyle w:val="supplementaritytable"/>
            </w:pPr>
            <w:r w:rsidRPr="00743D56">
              <w:t>LOC_Os09g32944</w:t>
            </w:r>
          </w:p>
        </w:tc>
      </w:tr>
      <w:tr w:rsidR="00743D56" w:rsidRPr="00743D56" w14:paraId="1C5CF2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A4FE31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5C73B21"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473411B1"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3978FB0"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58702B5A"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623C026C" w14:textId="77777777" w:rsidR="00743D56" w:rsidRPr="00743D56" w:rsidRDefault="00743D56" w:rsidP="006F13B3">
            <w:pPr>
              <w:pStyle w:val="supplementaritytable"/>
            </w:pPr>
            <w:r w:rsidRPr="00743D56">
              <w:t>LOC_Os08g07830</w:t>
            </w:r>
          </w:p>
        </w:tc>
        <w:tc>
          <w:tcPr>
            <w:tcW w:w="1417" w:type="dxa"/>
            <w:tcBorders>
              <w:top w:val="nil"/>
              <w:left w:val="nil"/>
              <w:bottom w:val="nil"/>
              <w:right w:val="nil"/>
            </w:tcBorders>
            <w:shd w:val="clear" w:color="auto" w:fill="auto"/>
            <w:noWrap/>
            <w:vAlign w:val="bottom"/>
            <w:hideMark/>
          </w:tcPr>
          <w:p w14:paraId="3335C43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0B49FA3" w14:textId="77777777" w:rsidR="00743D56" w:rsidRPr="00743D56" w:rsidRDefault="00743D56" w:rsidP="006F13B3">
            <w:pPr>
              <w:pStyle w:val="supplementaritytable"/>
            </w:pPr>
            <w:r w:rsidRPr="00743D56">
              <w:t>LOC_Os11g30370</w:t>
            </w:r>
          </w:p>
        </w:tc>
      </w:tr>
      <w:tr w:rsidR="00743D56" w:rsidRPr="00743D56" w14:paraId="2DBAC1D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C2960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2801D4BF"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694B6D30"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DA8C76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EF72CD0"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0B7EF258" w14:textId="77777777" w:rsidR="00743D56" w:rsidRPr="00743D56" w:rsidRDefault="00743D56" w:rsidP="006F13B3">
            <w:pPr>
              <w:pStyle w:val="supplementaritytable"/>
            </w:pPr>
            <w:r w:rsidRPr="00743D56">
              <w:t>LOC_Os09g37040</w:t>
            </w:r>
          </w:p>
        </w:tc>
        <w:tc>
          <w:tcPr>
            <w:tcW w:w="1417" w:type="dxa"/>
            <w:tcBorders>
              <w:top w:val="nil"/>
              <w:left w:val="nil"/>
              <w:bottom w:val="nil"/>
              <w:right w:val="nil"/>
            </w:tcBorders>
            <w:shd w:val="clear" w:color="auto" w:fill="auto"/>
            <w:noWrap/>
            <w:vAlign w:val="bottom"/>
            <w:hideMark/>
          </w:tcPr>
          <w:p w14:paraId="2023D816"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A258DB9" w14:textId="77777777" w:rsidR="00743D56" w:rsidRPr="00743D56" w:rsidRDefault="00743D56" w:rsidP="006F13B3">
            <w:pPr>
              <w:pStyle w:val="supplementaritytable"/>
            </w:pPr>
            <w:r w:rsidRPr="00743D56">
              <w:t>LOC_Os01g69830</w:t>
            </w:r>
          </w:p>
        </w:tc>
      </w:tr>
      <w:tr w:rsidR="00743D56" w:rsidRPr="00743D56" w14:paraId="534F36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0ABCB9E"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9AF5D2B"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2795FC5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FFE2E2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153E8ABB"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B5CF09E" w14:textId="77777777" w:rsidR="00743D56" w:rsidRPr="00743D56" w:rsidRDefault="00743D56" w:rsidP="006F13B3">
            <w:pPr>
              <w:pStyle w:val="supplementaritytable"/>
            </w:pPr>
            <w:r w:rsidRPr="00743D56">
              <w:t>LOC_Os11g35400</w:t>
            </w:r>
          </w:p>
        </w:tc>
        <w:tc>
          <w:tcPr>
            <w:tcW w:w="1417" w:type="dxa"/>
            <w:tcBorders>
              <w:top w:val="nil"/>
              <w:left w:val="nil"/>
              <w:bottom w:val="nil"/>
              <w:right w:val="nil"/>
            </w:tcBorders>
            <w:shd w:val="clear" w:color="auto" w:fill="auto"/>
            <w:noWrap/>
            <w:vAlign w:val="bottom"/>
            <w:hideMark/>
          </w:tcPr>
          <w:p w14:paraId="57879837"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7E76660" w14:textId="77777777" w:rsidR="00743D56" w:rsidRPr="00743D56" w:rsidRDefault="00743D56" w:rsidP="006F13B3">
            <w:pPr>
              <w:pStyle w:val="supplementaritytable"/>
            </w:pPr>
            <w:r w:rsidRPr="00743D56">
              <w:t>LOC_Os02g04680</w:t>
            </w:r>
          </w:p>
        </w:tc>
      </w:tr>
      <w:tr w:rsidR="00743D56" w:rsidRPr="00743D56" w14:paraId="455704D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D8C3D9"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36DE27BC"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03A73137"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017BD42"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9C4623E"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2DF9D97D"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651958A4"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86A6951" w14:textId="77777777" w:rsidR="00743D56" w:rsidRPr="00743D56" w:rsidRDefault="00743D56" w:rsidP="006F13B3">
            <w:pPr>
              <w:pStyle w:val="supplementaritytable"/>
            </w:pPr>
            <w:r w:rsidRPr="00743D56">
              <w:t>LOC_Os02g07780</w:t>
            </w:r>
          </w:p>
        </w:tc>
      </w:tr>
      <w:tr w:rsidR="00743D56" w:rsidRPr="00743D56" w14:paraId="098189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60AF3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362E193C"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18AE73E"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8D60432"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56BE7B9"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47A5A42F"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898823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4DC7EAA5" w14:textId="77777777" w:rsidR="00743D56" w:rsidRPr="00743D56" w:rsidRDefault="00743D56" w:rsidP="006F13B3">
            <w:pPr>
              <w:pStyle w:val="supplementaritytable"/>
            </w:pPr>
            <w:r w:rsidRPr="00743D56">
              <w:t>LOC_Os05g48800</w:t>
            </w:r>
          </w:p>
        </w:tc>
      </w:tr>
      <w:tr w:rsidR="00743D56" w:rsidRPr="00743D56" w14:paraId="40F56E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734150"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659D7D7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E4260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C940A3F"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565A1111"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584D8E85"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26159E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BC21D93" w14:textId="77777777" w:rsidR="00743D56" w:rsidRPr="00743D56" w:rsidRDefault="00743D56" w:rsidP="006F13B3">
            <w:pPr>
              <w:pStyle w:val="supplementaritytable"/>
            </w:pPr>
            <w:r w:rsidRPr="00743D56">
              <w:t>LOC_Os06g45310</w:t>
            </w:r>
          </w:p>
        </w:tc>
      </w:tr>
      <w:tr w:rsidR="00743D56" w:rsidRPr="00743D56" w14:paraId="26256BE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29D76D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DE45153"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0B109A5F"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16FEF15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D7DBE12"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BF1911A" w14:textId="77777777" w:rsidR="00743D56" w:rsidRPr="00743D56" w:rsidRDefault="00743D56" w:rsidP="006F13B3">
            <w:pPr>
              <w:pStyle w:val="supplementaritytable"/>
            </w:pPr>
            <w:r w:rsidRPr="00743D56">
              <w:t>LOC_Os03g01090</w:t>
            </w:r>
          </w:p>
        </w:tc>
        <w:tc>
          <w:tcPr>
            <w:tcW w:w="1417" w:type="dxa"/>
            <w:tcBorders>
              <w:top w:val="nil"/>
              <w:left w:val="nil"/>
              <w:bottom w:val="nil"/>
              <w:right w:val="nil"/>
            </w:tcBorders>
            <w:shd w:val="clear" w:color="auto" w:fill="auto"/>
            <w:noWrap/>
            <w:vAlign w:val="bottom"/>
            <w:hideMark/>
          </w:tcPr>
          <w:p w14:paraId="2D58871C"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38440FF8" w14:textId="77777777" w:rsidR="00743D56" w:rsidRPr="00743D56" w:rsidRDefault="00743D56" w:rsidP="006F13B3">
            <w:pPr>
              <w:pStyle w:val="supplementaritytable"/>
            </w:pPr>
            <w:r w:rsidRPr="00743D56">
              <w:t>LOC_Os07g32170</w:t>
            </w:r>
          </w:p>
        </w:tc>
      </w:tr>
      <w:tr w:rsidR="00743D56" w:rsidRPr="00743D56" w14:paraId="7C55E57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4A9F38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6EF939A" w14:textId="77777777" w:rsidR="00743D56" w:rsidRPr="00743D56" w:rsidRDefault="00743D56" w:rsidP="006F13B3">
            <w:pPr>
              <w:pStyle w:val="supplementaritytable"/>
            </w:pPr>
            <w:r w:rsidRPr="00743D56">
              <w:t>LOC_Os04g13100</w:t>
            </w:r>
          </w:p>
        </w:tc>
        <w:tc>
          <w:tcPr>
            <w:tcW w:w="1417" w:type="dxa"/>
            <w:tcBorders>
              <w:top w:val="nil"/>
              <w:left w:val="nil"/>
              <w:bottom w:val="nil"/>
              <w:right w:val="nil"/>
            </w:tcBorders>
            <w:shd w:val="clear" w:color="auto" w:fill="auto"/>
            <w:noWrap/>
            <w:vAlign w:val="bottom"/>
            <w:hideMark/>
          </w:tcPr>
          <w:p w14:paraId="2FFE3876"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6C8E59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241C2906"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75E7EE1"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2F36645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4B34473" w14:textId="77777777" w:rsidR="00743D56" w:rsidRPr="00743D56" w:rsidRDefault="00743D56" w:rsidP="006F13B3">
            <w:pPr>
              <w:pStyle w:val="supplementaritytable"/>
            </w:pPr>
            <w:r w:rsidRPr="00743D56">
              <w:t>LOC_Os08g39890</w:t>
            </w:r>
          </w:p>
        </w:tc>
      </w:tr>
      <w:tr w:rsidR="00743D56" w:rsidRPr="00743D56" w14:paraId="1386118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51D3F7"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C3D5F69"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2981E6D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78243BC"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B6D7DE1"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128300E0" w14:textId="77777777" w:rsidR="00743D56" w:rsidRPr="00743D56" w:rsidRDefault="00743D56" w:rsidP="006F13B3">
            <w:pPr>
              <w:pStyle w:val="supplementaritytable"/>
            </w:pPr>
            <w:r w:rsidRPr="00743D56">
              <w:t>LOC_Os03g15230</w:t>
            </w:r>
          </w:p>
        </w:tc>
        <w:tc>
          <w:tcPr>
            <w:tcW w:w="1417" w:type="dxa"/>
            <w:tcBorders>
              <w:top w:val="nil"/>
              <w:left w:val="nil"/>
              <w:bottom w:val="nil"/>
              <w:right w:val="nil"/>
            </w:tcBorders>
            <w:shd w:val="clear" w:color="auto" w:fill="auto"/>
            <w:noWrap/>
            <w:vAlign w:val="bottom"/>
            <w:hideMark/>
          </w:tcPr>
          <w:p w14:paraId="46C5469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9314DE5" w14:textId="77777777" w:rsidR="00743D56" w:rsidRPr="00743D56" w:rsidRDefault="00743D56" w:rsidP="006F13B3">
            <w:pPr>
              <w:pStyle w:val="supplementaritytable"/>
            </w:pPr>
            <w:r w:rsidRPr="00743D56">
              <w:t>LOC_Os08g41940</w:t>
            </w:r>
          </w:p>
        </w:tc>
      </w:tr>
      <w:tr w:rsidR="00743D56" w:rsidRPr="00743D56" w14:paraId="1D48632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95B18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6C89429"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67E8CDA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9272516"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1DC6A286" w14:textId="77777777" w:rsidR="00743D56" w:rsidRPr="00743D56" w:rsidRDefault="00743D56" w:rsidP="006F13B3">
            <w:pPr>
              <w:pStyle w:val="supplementaritytable"/>
            </w:pPr>
            <w:r w:rsidRPr="00743D56">
              <w:t>osa-miR162b</w:t>
            </w:r>
          </w:p>
        </w:tc>
        <w:tc>
          <w:tcPr>
            <w:tcW w:w="1417" w:type="dxa"/>
            <w:tcBorders>
              <w:top w:val="nil"/>
              <w:left w:val="nil"/>
              <w:bottom w:val="nil"/>
              <w:right w:val="single" w:sz="12" w:space="0" w:color="auto"/>
            </w:tcBorders>
            <w:shd w:val="clear" w:color="auto" w:fill="auto"/>
            <w:noWrap/>
            <w:vAlign w:val="bottom"/>
            <w:hideMark/>
          </w:tcPr>
          <w:p w14:paraId="6855A6E0"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38EFC20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0F47564" w14:textId="77777777" w:rsidR="00743D56" w:rsidRPr="00743D56" w:rsidRDefault="00743D56" w:rsidP="006F13B3">
            <w:pPr>
              <w:pStyle w:val="supplementaritytable"/>
            </w:pPr>
            <w:r w:rsidRPr="00743D56">
              <w:t>LOC_Os09g03670</w:t>
            </w:r>
          </w:p>
        </w:tc>
      </w:tr>
      <w:tr w:rsidR="00743D56" w:rsidRPr="00743D56" w14:paraId="614CCC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10C999"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812EB25"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58D3A7F5"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ADF40B7"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71C276BB"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C51E45C"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CB2842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78480C4" w14:textId="77777777" w:rsidR="00743D56" w:rsidRPr="00743D56" w:rsidRDefault="00743D56" w:rsidP="006F13B3">
            <w:pPr>
              <w:pStyle w:val="supplementaritytable"/>
            </w:pPr>
            <w:r w:rsidRPr="00743D56">
              <w:t>LOC_Os09g31438</w:t>
            </w:r>
          </w:p>
        </w:tc>
      </w:tr>
      <w:tr w:rsidR="00743D56" w:rsidRPr="00743D56" w14:paraId="71E22D4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5A8A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E8128A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1C01265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328E71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336577E"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56C7333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305D3C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19951C2" w14:textId="77777777" w:rsidR="00743D56" w:rsidRPr="00743D56" w:rsidRDefault="00743D56" w:rsidP="006F13B3">
            <w:pPr>
              <w:pStyle w:val="supplementaritytable"/>
            </w:pPr>
            <w:r w:rsidRPr="00743D56">
              <w:t>LOC_Os09g32944</w:t>
            </w:r>
          </w:p>
        </w:tc>
      </w:tr>
      <w:tr w:rsidR="00743D56" w:rsidRPr="00743D56" w14:paraId="43C4B1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CEF1625"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314E4D"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3D95B70A"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339BD705"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C94B33A"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6FACC528"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521490E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7A08EEF9" w14:textId="77777777" w:rsidR="00743D56" w:rsidRPr="00743D56" w:rsidRDefault="00743D56" w:rsidP="006F13B3">
            <w:pPr>
              <w:pStyle w:val="supplementaritytable"/>
            </w:pPr>
            <w:r w:rsidRPr="00743D56">
              <w:t>LOC_Os11g30370</w:t>
            </w:r>
          </w:p>
        </w:tc>
      </w:tr>
      <w:tr w:rsidR="00743D56" w:rsidRPr="00743D56" w14:paraId="0ECA87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DE578E"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D1D108"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4B4CEFDB"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19A7721"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DD90D45"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0ADEF992" w14:textId="77777777" w:rsidR="00743D56" w:rsidRPr="00743D56" w:rsidRDefault="00743D56" w:rsidP="006F13B3">
            <w:pPr>
              <w:pStyle w:val="supplementaritytable"/>
            </w:pPr>
            <w:r w:rsidRPr="00743D56">
              <w:t>LOC_Os12g05260</w:t>
            </w:r>
          </w:p>
        </w:tc>
        <w:tc>
          <w:tcPr>
            <w:tcW w:w="1417" w:type="dxa"/>
            <w:tcBorders>
              <w:top w:val="nil"/>
              <w:left w:val="nil"/>
              <w:bottom w:val="nil"/>
              <w:right w:val="nil"/>
            </w:tcBorders>
            <w:shd w:val="clear" w:color="auto" w:fill="auto"/>
            <w:noWrap/>
            <w:vAlign w:val="bottom"/>
            <w:hideMark/>
          </w:tcPr>
          <w:p w14:paraId="2718FFED"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51EEF2F" w14:textId="77777777" w:rsidR="00743D56" w:rsidRPr="00743D56" w:rsidRDefault="00743D56" w:rsidP="006F13B3">
            <w:pPr>
              <w:pStyle w:val="supplementaritytable"/>
            </w:pPr>
            <w:r w:rsidRPr="00743D56">
              <w:t>LOC_Os01g69830</w:t>
            </w:r>
          </w:p>
        </w:tc>
      </w:tr>
      <w:tr w:rsidR="00743D56" w:rsidRPr="00743D56" w14:paraId="383516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BD713A"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20AD803C"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3B1D402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C34225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27173B14"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1423A51"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4C41D4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2A3FD32" w14:textId="77777777" w:rsidR="00743D56" w:rsidRPr="00743D56" w:rsidRDefault="00743D56" w:rsidP="006F13B3">
            <w:pPr>
              <w:pStyle w:val="supplementaritytable"/>
            </w:pPr>
            <w:r w:rsidRPr="00743D56">
              <w:t>LOC_Os02g04680</w:t>
            </w:r>
          </w:p>
        </w:tc>
      </w:tr>
      <w:tr w:rsidR="00743D56" w:rsidRPr="00743D56" w14:paraId="271FFA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B93DD8"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8867337"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68FEE67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15DC22C6"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392EBA9B"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50B99A62"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B6485C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5A6D1DE0" w14:textId="77777777" w:rsidR="00743D56" w:rsidRPr="00743D56" w:rsidRDefault="00743D56" w:rsidP="006F13B3">
            <w:pPr>
              <w:pStyle w:val="supplementaritytable"/>
            </w:pPr>
            <w:r w:rsidRPr="00743D56">
              <w:t>LOC_Os02g07780</w:t>
            </w:r>
          </w:p>
        </w:tc>
      </w:tr>
      <w:tr w:rsidR="00743D56" w:rsidRPr="00743D56" w14:paraId="60F981D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DA28C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C5BA5E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02F749B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3D37B98"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3396411"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0BC0B599"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7B0364C0"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4C3D2677" w14:textId="77777777" w:rsidR="00743D56" w:rsidRPr="00743D56" w:rsidRDefault="00743D56" w:rsidP="006F13B3">
            <w:pPr>
              <w:pStyle w:val="supplementaritytable"/>
            </w:pPr>
            <w:r w:rsidRPr="00743D56">
              <w:t>LOC_Os05g48800</w:t>
            </w:r>
          </w:p>
        </w:tc>
      </w:tr>
      <w:tr w:rsidR="00743D56" w:rsidRPr="00743D56" w14:paraId="506C34F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F7E4EF"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7168302"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ACC9ED"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30CB800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9FAB0AF"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7158E8E3"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AEB38F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2CF50FCF" w14:textId="77777777" w:rsidR="00743D56" w:rsidRPr="00743D56" w:rsidRDefault="00743D56" w:rsidP="006F13B3">
            <w:pPr>
              <w:pStyle w:val="supplementaritytable"/>
            </w:pPr>
            <w:r w:rsidRPr="00743D56">
              <w:t>LOC_Os06g45310</w:t>
            </w:r>
          </w:p>
        </w:tc>
      </w:tr>
      <w:tr w:rsidR="00743D56" w:rsidRPr="00743D56" w14:paraId="20CAD4F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38CD7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82FDB26"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1EF71720"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083EE3B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FB1D890"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14CDEF4C"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3B61E82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6136307" w14:textId="77777777" w:rsidR="00743D56" w:rsidRPr="00743D56" w:rsidRDefault="00743D56" w:rsidP="006F13B3">
            <w:pPr>
              <w:pStyle w:val="supplementaritytable"/>
            </w:pPr>
            <w:r w:rsidRPr="00743D56">
              <w:t>LOC_Os07g32170</w:t>
            </w:r>
          </w:p>
        </w:tc>
      </w:tr>
      <w:tr w:rsidR="00743D56" w:rsidRPr="00743D56" w14:paraId="532B28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59D8C3"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1DD6511"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57B07C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2BE74061"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9D9B35"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76583584"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109ED0F"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64D825B3" w14:textId="77777777" w:rsidR="00743D56" w:rsidRPr="00743D56" w:rsidRDefault="00743D56" w:rsidP="006F13B3">
            <w:pPr>
              <w:pStyle w:val="supplementaritytable"/>
            </w:pPr>
            <w:r w:rsidRPr="00743D56">
              <w:t>LOC_Os08g39890</w:t>
            </w:r>
          </w:p>
        </w:tc>
      </w:tr>
      <w:tr w:rsidR="00743D56" w:rsidRPr="00743D56" w14:paraId="4D564FC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B52D58"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769964FA"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5C3CD1E"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73A0F34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0A2D779"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0230F23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2AC9A0E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42E3FE7" w14:textId="77777777" w:rsidR="00743D56" w:rsidRPr="00743D56" w:rsidRDefault="00743D56" w:rsidP="006F13B3">
            <w:pPr>
              <w:pStyle w:val="supplementaritytable"/>
            </w:pPr>
            <w:r w:rsidRPr="00743D56">
              <w:t>LOC_Os08g41940</w:t>
            </w:r>
          </w:p>
        </w:tc>
      </w:tr>
      <w:tr w:rsidR="00743D56" w:rsidRPr="00743D56" w14:paraId="08D3B79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3F7919"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515702D"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127D3BC1"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96A179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6177903"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6D8A1F4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66E014E1"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D8DED41" w14:textId="77777777" w:rsidR="00743D56" w:rsidRPr="00743D56" w:rsidRDefault="00743D56" w:rsidP="006F13B3">
            <w:pPr>
              <w:pStyle w:val="supplementaritytable"/>
            </w:pPr>
            <w:r w:rsidRPr="00743D56">
              <w:t>LOC_Os09g31438</w:t>
            </w:r>
          </w:p>
        </w:tc>
      </w:tr>
      <w:tr w:rsidR="00743D56" w:rsidRPr="00743D56" w14:paraId="4A0EED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D36378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3FD0790"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7D18112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1F55F575"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3FB654A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50DA91FD"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6C1F726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D748495" w14:textId="77777777" w:rsidR="00743D56" w:rsidRPr="00743D56" w:rsidRDefault="00743D56" w:rsidP="006F13B3">
            <w:pPr>
              <w:pStyle w:val="supplementaritytable"/>
            </w:pPr>
            <w:r w:rsidRPr="00743D56">
              <w:t>LOC_Os09g32944</w:t>
            </w:r>
          </w:p>
        </w:tc>
      </w:tr>
      <w:tr w:rsidR="00743D56" w:rsidRPr="00743D56" w14:paraId="53C4C6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AF53D0"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62F1D92"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288E16B3"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E098E6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FA88976"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7FAE6CD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6193B4B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7A882372" w14:textId="77777777" w:rsidR="00743D56" w:rsidRPr="00743D56" w:rsidRDefault="00743D56" w:rsidP="006F13B3">
            <w:pPr>
              <w:pStyle w:val="supplementaritytable"/>
            </w:pPr>
            <w:r w:rsidRPr="00743D56">
              <w:t>LOC_Os11g30370</w:t>
            </w:r>
          </w:p>
        </w:tc>
      </w:tr>
      <w:tr w:rsidR="00743D56" w:rsidRPr="00743D56" w14:paraId="26BCF5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EF6463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08F071F8"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0B50DD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8440BBB"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2582E2F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294A1C5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1B2ECE37"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6DA9D0D2" w14:textId="77777777" w:rsidR="00743D56" w:rsidRPr="00743D56" w:rsidRDefault="00743D56" w:rsidP="006F13B3">
            <w:pPr>
              <w:pStyle w:val="supplementaritytable"/>
            </w:pPr>
            <w:r w:rsidRPr="00743D56">
              <w:t>LOC_Os01g69830</w:t>
            </w:r>
          </w:p>
        </w:tc>
      </w:tr>
      <w:tr w:rsidR="00743D56" w:rsidRPr="00743D56" w14:paraId="4C81846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103D25"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C06921B" w14:textId="77777777" w:rsidR="00743D56" w:rsidRPr="00743D56" w:rsidRDefault="00743D56" w:rsidP="006F13B3">
            <w:pPr>
              <w:pStyle w:val="supplementaritytable"/>
            </w:pPr>
            <w:r w:rsidRPr="00743D56">
              <w:t>LOC_Os02g36520</w:t>
            </w:r>
          </w:p>
        </w:tc>
        <w:tc>
          <w:tcPr>
            <w:tcW w:w="1417" w:type="dxa"/>
            <w:tcBorders>
              <w:top w:val="nil"/>
              <w:left w:val="nil"/>
              <w:bottom w:val="nil"/>
              <w:right w:val="nil"/>
            </w:tcBorders>
            <w:shd w:val="clear" w:color="auto" w:fill="auto"/>
            <w:noWrap/>
            <w:vAlign w:val="bottom"/>
            <w:hideMark/>
          </w:tcPr>
          <w:p w14:paraId="431FCB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5C483D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F023D59"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23F8574D"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0939E1E5"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0C9BB528" w14:textId="77777777" w:rsidR="00743D56" w:rsidRPr="00743D56" w:rsidRDefault="00743D56" w:rsidP="006F13B3">
            <w:pPr>
              <w:pStyle w:val="supplementaritytable"/>
            </w:pPr>
            <w:r w:rsidRPr="00743D56">
              <w:t>LOC_Os02g04680</w:t>
            </w:r>
          </w:p>
        </w:tc>
      </w:tr>
      <w:tr w:rsidR="00743D56" w:rsidRPr="00743D56" w14:paraId="0963FB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FC0C766"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41AE4A14" w14:textId="77777777" w:rsidR="00743D56" w:rsidRPr="00743D56" w:rsidRDefault="00743D56" w:rsidP="006F13B3">
            <w:pPr>
              <w:pStyle w:val="supplementaritytable"/>
            </w:pPr>
            <w:r w:rsidRPr="00743D56">
              <w:t>LOC_Os03g30300</w:t>
            </w:r>
          </w:p>
        </w:tc>
        <w:tc>
          <w:tcPr>
            <w:tcW w:w="1417" w:type="dxa"/>
            <w:tcBorders>
              <w:top w:val="nil"/>
              <w:left w:val="nil"/>
              <w:bottom w:val="nil"/>
              <w:right w:val="nil"/>
            </w:tcBorders>
            <w:shd w:val="clear" w:color="auto" w:fill="auto"/>
            <w:noWrap/>
            <w:vAlign w:val="bottom"/>
            <w:hideMark/>
          </w:tcPr>
          <w:p w14:paraId="565CB9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E4C2EF0"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BB18827"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34C10747"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6C40F0BA"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26009C8" w14:textId="77777777" w:rsidR="00743D56" w:rsidRPr="00743D56" w:rsidRDefault="00743D56" w:rsidP="006F13B3">
            <w:pPr>
              <w:pStyle w:val="supplementaritytable"/>
            </w:pPr>
            <w:r w:rsidRPr="00743D56">
              <w:t>LOC_Os02g07780</w:t>
            </w:r>
          </w:p>
        </w:tc>
      </w:tr>
      <w:tr w:rsidR="00743D56" w:rsidRPr="00743D56" w14:paraId="6062B1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A1E5F3"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6CFF9422" w14:textId="77777777" w:rsidR="00743D56" w:rsidRPr="00743D56" w:rsidRDefault="00743D56" w:rsidP="006F13B3">
            <w:pPr>
              <w:pStyle w:val="supplementaritytable"/>
            </w:pPr>
            <w:r w:rsidRPr="00743D56">
              <w:t>LOC_Os03g52630</w:t>
            </w:r>
          </w:p>
        </w:tc>
        <w:tc>
          <w:tcPr>
            <w:tcW w:w="1417" w:type="dxa"/>
            <w:tcBorders>
              <w:top w:val="nil"/>
              <w:left w:val="nil"/>
              <w:bottom w:val="nil"/>
              <w:right w:val="nil"/>
            </w:tcBorders>
            <w:shd w:val="clear" w:color="auto" w:fill="auto"/>
            <w:noWrap/>
            <w:vAlign w:val="bottom"/>
            <w:hideMark/>
          </w:tcPr>
          <w:p w14:paraId="23E2DC08"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511FE62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4FCDA921"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1FDE48F5"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DA19D0C"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C12981F" w14:textId="77777777" w:rsidR="00743D56" w:rsidRPr="00743D56" w:rsidRDefault="00743D56" w:rsidP="006F13B3">
            <w:pPr>
              <w:pStyle w:val="supplementaritytable"/>
            </w:pPr>
            <w:r w:rsidRPr="00743D56">
              <w:t>LOC_Os05g48800</w:t>
            </w:r>
          </w:p>
        </w:tc>
      </w:tr>
      <w:tr w:rsidR="00743D56" w:rsidRPr="00743D56" w14:paraId="0B5D28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2E5C98"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EA30126" w14:textId="77777777" w:rsidR="00743D56" w:rsidRPr="00743D56" w:rsidRDefault="00743D56" w:rsidP="006F13B3">
            <w:pPr>
              <w:pStyle w:val="supplementaritytable"/>
            </w:pPr>
            <w:r w:rsidRPr="00743D56">
              <w:t>LOC_Os12g41830</w:t>
            </w:r>
          </w:p>
        </w:tc>
        <w:tc>
          <w:tcPr>
            <w:tcW w:w="1417" w:type="dxa"/>
            <w:tcBorders>
              <w:top w:val="nil"/>
              <w:left w:val="nil"/>
              <w:bottom w:val="nil"/>
              <w:right w:val="nil"/>
            </w:tcBorders>
            <w:shd w:val="clear" w:color="auto" w:fill="auto"/>
            <w:noWrap/>
            <w:vAlign w:val="bottom"/>
            <w:hideMark/>
          </w:tcPr>
          <w:p w14:paraId="6E6FBE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4FF31C0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3C8764C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3132FD04"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0C21558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5DBC68E" w14:textId="77777777" w:rsidR="00743D56" w:rsidRPr="00743D56" w:rsidRDefault="00743D56" w:rsidP="006F13B3">
            <w:pPr>
              <w:pStyle w:val="supplementaritytable"/>
            </w:pPr>
            <w:r w:rsidRPr="00743D56">
              <w:t>LOC_Os06g45310</w:t>
            </w:r>
          </w:p>
        </w:tc>
      </w:tr>
      <w:tr w:rsidR="00743D56" w:rsidRPr="00743D56" w14:paraId="1692948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FEB6EE5"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609FD97"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58525EC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B09BDD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6FC5F0D8"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17B590C6"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2B7FAA9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5BC102BB" w14:textId="77777777" w:rsidR="00743D56" w:rsidRPr="00743D56" w:rsidRDefault="00743D56" w:rsidP="006F13B3">
            <w:pPr>
              <w:pStyle w:val="supplementaritytable"/>
            </w:pPr>
            <w:r w:rsidRPr="00743D56">
              <w:t>LOC_Os07g32170</w:t>
            </w:r>
          </w:p>
        </w:tc>
      </w:tr>
      <w:tr w:rsidR="00743D56" w:rsidRPr="00743D56" w14:paraId="7D89F3F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58DBA8"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BEF82FD"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E80FE45"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5A79F8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A9F6DE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014941A5"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26805EB"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BB8044E" w14:textId="77777777" w:rsidR="00743D56" w:rsidRPr="00743D56" w:rsidRDefault="00743D56" w:rsidP="006F13B3">
            <w:pPr>
              <w:pStyle w:val="supplementaritytable"/>
            </w:pPr>
            <w:r w:rsidRPr="00743D56">
              <w:t>LOC_Os08g39890</w:t>
            </w:r>
          </w:p>
        </w:tc>
      </w:tr>
      <w:tr w:rsidR="00743D56" w:rsidRPr="00743D56" w14:paraId="0C14B9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061E79C"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6FF163A"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3047EA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E7B560A" w14:textId="77777777" w:rsidR="00743D56" w:rsidRPr="00743D56" w:rsidRDefault="00743D56" w:rsidP="006F13B3">
            <w:pPr>
              <w:pStyle w:val="supplementaritytable"/>
            </w:pPr>
            <w:r w:rsidRPr="00743D56">
              <w:t>LOC_Os01g53160</w:t>
            </w:r>
          </w:p>
        </w:tc>
        <w:tc>
          <w:tcPr>
            <w:tcW w:w="1417" w:type="dxa"/>
            <w:tcBorders>
              <w:top w:val="nil"/>
              <w:left w:val="nil"/>
              <w:bottom w:val="nil"/>
              <w:right w:val="nil"/>
            </w:tcBorders>
            <w:shd w:val="clear" w:color="auto" w:fill="auto"/>
            <w:noWrap/>
            <w:vAlign w:val="bottom"/>
            <w:hideMark/>
          </w:tcPr>
          <w:p w14:paraId="2CA065DF"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2070E43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5F0FC43"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90A52BC" w14:textId="77777777" w:rsidR="00743D56" w:rsidRPr="00743D56" w:rsidRDefault="00743D56" w:rsidP="006F13B3">
            <w:pPr>
              <w:pStyle w:val="supplementaritytable"/>
            </w:pPr>
            <w:r w:rsidRPr="00743D56">
              <w:t>LOC_Os08g41940</w:t>
            </w:r>
          </w:p>
        </w:tc>
      </w:tr>
      <w:tr w:rsidR="00743D56" w:rsidRPr="00743D56" w14:paraId="69E3544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1207F7"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8C83CCF"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4D1C63D"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4EAEE15C" w14:textId="77777777" w:rsidR="00743D56" w:rsidRPr="00743D56" w:rsidRDefault="00743D56" w:rsidP="006F13B3">
            <w:pPr>
              <w:pStyle w:val="supplementaritytable"/>
            </w:pPr>
            <w:r w:rsidRPr="00743D56">
              <w:t>LOC_Os02g45070</w:t>
            </w:r>
          </w:p>
        </w:tc>
        <w:tc>
          <w:tcPr>
            <w:tcW w:w="1417" w:type="dxa"/>
            <w:tcBorders>
              <w:top w:val="nil"/>
              <w:left w:val="nil"/>
              <w:bottom w:val="nil"/>
              <w:right w:val="nil"/>
            </w:tcBorders>
            <w:shd w:val="clear" w:color="auto" w:fill="auto"/>
            <w:noWrap/>
            <w:vAlign w:val="bottom"/>
            <w:hideMark/>
          </w:tcPr>
          <w:p w14:paraId="2608600A"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591C67"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37A35ACF"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0DF844E" w14:textId="77777777" w:rsidR="00743D56" w:rsidRPr="00743D56" w:rsidRDefault="00743D56" w:rsidP="006F13B3">
            <w:pPr>
              <w:pStyle w:val="supplementaritytable"/>
            </w:pPr>
            <w:r w:rsidRPr="00743D56">
              <w:t>LOC_Os09g31438</w:t>
            </w:r>
          </w:p>
        </w:tc>
      </w:tr>
      <w:tr w:rsidR="00743D56" w:rsidRPr="00743D56" w14:paraId="3AD936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257E50"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66B9E54"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09A5B923"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35BC252B" w14:textId="77777777" w:rsidR="00743D56" w:rsidRPr="00743D56" w:rsidRDefault="00743D56" w:rsidP="006F13B3">
            <w:pPr>
              <w:pStyle w:val="supplementaritytable"/>
            </w:pPr>
            <w:r w:rsidRPr="00743D56">
              <w:t>LOC_Os02g58490</w:t>
            </w:r>
          </w:p>
        </w:tc>
        <w:tc>
          <w:tcPr>
            <w:tcW w:w="1417" w:type="dxa"/>
            <w:tcBorders>
              <w:top w:val="nil"/>
              <w:left w:val="nil"/>
              <w:bottom w:val="nil"/>
              <w:right w:val="nil"/>
            </w:tcBorders>
            <w:shd w:val="clear" w:color="auto" w:fill="auto"/>
            <w:noWrap/>
            <w:vAlign w:val="bottom"/>
            <w:hideMark/>
          </w:tcPr>
          <w:p w14:paraId="0DEAB7F8"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00A0544E"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1CED216"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65E4DBE" w14:textId="77777777" w:rsidR="00743D56" w:rsidRPr="00743D56" w:rsidRDefault="00743D56" w:rsidP="006F13B3">
            <w:pPr>
              <w:pStyle w:val="supplementaritytable"/>
            </w:pPr>
            <w:r w:rsidRPr="00743D56">
              <w:t>LOC_Os09g32944</w:t>
            </w:r>
          </w:p>
        </w:tc>
      </w:tr>
      <w:tr w:rsidR="00743D56" w:rsidRPr="00743D56" w14:paraId="4DE4AD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08A402"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7888C4AE"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31EE2CE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93CED0A" w14:textId="77777777" w:rsidR="00743D56" w:rsidRPr="00743D56" w:rsidRDefault="00743D56" w:rsidP="006F13B3">
            <w:pPr>
              <w:pStyle w:val="supplementaritytable"/>
            </w:pPr>
            <w:r w:rsidRPr="00743D56">
              <w:t>LOC_Os03g48180</w:t>
            </w:r>
          </w:p>
        </w:tc>
        <w:tc>
          <w:tcPr>
            <w:tcW w:w="1417" w:type="dxa"/>
            <w:tcBorders>
              <w:top w:val="nil"/>
              <w:left w:val="nil"/>
              <w:bottom w:val="nil"/>
              <w:right w:val="nil"/>
            </w:tcBorders>
            <w:shd w:val="clear" w:color="auto" w:fill="auto"/>
            <w:noWrap/>
            <w:vAlign w:val="bottom"/>
            <w:hideMark/>
          </w:tcPr>
          <w:p w14:paraId="515E53AD"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BCF2C9"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2DBAC1D1"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0AA3CA0" w14:textId="77777777" w:rsidR="00743D56" w:rsidRPr="00743D56" w:rsidRDefault="00743D56" w:rsidP="006F13B3">
            <w:pPr>
              <w:pStyle w:val="supplementaritytable"/>
            </w:pPr>
            <w:r w:rsidRPr="00743D56">
              <w:t>LOC_Os11g30370</w:t>
            </w:r>
          </w:p>
        </w:tc>
      </w:tr>
      <w:tr w:rsidR="00743D56" w:rsidRPr="00743D56" w14:paraId="376EDC3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8ED607A"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59B069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475848F0"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20F2EB9E" w14:textId="77777777" w:rsidR="00743D56" w:rsidRPr="00743D56" w:rsidRDefault="00743D56" w:rsidP="006F13B3">
            <w:pPr>
              <w:pStyle w:val="supplementaritytable"/>
            </w:pPr>
            <w:r w:rsidRPr="00743D56">
              <w:t>LOC_Os04g47870</w:t>
            </w:r>
          </w:p>
        </w:tc>
        <w:tc>
          <w:tcPr>
            <w:tcW w:w="1417" w:type="dxa"/>
            <w:tcBorders>
              <w:top w:val="nil"/>
              <w:left w:val="nil"/>
              <w:bottom w:val="nil"/>
              <w:right w:val="nil"/>
            </w:tcBorders>
            <w:shd w:val="clear" w:color="auto" w:fill="auto"/>
            <w:noWrap/>
            <w:vAlign w:val="bottom"/>
            <w:hideMark/>
          </w:tcPr>
          <w:p w14:paraId="2245CA5E"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6A7133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E27C7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72CCD75C" w14:textId="77777777" w:rsidR="00743D56" w:rsidRPr="00743D56" w:rsidRDefault="00743D56" w:rsidP="006F13B3">
            <w:pPr>
              <w:pStyle w:val="supplementaritytable"/>
            </w:pPr>
            <w:r w:rsidRPr="00743D56">
              <w:t>LOC_Os01g69830</w:t>
            </w:r>
          </w:p>
        </w:tc>
      </w:tr>
      <w:tr w:rsidR="00743D56" w:rsidRPr="00743D56" w14:paraId="40721A8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303AE5B"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F44BA9E"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7AB805E7"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0C76C34" w14:textId="77777777" w:rsidR="00743D56" w:rsidRPr="00743D56" w:rsidRDefault="00743D56" w:rsidP="006F13B3">
            <w:pPr>
              <w:pStyle w:val="supplementaritytable"/>
            </w:pPr>
            <w:r w:rsidRPr="00743D56">
              <w:t>LOC_Os06g51310</w:t>
            </w:r>
          </w:p>
        </w:tc>
        <w:tc>
          <w:tcPr>
            <w:tcW w:w="1417" w:type="dxa"/>
            <w:tcBorders>
              <w:top w:val="nil"/>
              <w:left w:val="nil"/>
              <w:bottom w:val="nil"/>
              <w:right w:val="nil"/>
            </w:tcBorders>
            <w:shd w:val="clear" w:color="auto" w:fill="auto"/>
            <w:noWrap/>
            <w:vAlign w:val="bottom"/>
            <w:hideMark/>
          </w:tcPr>
          <w:p w14:paraId="7D8EAEF9"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65DB8D7A"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32CF72D6"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5B755CB3" w14:textId="77777777" w:rsidR="00743D56" w:rsidRPr="00743D56" w:rsidRDefault="00743D56" w:rsidP="006F13B3">
            <w:pPr>
              <w:pStyle w:val="supplementaritytable"/>
            </w:pPr>
            <w:r w:rsidRPr="00743D56">
              <w:t>LOC_Os02g04680</w:t>
            </w:r>
          </w:p>
        </w:tc>
      </w:tr>
      <w:tr w:rsidR="00743D56" w:rsidRPr="00743D56" w14:paraId="27DC4A6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4700B79"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097512C7"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6B5E0C78"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2114FEF" w14:textId="77777777" w:rsidR="00743D56" w:rsidRPr="00743D56" w:rsidRDefault="00743D56" w:rsidP="006F13B3">
            <w:pPr>
              <w:pStyle w:val="supplementaritytable"/>
            </w:pPr>
            <w:r w:rsidRPr="00743D56">
              <w:t>LOC_Os11g44860</w:t>
            </w:r>
          </w:p>
        </w:tc>
        <w:tc>
          <w:tcPr>
            <w:tcW w:w="1417" w:type="dxa"/>
            <w:tcBorders>
              <w:top w:val="nil"/>
              <w:left w:val="nil"/>
              <w:bottom w:val="nil"/>
              <w:right w:val="nil"/>
            </w:tcBorders>
            <w:shd w:val="clear" w:color="auto" w:fill="auto"/>
            <w:noWrap/>
            <w:vAlign w:val="bottom"/>
            <w:hideMark/>
          </w:tcPr>
          <w:p w14:paraId="3D342C83"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159C6945"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2C7F4114"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28F05AE8" w14:textId="77777777" w:rsidR="00743D56" w:rsidRPr="00743D56" w:rsidRDefault="00743D56" w:rsidP="006F13B3">
            <w:pPr>
              <w:pStyle w:val="supplementaritytable"/>
            </w:pPr>
            <w:r w:rsidRPr="00743D56">
              <w:t>LOC_Os02g07780</w:t>
            </w:r>
          </w:p>
        </w:tc>
      </w:tr>
      <w:tr w:rsidR="00743D56" w:rsidRPr="00743D56" w14:paraId="3E9827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2010C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6E2FE885" w14:textId="77777777" w:rsidR="00743D56" w:rsidRPr="00743D56" w:rsidRDefault="00743D56" w:rsidP="006F13B3">
            <w:pPr>
              <w:pStyle w:val="supplementaritytable"/>
            </w:pPr>
            <w:r w:rsidRPr="00743D56">
              <w:t>LOC_Os04g31390</w:t>
            </w:r>
          </w:p>
        </w:tc>
        <w:tc>
          <w:tcPr>
            <w:tcW w:w="1417" w:type="dxa"/>
            <w:tcBorders>
              <w:top w:val="nil"/>
              <w:left w:val="nil"/>
              <w:bottom w:val="nil"/>
              <w:right w:val="nil"/>
            </w:tcBorders>
            <w:shd w:val="clear" w:color="auto" w:fill="auto"/>
            <w:noWrap/>
            <w:vAlign w:val="bottom"/>
            <w:hideMark/>
          </w:tcPr>
          <w:p w14:paraId="3EF834CC"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30E40F6"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64DF08D0"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5B61FF88"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5994FACB"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3661749" w14:textId="77777777" w:rsidR="00743D56" w:rsidRPr="00743D56" w:rsidRDefault="00743D56" w:rsidP="006F13B3">
            <w:pPr>
              <w:pStyle w:val="supplementaritytable"/>
            </w:pPr>
            <w:r w:rsidRPr="00743D56">
              <w:t>LOC_Os05g48800</w:t>
            </w:r>
          </w:p>
        </w:tc>
      </w:tr>
      <w:tr w:rsidR="00743D56" w:rsidRPr="00743D56" w14:paraId="156AA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372815"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5509A0B8" w14:textId="77777777" w:rsidR="00743D56" w:rsidRPr="00743D56" w:rsidRDefault="00743D56" w:rsidP="006F13B3">
            <w:pPr>
              <w:pStyle w:val="supplementaritytable"/>
            </w:pPr>
            <w:r w:rsidRPr="00743D56">
              <w:t>LOC_Os04g44730</w:t>
            </w:r>
          </w:p>
        </w:tc>
        <w:tc>
          <w:tcPr>
            <w:tcW w:w="1417" w:type="dxa"/>
            <w:tcBorders>
              <w:top w:val="nil"/>
              <w:left w:val="nil"/>
              <w:bottom w:val="nil"/>
              <w:right w:val="nil"/>
            </w:tcBorders>
            <w:shd w:val="clear" w:color="auto" w:fill="auto"/>
            <w:noWrap/>
            <w:vAlign w:val="bottom"/>
            <w:hideMark/>
          </w:tcPr>
          <w:p w14:paraId="6D678CAE"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388CE73F"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090356E"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075E72C3"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D65665A"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614576C" w14:textId="77777777" w:rsidR="00743D56" w:rsidRPr="00743D56" w:rsidRDefault="00743D56" w:rsidP="006F13B3">
            <w:pPr>
              <w:pStyle w:val="supplementaritytable"/>
            </w:pPr>
            <w:r w:rsidRPr="00743D56">
              <w:t>LOC_Os06g45310</w:t>
            </w:r>
          </w:p>
        </w:tc>
      </w:tr>
      <w:tr w:rsidR="00743D56" w:rsidRPr="00743D56" w14:paraId="4AACB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253E9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2ADE66CB" w14:textId="77777777" w:rsidR="00743D56" w:rsidRPr="00743D56" w:rsidRDefault="00743D56" w:rsidP="006F13B3">
            <w:pPr>
              <w:pStyle w:val="supplementaritytable"/>
            </w:pPr>
            <w:r w:rsidRPr="00743D56">
              <w:t>LOC_Os09g25960</w:t>
            </w:r>
          </w:p>
        </w:tc>
        <w:tc>
          <w:tcPr>
            <w:tcW w:w="1417" w:type="dxa"/>
            <w:tcBorders>
              <w:top w:val="nil"/>
              <w:left w:val="nil"/>
              <w:bottom w:val="nil"/>
              <w:right w:val="nil"/>
            </w:tcBorders>
            <w:shd w:val="clear" w:color="auto" w:fill="auto"/>
            <w:noWrap/>
            <w:vAlign w:val="bottom"/>
            <w:hideMark/>
          </w:tcPr>
          <w:p w14:paraId="311A47F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847E735"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97DCE98"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4A6B7E1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18D17FF8"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826FC60" w14:textId="77777777" w:rsidR="00743D56" w:rsidRPr="00743D56" w:rsidRDefault="00743D56" w:rsidP="006F13B3">
            <w:pPr>
              <w:pStyle w:val="supplementaritytable"/>
            </w:pPr>
            <w:r w:rsidRPr="00743D56">
              <w:t>LOC_Os07g32170</w:t>
            </w:r>
          </w:p>
        </w:tc>
      </w:tr>
      <w:tr w:rsidR="00743D56" w:rsidRPr="00743D56" w14:paraId="5407E7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669FA1"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7F06C318" w14:textId="77777777" w:rsidR="00743D56" w:rsidRPr="00743D56" w:rsidRDefault="00743D56" w:rsidP="006F13B3">
            <w:pPr>
              <w:pStyle w:val="supplementaritytable"/>
            </w:pPr>
            <w:r w:rsidRPr="00743D56">
              <w:t>LOC_Os09g25990</w:t>
            </w:r>
          </w:p>
        </w:tc>
        <w:tc>
          <w:tcPr>
            <w:tcW w:w="1417" w:type="dxa"/>
            <w:tcBorders>
              <w:top w:val="nil"/>
              <w:left w:val="nil"/>
              <w:bottom w:val="nil"/>
              <w:right w:val="nil"/>
            </w:tcBorders>
            <w:shd w:val="clear" w:color="auto" w:fill="auto"/>
            <w:noWrap/>
            <w:vAlign w:val="bottom"/>
            <w:hideMark/>
          </w:tcPr>
          <w:p w14:paraId="4177673B"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CC0117C"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F6B8DB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2C28DD95"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36C95BC5"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5D268B5" w14:textId="77777777" w:rsidR="00743D56" w:rsidRPr="00743D56" w:rsidRDefault="00743D56" w:rsidP="006F13B3">
            <w:pPr>
              <w:pStyle w:val="supplementaritytable"/>
            </w:pPr>
            <w:r w:rsidRPr="00743D56">
              <w:t>LOC_Os08g39890</w:t>
            </w:r>
          </w:p>
        </w:tc>
      </w:tr>
      <w:tr w:rsidR="00743D56" w:rsidRPr="00743D56" w14:paraId="2140DF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E4094D7"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1E9AD439" w14:textId="77777777" w:rsidR="00743D56" w:rsidRPr="00743D56" w:rsidRDefault="00743D56" w:rsidP="006F13B3">
            <w:pPr>
              <w:pStyle w:val="supplementaritytable"/>
            </w:pPr>
            <w:r w:rsidRPr="00743D56">
              <w:t>LOC_Os09g26000</w:t>
            </w:r>
          </w:p>
        </w:tc>
        <w:tc>
          <w:tcPr>
            <w:tcW w:w="1417" w:type="dxa"/>
            <w:tcBorders>
              <w:top w:val="nil"/>
              <w:left w:val="nil"/>
              <w:bottom w:val="nil"/>
              <w:right w:val="nil"/>
            </w:tcBorders>
            <w:shd w:val="clear" w:color="auto" w:fill="auto"/>
            <w:noWrap/>
            <w:vAlign w:val="bottom"/>
            <w:hideMark/>
          </w:tcPr>
          <w:p w14:paraId="34CC5990"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E94AE66"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8F344A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379DFDC8"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31DBB3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6A34953" w14:textId="77777777" w:rsidR="00743D56" w:rsidRPr="00743D56" w:rsidRDefault="00743D56" w:rsidP="006F13B3">
            <w:pPr>
              <w:pStyle w:val="supplementaritytable"/>
            </w:pPr>
            <w:r w:rsidRPr="00743D56">
              <w:t>LOC_Os08g41940</w:t>
            </w:r>
          </w:p>
        </w:tc>
      </w:tr>
      <w:tr w:rsidR="00743D56" w:rsidRPr="00743D56" w14:paraId="7F178E5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0B8DC45" w14:textId="77777777" w:rsidR="00743D56" w:rsidRPr="00743D56" w:rsidRDefault="00743D56" w:rsidP="006F13B3">
            <w:pPr>
              <w:pStyle w:val="supplementaritytable"/>
            </w:pPr>
            <w:r w:rsidRPr="00743D56">
              <w:lastRenderedPageBreak/>
              <w:t>osa-miR396e-5p</w:t>
            </w:r>
          </w:p>
        </w:tc>
        <w:tc>
          <w:tcPr>
            <w:tcW w:w="1417" w:type="dxa"/>
            <w:tcBorders>
              <w:top w:val="nil"/>
              <w:left w:val="nil"/>
              <w:bottom w:val="nil"/>
              <w:right w:val="single" w:sz="12" w:space="0" w:color="auto"/>
            </w:tcBorders>
            <w:shd w:val="clear" w:color="auto" w:fill="auto"/>
            <w:noWrap/>
            <w:vAlign w:val="bottom"/>
            <w:hideMark/>
          </w:tcPr>
          <w:p w14:paraId="5EE71CE7" w14:textId="77777777" w:rsidR="00743D56" w:rsidRPr="00743D56" w:rsidRDefault="00743D56" w:rsidP="006F13B3">
            <w:pPr>
              <w:pStyle w:val="supplementaritytable"/>
            </w:pPr>
            <w:r w:rsidRPr="00743D56">
              <w:t>LOC_Os02g47280</w:t>
            </w:r>
          </w:p>
        </w:tc>
        <w:tc>
          <w:tcPr>
            <w:tcW w:w="1417" w:type="dxa"/>
            <w:tcBorders>
              <w:top w:val="nil"/>
              <w:left w:val="nil"/>
              <w:bottom w:val="nil"/>
              <w:right w:val="nil"/>
            </w:tcBorders>
            <w:shd w:val="clear" w:color="auto" w:fill="auto"/>
            <w:noWrap/>
            <w:vAlign w:val="bottom"/>
            <w:hideMark/>
          </w:tcPr>
          <w:p w14:paraId="634CC1F4"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2B98708"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727E0C21"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68A4401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03C17DD"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1C6C3AC6" w14:textId="77777777" w:rsidR="00743D56" w:rsidRPr="00743D56" w:rsidRDefault="00743D56" w:rsidP="006F13B3">
            <w:pPr>
              <w:pStyle w:val="supplementaritytable"/>
            </w:pPr>
            <w:r w:rsidRPr="00743D56">
              <w:t>LOC_Os09g31438</w:t>
            </w:r>
          </w:p>
        </w:tc>
      </w:tr>
      <w:tr w:rsidR="00743D56" w:rsidRPr="00743D56" w14:paraId="14751D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BC10EB"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AE1F07F"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8D40BE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69D99FF7"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CDABB0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E45850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C0E6CE9"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0750608" w14:textId="77777777" w:rsidR="00743D56" w:rsidRPr="00743D56" w:rsidRDefault="00743D56" w:rsidP="006F13B3">
            <w:pPr>
              <w:pStyle w:val="supplementaritytable"/>
            </w:pPr>
            <w:r w:rsidRPr="00743D56">
              <w:t>LOC_Os09g32944</w:t>
            </w:r>
          </w:p>
        </w:tc>
      </w:tr>
      <w:tr w:rsidR="00743D56" w:rsidRPr="00743D56" w14:paraId="04B76C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EC1624"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B1A4D07"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B09D964"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3E58E9E"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789D3390"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1D0184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740CE2F"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C32D237" w14:textId="77777777" w:rsidR="00743D56" w:rsidRPr="00743D56" w:rsidRDefault="00743D56" w:rsidP="006F13B3">
            <w:pPr>
              <w:pStyle w:val="supplementaritytable"/>
            </w:pPr>
            <w:r w:rsidRPr="00743D56">
              <w:t>LOC_Os11g30370</w:t>
            </w:r>
          </w:p>
        </w:tc>
      </w:tr>
      <w:tr w:rsidR="00743D56" w:rsidRPr="00743D56" w14:paraId="1BD00B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BC8B49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DC5213B"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E98B17E"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42DE1F8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E6CD93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10D5AB8F"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023569A"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6BE40FE" w14:textId="77777777" w:rsidR="00743D56" w:rsidRPr="00743D56" w:rsidRDefault="00743D56" w:rsidP="006F13B3">
            <w:pPr>
              <w:pStyle w:val="supplementaritytable"/>
            </w:pPr>
            <w:r w:rsidRPr="00743D56">
              <w:t>LOC_Os01g69830</w:t>
            </w:r>
          </w:p>
        </w:tc>
      </w:tr>
      <w:tr w:rsidR="00743D56" w:rsidRPr="00743D56" w14:paraId="74E7F32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74C217E"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EAD9BB0"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453AA2A0"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757DBF5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4229065"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6D0A7597" w14:textId="77777777" w:rsidR="00743D56" w:rsidRPr="00743D56" w:rsidRDefault="00743D56" w:rsidP="006F13B3">
            <w:pPr>
              <w:pStyle w:val="supplementaritytable"/>
            </w:pPr>
            <w:r w:rsidRPr="00743D56">
              <w:t>LOC_Os03g03610</w:t>
            </w:r>
          </w:p>
        </w:tc>
        <w:tc>
          <w:tcPr>
            <w:tcW w:w="1417" w:type="dxa"/>
            <w:tcBorders>
              <w:top w:val="nil"/>
              <w:left w:val="nil"/>
              <w:bottom w:val="nil"/>
              <w:right w:val="nil"/>
            </w:tcBorders>
            <w:shd w:val="clear" w:color="auto" w:fill="auto"/>
            <w:noWrap/>
            <w:vAlign w:val="bottom"/>
            <w:hideMark/>
          </w:tcPr>
          <w:p w14:paraId="454E0848"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DA097AF" w14:textId="77777777" w:rsidR="00743D56" w:rsidRPr="00743D56" w:rsidRDefault="00743D56" w:rsidP="006F13B3">
            <w:pPr>
              <w:pStyle w:val="supplementaritytable"/>
            </w:pPr>
            <w:r w:rsidRPr="00743D56">
              <w:t>LOC_Os02g04680</w:t>
            </w:r>
          </w:p>
        </w:tc>
      </w:tr>
      <w:tr w:rsidR="00743D56" w:rsidRPr="00743D56" w14:paraId="4CA5ECF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167420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715D0F49" w14:textId="77777777" w:rsidR="00743D56" w:rsidRPr="00743D56" w:rsidRDefault="00743D56" w:rsidP="006F13B3">
            <w:pPr>
              <w:pStyle w:val="supplementaritytable"/>
            </w:pPr>
            <w:r w:rsidRPr="00743D56">
              <w:t>LOC_Os04g48510</w:t>
            </w:r>
          </w:p>
        </w:tc>
        <w:tc>
          <w:tcPr>
            <w:tcW w:w="1417" w:type="dxa"/>
            <w:tcBorders>
              <w:top w:val="nil"/>
              <w:left w:val="nil"/>
              <w:bottom w:val="nil"/>
              <w:right w:val="nil"/>
            </w:tcBorders>
            <w:shd w:val="clear" w:color="auto" w:fill="auto"/>
            <w:noWrap/>
            <w:vAlign w:val="bottom"/>
            <w:hideMark/>
          </w:tcPr>
          <w:p w14:paraId="1A20505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4B60EE9"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766F888"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045944DD"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FB38263"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49E0155" w14:textId="77777777" w:rsidR="00743D56" w:rsidRPr="00743D56" w:rsidRDefault="00743D56" w:rsidP="006F13B3">
            <w:pPr>
              <w:pStyle w:val="supplementaritytable"/>
            </w:pPr>
            <w:r w:rsidRPr="00743D56">
              <w:t>LOC_Os02g07780</w:t>
            </w:r>
          </w:p>
        </w:tc>
      </w:tr>
      <w:tr w:rsidR="00743D56" w:rsidRPr="00743D56" w14:paraId="4383727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80F72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3296862F"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53A68BF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375398B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D1630C5"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759C74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A40286C"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A5B817E" w14:textId="77777777" w:rsidR="00743D56" w:rsidRPr="00743D56" w:rsidRDefault="00743D56" w:rsidP="006F13B3">
            <w:pPr>
              <w:pStyle w:val="supplementaritytable"/>
            </w:pPr>
            <w:r w:rsidRPr="00743D56">
              <w:t>LOC_Os05g48800</w:t>
            </w:r>
          </w:p>
        </w:tc>
      </w:tr>
      <w:tr w:rsidR="00743D56" w:rsidRPr="00743D56" w14:paraId="757683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4CB728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BF5BE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0DA56776"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1D7EDB0F"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6A682FA"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CFB70F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529536D"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0D725012" w14:textId="77777777" w:rsidR="00743D56" w:rsidRPr="00743D56" w:rsidRDefault="00743D56" w:rsidP="006F13B3">
            <w:pPr>
              <w:pStyle w:val="supplementaritytable"/>
            </w:pPr>
            <w:r w:rsidRPr="00743D56">
              <w:t>LOC_Os06g45310</w:t>
            </w:r>
          </w:p>
        </w:tc>
      </w:tr>
      <w:tr w:rsidR="00743D56" w:rsidRPr="00743D56" w14:paraId="50F5A8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99F21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2E9CA8D"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6E0C6DC5"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DDC03A4"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C84AC21"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8CC4A1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429DCF"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6ACDF0C" w14:textId="77777777" w:rsidR="00743D56" w:rsidRPr="00743D56" w:rsidRDefault="00743D56" w:rsidP="006F13B3">
            <w:pPr>
              <w:pStyle w:val="supplementaritytable"/>
            </w:pPr>
            <w:r w:rsidRPr="00743D56">
              <w:t>LOC_Os07g32170</w:t>
            </w:r>
          </w:p>
        </w:tc>
      </w:tr>
      <w:tr w:rsidR="00743D56" w:rsidRPr="00743D56" w14:paraId="68FA8C6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5A7BD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94DFB76" w14:textId="77777777" w:rsidR="00743D56" w:rsidRPr="00743D56" w:rsidRDefault="00743D56" w:rsidP="006F13B3">
            <w:pPr>
              <w:pStyle w:val="supplementaritytable"/>
            </w:pPr>
            <w:r w:rsidRPr="00743D56">
              <w:t>LOC_Os06g29430</w:t>
            </w:r>
          </w:p>
        </w:tc>
        <w:tc>
          <w:tcPr>
            <w:tcW w:w="1417" w:type="dxa"/>
            <w:tcBorders>
              <w:top w:val="nil"/>
              <w:left w:val="nil"/>
              <w:bottom w:val="nil"/>
              <w:right w:val="nil"/>
            </w:tcBorders>
            <w:shd w:val="clear" w:color="auto" w:fill="auto"/>
            <w:noWrap/>
            <w:vAlign w:val="bottom"/>
            <w:hideMark/>
          </w:tcPr>
          <w:p w14:paraId="1FB4D096"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76B2C17D"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42B5BEB0"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1613D8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A824AD9"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37E2267" w14:textId="77777777" w:rsidR="00743D56" w:rsidRPr="00743D56" w:rsidRDefault="00743D56" w:rsidP="006F13B3">
            <w:pPr>
              <w:pStyle w:val="supplementaritytable"/>
            </w:pPr>
            <w:r w:rsidRPr="00743D56">
              <w:t>LOC_Os08g39890</w:t>
            </w:r>
          </w:p>
        </w:tc>
      </w:tr>
      <w:tr w:rsidR="00743D56" w:rsidRPr="00743D56" w14:paraId="5666D6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E93417"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804D0C"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6C186E0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00428E0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44FDACB"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56896A53"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0C0CC6B"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F6F2839" w14:textId="77777777" w:rsidR="00743D56" w:rsidRPr="00743D56" w:rsidRDefault="00743D56" w:rsidP="006F13B3">
            <w:pPr>
              <w:pStyle w:val="supplementaritytable"/>
            </w:pPr>
            <w:r w:rsidRPr="00743D56">
              <w:t>LOC_Os08g41940</w:t>
            </w:r>
          </w:p>
        </w:tc>
      </w:tr>
      <w:tr w:rsidR="00743D56" w:rsidRPr="00743D56" w14:paraId="6A41594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34EF12"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C45F62"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1F8BDDE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3CD0D0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79E07E"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6AA633E3"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05217DE2"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0E70896" w14:textId="77777777" w:rsidR="00743D56" w:rsidRPr="00743D56" w:rsidRDefault="00743D56" w:rsidP="006F13B3">
            <w:pPr>
              <w:pStyle w:val="supplementaritytable"/>
            </w:pPr>
            <w:r w:rsidRPr="00743D56">
              <w:t>LOC_Os09g31438</w:t>
            </w:r>
          </w:p>
        </w:tc>
      </w:tr>
      <w:tr w:rsidR="00743D56" w:rsidRPr="00743D56" w14:paraId="23CAD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09E8B4"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5F313647" w14:textId="77777777" w:rsidR="00743D56" w:rsidRPr="00743D56" w:rsidRDefault="00743D56" w:rsidP="006F13B3">
            <w:pPr>
              <w:pStyle w:val="supplementaritytable"/>
            </w:pPr>
            <w:r w:rsidRPr="00743D56">
              <w:t>LOC_Os03g29340</w:t>
            </w:r>
          </w:p>
        </w:tc>
        <w:tc>
          <w:tcPr>
            <w:tcW w:w="1417" w:type="dxa"/>
            <w:tcBorders>
              <w:top w:val="nil"/>
              <w:left w:val="nil"/>
              <w:bottom w:val="nil"/>
              <w:right w:val="nil"/>
            </w:tcBorders>
            <w:shd w:val="clear" w:color="auto" w:fill="auto"/>
            <w:noWrap/>
            <w:vAlign w:val="bottom"/>
            <w:hideMark/>
          </w:tcPr>
          <w:p w14:paraId="7DFC296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4DCDCFB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6BA6F519"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7F15BAD0"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7FACABC7"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E46F8FE" w14:textId="77777777" w:rsidR="00743D56" w:rsidRPr="00743D56" w:rsidRDefault="00743D56" w:rsidP="006F13B3">
            <w:pPr>
              <w:pStyle w:val="supplementaritytable"/>
            </w:pPr>
            <w:r w:rsidRPr="00743D56">
              <w:t>LOC_Os09g32944</w:t>
            </w:r>
          </w:p>
        </w:tc>
      </w:tr>
      <w:tr w:rsidR="00743D56" w:rsidRPr="00743D56" w14:paraId="3F4A761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8182987"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11FDE940" w14:textId="77777777" w:rsidR="00743D56" w:rsidRPr="00743D56" w:rsidRDefault="00743D56" w:rsidP="006F13B3">
            <w:pPr>
              <w:pStyle w:val="supplementaritytable"/>
            </w:pPr>
            <w:r w:rsidRPr="00743D56">
              <w:t>LOC_Os08g16070</w:t>
            </w:r>
          </w:p>
        </w:tc>
        <w:tc>
          <w:tcPr>
            <w:tcW w:w="1417" w:type="dxa"/>
            <w:tcBorders>
              <w:top w:val="nil"/>
              <w:left w:val="nil"/>
              <w:bottom w:val="nil"/>
              <w:right w:val="nil"/>
            </w:tcBorders>
            <w:shd w:val="clear" w:color="auto" w:fill="auto"/>
            <w:noWrap/>
            <w:vAlign w:val="bottom"/>
            <w:hideMark/>
          </w:tcPr>
          <w:p w14:paraId="54EA017C"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3047C598"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C74200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1DFC7A4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EC3E00"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7136D06" w14:textId="77777777" w:rsidR="00743D56" w:rsidRPr="00743D56" w:rsidRDefault="00743D56" w:rsidP="006F13B3">
            <w:pPr>
              <w:pStyle w:val="supplementaritytable"/>
            </w:pPr>
            <w:r w:rsidRPr="00743D56">
              <w:t>LOC_Os11g30370</w:t>
            </w:r>
          </w:p>
        </w:tc>
      </w:tr>
      <w:tr w:rsidR="00743D56" w:rsidRPr="00743D56" w14:paraId="5FBC92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6A13463"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1163804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313BD943"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600ABA2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169449B4"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51DC4892" w14:textId="77777777" w:rsidR="00743D56" w:rsidRPr="00743D56" w:rsidRDefault="00743D56" w:rsidP="006F13B3">
            <w:pPr>
              <w:pStyle w:val="supplementaritytable"/>
            </w:pPr>
            <w:r w:rsidRPr="00743D56">
              <w:t>LOC_Os03g35380</w:t>
            </w:r>
          </w:p>
        </w:tc>
        <w:tc>
          <w:tcPr>
            <w:tcW w:w="1417" w:type="dxa"/>
            <w:tcBorders>
              <w:top w:val="nil"/>
              <w:left w:val="nil"/>
              <w:bottom w:val="nil"/>
              <w:right w:val="nil"/>
            </w:tcBorders>
            <w:shd w:val="clear" w:color="auto" w:fill="auto"/>
            <w:noWrap/>
            <w:vAlign w:val="bottom"/>
            <w:hideMark/>
          </w:tcPr>
          <w:p w14:paraId="0AD8DC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C81EF0D" w14:textId="77777777" w:rsidR="00743D56" w:rsidRPr="00743D56" w:rsidRDefault="00743D56" w:rsidP="006F13B3">
            <w:pPr>
              <w:pStyle w:val="supplementaritytable"/>
            </w:pPr>
            <w:r w:rsidRPr="00743D56">
              <w:t>LOC_Os01g69830</w:t>
            </w:r>
          </w:p>
        </w:tc>
      </w:tr>
      <w:tr w:rsidR="00743D56" w:rsidRPr="00743D56" w14:paraId="5C092A5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483FBE"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4EC2582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0BDB5B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8F1725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1BB6DC9"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4E6F8220"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6DFD1C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37EA191" w14:textId="77777777" w:rsidR="00743D56" w:rsidRPr="00743D56" w:rsidRDefault="00743D56" w:rsidP="006F13B3">
            <w:pPr>
              <w:pStyle w:val="supplementaritytable"/>
            </w:pPr>
            <w:r w:rsidRPr="00743D56">
              <w:t>LOC_Os02g04680</w:t>
            </w:r>
          </w:p>
        </w:tc>
      </w:tr>
      <w:tr w:rsidR="00743D56" w:rsidRPr="00743D56" w14:paraId="56896F1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6A93BF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56E6B12"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780E3A12"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54D6CF0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FD04CFA"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0525F714"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1C846F18"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FA6A15F" w14:textId="77777777" w:rsidR="00743D56" w:rsidRPr="00743D56" w:rsidRDefault="00743D56" w:rsidP="006F13B3">
            <w:pPr>
              <w:pStyle w:val="supplementaritytable"/>
            </w:pPr>
            <w:r w:rsidRPr="00743D56">
              <w:t>LOC_Os02g07780</w:t>
            </w:r>
          </w:p>
        </w:tc>
      </w:tr>
      <w:tr w:rsidR="00743D56" w:rsidRPr="00743D56" w14:paraId="30AFC1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7773F5"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EA87D76"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0E1CA4B"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1A8274"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10B628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7CCE917A"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BAFF26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7F22CDC" w14:textId="77777777" w:rsidR="00743D56" w:rsidRPr="00743D56" w:rsidRDefault="00743D56" w:rsidP="006F13B3">
            <w:pPr>
              <w:pStyle w:val="supplementaritytable"/>
            </w:pPr>
            <w:r w:rsidRPr="00743D56">
              <w:t>LOC_Os05g48800</w:t>
            </w:r>
          </w:p>
        </w:tc>
      </w:tr>
      <w:tr w:rsidR="00743D56" w:rsidRPr="00743D56" w14:paraId="5E35A6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1A0F89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76DA5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447E875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51B9ED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FA8ECA7" w14:textId="77777777" w:rsidR="00743D56" w:rsidRPr="00743D56" w:rsidRDefault="00743D56" w:rsidP="006F13B3">
            <w:pPr>
              <w:pStyle w:val="supplementaritytable"/>
            </w:pPr>
            <w:r w:rsidRPr="00743D56">
              <w:t>osa-miR166d-5p</w:t>
            </w:r>
          </w:p>
        </w:tc>
        <w:tc>
          <w:tcPr>
            <w:tcW w:w="1417" w:type="dxa"/>
            <w:tcBorders>
              <w:top w:val="nil"/>
              <w:left w:val="nil"/>
              <w:bottom w:val="nil"/>
              <w:right w:val="single" w:sz="12" w:space="0" w:color="auto"/>
            </w:tcBorders>
            <w:shd w:val="clear" w:color="auto" w:fill="auto"/>
            <w:noWrap/>
            <w:vAlign w:val="bottom"/>
            <w:hideMark/>
          </w:tcPr>
          <w:p w14:paraId="1E8BA101"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DAC71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B7D3A63" w14:textId="77777777" w:rsidR="00743D56" w:rsidRPr="00743D56" w:rsidRDefault="00743D56" w:rsidP="006F13B3">
            <w:pPr>
              <w:pStyle w:val="supplementaritytable"/>
            </w:pPr>
            <w:r w:rsidRPr="00743D56">
              <w:t>LOC_Os06g45310</w:t>
            </w:r>
          </w:p>
        </w:tc>
      </w:tr>
      <w:tr w:rsidR="00743D56" w:rsidRPr="00743D56" w14:paraId="7258761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3CBCD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42569A1"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5A524A69"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FD80F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49C0B4"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972709D" w14:textId="77777777" w:rsidR="00743D56" w:rsidRPr="00743D56" w:rsidRDefault="00743D56" w:rsidP="006F13B3">
            <w:pPr>
              <w:pStyle w:val="supplementaritytable"/>
            </w:pPr>
            <w:r w:rsidRPr="00743D56">
              <w:t>LOC_Os02g34560</w:t>
            </w:r>
          </w:p>
        </w:tc>
        <w:tc>
          <w:tcPr>
            <w:tcW w:w="1417" w:type="dxa"/>
            <w:tcBorders>
              <w:top w:val="nil"/>
              <w:left w:val="nil"/>
              <w:bottom w:val="nil"/>
              <w:right w:val="nil"/>
            </w:tcBorders>
            <w:shd w:val="clear" w:color="auto" w:fill="auto"/>
            <w:noWrap/>
            <w:vAlign w:val="bottom"/>
            <w:hideMark/>
          </w:tcPr>
          <w:p w14:paraId="46570BDB"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46E9BB7" w14:textId="77777777" w:rsidR="00743D56" w:rsidRPr="00743D56" w:rsidRDefault="00743D56" w:rsidP="006F13B3">
            <w:pPr>
              <w:pStyle w:val="supplementaritytable"/>
            </w:pPr>
            <w:r w:rsidRPr="00743D56">
              <w:t>LOC_Os07g32170</w:t>
            </w:r>
          </w:p>
        </w:tc>
      </w:tr>
      <w:tr w:rsidR="00743D56" w:rsidRPr="00743D56" w14:paraId="281588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B6926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51AD7EC"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51DA7185"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441CDA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B7BBE23"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53A1437" w14:textId="77777777" w:rsidR="00743D56" w:rsidRPr="00743D56" w:rsidRDefault="00743D56" w:rsidP="006F13B3">
            <w:pPr>
              <w:pStyle w:val="supplementaritytable"/>
            </w:pPr>
            <w:r w:rsidRPr="00743D56">
              <w:t>LOC_Os08g34740</w:t>
            </w:r>
          </w:p>
        </w:tc>
        <w:tc>
          <w:tcPr>
            <w:tcW w:w="1417" w:type="dxa"/>
            <w:tcBorders>
              <w:top w:val="nil"/>
              <w:left w:val="nil"/>
              <w:bottom w:val="nil"/>
              <w:right w:val="nil"/>
            </w:tcBorders>
            <w:shd w:val="clear" w:color="auto" w:fill="auto"/>
            <w:noWrap/>
            <w:vAlign w:val="bottom"/>
            <w:hideMark/>
          </w:tcPr>
          <w:p w14:paraId="6026511A"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9024B75" w14:textId="77777777" w:rsidR="00743D56" w:rsidRPr="00743D56" w:rsidRDefault="00743D56" w:rsidP="006F13B3">
            <w:pPr>
              <w:pStyle w:val="supplementaritytable"/>
            </w:pPr>
            <w:r w:rsidRPr="00743D56">
              <w:t>LOC_Os08g39890</w:t>
            </w:r>
          </w:p>
        </w:tc>
      </w:tr>
      <w:tr w:rsidR="00743D56" w:rsidRPr="00743D56" w14:paraId="44BFA55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1E49B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FE7560" w14:textId="77777777" w:rsidR="00743D56" w:rsidRPr="00743D56" w:rsidRDefault="00743D56" w:rsidP="006F13B3">
            <w:pPr>
              <w:pStyle w:val="supplementaritytable"/>
            </w:pPr>
            <w:r w:rsidRPr="00743D56">
              <w:t>LOC_Os01g62480</w:t>
            </w:r>
          </w:p>
        </w:tc>
        <w:tc>
          <w:tcPr>
            <w:tcW w:w="1417" w:type="dxa"/>
            <w:tcBorders>
              <w:top w:val="nil"/>
              <w:left w:val="nil"/>
              <w:bottom w:val="nil"/>
              <w:right w:val="nil"/>
            </w:tcBorders>
            <w:shd w:val="clear" w:color="auto" w:fill="auto"/>
            <w:noWrap/>
            <w:vAlign w:val="bottom"/>
            <w:hideMark/>
          </w:tcPr>
          <w:p w14:paraId="55E9CEC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05AF49B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0ACCB80"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7007C04B"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468F26E"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9296975" w14:textId="77777777" w:rsidR="00743D56" w:rsidRPr="00743D56" w:rsidRDefault="00743D56" w:rsidP="006F13B3">
            <w:pPr>
              <w:pStyle w:val="supplementaritytable"/>
            </w:pPr>
            <w:r w:rsidRPr="00743D56">
              <w:t>LOC_Os08g41940</w:t>
            </w:r>
          </w:p>
        </w:tc>
      </w:tr>
      <w:tr w:rsidR="00743D56" w:rsidRPr="00743D56" w14:paraId="02940E9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35D8FD"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37D21D1B"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12B35B52"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05C30959"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264A436C"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A094088"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1FFD6106"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567FDED2" w14:textId="77777777" w:rsidR="00743D56" w:rsidRPr="00743D56" w:rsidRDefault="00743D56" w:rsidP="006F13B3">
            <w:pPr>
              <w:pStyle w:val="supplementaritytable"/>
            </w:pPr>
            <w:r w:rsidRPr="00743D56">
              <w:t>LOC_Os09g31438</w:t>
            </w:r>
          </w:p>
        </w:tc>
      </w:tr>
      <w:tr w:rsidR="00743D56" w:rsidRPr="00743D56" w14:paraId="519428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134DE"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1A55D2FD"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698BF01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3885A7A9"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A7DDAB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493C2333"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231F4674"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1DE8B57" w14:textId="77777777" w:rsidR="00743D56" w:rsidRPr="00743D56" w:rsidRDefault="00743D56" w:rsidP="006F13B3">
            <w:pPr>
              <w:pStyle w:val="supplementaritytable"/>
            </w:pPr>
            <w:r w:rsidRPr="00743D56">
              <w:t>LOC_Os09g32944</w:t>
            </w:r>
          </w:p>
        </w:tc>
      </w:tr>
      <w:tr w:rsidR="00743D56" w:rsidRPr="00743D56" w14:paraId="0B6EDA2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EC24A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479992" w14:textId="77777777" w:rsidR="00743D56" w:rsidRPr="00743D56" w:rsidRDefault="00743D56" w:rsidP="006F13B3">
            <w:pPr>
              <w:pStyle w:val="supplementaritytable"/>
            </w:pPr>
            <w:r w:rsidRPr="00743D56">
              <w:t>LOC_Os03g16610</w:t>
            </w:r>
          </w:p>
        </w:tc>
        <w:tc>
          <w:tcPr>
            <w:tcW w:w="1417" w:type="dxa"/>
            <w:tcBorders>
              <w:top w:val="nil"/>
              <w:left w:val="nil"/>
              <w:bottom w:val="nil"/>
              <w:right w:val="nil"/>
            </w:tcBorders>
            <w:shd w:val="clear" w:color="auto" w:fill="auto"/>
            <w:noWrap/>
            <w:vAlign w:val="bottom"/>
            <w:hideMark/>
          </w:tcPr>
          <w:p w14:paraId="6EDB73F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73FDBE26"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6874A0C7"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D48DE90"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F8F2635"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1B9AEAC" w14:textId="77777777" w:rsidR="00743D56" w:rsidRPr="00743D56" w:rsidRDefault="00743D56" w:rsidP="006F13B3">
            <w:pPr>
              <w:pStyle w:val="supplementaritytable"/>
            </w:pPr>
            <w:r w:rsidRPr="00743D56">
              <w:t>LOC_Os11g30370</w:t>
            </w:r>
          </w:p>
        </w:tc>
      </w:tr>
      <w:tr w:rsidR="00743D56" w:rsidRPr="00743D56" w14:paraId="2618FF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B3993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230A3378" w14:textId="77777777" w:rsidR="00743D56" w:rsidRPr="00743D56" w:rsidRDefault="00743D56" w:rsidP="006F13B3">
            <w:pPr>
              <w:pStyle w:val="supplementaritytable"/>
            </w:pPr>
            <w:r w:rsidRPr="00743D56">
              <w:t>LOC_Os05g38390</w:t>
            </w:r>
          </w:p>
        </w:tc>
        <w:tc>
          <w:tcPr>
            <w:tcW w:w="1417" w:type="dxa"/>
            <w:tcBorders>
              <w:top w:val="nil"/>
              <w:left w:val="nil"/>
              <w:bottom w:val="nil"/>
              <w:right w:val="nil"/>
            </w:tcBorders>
            <w:shd w:val="clear" w:color="auto" w:fill="auto"/>
            <w:noWrap/>
            <w:vAlign w:val="bottom"/>
            <w:hideMark/>
          </w:tcPr>
          <w:p w14:paraId="59653D90"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BF79548"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426A81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A0AAE3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66CAD24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DF25E51" w14:textId="77777777" w:rsidR="00743D56" w:rsidRPr="00743D56" w:rsidRDefault="00743D56" w:rsidP="006F13B3">
            <w:pPr>
              <w:pStyle w:val="supplementaritytable"/>
            </w:pPr>
            <w:r w:rsidRPr="00743D56">
              <w:t>LOC_Os01g69830</w:t>
            </w:r>
          </w:p>
        </w:tc>
      </w:tr>
      <w:tr w:rsidR="00743D56" w:rsidRPr="00743D56" w14:paraId="5BD938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80CB732"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0ADCB988"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50C64B0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23852D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5CE9DAE"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283F00F"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1A9D2CB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CA3ED5" w14:textId="77777777" w:rsidR="00743D56" w:rsidRPr="00743D56" w:rsidRDefault="00743D56" w:rsidP="006F13B3">
            <w:pPr>
              <w:pStyle w:val="supplementaritytable"/>
            </w:pPr>
            <w:r w:rsidRPr="00743D56">
              <w:t>LOC_Os02g04680</w:t>
            </w:r>
          </w:p>
        </w:tc>
      </w:tr>
      <w:tr w:rsidR="00743D56" w:rsidRPr="00743D56" w14:paraId="6C5B39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5E9517"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428A5EF5"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5169C168"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12D9BE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DC2E70D"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2926BA69"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DCA1C12"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5DA3B4C8" w14:textId="77777777" w:rsidR="00743D56" w:rsidRPr="00743D56" w:rsidRDefault="00743D56" w:rsidP="006F13B3">
            <w:pPr>
              <w:pStyle w:val="supplementaritytable"/>
            </w:pPr>
            <w:r w:rsidRPr="00743D56">
              <w:t>LOC_Os02g07780</w:t>
            </w:r>
          </w:p>
        </w:tc>
      </w:tr>
      <w:tr w:rsidR="00743D56" w:rsidRPr="00743D56" w14:paraId="09DD79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2AB1349"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780F93D5"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08A75B0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75CD845"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FE17AAC"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82C0DB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D183C7D"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5D57B07" w14:textId="77777777" w:rsidR="00743D56" w:rsidRPr="00743D56" w:rsidRDefault="00743D56" w:rsidP="006F13B3">
            <w:pPr>
              <w:pStyle w:val="supplementaritytable"/>
            </w:pPr>
            <w:r w:rsidRPr="00743D56">
              <w:t>LOC_Os05g48800</w:t>
            </w:r>
          </w:p>
        </w:tc>
      </w:tr>
      <w:tr w:rsidR="00743D56" w:rsidRPr="00743D56" w14:paraId="2999BE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8B5263"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BE4517E"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11172B17"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0DCBC7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F35FF88"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0599055D"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A6F6520"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E875A22" w14:textId="77777777" w:rsidR="00743D56" w:rsidRPr="00743D56" w:rsidRDefault="00743D56" w:rsidP="006F13B3">
            <w:pPr>
              <w:pStyle w:val="supplementaritytable"/>
            </w:pPr>
            <w:r w:rsidRPr="00743D56">
              <w:t>LOC_Os06g45310</w:t>
            </w:r>
          </w:p>
        </w:tc>
      </w:tr>
      <w:tr w:rsidR="00743D56" w:rsidRPr="00743D56" w14:paraId="3A14859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30900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4121DBC"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460B69D2"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EE783CB"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2B7C8CE"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F9F5A4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4F58498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9090514" w14:textId="77777777" w:rsidR="00743D56" w:rsidRPr="00743D56" w:rsidRDefault="00743D56" w:rsidP="006F13B3">
            <w:pPr>
              <w:pStyle w:val="supplementaritytable"/>
            </w:pPr>
            <w:r w:rsidRPr="00743D56">
              <w:t>LOC_Os07g32170</w:t>
            </w:r>
          </w:p>
        </w:tc>
      </w:tr>
      <w:tr w:rsidR="00743D56" w:rsidRPr="00743D56" w14:paraId="7E7C70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056BE7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5AD59A52" w14:textId="77777777" w:rsidR="00743D56" w:rsidRPr="00743D56" w:rsidRDefault="00743D56" w:rsidP="006F13B3">
            <w:pPr>
              <w:pStyle w:val="supplementaritytable"/>
            </w:pPr>
            <w:r w:rsidRPr="00743D56">
              <w:t>LOC_Os01g63180</w:t>
            </w:r>
          </w:p>
        </w:tc>
        <w:tc>
          <w:tcPr>
            <w:tcW w:w="1417" w:type="dxa"/>
            <w:tcBorders>
              <w:top w:val="nil"/>
              <w:left w:val="nil"/>
              <w:bottom w:val="nil"/>
              <w:right w:val="nil"/>
            </w:tcBorders>
            <w:shd w:val="clear" w:color="auto" w:fill="auto"/>
            <w:noWrap/>
            <w:vAlign w:val="bottom"/>
            <w:hideMark/>
          </w:tcPr>
          <w:p w14:paraId="4F8E1361"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188A570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E39FC91"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19B09A9"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CE811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43A5FDC" w14:textId="77777777" w:rsidR="00743D56" w:rsidRPr="00743D56" w:rsidRDefault="00743D56" w:rsidP="006F13B3">
            <w:pPr>
              <w:pStyle w:val="supplementaritytable"/>
            </w:pPr>
            <w:r w:rsidRPr="00743D56">
              <w:t>LOC_Os08g39890</w:t>
            </w:r>
          </w:p>
        </w:tc>
      </w:tr>
      <w:tr w:rsidR="00743D56" w:rsidRPr="00743D56" w14:paraId="48C5140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EE5F00"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1BF28B1"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1D88CFCA"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249848C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12D0DAE"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38728AB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1D3FE19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36BE9774" w14:textId="77777777" w:rsidR="00743D56" w:rsidRPr="00743D56" w:rsidRDefault="00743D56" w:rsidP="006F13B3">
            <w:pPr>
              <w:pStyle w:val="supplementaritytable"/>
            </w:pPr>
            <w:r w:rsidRPr="00743D56">
              <w:t>LOC_Os08g41940</w:t>
            </w:r>
          </w:p>
        </w:tc>
      </w:tr>
      <w:tr w:rsidR="00743D56" w:rsidRPr="00743D56" w14:paraId="618C6E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9F51E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3A15C536"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703B8E98"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7DA3F3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AB85E06"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1DFBF0B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54F2CF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97DFE2B" w14:textId="77777777" w:rsidR="00743D56" w:rsidRPr="00743D56" w:rsidRDefault="00743D56" w:rsidP="006F13B3">
            <w:pPr>
              <w:pStyle w:val="supplementaritytable"/>
            </w:pPr>
            <w:r w:rsidRPr="00743D56">
              <w:t>LOC_Os09g31438</w:t>
            </w:r>
          </w:p>
        </w:tc>
      </w:tr>
      <w:tr w:rsidR="00743D56" w:rsidRPr="00743D56" w14:paraId="625D360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7F698B"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2A00F342"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0180E4D3"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8D72ED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022C02AA"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6D6EE09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1A9E5FB"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DE8ADB7" w14:textId="77777777" w:rsidR="00743D56" w:rsidRPr="00743D56" w:rsidRDefault="00743D56" w:rsidP="006F13B3">
            <w:pPr>
              <w:pStyle w:val="supplementaritytable"/>
            </w:pPr>
            <w:r w:rsidRPr="00743D56">
              <w:t>LOC_Os09g32944</w:t>
            </w:r>
          </w:p>
        </w:tc>
      </w:tr>
      <w:tr w:rsidR="00743D56" w:rsidRPr="00743D56" w14:paraId="3A161F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EE576D"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E9CC2DE"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6EECA96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2C67D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A990B4F"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4C53ABDE"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0F53924"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9DFD96" w14:textId="77777777" w:rsidR="00743D56" w:rsidRPr="00743D56" w:rsidRDefault="00743D56" w:rsidP="006F13B3">
            <w:pPr>
              <w:pStyle w:val="supplementaritytable"/>
            </w:pPr>
            <w:r w:rsidRPr="00743D56">
              <w:t>LOC_Os11g30370</w:t>
            </w:r>
          </w:p>
        </w:tc>
      </w:tr>
      <w:tr w:rsidR="00743D56" w:rsidRPr="00743D56" w14:paraId="0AD74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BDEB4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79F80158" w14:textId="77777777" w:rsidR="00743D56" w:rsidRPr="00743D56" w:rsidRDefault="00743D56" w:rsidP="006F13B3">
            <w:pPr>
              <w:pStyle w:val="supplementaritytable"/>
            </w:pPr>
            <w:r w:rsidRPr="00743D56">
              <w:t>LOC_Os12g15680</w:t>
            </w:r>
          </w:p>
        </w:tc>
        <w:tc>
          <w:tcPr>
            <w:tcW w:w="1417" w:type="dxa"/>
            <w:tcBorders>
              <w:top w:val="nil"/>
              <w:left w:val="nil"/>
              <w:bottom w:val="nil"/>
              <w:right w:val="nil"/>
            </w:tcBorders>
            <w:shd w:val="clear" w:color="auto" w:fill="auto"/>
            <w:noWrap/>
            <w:vAlign w:val="bottom"/>
            <w:hideMark/>
          </w:tcPr>
          <w:p w14:paraId="3A58853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70FBF07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C43E7E2" w14:textId="77777777" w:rsidR="00743D56" w:rsidRPr="00743D56" w:rsidRDefault="00743D56" w:rsidP="006F13B3">
            <w:pPr>
              <w:pStyle w:val="supplementaritytable"/>
            </w:pPr>
            <w:r w:rsidRPr="00743D56">
              <w:t>osa-miR166g-5p</w:t>
            </w:r>
          </w:p>
        </w:tc>
        <w:tc>
          <w:tcPr>
            <w:tcW w:w="1417" w:type="dxa"/>
            <w:tcBorders>
              <w:top w:val="nil"/>
              <w:left w:val="nil"/>
              <w:bottom w:val="nil"/>
              <w:right w:val="single" w:sz="12" w:space="0" w:color="auto"/>
            </w:tcBorders>
            <w:shd w:val="clear" w:color="auto" w:fill="auto"/>
            <w:noWrap/>
            <w:vAlign w:val="bottom"/>
            <w:hideMark/>
          </w:tcPr>
          <w:p w14:paraId="242391DC" w14:textId="77777777" w:rsidR="00743D56" w:rsidRPr="00743D56" w:rsidRDefault="00743D56" w:rsidP="006F13B3">
            <w:pPr>
              <w:pStyle w:val="supplementaritytable"/>
            </w:pPr>
            <w:r w:rsidRPr="00743D56">
              <w:t>LOC_Os01g55580</w:t>
            </w:r>
          </w:p>
        </w:tc>
        <w:tc>
          <w:tcPr>
            <w:tcW w:w="1417" w:type="dxa"/>
            <w:tcBorders>
              <w:top w:val="nil"/>
              <w:left w:val="nil"/>
              <w:bottom w:val="nil"/>
              <w:right w:val="nil"/>
            </w:tcBorders>
            <w:shd w:val="clear" w:color="auto" w:fill="auto"/>
            <w:noWrap/>
            <w:vAlign w:val="bottom"/>
            <w:hideMark/>
          </w:tcPr>
          <w:p w14:paraId="039F66B7"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5341A07" w14:textId="77777777" w:rsidR="00743D56" w:rsidRPr="00743D56" w:rsidRDefault="00743D56" w:rsidP="006F13B3">
            <w:pPr>
              <w:pStyle w:val="supplementaritytable"/>
            </w:pPr>
            <w:r w:rsidRPr="00743D56">
              <w:t>LOC_Os01g69830</w:t>
            </w:r>
          </w:p>
        </w:tc>
      </w:tr>
      <w:tr w:rsidR="00743D56" w:rsidRPr="00743D56" w14:paraId="0656FA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5B7C51"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73BD3372"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3C6B9EB7"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7B4A787"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88B9FB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5F7BEA4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2FD69C3A"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7342407" w14:textId="77777777" w:rsidR="00743D56" w:rsidRPr="00743D56" w:rsidRDefault="00743D56" w:rsidP="006F13B3">
            <w:pPr>
              <w:pStyle w:val="supplementaritytable"/>
            </w:pPr>
            <w:r w:rsidRPr="00743D56">
              <w:t>LOC_Os02g04680</w:t>
            </w:r>
          </w:p>
        </w:tc>
      </w:tr>
      <w:tr w:rsidR="00743D56" w:rsidRPr="00743D56" w14:paraId="513B1A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E4725E"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4404630E"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7758E0EE"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27BA0A4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7298E3A"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00421CA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035183B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6935D50C" w14:textId="77777777" w:rsidR="00743D56" w:rsidRPr="00743D56" w:rsidRDefault="00743D56" w:rsidP="006F13B3">
            <w:pPr>
              <w:pStyle w:val="supplementaritytable"/>
            </w:pPr>
            <w:r w:rsidRPr="00743D56">
              <w:t>LOC_Os02g07780</w:t>
            </w:r>
          </w:p>
        </w:tc>
      </w:tr>
      <w:tr w:rsidR="00743D56" w:rsidRPr="00743D56" w14:paraId="5A4D1A6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866C0A"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36EBB491"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0B7AFEF6"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93E682"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CFEB31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422A279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63EA832"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0CC7712A" w14:textId="77777777" w:rsidR="00743D56" w:rsidRPr="00743D56" w:rsidRDefault="00743D56" w:rsidP="006F13B3">
            <w:pPr>
              <w:pStyle w:val="supplementaritytable"/>
            </w:pPr>
            <w:r w:rsidRPr="00743D56">
              <w:t>LOC_Os05g48800</w:t>
            </w:r>
          </w:p>
        </w:tc>
      </w:tr>
      <w:tr w:rsidR="00743D56" w:rsidRPr="00743D56" w14:paraId="23113C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639F"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7929A20D"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4D3ABE04"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61986B8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F611BB7"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3B710BE1"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AE18CC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9E1B609" w14:textId="77777777" w:rsidR="00743D56" w:rsidRPr="00743D56" w:rsidRDefault="00743D56" w:rsidP="006F13B3">
            <w:pPr>
              <w:pStyle w:val="supplementaritytable"/>
            </w:pPr>
            <w:r w:rsidRPr="00743D56">
              <w:t>LOC_Os06g45310</w:t>
            </w:r>
          </w:p>
        </w:tc>
      </w:tr>
      <w:tr w:rsidR="00743D56" w:rsidRPr="00743D56" w14:paraId="0FFEEE7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539405"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0C62659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5E079FF"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FB4F63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C558560"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7EA8A1E" w14:textId="77777777" w:rsidR="00743D56" w:rsidRPr="00743D56" w:rsidRDefault="00743D56" w:rsidP="006F13B3">
            <w:pPr>
              <w:pStyle w:val="supplementaritytable"/>
            </w:pPr>
            <w:r w:rsidRPr="00743D56">
              <w:t>LOC_Os01g43330</w:t>
            </w:r>
          </w:p>
        </w:tc>
        <w:tc>
          <w:tcPr>
            <w:tcW w:w="1417" w:type="dxa"/>
            <w:tcBorders>
              <w:top w:val="nil"/>
              <w:left w:val="nil"/>
              <w:bottom w:val="nil"/>
              <w:right w:val="nil"/>
            </w:tcBorders>
            <w:shd w:val="clear" w:color="auto" w:fill="auto"/>
            <w:noWrap/>
            <w:vAlign w:val="bottom"/>
            <w:hideMark/>
          </w:tcPr>
          <w:p w14:paraId="5BC17D5C"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28F311CF" w14:textId="77777777" w:rsidR="00743D56" w:rsidRPr="00743D56" w:rsidRDefault="00743D56" w:rsidP="006F13B3">
            <w:pPr>
              <w:pStyle w:val="supplementaritytable"/>
            </w:pPr>
            <w:r w:rsidRPr="00743D56">
              <w:t>LOC_Os07g32170</w:t>
            </w:r>
          </w:p>
        </w:tc>
      </w:tr>
      <w:tr w:rsidR="00743D56" w:rsidRPr="00743D56" w14:paraId="3B23798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0E4063"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37C8FFEA"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350E87B4"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0978DA1D"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543637"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5B0D836" w14:textId="77777777" w:rsidR="00743D56" w:rsidRPr="00743D56" w:rsidRDefault="00743D56" w:rsidP="006F13B3">
            <w:pPr>
              <w:pStyle w:val="supplementaritytable"/>
            </w:pPr>
            <w:r w:rsidRPr="00743D56">
              <w:t>LOC_Os04g58910</w:t>
            </w:r>
          </w:p>
        </w:tc>
        <w:tc>
          <w:tcPr>
            <w:tcW w:w="1417" w:type="dxa"/>
            <w:tcBorders>
              <w:top w:val="nil"/>
              <w:left w:val="nil"/>
              <w:bottom w:val="nil"/>
              <w:right w:val="nil"/>
            </w:tcBorders>
            <w:shd w:val="clear" w:color="auto" w:fill="auto"/>
            <w:noWrap/>
            <w:vAlign w:val="bottom"/>
            <w:hideMark/>
          </w:tcPr>
          <w:p w14:paraId="2C636FC0"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7DC2F44F" w14:textId="77777777" w:rsidR="00743D56" w:rsidRPr="00743D56" w:rsidRDefault="00743D56" w:rsidP="006F13B3">
            <w:pPr>
              <w:pStyle w:val="supplementaritytable"/>
            </w:pPr>
            <w:r w:rsidRPr="00743D56">
              <w:t>LOC_Os08g39890</w:t>
            </w:r>
          </w:p>
        </w:tc>
      </w:tr>
      <w:tr w:rsidR="00743D56" w:rsidRPr="00743D56" w14:paraId="5EE6479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03FE"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6AD50515"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0930E05B"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31BC1ED"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AEB63C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35FE2D2" w14:textId="77777777" w:rsidR="00743D56" w:rsidRPr="00743D56" w:rsidRDefault="00743D56" w:rsidP="006F13B3">
            <w:pPr>
              <w:pStyle w:val="supplementaritytable"/>
            </w:pPr>
            <w:r w:rsidRPr="00743D56">
              <w:t>LOC_Os06g06760</w:t>
            </w:r>
          </w:p>
        </w:tc>
        <w:tc>
          <w:tcPr>
            <w:tcW w:w="1417" w:type="dxa"/>
            <w:tcBorders>
              <w:top w:val="nil"/>
              <w:left w:val="nil"/>
              <w:bottom w:val="nil"/>
              <w:right w:val="nil"/>
            </w:tcBorders>
            <w:shd w:val="clear" w:color="auto" w:fill="auto"/>
            <w:noWrap/>
            <w:vAlign w:val="bottom"/>
            <w:hideMark/>
          </w:tcPr>
          <w:p w14:paraId="508D7319"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D8553A2" w14:textId="77777777" w:rsidR="00743D56" w:rsidRPr="00743D56" w:rsidRDefault="00743D56" w:rsidP="006F13B3">
            <w:pPr>
              <w:pStyle w:val="supplementaritytable"/>
            </w:pPr>
            <w:r w:rsidRPr="00743D56">
              <w:t>LOC_Os08g41940</w:t>
            </w:r>
          </w:p>
        </w:tc>
      </w:tr>
      <w:tr w:rsidR="00743D56" w:rsidRPr="00743D56" w14:paraId="6AE1505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356431A"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5F5919F4"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784599DA"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212C35D6"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381A0D1D"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A75D81E"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75F0D4C8"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31FED59" w14:textId="77777777" w:rsidR="00743D56" w:rsidRPr="00743D56" w:rsidRDefault="00743D56" w:rsidP="006F13B3">
            <w:pPr>
              <w:pStyle w:val="supplementaritytable"/>
            </w:pPr>
            <w:r w:rsidRPr="00743D56">
              <w:t>LOC_Os09g31438</w:t>
            </w:r>
          </w:p>
        </w:tc>
      </w:tr>
      <w:tr w:rsidR="00743D56" w:rsidRPr="00743D56" w14:paraId="7C06F67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D4E23D"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61F83213"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9A5DCAC"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B0F56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5682BA2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702CAB1B" w14:textId="77777777" w:rsidR="00743D56" w:rsidRPr="00743D56" w:rsidRDefault="00743D56" w:rsidP="006F13B3">
            <w:pPr>
              <w:pStyle w:val="supplementaritytable"/>
            </w:pPr>
            <w:r w:rsidRPr="00743D56">
              <w:t>LOC_Os10g40100</w:t>
            </w:r>
          </w:p>
        </w:tc>
        <w:tc>
          <w:tcPr>
            <w:tcW w:w="1417" w:type="dxa"/>
            <w:tcBorders>
              <w:top w:val="nil"/>
              <w:left w:val="nil"/>
              <w:bottom w:val="nil"/>
              <w:right w:val="nil"/>
            </w:tcBorders>
            <w:shd w:val="clear" w:color="auto" w:fill="auto"/>
            <w:noWrap/>
            <w:vAlign w:val="bottom"/>
            <w:hideMark/>
          </w:tcPr>
          <w:p w14:paraId="7CAD207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8C29626" w14:textId="77777777" w:rsidR="00743D56" w:rsidRPr="00743D56" w:rsidRDefault="00743D56" w:rsidP="006F13B3">
            <w:pPr>
              <w:pStyle w:val="supplementaritytable"/>
            </w:pPr>
            <w:r w:rsidRPr="00743D56">
              <w:t>LOC_Os09g32944</w:t>
            </w:r>
          </w:p>
        </w:tc>
      </w:tr>
      <w:tr w:rsidR="00743D56" w:rsidRPr="00743D56" w14:paraId="76BB2C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9F1B9"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0E2B0C91"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248DDFA8"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1CA06B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6E70C71D"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7793908E"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31D7C83"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4D3EA134" w14:textId="77777777" w:rsidR="00743D56" w:rsidRPr="00743D56" w:rsidRDefault="00743D56" w:rsidP="006F13B3">
            <w:pPr>
              <w:pStyle w:val="supplementaritytable"/>
            </w:pPr>
            <w:r w:rsidRPr="00743D56">
              <w:t>LOC_Os11g30370</w:t>
            </w:r>
          </w:p>
        </w:tc>
      </w:tr>
      <w:tr w:rsidR="00743D56" w:rsidRPr="00743D56" w14:paraId="5821016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9C4281"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56B0008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9119862"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730FB0C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BFEBA6F"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364307D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4491BDCB"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262AEF09" w14:textId="77777777" w:rsidR="00743D56" w:rsidRPr="00743D56" w:rsidRDefault="00743D56" w:rsidP="006F13B3">
            <w:pPr>
              <w:pStyle w:val="supplementaritytable"/>
            </w:pPr>
            <w:r w:rsidRPr="00743D56">
              <w:t>LOC_Os01g69830</w:t>
            </w:r>
          </w:p>
        </w:tc>
      </w:tr>
      <w:tr w:rsidR="00743D56" w:rsidRPr="00743D56" w14:paraId="12FB9E6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3F19F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60D4F5BF"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64E47D5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CAA8F5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2648B5D3"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4E74174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6ACC38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CD6AEC5" w14:textId="77777777" w:rsidR="00743D56" w:rsidRPr="00743D56" w:rsidRDefault="00743D56" w:rsidP="006F13B3">
            <w:pPr>
              <w:pStyle w:val="supplementaritytable"/>
            </w:pPr>
            <w:r w:rsidRPr="00743D56">
              <w:t>LOC_Os02g04680</w:t>
            </w:r>
          </w:p>
        </w:tc>
      </w:tr>
      <w:tr w:rsidR="00743D56" w:rsidRPr="00743D56" w14:paraId="442BE18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9F878E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2C444669"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524DFEF6"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153B14E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69D0310"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208B31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70795B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9073293" w14:textId="77777777" w:rsidR="00743D56" w:rsidRPr="00743D56" w:rsidRDefault="00743D56" w:rsidP="006F13B3">
            <w:pPr>
              <w:pStyle w:val="supplementaritytable"/>
            </w:pPr>
            <w:r w:rsidRPr="00743D56">
              <w:t>LOC_Os02g07780</w:t>
            </w:r>
          </w:p>
        </w:tc>
      </w:tr>
      <w:tr w:rsidR="00743D56" w:rsidRPr="00743D56" w14:paraId="54870D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77033A"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0AC3C175"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2E162E0"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6B9AD5C8"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E085284"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10526B59" w14:textId="77777777" w:rsidR="00743D56" w:rsidRPr="00743D56" w:rsidRDefault="00743D56" w:rsidP="006F13B3">
            <w:pPr>
              <w:pStyle w:val="supplementaritytable"/>
            </w:pPr>
            <w:r w:rsidRPr="00743D56">
              <w:t>LOC_Os01g41270</w:t>
            </w:r>
          </w:p>
        </w:tc>
        <w:tc>
          <w:tcPr>
            <w:tcW w:w="1417" w:type="dxa"/>
            <w:tcBorders>
              <w:top w:val="nil"/>
              <w:left w:val="nil"/>
              <w:bottom w:val="nil"/>
              <w:right w:val="nil"/>
            </w:tcBorders>
            <w:shd w:val="clear" w:color="auto" w:fill="auto"/>
            <w:noWrap/>
            <w:vAlign w:val="bottom"/>
            <w:hideMark/>
          </w:tcPr>
          <w:p w14:paraId="44ECDD3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DEE92EB" w14:textId="77777777" w:rsidR="00743D56" w:rsidRPr="00743D56" w:rsidRDefault="00743D56" w:rsidP="006F13B3">
            <w:pPr>
              <w:pStyle w:val="supplementaritytable"/>
            </w:pPr>
            <w:r w:rsidRPr="00743D56">
              <w:t>LOC_Os05g48800</w:t>
            </w:r>
          </w:p>
        </w:tc>
      </w:tr>
      <w:tr w:rsidR="00743D56" w:rsidRPr="00743D56" w14:paraId="5C3CCA0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C17F037"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1D674281"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1D6EFE25"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46189C8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3939744E"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C2FB3F1" w14:textId="77777777" w:rsidR="00743D56" w:rsidRPr="00743D56" w:rsidRDefault="00743D56" w:rsidP="006F13B3">
            <w:pPr>
              <w:pStyle w:val="supplementaritytable"/>
            </w:pPr>
            <w:r w:rsidRPr="00743D56">
              <w:t>LOC_Os01g42294</w:t>
            </w:r>
          </w:p>
        </w:tc>
        <w:tc>
          <w:tcPr>
            <w:tcW w:w="1417" w:type="dxa"/>
            <w:tcBorders>
              <w:top w:val="nil"/>
              <w:left w:val="nil"/>
              <w:bottom w:val="nil"/>
              <w:right w:val="nil"/>
            </w:tcBorders>
            <w:shd w:val="clear" w:color="auto" w:fill="auto"/>
            <w:noWrap/>
            <w:vAlign w:val="bottom"/>
            <w:hideMark/>
          </w:tcPr>
          <w:p w14:paraId="7D171C0F"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A9C60DC" w14:textId="77777777" w:rsidR="00743D56" w:rsidRPr="00743D56" w:rsidRDefault="00743D56" w:rsidP="006F13B3">
            <w:pPr>
              <w:pStyle w:val="supplementaritytable"/>
            </w:pPr>
            <w:r w:rsidRPr="00743D56">
              <w:t>LOC_Os06g45310</w:t>
            </w:r>
          </w:p>
        </w:tc>
      </w:tr>
      <w:tr w:rsidR="00743D56" w:rsidRPr="00743D56" w14:paraId="1C7998B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1FADB0"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1156FA6E" w14:textId="77777777" w:rsidR="00743D56" w:rsidRPr="00743D56" w:rsidRDefault="00743D56" w:rsidP="006F13B3">
            <w:pPr>
              <w:pStyle w:val="supplementaritytable"/>
            </w:pPr>
            <w:r w:rsidRPr="00743D56">
              <w:t>LOC_Os01g70260</w:t>
            </w:r>
          </w:p>
        </w:tc>
        <w:tc>
          <w:tcPr>
            <w:tcW w:w="1417" w:type="dxa"/>
            <w:tcBorders>
              <w:top w:val="nil"/>
              <w:left w:val="nil"/>
              <w:bottom w:val="nil"/>
              <w:right w:val="nil"/>
            </w:tcBorders>
            <w:shd w:val="clear" w:color="auto" w:fill="auto"/>
            <w:noWrap/>
            <w:vAlign w:val="bottom"/>
            <w:hideMark/>
          </w:tcPr>
          <w:p w14:paraId="50D1F7F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223C7A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1AF3F96"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4B27493D" w14:textId="77777777" w:rsidR="00743D56" w:rsidRPr="00743D56" w:rsidRDefault="00743D56" w:rsidP="006F13B3">
            <w:pPr>
              <w:pStyle w:val="supplementaritytable"/>
            </w:pPr>
            <w:r w:rsidRPr="00743D56">
              <w:t>LOC_Os01g54100</w:t>
            </w:r>
          </w:p>
        </w:tc>
        <w:tc>
          <w:tcPr>
            <w:tcW w:w="1417" w:type="dxa"/>
            <w:tcBorders>
              <w:top w:val="nil"/>
              <w:left w:val="nil"/>
              <w:bottom w:val="nil"/>
              <w:right w:val="nil"/>
            </w:tcBorders>
            <w:shd w:val="clear" w:color="auto" w:fill="auto"/>
            <w:noWrap/>
            <w:vAlign w:val="bottom"/>
            <w:hideMark/>
          </w:tcPr>
          <w:p w14:paraId="3D318AA4"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0A09B7B" w14:textId="77777777" w:rsidR="00743D56" w:rsidRPr="00743D56" w:rsidRDefault="00743D56" w:rsidP="006F13B3">
            <w:pPr>
              <w:pStyle w:val="supplementaritytable"/>
            </w:pPr>
            <w:r w:rsidRPr="00743D56">
              <w:t>LOC_Os06g49010</w:t>
            </w:r>
          </w:p>
        </w:tc>
      </w:tr>
      <w:tr w:rsidR="00743D56" w:rsidRPr="00743D56" w14:paraId="6F1E02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E4BF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58B1157" w14:textId="77777777" w:rsidR="00743D56" w:rsidRPr="00743D56" w:rsidRDefault="00743D56" w:rsidP="006F13B3">
            <w:pPr>
              <w:pStyle w:val="supplementaritytable"/>
            </w:pPr>
            <w:r w:rsidRPr="00743D56">
              <w:t>LOC_Os05g30220</w:t>
            </w:r>
          </w:p>
        </w:tc>
        <w:tc>
          <w:tcPr>
            <w:tcW w:w="1417" w:type="dxa"/>
            <w:tcBorders>
              <w:top w:val="nil"/>
              <w:left w:val="nil"/>
              <w:bottom w:val="nil"/>
              <w:right w:val="nil"/>
            </w:tcBorders>
            <w:shd w:val="clear" w:color="auto" w:fill="auto"/>
            <w:noWrap/>
            <w:vAlign w:val="bottom"/>
            <w:hideMark/>
          </w:tcPr>
          <w:p w14:paraId="4324E48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796042D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CF23C73"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74060714" w14:textId="77777777" w:rsidR="00743D56" w:rsidRPr="00743D56" w:rsidRDefault="00743D56" w:rsidP="006F13B3">
            <w:pPr>
              <w:pStyle w:val="supplementaritytable"/>
            </w:pPr>
            <w:r w:rsidRPr="00743D56">
              <w:t>LOC_Os04g35560</w:t>
            </w:r>
          </w:p>
        </w:tc>
        <w:tc>
          <w:tcPr>
            <w:tcW w:w="1417" w:type="dxa"/>
            <w:tcBorders>
              <w:top w:val="nil"/>
              <w:left w:val="nil"/>
              <w:bottom w:val="nil"/>
              <w:right w:val="nil"/>
            </w:tcBorders>
            <w:shd w:val="clear" w:color="auto" w:fill="auto"/>
            <w:noWrap/>
            <w:vAlign w:val="bottom"/>
            <w:hideMark/>
          </w:tcPr>
          <w:p w14:paraId="264A7B7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2700935" w14:textId="77777777" w:rsidR="00743D56" w:rsidRPr="00743D56" w:rsidRDefault="00743D56" w:rsidP="006F13B3">
            <w:pPr>
              <w:pStyle w:val="supplementaritytable"/>
            </w:pPr>
            <w:r w:rsidRPr="00743D56">
              <w:t>LOC_Os07g32170</w:t>
            </w:r>
          </w:p>
        </w:tc>
      </w:tr>
      <w:tr w:rsidR="00743D56" w:rsidRPr="00743D56" w14:paraId="21DC6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5F71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189B126"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A5DB821"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86D7BBF"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B30FE61"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19BA2F8" w14:textId="77777777" w:rsidR="00743D56" w:rsidRPr="00743D56" w:rsidRDefault="00743D56" w:rsidP="006F13B3">
            <w:pPr>
              <w:pStyle w:val="supplementaritytable"/>
            </w:pPr>
            <w:r w:rsidRPr="00743D56">
              <w:t>LOC_Os08g29200</w:t>
            </w:r>
          </w:p>
        </w:tc>
        <w:tc>
          <w:tcPr>
            <w:tcW w:w="1417" w:type="dxa"/>
            <w:tcBorders>
              <w:top w:val="nil"/>
              <w:left w:val="nil"/>
              <w:bottom w:val="nil"/>
              <w:right w:val="nil"/>
            </w:tcBorders>
            <w:shd w:val="clear" w:color="auto" w:fill="auto"/>
            <w:noWrap/>
            <w:vAlign w:val="bottom"/>
            <w:hideMark/>
          </w:tcPr>
          <w:p w14:paraId="2AC7F071"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535FEB8D" w14:textId="77777777" w:rsidR="00743D56" w:rsidRPr="00743D56" w:rsidRDefault="00743D56" w:rsidP="006F13B3">
            <w:pPr>
              <w:pStyle w:val="supplementaritytable"/>
            </w:pPr>
            <w:r w:rsidRPr="00743D56">
              <w:t>LOC_Os08g39890</w:t>
            </w:r>
          </w:p>
        </w:tc>
      </w:tr>
      <w:tr w:rsidR="00743D56" w:rsidRPr="00743D56" w14:paraId="7253432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15AB5B"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7A5B73F5" w14:textId="77777777" w:rsidR="00743D56" w:rsidRPr="00743D56" w:rsidRDefault="00743D56" w:rsidP="006F13B3">
            <w:pPr>
              <w:pStyle w:val="supplementaritytable"/>
            </w:pPr>
            <w:r w:rsidRPr="00743D56">
              <w:t>LOC_Os11g44960</w:t>
            </w:r>
          </w:p>
        </w:tc>
        <w:tc>
          <w:tcPr>
            <w:tcW w:w="1417" w:type="dxa"/>
            <w:tcBorders>
              <w:top w:val="nil"/>
              <w:left w:val="nil"/>
              <w:bottom w:val="nil"/>
              <w:right w:val="nil"/>
            </w:tcBorders>
            <w:shd w:val="clear" w:color="auto" w:fill="auto"/>
            <w:noWrap/>
            <w:vAlign w:val="bottom"/>
            <w:hideMark/>
          </w:tcPr>
          <w:p w14:paraId="217C7D2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3FDA4AD0"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474DAE4"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1FE21B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5F340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85AE6C1" w14:textId="77777777" w:rsidR="00743D56" w:rsidRPr="00743D56" w:rsidRDefault="00743D56" w:rsidP="006F13B3">
            <w:pPr>
              <w:pStyle w:val="supplementaritytable"/>
            </w:pPr>
            <w:r w:rsidRPr="00743D56">
              <w:t>LOC_Os08g41940</w:t>
            </w:r>
          </w:p>
        </w:tc>
      </w:tr>
      <w:tr w:rsidR="00743D56" w:rsidRPr="00743D56" w14:paraId="1207423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44A6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7ABF419" w14:textId="77777777" w:rsidR="00743D56" w:rsidRPr="00743D56" w:rsidRDefault="00743D56" w:rsidP="006F13B3">
            <w:pPr>
              <w:pStyle w:val="supplementaritytable"/>
            </w:pPr>
            <w:r w:rsidRPr="00743D56">
              <w:t>LOC_Os11g45050</w:t>
            </w:r>
          </w:p>
        </w:tc>
        <w:tc>
          <w:tcPr>
            <w:tcW w:w="1417" w:type="dxa"/>
            <w:tcBorders>
              <w:top w:val="nil"/>
              <w:left w:val="nil"/>
              <w:bottom w:val="nil"/>
              <w:right w:val="nil"/>
            </w:tcBorders>
            <w:shd w:val="clear" w:color="auto" w:fill="auto"/>
            <w:noWrap/>
            <w:vAlign w:val="bottom"/>
            <w:hideMark/>
          </w:tcPr>
          <w:p w14:paraId="6AC011C3"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57645E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5645D27"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7656576A"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9646AD3"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C632174" w14:textId="77777777" w:rsidR="00743D56" w:rsidRPr="00743D56" w:rsidRDefault="00743D56" w:rsidP="006F13B3">
            <w:pPr>
              <w:pStyle w:val="supplementaritytable"/>
            </w:pPr>
            <w:r w:rsidRPr="00743D56">
              <w:t>LOC_Os09g31438</w:t>
            </w:r>
          </w:p>
        </w:tc>
      </w:tr>
      <w:tr w:rsidR="00743D56" w:rsidRPr="00743D56" w14:paraId="121E6DB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8356F3" w14:textId="77777777" w:rsidR="00743D56" w:rsidRPr="00743D56" w:rsidRDefault="00743D56" w:rsidP="006F13B3">
            <w:pPr>
              <w:pStyle w:val="supplementaritytable"/>
            </w:pPr>
            <w:r w:rsidRPr="00743D56">
              <w:t>osa-miR399h</w:t>
            </w:r>
          </w:p>
        </w:tc>
        <w:tc>
          <w:tcPr>
            <w:tcW w:w="1417" w:type="dxa"/>
            <w:tcBorders>
              <w:top w:val="nil"/>
              <w:left w:val="nil"/>
              <w:bottom w:val="nil"/>
              <w:right w:val="single" w:sz="12" w:space="0" w:color="auto"/>
            </w:tcBorders>
            <w:shd w:val="clear" w:color="auto" w:fill="auto"/>
            <w:noWrap/>
            <w:vAlign w:val="bottom"/>
            <w:hideMark/>
          </w:tcPr>
          <w:p w14:paraId="38AB7980"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2560F972"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44E4B01"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AA02EDF"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E32DBC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256489"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58ECB6A" w14:textId="77777777" w:rsidR="00743D56" w:rsidRPr="00743D56" w:rsidRDefault="00743D56" w:rsidP="006F13B3">
            <w:pPr>
              <w:pStyle w:val="supplementaritytable"/>
            </w:pPr>
            <w:r w:rsidRPr="00743D56">
              <w:t>LOC_Os09g32944</w:t>
            </w:r>
          </w:p>
        </w:tc>
      </w:tr>
      <w:tr w:rsidR="00743D56" w:rsidRPr="00743D56" w14:paraId="3687399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63AE8B" w14:textId="77777777" w:rsidR="00743D56" w:rsidRPr="00743D56" w:rsidRDefault="00743D56" w:rsidP="006F13B3">
            <w:pPr>
              <w:pStyle w:val="supplementaritytable"/>
            </w:pPr>
            <w:r w:rsidRPr="00743D56">
              <w:t>osa-miR399i</w:t>
            </w:r>
          </w:p>
        </w:tc>
        <w:tc>
          <w:tcPr>
            <w:tcW w:w="1417" w:type="dxa"/>
            <w:tcBorders>
              <w:top w:val="nil"/>
              <w:left w:val="nil"/>
              <w:bottom w:val="nil"/>
              <w:right w:val="single" w:sz="12" w:space="0" w:color="auto"/>
            </w:tcBorders>
            <w:shd w:val="clear" w:color="auto" w:fill="auto"/>
            <w:noWrap/>
            <w:vAlign w:val="bottom"/>
            <w:hideMark/>
          </w:tcPr>
          <w:p w14:paraId="6F2BD2A6"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7F3D276E"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81EB45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7CF9B13D"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12117B7B"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3BADD2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2C2CEDF" w14:textId="77777777" w:rsidR="00743D56" w:rsidRPr="00743D56" w:rsidRDefault="00743D56" w:rsidP="006F13B3">
            <w:pPr>
              <w:pStyle w:val="supplementaritytable"/>
            </w:pPr>
            <w:r w:rsidRPr="00743D56">
              <w:t>LOC_Os11g30370</w:t>
            </w:r>
          </w:p>
        </w:tc>
      </w:tr>
      <w:tr w:rsidR="00743D56" w:rsidRPr="00743D56" w14:paraId="614841D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B879EA" w14:textId="77777777" w:rsidR="00743D56" w:rsidRPr="00743D56" w:rsidRDefault="00743D56" w:rsidP="006F13B3">
            <w:pPr>
              <w:pStyle w:val="supplementaritytable"/>
            </w:pPr>
            <w:r w:rsidRPr="00743D56">
              <w:t>osa-miR399j</w:t>
            </w:r>
          </w:p>
        </w:tc>
        <w:tc>
          <w:tcPr>
            <w:tcW w:w="1417" w:type="dxa"/>
            <w:tcBorders>
              <w:top w:val="nil"/>
              <w:left w:val="nil"/>
              <w:bottom w:val="nil"/>
              <w:right w:val="single" w:sz="12" w:space="0" w:color="auto"/>
            </w:tcBorders>
            <w:shd w:val="clear" w:color="auto" w:fill="auto"/>
            <w:noWrap/>
            <w:vAlign w:val="bottom"/>
            <w:hideMark/>
          </w:tcPr>
          <w:p w14:paraId="4C2A0B14"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3F7EEE3"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59942E2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4BBE7D6"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57B9C9C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7E59E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34C4D8F" w14:textId="77777777" w:rsidR="00743D56" w:rsidRPr="00743D56" w:rsidRDefault="00743D56" w:rsidP="006F13B3">
            <w:pPr>
              <w:pStyle w:val="supplementaritytable"/>
            </w:pPr>
            <w:r w:rsidRPr="00743D56">
              <w:t>LOC_Os01g69830</w:t>
            </w:r>
          </w:p>
        </w:tc>
      </w:tr>
      <w:tr w:rsidR="00743D56" w:rsidRPr="00743D56" w14:paraId="6511160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12953F"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5FF457F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BDEB262"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6E40C7"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45B7F0B4"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C99FE23"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7AB748E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647484A2" w14:textId="77777777" w:rsidR="00743D56" w:rsidRPr="00743D56" w:rsidRDefault="00743D56" w:rsidP="006F13B3">
            <w:pPr>
              <w:pStyle w:val="supplementaritytable"/>
            </w:pPr>
            <w:r w:rsidRPr="00743D56">
              <w:t>LOC_Os02g04680</w:t>
            </w:r>
          </w:p>
        </w:tc>
      </w:tr>
      <w:tr w:rsidR="00743D56" w:rsidRPr="00743D56" w14:paraId="32917B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8759A5"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7286EAE0"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3CED8EB5"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00888EFF"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1E28CEE"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B453418"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8EC5372"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D4A32F3" w14:textId="77777777" w:rsidR="00743D56" w:rsidRPr="00743D56" w:rsidRDefault="00743D56" w:rsidP="006F13B3">
            <w:pPr>
              <w:pStyle w:val="supplementaritytable"/>
            </w:pPr>
            <w:r w:rsidRPr="00743D56">
              <w:t>LOC_Os02g07780</w:t>
            </w:r>
          </w:p>
        </w:tc>
      </w:tr>
      <w:tr w:rsidR="00743D56" w:rsidRPr="00743D56" w14:paraId="3D311F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456F09"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0CC1708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406D716"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4576645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69F47FD3"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63D8A528"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0944D1C4"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03004B3" w14:textId="77777777" w:rsidR="00743D56" w:rsidRPr="00743D56" w:rsidRDefault="00743D56" w:rsidP="006F13B3">
            <w:pPr>
              <w:pStyle w:val="supplementaritytable"/>
            </w:pPr>
            <w:r w:rsidRPr="00743D56">
              <w:t>LOC_Os05g48800</w:t>
            </w:r>
          </w:p>
        </w:tc>
      </w:tr>
      <w:tr w:rsidR="00743D56" w:rsidRPr="00743D56" w14:paraId="23CB5E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87792B"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0840279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03B6B7A"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2296F3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414AA97" w14:textId="77777777" w:rsidR="00743D56" w:rsidRPr="00743D56" w:rsidRDefault="00743D56" w:rsidP="006F13B3">
            <w:pPr>
              <w:pStyle w:val="supplementaritytable"/>
            </w:pPr>
            <w:r w:rsidRPr="00743D56">
              <w:t>osa-miR166k-5p</w:t>
            </w:r>
          </w:p>
        </w:tc>
        <w:tc>
          <w:tcPr>
            <w:tcW w:w="1417" w:type="dxa"/>
            <w:tcBorders>
              <w:top w:val="nil"/>
              <w:left w:val="nil"/>
              <w:bottom w:val="nil"/>
              <w:right w:val="single" w:sz="12" w:space="0" w:color="auto"/>
            </w:tcBorders>
            <w:shd w:val="clear" w:color="auto" w:fill="auto"/>
            <w:noWrap/>
            <w:vAlign w:val="bottom"/>
            <w:hideMark/>
          </w:tcPr>
          <w:p w14:paraId="77E11A86" w14:textId="77777777" w:rsidR="00743D56" w:rsidRPr="00743D56" w:rsidRDefault="00743D56" w:rsidP="006F13B3">
            <w:pPr>
              <w:pStyle w:val="supplementaritytable"/>
            </w:pPr>
            <w:r w:rsidRPr="00743D56">
              <w:t>LOC_Os06g49840</w:t>
            </w:r>
          </w:p>
        </w:tc>
        <w:tc>
          <w:tcPr>
            <w:tcW w:w="1417" w:type="dxa"/>
            <w:tcBorders>
              <w:top w:val="nil"/>
              <w:left w:val="nil"/>
              <w:bottom w:val="nil"/>
              <w:right w:val="nil"/>
            </w:tcBorders>
            <w:shd w:val="clear" w:color="auto" w:fill="auto"/>
            <w:noWrap/>
            <w:vAlign w:val="bottom"/>
            <w:hideMark/>
          </w:tcPr>
          <w:p w14:paraId="11C38550"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4DE00A4" w14:textId="77777777" w:rsidR="00743D56" w:rsidRPr="00743D56" w:rsidRDefault="00743D56" w:rsidP="006F13B3">
            <w:pPr>
              <w:pStyle w:val="supplementaritytable"/>
            </w:pPr>
            <w:r w:rsidRPr="00743D56">
              <w:t>LOC_Os06g45310</w:t>
            </w:r>
          </w:p>
        </w:tc>
      </w:tr>
      <w:tr w:rsidR="00743D56" w:rsidRPr="00743D56" w14:paraId="60B29E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EFAD89"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4E150DD"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12E7FDF0"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0596E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167A4CDF"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6CE3C8A6"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9566A3"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38F6F6D" w14:textId="77777777" w:rsidR="00743D56" w:rsidRPr="00743D56" w:rsidRDefault="00743D56" w:rsidP="006F13B3">
            <w:pPr>
              <w:pStyle w:val="supplementaritytable"/>
            </w:pPr>
            <w:r w:rsidRPr="00743D56">
              <w:t>LOC_Os07g32170</w:t>
            </w:r>
          </w:p>
        </w:tc>
      </w:tr>
      <w:tr w:rsidR="00743D56" w:rsidRPr="00743D56" w14:paraId="754C8C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702453"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C2E660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2B0C3D1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F91219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DC3074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DFA418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14B1782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75AE693" w14:textId="77777777" w:rsidR="00743D56" w:rsidRPr="00743D56" w:rsidRDefault="00743D56" w:rsidP="006F13B3">
            <w:pPr>
              <w:pStyle w:val="supplementaritytable"/>
            </w:pPr>
            <w:r w:rsidRPr="00743D56">
              <w:t>LOC_Os08g39890</w:t>
            </w:r>
          </w:p>
        </w:tc>
      </w:tr>
      <w:tr w:rsidR="00743D56" w:rsidRPr="00743D56" w14:paraId="189345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A43D9D"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7BDC6083"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506F6F6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5E12DA4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44BBCCB"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38966EA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7E20756D"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E45D899" w14:textId="77777777" w:rsidR="00743D56" w:rsidRPr="00743D56" w:rsidRDefault="00743D56" w:rsidP="006F13B3">
            <w:pPr>
              <w:pStyle w:val="supplementaritytable"/>
            </w:pPr>
            <w:r w:rsidRPr="00743D56">
              <w:t>LOC_Os08g41940</w:t>
            </w:r>
          </w:p>
        </w:tc>
      </w:tr>
      <w:tr w:rsidR="00743D56" w:rsidRPr="00743D56" w14:paraId="0A7366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CF5A13"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01BF845D"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2B45A81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2A4F79E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604EFE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6737DD4"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57AF07D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0CD2E3A" w14:textId="77777777" w:rsidR="00743D56" w:rsidRPr="00743D56" w:rsidRDefault="00743D56" w:rsidP="006F13B3">
            <w:pPr>
              <w:pStyle w:val="supplementaritytable"/>
            </w:pPr>
            <w:r w:rsidRPr="00743D56">
              <w:t>LOC_Os09g31438</w:t>
            </w:r>
          </w:p>
        </w:tc>
      </w:tr>
      <w:tr w:rsidR="00743D56" w:rsidRPr="00743D56" w14:paraId="16C31B8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83C7AF5"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1345B55D"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744B78A3"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E600CD7"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D93EE4"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4A4E7FCD" w14:textId="77777777" w:rsidR="00743D56" w:rsidRPr="00743D56" w:rsidRDefault="00743D56" w:rsidP="006F13B3">
            <w:pPr>
              <w:pStyle w:val="supplementaritytable"/>
            </w:pPr>
            <w:r w:rsidRPr="00743D56">
              <w:t>LOC_Os04g20680</w:t>
            </w:r>
          </w:p>
        </w:tc>
        <w:tc>
          <w:tcPr>
            <w:tcW w:w="1417" w:type="dxa"/>
            <w:tcBorders>
              <w:top w:val="nil"/>
              <w:left w:val="nil"/>
              <w:bottom w:val="nil"/>
              <w:right w:val="nil"/>
            </w:tcBorders>
            <w:shd w:val="clear" w:color="auto" w:fill="auto"/>
            <w:noWrap/>
            <w:vAlign w:val="bottom"/>
            <w:hideMark/>
          </w:tcPr>
          <w:p w14:paraId="4089C68C"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0092B1FE" w14:textId="77777777" w:rsidR="00743D56" w:rsidRPr="00743D56" w:rsidRDefault="00743D56" w:rsidP="006F13B3">
            <w:pPr>
              <w:pStyle w:val="supplementaritytable"/>
            </w:pPr>
            <w:r w:rsidRPr="00743D56">
              <w:t>LOC_Os09g32944</w:t>
            </w:r>
          </w:p>
        </w:tc>
      </w:tr>
      <w:tr w:rsidR="00743D56" w:rsidRPr="00743D56" w14:paraId="0F14131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0454CD"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7F360F61"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7F8E8B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3054EBD"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DAA6559"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0CFF0C7C" w14:textId="77777777" w:rsidR="00743D56" w:rsidRPr="00743D56" w:rsidRDefault="00743D56" w:rsidP="006F13B3">
            <w:pPr>
              <w:pStyle w:val="supplementaritytable"/>
            </w:pPr>
            <w:r w:rsidRPr="00743D56">
              <w:t>LOC_Os04g39864</w:t>
            </w:r>
          </w:p>
        </w:tc>
        <w:tc>
          <w:tcPr>
            <w:tcW w:w="1417" w:type="dxa"/>
            <w:tcBorders>
              <w:top w:val="nil"/>
              <w:left w:val="nil"/>
              <w:bottom w:val="nil"/>
              <w:right w:val="nil"/>
            </w:tcBorders>
            <w:shd w:val="clear" w:color="auto" w:fill="auto"/>
            <w:noWrap/>
            <w:vAlign w:val="bottom"/>
            <w:hideMark/>
          </w:tcPr>
          <w:p w14:paraId="2F8EB2E9"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0726186" w14:textId="77777777" w:rsidR="00743D56" w:rsidRPr="00743D56" w:rsidRDefault="00743D56" w:rsidP="006F13B3">
            <w:pPr>
              <w:pStyle w:val="supplementaritytable"/>
            </w:pPr>
            <w:r w:rsidRPr="00743D56">
              <w:t>LOC_Os11g30370</w:t>
            </w:r>
          </w:p>
        </w:tc>
      </w:tr>
      <w:tr w:rsidR="00743D56" w:rsidRPr="00743D56" w14:paraId="7A5F29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2D4927"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345C10F2"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B02DB18"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479C16FD"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A2AB7A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63D3A5E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98F9562"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2462B8FB" w14:textId="77777777" w:rsidR="00743D56" w:rsidRPr="00743D56" w:rsidRDefault="00743D56" w:rsidP="006F13B3">
            <w:pPr>
              <w:pStyle w:val="supplementaritytable"/>
            </w:pPr>
            <w:r w:rsidRPr="00743D56">
              <w:t>LOC_Os01g12700</w:t>
            </w:r>
          </w:p>
        </w:tc>
      </w:tr>
      <w:tr w:rsidR="00743D56" w:rsidRPr="00743D56" w14:paraId="6AF5AD4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FCD0B63"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683A9F37"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FB016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5771D95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5AC6B73"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02A2EA21"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EFCB52D"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7FBF5A3C" w14:textId="77777777" w:rsidR="00743D56" w:rsidRPr="00743D56" w:rsidRDefault="00743D56" w:rsidP="006F13B3">
            <w:pPr>
              <w:pStyle w:val="supplementaritytable"/>
            </w:pPr>
            <w:r w:rsidRPr="00743D56">
              <w:t>LOC_Os01g59660</w:t>
            </w:r>
          </w:p>
        </w:tc>
      </w:tr>
      <w:tr w:rsidR="00743D56" w:rsidRPr="00743D56" w14:paraId="1F101CC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06466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01C7B8C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6607AE23"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4FB04F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9E224D7"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33AC1576"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BC02309"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450D01F0" w14:textId="77777777" w:rsidR="00743D56" w:rsidRPr="00743D56" w:rsidRDefault="00743D56" w:rsidP="006F13B3">
            <w:pPr>
              <w:pStyle w:val="supplementaritytable"/>
            </w:pPr>
            <w:r w:rsidRPr="00743D56">
              <w:t>LOC_Os05g41166</w:t>
            </w:r>
          </w:p>
        </w:tc>
      </w:tr>
      <w:tr w:rsidR="00743D56" w:rsidRPr="00743D56" w14:paraId="4B6C4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82D71F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1279B88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62A88B1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76ED348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505990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42CB936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6E2C0AB"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14062954" w14:textId="77777777" w:rsidR="00743D56" w:rsidRPr="00743D56" w:rsidRDefault="00743D56" w:rsidP="006F13B3">
            <w:pPr>
              <w:pStyle w:val="supplementaritytable"/>
            </w:pPr>
            <w:r w:rsidRPr="00743D56">
              <w:t>LOC_Os06g40330</w:t>
            </w:r>
          </w:p>
        </w:tc>
      </w:tr>
      <w:tr w:rsidR="00743D56" w:rsidRPr="00743D56" w14:paraId="41BE63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FCD94C" w14:textId="77777777" w:rsidR="00743D56" w:rsidRPr="00743D56" w:rsidRDefault="00743D56" w:rsidP="006F13B3">
            <w:pPr>
              <w:pStyle w:val="supplementaritytable"/>
            </w:pPr>
            <w:r w:rsidRPr="00743D56">
              <w:lastRenderedPageBreak/>
              <w:t>osa-miR444b.2</w:t>
            </w:r>
          </w:p>
        </w:tc>
        <w:tc>
          <w:tcPr>
            <w:tcW w:w="1417" w:type="dxa"/>
            <w:tcBorders>
              <w:top w:val="nil"/>
              <w:left w:val="nil"/>
              <w:bottom w:val="nil"/>
              <w:right w:val="single" w:sz="12" w:space="0" w:color="auto"/>
            </w:tcBorders>
            <w:shd w:val="clear" w:color="auto" w:fill="auto"/>
            <w:noWrap/>
            <w:vAlign w:val="bottom"/>
            <w:hideMark/>
          </w:tcPr>
          <w:p w14:paraId="09290065"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0500D69F"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C36408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855EEFB"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3BDE3A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16D38105"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4B096040" w14:textId="77777777" w:rsidR="00743D56" w:rsidRPr="00743D56" w:rsidRDefault="00743D56" w:rsidP="006F13B3">
            <w:pPr>
              <w:pStyle w:val="supplementaritytable"/>
            </w:pPr>
            <w:r w:rsidRPr="00743D56">
              <w:t>LOC_Os02g05720</w:t>
            </w:r>
          </w:p>
        </w:tc>
      </w:tr>
      <w:tr w:rsidR="00743D56" w:rsidRPr="00743D56" w14:paraId="5036C2A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F71179"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4662042"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5CF03A8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7020984"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433B07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7E05C92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F03BE9B"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0DB41282" w14:textId="77777777" w:rsidR="00743D56" w:rsidRPr="00743D56" w:rsidRDefault="00743D56" w:rsidP="006F13B3">
            <w:pPr>
              <w:pStyle w:val="supplementaritytable"/>
            </w:pPr>
            <w:r w:rsidRPr="00743D56">
              <w:t>LOC_Os03g02240</w:t>
            </w:r>
          </w:p>
        </w:tc>
      </w:tr>
      <w:tr w:rsidR="00743D56" w:rsidRPr="00743D56" w14:paraId="026E9FC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D6F1DC"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40979A9" w14:textId="77777777" w:rsidR="00743D56" w:rsidRPr="00743D56" w:rsidRDefault="00743D56" w:rsidP="006F13B3">
            <w:pPr>
              <w:pStyle w:val="supplementaritytable"/>
            </w:pPr>
            <w:r w:rsidRPr="00743D56">
              <w:t>LOC_Os02g17500</w:t>
            </w:r>
          </w:p>
        </w:tc>
        <w:tc>
          <w:tcPr>
            <w:tcW w:w="1417" w:type="dxa"/>
            <w:tcBorders>
              <w:top w:val="nil"/>
              <w:left w:val="nil"/>
              <w:bottom w:val="nil"/>
              <w:right w:val="nil"/>
            </w:tcBorders>
            <w:shd w:val="clear" w:color="auto" w:fill="auto"/>
            <w:noWrap/>
            <w:vAlign w:val="bottom"/>
            <w:hideMark/>
          </w:tcPr>
          <w:p w14:paraId="0A8D221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636169BA"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B21E634"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4E89265E"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E91B6F1"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72430BD" w14:textId="77777777" w:rsidR="00743D56" w:rsidRPr="00743D56" w:rsidRDefault="00743D56" w:rsidP="006F13B3">
            <w:pPr>
              <w:pStyle w:val="supplementaritytable"/>
            </w:pPr>
            <w:r w:rsidRPr="00743D56">
              <w:t>LOC_Os03g28310</w:t>
            </w:r>
          </w:p>
        </w:tc>
      </w:tr>
      <w:tr w:rsidR="00743D56" w:rsidRPr="00743D56" w14:paraId="683653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F5267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1FD2209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5B382A06"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14B10FBC"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67B553D2"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25D85C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8E282CE"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4C0EC4F" w14:textId="77777777" w:rsidR="00743D56" w:rsidRPr="00743D56" w:rsidRDefault="00743D56" w:rsidP="006F13B3">
            <w:pPr>
              <w:pStyle w:val="supplementaritytable"/>
            </w:pPr>
            <w:r w:rsidRPr="00743D56">
              <w:t>LOC_Os10g40920</w:t>
            </w:r>
          </w:p>
        </w:tc>
      </w:tr>
      <w:tr w:rsidR="00743D56" w:rsidRPr="00743D56" w14:paraId="63CC7D4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2EA701"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23C97FBF" w14:textId="77777777" w:rsidR="00743D56" w:rsidRPr="00743D56" w:rsidRDefault="00743D56" w:rsidP="006F13B3">
            <w:pPr>
              <w:pStyle w:val="supplementaritytable"/>
            </w:pPr>
            <w:r w:rsidRPr="00743D56">
              <w:t>LOC_Os02g49090</w:t>
            </w:r>
          </w:p>
        </w:tc>
        <w:tc>
          <w:tcPr>
            <w:tcW w:w="1417" w:type="dxa"/>
            <w:tcBorders>
              <w:top w:val="nil"/>
              <w:left w:val="nil"/>
              <w:bottom w:val="nil"/>
              <w:right w:val="nil"/>
            </w:tcBorders>
            <w:shd w:val="clear" w:color="auto" w:fill="auto"/>
            <w:noWrap/>
            <w:vAlign w:val="bottom"/>
            <w:hideMark/>
          </w:tcPr>
          <w:p w14:paraId="04368693"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3AD5741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9D47E03"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7F30E22"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2720E69"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0C9FA6BE" w14:textId="77777777" w:rsidR="00743D56" w:rsidRPr="00743D56" w:rsidRDefault="00743D56" w:rsidP="006F13B3">
            <w:pPr>
              <w:pStyle w:val="supplementaritytable"/>
            </w:pPr>
            <w:r w:rsidRPr="00743D56">
              <w:t>LOC_Os01g12700</w:t>
            </w:r>
          </w:p>
        </w:tc>
      </w:tr>
      <w:tr w:rsidR="00743D56" w:rsidRPr="00743D56" w14:paraId="7300AC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EEAD6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D7E8953"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A673799"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64CCF1EC"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569E8FE"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6B1C0E3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E5A7228"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EDA2D17" w14:textId="77777777" w:rsidR="00743D56" w:rsidRPr="00743D56" w:rsidRDefault="00743D56" w:rsidP="006F13B3">
            <w:pPr>
              <w:pStyle w:val="supplementaritytable"/>
            </w:pPr>
            <w:r w:rsidRPr="00743D56">
              <w:t>LOC_Os01g59660</w:t>
            </w:r>
          </w:p>
        </w:tc>
      </w:tr>
      <w:tr w:rsidR="00743D56" w:rsidRPr="00743D56" w14:paraId="0BBE602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F6538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33EEC5F2" w14:textId="77777777" w:rsidR="00743D56" w:rsidRPr="00743D56" w:rsidRDefault="00743D56" w:rsidP="006F13B3">
            <w:pPr>
              <w:pStyle w:val="supplementaritytable"/>
            </w:pPr>
            <w:r w:rsidRPr="00743D56">
              <w:t>LOC_Os02g53260</w:t>
            </w:r>
          </w:p>
        </w:tc>
        <w:tc>
          <w:tcPr>
            <w:tcW w:w="1417" w:type="dxa"/>
            <w:tcBorders>
              <w:top w:val="nil"/>
              <w:left w:val="nil"/>
              <w:bottom w:val="nil"/>
              <w:right w:val="nil"/>
            </w:tcBorders>
            <w:shd w:val="clear" w:color="auto" w:fill="auto"/>
            <w:noWrap/>
            <w:vAlign w:val="bottom"/>
            <w:hideMark/>
          </w:tcPr>
          <w:p w14:paraId="6A2CAA68"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4E923B4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AF941C0"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275C41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94DD5D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A12511B" w14:textId="77777777" w:rsidR="00743D56" w:rsidRPr="00743D56" w:rsidRDefault="00743D56" w:rsidP="006F13B3">
            <w:pPr>
              <w:pStyle w:val="supplementaritytable"/>
            </w:pPr>
            <w:r w:rsidRPr="00743D56">
              <w:t>LOC_Os05g41166</w:t>
            </w:r>
          </w:p>
        </w:tc>
      </w:tr>
      <w:tr w:rsidR="00743D56" w:rsidRPr="00743D56" w14:paraId="142F4B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7AE4B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2A47388" w14:textId="77777777" w:rsidR="00743D56" w:rsidRPr="00743D56" w:rsidRDefault="00743D56" w:rsidP="006F13B3">
            <w:pPr>
              <w:pStyle w:val="supplementaritytable"/>
            </w:pPr>
            <w:r w:rsidRPr="00743D56">
              <w:t>LOC_Os03g47760</w:t>
            </w:r>
          </w:p>
        </w:tc>
        <w:tc>
          <w:tcPr>
            <w:tcW w:w="1417" w:type="dxa"/>
            <w:tcBorders>
              <w:top w:val="nil"/>
              <w:left w:val="nil"/>
              <w:bottom w:val="nil"/>
              <w:right w:val="nil"/>
            </w:tcBorders>
            <w:shd w:val="clear" w:color="auto" w:fill="auto"/>
            <w:noWrap/>
            <w:vAlign w:val="bottom"/>
            <w:hideMark/>
          </w:tcPr>
          <w:p w14:paraId="79F0ED5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2ACE00A5"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3BFB82D9"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AD78E8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A84C19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20490AE" w14:textId="77777777" w:rsidR="00743D56" w:rsidRPr="00743D56" w:rsidRDefault="00743D56" w:rsidP="006F13B3">
            <w:pPr>
              <w:pStyle w:val="supplementaritytable"/>
            </w:pPr>
            <w:r w:rsidRPr="00743D56">
              <w:t>LOC_Os06g40330</w:t>
            </w:r>
          </w:p>
        </w:tc>
      </w:tr>
      <w:tr w:rsidR="00743D56" w:rsidRPr="00743D56" w14:paraId="531B29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79540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A9A27A7" w14:textId="77777777" w:rsidR="00743D56" w:rsidRPr="00743D56" w:rsidRDefault="00743D56" w:rsidP="006F13B3">
            <w:pPr>
              <w:pStyle w:val="supplementaritytable"/>
            </w:pPr>
            <w:r w:rsidRPr="00743D56">
              <w:t>LOC_Os04g38780</w:t>
            </w:r>
          </w:p>
        </w:tc>
        <w:tc>
          <w:tcPr>
            <w:tcW w:w="1417" w:type="dxa"/>
            <w:tcBorders>
              <w:top w:val="nil"/>
              <w:left w:val="nil"/>
              <w:bottom w:val="nil"/>
              <w:right w:val="nil"/>
            </w:tcBorders>
            <w:shd w:val="clear" w:color="auto" w:fill="auto"/>
            <w:noWrap/>
            <w:vAlign w:val="bottom"/>
            <w:hideMark/>
          </w:tcPr>
          <w:p w14:paraId="16EFFCAD"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0FBD2582"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654A99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8FAFCFE"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FC86EC5"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74E54E2" w14:textId="77777777" w:rsidR="00743D56" w:rsidRPr="00743D56" w:rsidRDefault="00743D56" w:rsidP="006F13B3">
            <w:pPr>
              <w:pStyle w:val="supplementaritytable"/>
            </w:pPr>
            <w:r w:rsidRPr="00743D56">
              <w:t>LOC_Os01g12700</w:t>
            </w:r>
          </w:p>
        </w:tc>
      </w:tr>
      <w:tr w:rsidR="00743D56" w:rsidRPr="00743D56" w14:paraId="622E9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0E7E4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B0FF536" w14:textId="77777777" w:rsidR="00743D56" w:rsidRPr="00743D56" w:rsidRDefault="00743D56" w:rsidP="006F13B3">
            <w:pPr>
              <w:pStyle w:val="supplementaritytable"/>
            </w:pPr>
            <w:r w:rsidRPr="00743D56">
              <w:t>LOC_Os04g47590</w:t>
            </w:r>
          </w:p>
        </w:tc>
        <w:tc>
          <w:tcPr>
            <w:tcW w:w="1417" w:type="dxa"/>
            <w:tcBorders>
              <w:top w:val="nil"/>
              <w:left w:val="nil"/>
              <w:bottom w:val="nil"/>
              <w:right w:val="nil"/>
            </w:tcBorders>
            <w:shd w:val="clear" w:color="auto" w:fill="auto"/>
            <w:noWrap/>
            <w:vAlign w:val="bottom"/>
            <w:hideMark/>
          </w:tcPr>
          <w:p w14:paraId="3E3EFD0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117D91F2"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9549E53"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5E4A8C7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CFBF23E"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8893122" w14:textId="77777777" w:rsidR="00743D56" w:rsidRPr="00743D56" w:rsidRDefault="00743D56" w:rsidP="006F13B3">
            <w:pPr>
              <w:pStyle w:val="supplementaritytable"/>
            </w:pPr>
            <w:r w:rsidRPr="00743D56">
              <w:t>LOC_Os01g59660</w:t>
            </w:r>
          </w:p>
        </w:tc>
      </w:tr>
      <w:tr w:rsidR="00743D56" w:rsidRPr="00743D56" w14:paraId="38A195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114A08"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F51F363" w14:textId="77777777" w:rsidR="00743D56" w:rsidRPr="00743D56" w:rsidRDefault="00743D56" w:rsidP="006F13B3">
            <w:pPr>
              <w:pStyle w:val="supplementaritytable"/>
            </w:pPr>
            <w:r w:rsidRPr="00743D56">
              <w:t>LOC_Os05g08410</w:t>
            </w:r>
          </w:p>
        </w:tc>
        <w:tc>
          <w:tcPr>
            <w:tcW w:w="1417" w:type="dxa"/>
            <w:tcBorders>
              <w:top w:val="nil"/>
              <w:left w:val="nil"/>
              <w:bottom w:val="nil"/>
              <w:right w:val="nil"/>
            </w:tcBorders>
            <w:shd w:val="clear" w:color="auto" w:fill="auto"/>
            <w:noWrap/>
            <w:vAlign w:val="bottom"/>
            <w:hideMark/>
          </w:tcPr>
          <w:p w14:paraId="05F31F0B"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5AFAA90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D3489E7"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439B3A82"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5207407"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910127A" w14:textId="77777777" w:rsidR="00743D56" w:rsidRPr="00743D56" w:rsidRDefault="00743D56" w:rsidP="006F13B3">
            <w:pPr>
              <w:pStyle w:val="supplementaritytable"/>
            </w:pPr>
            <w:r w:rsidRPr="00743D56">
              <w:t>LOC_Os03g38210</w:t>
            </w:r>
          </w:p>
        </w:tc>
      </w:tr>
      <w:tr w:rsidR="00743D56" w:rsidRPr="00743D56" w14:paraId="43386FE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E9BA0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691D56B" w14:textId="77777777" w:rsidR="00743D56" w:rsidRPr="00743D56" w:rsidRDefault="00743D56" w:rsidP="006F13B3">
            <w:pPr>
              <w:pStyle w:val="supplementaritytable"/>
            </w:pPr>
            <w:r w:rsidRPr="00743D56">
              <w:t>LOC_Os07g39470</w:t>
            </w:r>
          </w:p>
        </w:tc>
        <w:tc>
          <w:tcPr>
            <w:tcW w:w="1417" w:type="dxa"/>
            <w:tcBorders>
              <w:top w:val="nil"/>
              <w:left w:val="nil"/>
              <w:bottom w:val="nil"/>
              <w:right w:val="nil"/>
            </w:tcBorders>
            <w:shd w:val="clear" w:color="auto" w:fill="auto"/>
            <w:noWrap/>
            <w:vAlign w:val="bottom"/>
            <w:hideMark/>
          </w:tcPr>
          <w:p w14:paraId="23B5128F"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7495C3A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07EBC80"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123938"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1B29CE19"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2DD443C4" w14:textId="77777777" w:rsidR="00743D56" w:rsidRPr="00743D56" w:rsidRDefault="00743D56" w:rsidP="006F13B3">
            <w:pPr>
              <w:pStyle w:val="supplementaritytable"/>
            </w:pPr>
            <w:r w:rsidRPr="00743D56">
              <w:t>LOC_Os03g57190</w:t>
            </w:r>
          </w:p>
        </w:tc>
      </w:tr>
      <w:tr w:rsidR="00743D56" w:rsidRPr="00743D56" w14:paraId="2C5FC63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299F2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2CB516B"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0CFF3CD5"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6CD6B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19D4454"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530710"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1429B4C"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034C9794" w14:textId="77777777" w:rsidR="00743D56" w:rsidRPr="00743D56" w:rsidRDefault="00743D56" w:rsidP="006F13B3">
            <w:pPr>
              <w:pStyle w:val="supplementaritytable"/>
            </w:pPr>
            <w:r w:rsidRPr="00743D56">
              <w:t>LOC_Os05g41166</w:t>
            </w:r>
          </w:p>
        </w:tc>
      </w:tr>
      <w:tr w:rsidR="00743D56" w:rsidRPr="00743D56" w14:paraId="406B3DA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43B6F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DD03A04" w14:textId="77777777" w:rsidR="00743D56" w:rsidRPr="00743D56" w:rsidRDefault="00743D56" w:rsidP="006F13B3">
            <w:pPr>
              <w:pStyle w:val="supplementaritytable"/>
            </w:pPr>
            <w:r w:rsidRPr="00743D56">
              <w:t>LOC_Os09g24200</w:t>
            </w:r>
          </w:p>
        </w:tc>
        <w:tc>
          <w:tcPr>
            <w:tcW w:w="1417" w:type="dxa"/>
            <w:tcBorders>
              <w:top w:val="nil"/>
              <w:left w:val="nil"/>
              <w:bottom w:val="nil"/>
              <w:right w:val="nil"/>
            </w:tcBorders>
            <w:shd w:val="clear" w:color="auto" w:fill="auto"/>
            <w:noWrap/>
            <w:vAlign w:val="bottom"/>
            <w:hideMark/>
          </w:tcPr>
          <w:p w14:paraId="484E7C27"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05FDAFB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704A1D1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664B355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49AB0F"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B344C99" w14:textId="77777777" w:rsidR="00743D56" w:rsidRPr="00743D56" w:rsidRDefault="00743D56" w:rsidP="006F13B3">
            <w:pPr>
              <w:pStyle w:val="supplementaritytable"/>
            </w:pPr>
            <w:r w:rsidRPr="00743D56">
              <w:t>LOC_Os06g40330</w:t>
            </w:r>
          </w:p>
        </w:tc>
      </w:tr>
      <w:tr w:rsidR="00743D56" w:rsidRPr="00743D56" w14:paraId="1F185F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29391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617FDFC6" w14:textId="77777777" w:rsidR="00743D56" w:rsidRPr="00743D56" w:rsidRDefault="00743D56" w:rsidP="006F13B3">
            <w:pPr>
              <w:pStyle w:val="supplementaritytable"/>
            </w:pPr>
            <w:r w:rsidRPr="00743D56">
              <w:t>LOC_Os10g36740</w:t>
            </w:r>
          </w:p>
        </w:tc>
        <w:tc>
          <w:tcPr>
            <w:tcW w:w="1417" w:type="dxa"/>
            <w:tcBorders>
              <w:top w:val="nil"/>
              <w:left w:val="nil"/>
              <w:bottom w:val="nil"/>
              <w:right w:val="nil"/>
            </w:tcBorders>
            <w:shd w:val="clear" w:color="auto" w:fill="auto"/>
            <w:noWrap/>
            <w:vAlign w:val="bottom"/>
            <w:hideMark/>
          </w:tcPr>
          <w:p w14:paraId="01B8A698"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23DBCBC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4225010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0A59727"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0BA487B1"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1F64095" w14:textId="77777777" w:rsidR="00743D56" w:rsidRPr="00743D56" w:rsidRDefault="00743D56" w:rsidP="006F13B3">
            <w:pPr>
              <w:pStyle w:val="supplementaritytable"/>
            </w:pPr>
            <w:r w:rsidRPr="00743D56">
              <w:t>LOC_Os01g12700</w:t>
            </w:r>
          </w:p>
        </w:tc>
      </w:tr>
      <w:tr w:rsidR="00743D56" w:rsidRPr="00743D56" w14:paraId="31DAED1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94E3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10B8022" w14:textId="77777777" w:rsidR="00743D56" w:rsidRPr="00743D56" w:rsidRDefault="00743D56" w:rsidP="006F13B3">
            <w:pPr>
              <w:pStyle w:val="supplementaritytable"/>
            </w:pPr>
            <w:r w:rsidRPr="00743D56">
              <w:t>LOC_Os11g42090</w:t>
            </w:r>
          </w:p>
        </w:tc>
        <w:tc>
          <w:tcPr>
            <w:tcW w:w="1417" w:type="dxa"/>
            <w:tcBorders>
              <w:top w:val="nil"/>
              <w:left w:val="nil"/>
              <w:bottom w:val="nil"/>
              <w:right w:val="nil"/>
            </w:tcBorders>
            <w:shd w:val="clear" w:color="auto" w:fill="auto"/>
            <w:noWrap/>
            <w:vAlign w:val="bottom"/>
            <w:hideMark/>
          </w:tcPr>
          <w:p w14:paraId="413F6980"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8BF227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79A6708"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196F670A"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D0A8E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1CEC5739" w14:textId="77777777" w:rsidR="00743D56" w:rsidRPr="00743D56" w:rsidRDefault="00743D56" w:rsidP="006F13B3">
            <w:pPr>
              <w:pStyle w:val="supplementaritytable"/>
            </w:pPr>
            <w:r w:rsidRPr="00743D56">
              <w:t>LOC_Os01g59660</w:t>
            </w:r>
          </w:p>
        </w:tc>
      </w:tr>
      <w:tr w:rsidR="00743D56" w:rsidRPr="00743D56" w14:paraId="6F3696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C74F5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173BCCB2"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C288774"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69E14F38" w14:textId="77777777" w:rsidR="00743D56" w:rsidRPr="00743D56" w:rsidRDefault="00743D56" w:rsidP="006F13B3">
            <w:pPr>
              <w:pStyle w:val="supplementaritytable"/>
            </w:pPr>
            <w:r w:rsidRPr="00743D56">
              <w:t>LOC_Os07g42250</w:t>
            </w:r>
          </w:p>
        </w:tc>
        <w:tc>
          <w:tcPr>
            <w:tcW w:w="1417" w:type="dxa"/>
            <w:tcBorders>
              <w:top w:val="nil"/>
              <w:left w:val="nil"/>
              <w:bottom w:val="nil"/>
              <w:right w:val="nil"/>
            </w:tcBorders>
            <w:shd w:val="clear" w:color="auto" w:fill="auto"/>
            <w:noWrap/>
            <w:vAlign w:val="bottom"/>
            <w:hideMark/>
          </w:tcPr>
          <w:p w14:paraId="03A90EB5"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7A5F6CC"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4F996B4"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76171968" w14:textId="77777777" w:rsidR="00743D56" w:rsidRPr="00743D56" w:rsidRDefault="00743D56" w:rsidP="006F13B3">
            <w:pPr>
              <w:pStyle w:val="supplementaritytable"/>
            </w:pPr>
            <w:r w:rsidRPr="00743D56">
              <w:t>LOC_Os03g38210</w:t>
            </w:r>
          </w:p>
        </w:tc>
      </w:tr>
      <w:tr w:rsidR="00743D56" w:rsidRPr="00743D56" w14:paraId="25552A2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C36BABB"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7AA662A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C22E4B9"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41AD816C"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84ADB82"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AD3EAD0"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1EE3E63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8036562" w14:textId="77777777" w:rsidR="00743D56" w:rsidRPr="00743D56" w:rsidRDefault="00743D56" w:rsidP="006F13B3">
            <w:pPr>
              <w:pStyle w:val="supplementaritytable"/>
            </w:pPr>
            <w:r w:rsidRPr="00743D56">
              <w:t>LOC_Os03g57190</w:t>
            </w:r>
          </w:p>
        </w:tc>
      </w:tr>
      <w:tr w:rsidR="00743D56" w:rsidRPr="00743D56" w14:paraId="1EB9A2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F400EC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67841A5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1F2ABCE"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65B5EC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0F4D54EC"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24BFABC4"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82D435C"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B7E135D" w14:textId="77777777" w:rsidR="00743D56" w:rsidRPr="00743D56" w:rsidRDefault="00743D56" w:rsidP="006F13B3">
            <w:pPr>
              <w:pStyle w:val="supplementaritytable"/>
            </w:pPr>
            <w:r w:rsidRPr="00743D56">
              <w:t>LOC_Os05g41166</w:t>
            </w:r>
          </w:p>
        </w:tc>
      </w:tr>
      <w:tr w:rsidR="00743D56" w:rsidRPr="00743D56" w14:paraId="10D602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2A313DA"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553D6AD6"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30386903"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7F2166B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3F6D5C88"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183AB2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134966D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01FAE2A8" w14:textId="77777777" w:rsidR="00743D56" w:rsidRPr="00743D56" w:rsidRDefault="00743D56" w:rsidP="006F13B3">
            <w:pPr>
              <w:pStyle w:val="supplementaritytable"/>
            </w:pPr>
            <w:r w:rsidRPr="00743D56">
              <w:t>LOC_Os06g40330</w:t>
            </w:r>
          </w:p>
        </w:tc>
      </w:tr>
      <w:tr w:rsidR="00743D56" w:rsidRPr="00743D56" w14:paraId="1B01A7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25F151"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33A7BC7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4F60DCD"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2E7C52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28460AB"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B7D85A4"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97CD8CA"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595B305" w14:textId="77777777" w:rsidR="00743D56" w:rsidRPr="00743D56" w:rsidRDefault="00743D56" w:rsidP="006F13B3">
            <w:pPr>
              <w:pStyle w:val="supplementaritytable"/>
            </w:pPr>
            <w:r w:rsidRPr="00743D56">
              <w:t>LOC_Os07g05720</w:t>
            </w:r>
          </w:p>
        </w:tc>
      </w:tr>
      <w:tr w:rsidR="00743D56" w:rsidRPr="00743D56" w14:paraId="73C96C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8592CF"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045DC6B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1C9D718A"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5F1975CD"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EC91BED"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344146DD"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7485830"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3D6C035A" w14:textId="77777777" w:rsidR="00743D56" w:rsidRPr="00743D56" w:rsidRDefault="00743D56" w:rsidP="006F13B3">
            <w:pPr>
              <w:pStyle w:val="supplementaritytable"/>
            </w:pPr>
            <w:r w:rsidRPr="00743D56">
              <w:t>LOC_Os01g12700</w:t>
            </w:r>
          </w:p>
        </w:tc>
      </w:tr>
      <w:tr w:rsidR="00743D56" w:rsidRPr="00743D56" w14:paraId="204727F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14DF48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76AA145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5DB23C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72F83892"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379F2A8E"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70306A9E"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C7711DC"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4EF4CC1C" w14:textId="77777777" w:rsidR="00743D56" w:rsidRPr="00743D56" w:rsidRDefault="00743D56" w:rsidP="006F13B3">
            <w:pPr>
              <w:pStyle w:val="supplementaritytable"/>
            </w:pPr>
            <w:r w:rsidRPr="00743D56">
              <w:t>LOC_Os01g59660</w:t>
            </w:r>
          </w:p>
        </w:tc>
      </w:tr>
      <w:tr w:rsidR="00743D56" w:rsidRPr="00743D56" w14:paraId="7223D9A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D3ECE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3133C457"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2A000B7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5EC456C7"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2D41F0E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5C2A06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68FB5BB"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723B9083" w14:textId="77777777" w:rsidR="00743D56" w:rsidRPr="00743D56" w:rsidRDefault="00743D56" w:rsidP="006F13B3">
            <w:pPr>
              <w:pStyle w:val="supplementaritytable"/>
            </w:pPr>
            <w:r w:rsidRPr="00743D56">
              <w:t>LOC_Os03g38210</w:t>
            </w:r>
          </w:p>
        </w:tc>
      </w:tr>
      <w:tr w:rsidR="00743D56" w:rsidRPr="00743D56" w14:paraId="792A4E6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623422"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2676F36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C64F509"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081937B5"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A7AE1A3"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72EFD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0C429E2"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50877F45" w14:textId="77777777" w:rsidR="00743D56" w:rsidRPr="00743D56" w:rsidRDefault="00743D56" w:rsidP="006F13B3">
            <w:pPr>
              <w:pStyle w:val="supplementaritytable"/>
            </w:pPr>
            <w:r w:rsidRPr="00743D56">
              <w:t>LOC_Os03g57190</w:t>
            </w:r>
          </w:p>
        </w:tc>
      </w:tr>
      <w:tr w:rsidR="00743D56" w:rsidRPr="00743D56" w14:paraId="2A3BD51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0FE664"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6806841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D062033"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4F0E270F"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CFD3ED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4A5FC5F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73B9B08"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4B7621E" w14:textId="77777777" w:rsidR="00743D56" w:rsidRPr="00743D56" w:rsidRDefault="00743D56" w:rsidP="006F13B3">
            <w:pPr>
              <w:pStyle w:val="supplementaritytable"/>
            </w:pPr>
            <w:r w:rsidRPr="00743D56">
              <w:t>LOC_Os05g41166</w:t>
            </w:r>
          </w:p>
        </w:tc>
      </w:tr>
      <w:tr w:rsidR="00743D56" w:rsidRPr="00743D56" w14:paraId="6CA9309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69C18B"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7832DF90"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2B790FF"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7425FE0"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864FB06"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4FF0F89"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5803EC6F"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9924D38" w14:textId="77777777" w:rsidR="00743D56" w:rsidRPr="00743D56" w:rsidRDefault="00743D56" w:rsidP="006F13B3">
            <w:pPr>
              <w:pStyle w:val="supplementaritytable"/>
            </w:pPr>
            <w:r w:rsidRPr="00743D56">
              <w:t>LOC_Os06g40330</w:t>
            </w:r>
          </w:p>
        </w:tc>
      </w:tr>
      <w:tr w:rsidR="00743D56" w:rsidRPr="00743D56" w14:paraId="31583EA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B9E321"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434B2D8C"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361F356B"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651106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EEE3028"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BA3CFC"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5DC249D7"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0197A316" w14:textId="77777777" w:rsidR="00743D56" w:rsidRPr="00743D56" w:rsidRDefault="00743D56" w:rsidP="006F13B3">
            <w:pPr>
              <w:pStyle w:val="supplementaritytable"/>
            </w:pPr>
            <w:r w:rsidRPr="00743D56">
              <w:t>LOC_Os07g05720</w:t>
            </w:r>
          </w:p>
        </w:tc>
      </w:tr>
      <w:tr w:rsidR="00743D56" w:rsidRPr="00743D56" w14:paraId="5F0937E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67BD2C" w14:textId="77777777" w:rsidR="00743D56" w:rsidRPr="00743D56" w:rsidRDefault="00743D56" w:rsidP="006F13B3">
            <w:pPr>
              <w:pStyle w:val="supplementaritytable"/>
            </w:pPr>
            <w:r w:rsidRPr="00743D56">
              <w:t>osa-miR444d.3</w:t>
            </w:r>
          </w:p>
        </w:tc>
        <w:tc>
          <w:tcPr>
            <w:tcW w:w="1417" w:type="dxa"/>
            <w:tcBorders>
              <w:top w:val="nil"/>
              <w:left w:val="nil"/>
              <w:bottom w:val="nil"/>
              <w:right w:val="single" w:sz="12" w:space="0" w:color="auto"/>
            </w:tcBorders>
            <w:shd w:val="clear" w:color="auto" w:fill="auto"/>
            <w:noWrap/>
            <w:vAlign w:val="bottom"/>
            <w:hideMark/>
          </w:tcPr>
          <w:p w14:paraId="23D10AAE"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5936E3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23F7401B"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5F631606"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750CDF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1F96BF7"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08AFE5A2" w14:textId="77777777" w:rsidR="00743D56" w:rsidRPr="00743D56" w:rsidRDefault="00743D56" w:rsidP="006F13B3">
            <w:pPr>
              <w:pStyle w:val="supplementaritytable"/>
            </w:pPr>
            <w:r w:rsidRPr="00743D56">
              <w:t>LOC_Os01g12700</w:t>
            </w:r>
          </w:p>
        </w:tc>
      </w:tr>
      <w:tr w:rsidR="00743D56" w:rsidRPr="00743D56" w14:paraId="1A414CB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B2F17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EE6137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85566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354FB024"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D2513F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7AED9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60F9F9BF"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0EEF531" w14:textId="77777777" w:rsidR="00743D56" w:rsidRPr="00743D56" w:rsidRDefault="00743D56" w:rsidP="006F13B3">
            <w:pPr>
              <w:pStyle w:val="supplementaritytable"/>
            </w:pPr>
            <w:r w:rsidRPr="00743D56">
              <w:t>LOC_Os01g59660</w:t>
            </w:r>
          </w:p>
        </w:tc>
      </w:tr>
      <w:tr w:rsidR="00743D56" w:rsidRPr="00743D56" w14:paraId="019E8CE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28E252"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797F3575"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032C942" w14:textId="77777777" w:rsidR="00743D56" w:rsidRPr="00743D56" w:rsidRDefault="00743D56" w:rsidP="006F13B3">
            <w:pPr>
              <w:pStyle w:val="supplementaritytable"/>
            </w:pPr>
            <w:r w:rsidRPr="00743D56">
              <w:t>osa-miR171g</w:t>
            </w:r>
          </w:p>
        </w:tc>
        <w:tc>
          <w:tcPr>
            <w:tcW w:w="1417" w:type="dxa"/>
            <w:tcBorders>
              <w:top w:val="nil"/>
              <w:left w:val="nil"/>
              <w:bottom w:val="nil"/>
              <w:right w:val="single" w:sz="12" w:space="0" w:color="auto"/>
            </w:tcBorders>
            <w:shd w:val="clear" w:color="auto" w:fill="auto"/>
            <w:noWrap/>
            <w:vAlign w:val="bottom"/>
            <w:hideMark/>
          </w:tcPr>
          <w:p w14:paraId="575FB747" w14:textId="77777777" w:rsidR="00743D56" w:rsidRPr="00743D56" w:rsidRDefault="00743D56" w:rsidP="006F13B3">
            <w:pPr>
              <w:pStyle w:val="supplementaritytable"/>
            </w:pPr>
            <w:r w:rsidRPr="00743D56">
              <w:t>LOC_Os07g01020</w:t>
            </w:r>
          </w:p>
        </w:tc>
        <w:tc>
          <w:tcPr>
            <w:tcW w:w="1417" w:type="dxa"/>
            <w:tcBorders>
              <w:top w:val="nil"/>
              <w:left w:val="nil"/>
              <w:bottom w:val="nil"/>
              <w:right w:val="nil"/>
            </w:tcBorders>
            <w:shd w:val="clear" w:color="auto" w:fill="auto"/>
            <w:noWrap/>
            <w:vAlign w:val="bottom"/>
            <w:hideMark/>
          </w:tcPr>
          <w:p w14:paraId="0E06F184"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3B6C1CCF"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D9A1275"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5AC2E380" w14:textId="77777777" w:rsidR="00743D56" w:rsidRPr="00743D56" w:rsidRDefault="00743D56" w:rsidP="006F13B3">
            <w:pPr>
              <w:pStyle w:val="supplementaritytable"/>
            </w:pPr>
            <w:r w:rsidRPr="00743D56">
              <w:t>LOC_Os05g41166</w:t>
            </w:r>
          </w:p>
        </w:tc>
      </w:tr>
      <w:tr w:rsidR="00743D56" w:rsidRPr="00743D56" w14:paraId="452FFDB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9046DF"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4BFBA16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0F6B7078"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27C657BA" w14:textId="77777777" w:rsidR="00743D56" w:rsidRPr="00743D56" w:rsidRDefault="00743D56" w:rsidP="006F13B3">
            <w:pPr>
              <w:pStyle w:val="supplementaritytable"/>
            </w:pPr>
            <w:r w:rsidRPr="00743D56">
              <w:t>LOC_Os02g44370</w:t>
            </w:r>
          </w:p>
        </w:tc>
        <w:tc>
          <w:tcPr>
            <w:tcW w:w="1417" w:type="dxa"/>
            <w:tcBorders>
              <w:top w:val="nil"/>
              <w:left w:val="nil"/>
              <w:bottom w:val="nil"/>
              <w:right w:val="nil"/>
            </w:tcBorders>
            <w:shd w:val="clear" w:color="auto" w:fill="auto"/>
            <w:noWrap/>
            <w:vAlign w:val="bottom"/>
            <w:hideMark/>
          </w:tcPr>
          <w:p w14:paraId="7F2053E2"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63EF2B9"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7F27329"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B389819" w14:textId="77777777" w:rsidR="00743D56" w:rsidRPr="00743D56" w:rsidRDefault="00743D56" w:rsidP="006F13B3">
            <w:pPr>
              <w:pStyle w:val="supplementaritytable"/>
            </w:pPr>
            <w:r w:rsidRPr="00743D56">
              <w:t>LOC_Os06g40330</w:t>
            </w:r>
          </w:p>
        </w:tc>
      </w:tr>
      <w:tr w:rsidR="00743D56" w:rsidRPr="00743D56" w14:paraId="7AB5B0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25B22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A300CA9"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062735A"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0BF03A3C" w14:textId="77777777" w:rsidR="00743D56" w:rsidRPr="00743D56" w:rsidRDefault="00743D56" w:rsidP="006F13B3">
            <w:pPr>
              <w:pStyle w:val="supplementaritytable"/>
            </w:pPr>
            <w:r w:rsidRPr="00743D56">
              <w:t>LOC_Os03g19070</w:t>
            </w:r>
          </w:p>
        </w:tc>
        <w:tc>
          <w:tcPr>
            <w:tcW w:w="1417" w:type="dxa"/>
            <w:tcBorders>
              <w:top w:val="nil"/>
              <w:left w:val="nil"/>
              <w:bottom w:val="nil"/>
              <w:right w:val="nil"/>
            </w:tcBorders>
            <w:shd w:val="clear" w:color="auto" w:fill="auto"/>
            <w:noWrap/>
            <w:vAlign w:val="bottom"/>
            <w:hideMark/>
          </w:tcPr>
          <w:p w14:paraId="19F6D11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CBF0E4F"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3894A8B8"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3A196147" w14:textId="77777777" w:rsidR="00743D56" w:rsidRPr="00743D56" w:rsidRDefault="00743D56" w:rsidP="006F13B3">
            <w:pPr>
              <w:pStyle w:val="supplementaritytable"/>
            </w:pPr>
            <w:r w:rsidRPr="00743D56">
              <w:t>LOC_Os02g56000</w:t>
            </w:r>
          </w:p>
        </w:tc>
      </w:tr>
      <w:tr w:rsidR="00743D56" w:rsidRPr="00743D56" w14:paraId="2F8E481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4A3B99"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65DD16A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DBAD5BD"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33A6A208" w14:textId="77777777" w:rsidR="00743D56" w:rsidRPr="00743D56" w:rsidRDefault="00743D56" w:rsidP="006F13B3">
            <w:pPr>
              <w:pStyle w:val="supplementaritytable"/>
            </w:pPr>
            <w:r w:rsidRPr="00743D56">
              <w:t>LOC_Os04g46860</w:t>
            </w:r>
          </w:p>
        </w:tc>
        <w:tc>
          <w:tcPr>
            <w:tcW w:w="1417" w:type="dxa"/>
            <w:tcBorders>
              <w:top w:val="nil"/>
              <w:left w:val="nil"/>
              <w:bottom w:val="nil"/>
              <w:right w:val="nil"/>
            </w:tcBorders>
            <w:shd w:val="clear" w:color="auto" w:fill="auto"/>
            <w:noWrap/>
            <w:vAlign w:val="bottom"/>
            <w:hideMark/>
          </w:tcPr>
          <w:p w14:paraId="1AA2D5D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3F15C4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0D6E408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59AF2794" w14:textId="77777777" w:rsidR="00743D56" w:rsidRPr="00743D56" w:rsidRDefault="00743D56" w:rsidP="006F13B3">
            <w:pPr>
              <w:pStyle w:val="supplementaritytable"/>
            </w:pPr>
            <w:r w:rsidRPr="00743D56">
              <w:t>LOC_Os07g37130</w:t>
            </w:r>
          </w:p>
        </w:tc>
      </w:tr>
      <w:tr w:rsidR="00743D56" w:rsidRPr="00743D56" w14:paraId="56E3950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07130DE"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116C6E3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07CC3AD4"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40F97AA5" w14:textId="77777777" w:rsidR="00743D56" w:rsidRPr="00743D56" w:rsidRDefault="00743D56" w:rsidP="006F13B3">
            <w:pPr>
              <w:pStyle w:val="supplementaritytable"/>
            </w:pPr>
            <w:r w:rsidRPr="00743D56">
              <w:t>LOC_Os07g33630</w:t>
            </w:r>
          </w:p>
        </w:tc>
        <w:tc>
          <w:tcPr>
            <w:tcW w:w="1417" w:type="dxa"/>
            <w:tcBorders>
              <w:top w:val="nil"/>
              <w:left w:val="nil"/>
              <w:bottom w:val="nil"/>
              <w:right w:val="nil"/>
            </w:tcBorders>
            <w:shd w:val="clear" w:color="auto" w:fill="auto"/>
            <w:noWrap/>
            <w:vAlign w:val="bottom"/>
            <w:hideMark/>
          </w:tcPr>
          <w:p w14:paraId="3DE2E0CC"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43D6D3F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238E8D1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2EC857F8" w14:textId="77777777" w:rsidR="00743D56" w:rsidRPr="00743D56" w:rsidRDefault="00743D56" w:rsidP="006F13B3">
            <w:pPr>
              <w:pStyle w:val="supplementaritytable"/>
            </w:pPr>
            <w:r w:rsidRPr="00743D56">
              <w:t>LOC_Os08g43570</w:t>
            </w:r>
          </w:p>
        </w:tc>
      </w:tr>
      <w:tr w:rsidR="00743D56" w:rsidRPr="00743D56" w14:paraId="464B6B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D99990"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DE52FF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C6DB394"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778F0C0E"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5CE666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A3A634B"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CFFF5BC"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1282FDB3" w14:textId="77777777" w:rsidR="00743D56" w:rsidRPr="00743D56" w:rsidRDefault="00743D56" w:rsidP="006F13B3">
            <w:pPr>
              <w:pStyle w:val="supplementaritytable"/>
            </w:pPr>
            <w:r w:rsidRPr="00743D56">
              <w:t>LOC_Os11g38140</w:t>
            </w:r>
          </w:p>
        </w:tc>
      </w:tr>
      <w:tr w:rsidR="00743D56" w:rsidRPr="00743D56" w14:paraId="19B39C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6EE021"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6993DBB"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6FE236C7"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545C5645"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75667725"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76F5BDB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4C7C6901" w14:textId="77777777" w:rsidR="00743D56" w:rsidRPr="00743D56" w:rsidRDefault="00743D56" w:rsidP="006F13B3">
            <w:pPr>
              <w:pStyle w:val="supplementaritytable"/>
            </w:pPr>
            <w:r w:rsidRPr="00743D56">
              <w:t>osa-miR160a-5p</w:t>
            </w:r>
          </w:p>
        </w:tc>
        <w:tc>
          <w:tcPr>
            <w:tcW w:w="1417" w:type="dxa"/>
            <w:tcBorders>
              <w:top w:val="nil"/>
              <w:left w:val="nil"/>
              <w:bottom w:val="nil"/>
              <w:right w:val="nil"/>
            </w:tcBorders>
            <w:shd w:val="clear" w:color="auto" w:fill="auto"/>
            <w:noWrap/>
            <w:vAlign w:val="bottom"/>
            <w:hideMark/>
          </w:tcPr>
          <w:p w14:paraId="5BD51C82" w14:textId="77777777" w:rsidR="00743D56" w:rsidRPr="00743D56" w:rsidRDefault="00743D56" w:rsidP="006F13B3">
            <w:pPr>
              <w:pStyle w:val="supplementaritytable"/>
            </w:pPr>
            <w:r w:rsidRPr="00743D56">
              <w:t>LOC_Os04g43910</w:t>
            </w:r>
          </w:p>
        </w:tc>
      </w:tr>
      <w:tr w:rsidR="00743D56" w:rsidRPr="00743D56" w14:paraId="663D4330" w14:textId="77777777" w:rsidTr="00743D56">
        <w:trPr>
          <w:trHeight w:hRule="exact" w:val="170"/>
          <w:jc w:val="center"/>
        </w:trPr>
        <w:tc>
          <w:tcPr>
            <w:tcW w:w="1417" w:type="dxa"/>
            <w:tcBorders>
              <w:top w:val="nil"/>
              <w:left w:val="nil"/>
              <w:bottom w:val="single" w:sz="8" w:space="0" w:color="auto"/>
              <w:right w:val="nil"/>
            </w:tcBorders>
            <w:shd w:val="clear" w:color="auto" w:fill="auto"/>
            <w:noWrap/>
            <w:vAlign w:val="bottom"/>
            <w:hideMark/>
          </w:tcPr>
          <w:p w14:paraId="1A8A2B63" w14:textId="77777777" w:rsidR="00743D56" w:rsidRPr="00743D56" w:rsidRDefault="00743D56" w:rsidP="006F13B3">
            <w:pPr>
              <w:pStyle w:val="supplementaritytable"/>
            </w:pPr>
            <w:r w:rsidRPr="00743D56">
              <w:t>osa-miR444f</w:t>
            </w:r>
          </w:p>
        </w:tc>
        <w:tc>
          <w:tcPr>
            <w:tcW w:w="1417" w:type="dxa"/>
            <w:tcBorders>
              <w:top w:val="nil"/>
              <w:left w:val="nil"/>
              <w:bottom w:val="single" w:sz="8" w:space="0" w:color="auto"/>
              <w:right w:val="single" w:sz="12" w:space="0" w:color="auto"/>
            </w:tcBorders>
            <w:shd w:val="clear" w:color="auto" w:fill="auto"/>
            <w:noWrap/>
            <w:vAlign w:val="bottom"/>
            <w:hideMark/>
          </w:tcPr>
          <w:p w14:paraId="41AF3E18" w14:textId="77777777" w:rsidR="00743D56" w:rsidRPr="00743D56" w:rsidRDefault="00743D56" w:rsidP="006F13B3">
            <w:pPr>
              <w:pStyle w:val="supplementaritytable"/>
            </w:pPr>
            <w:r w:rsidRPr="00743D56">
              <w:t>LOC_Os08g33488</w:t>
            </w:r>
          </w:p>
        </w:tc>
        <w:tc>
          <w:tcPr>
            <w:tcW w:w="1417" w:type="dxa"/>
            <w:tcBorders>
              <w:top w:val="nil"/>
              <w:left w:val="nil"/>
              <w:bottom w:val="single" w:sz="8" w:space="0" w:color="auto"/>
              <w:right w:val="nil"/>
            </w:tcBorders>
            <w:shd w:val="clear" w:color="auto" w:fill="auto"/>
            <w:noWrap/>
            <w:vAlign w:val="bottom"/>
            <w:hideMark/>
          </w:tcPr>
          <w:p w14:paraId="7AEE0358" w14:textId="77777777" w:rsidR="00743D56" w:rsidRPr="00743D56" w:rsidRDefault="00743D56" w:rsidP="006F13B3">
            <w:pPr>
              <w:pStyle w:val="supplementaritytable"/>
            </w:pPr>
            <w:r w:rsidRPr="00743D56">
              <w:t>osa-miR171i-3p</w:t>
            </w:r>
          </w:p>
        </w:tc>
        <w:tc>
          <w:tcPr>
            <w:tcW w:w="1417" w:type="dxa"/>
            <w:tcBorders>
              <w:top w:val="nil"/>
              <w:left w:val="nil"/>
              <w:bottom w:val="single" w:sz="8" w:space="0" w:color="auto"/>
              <w:right w:val="single" w:sz="12" w:space="0" w:color="auto"/>
            </w:tcBorders>
            <w:shd w:val="clear" w:color="auto" w:fill="auto"/>
            <w:noWrap/>
            <w:vAlign w:val="bottom"/>
            <w:hideMark/>
          </w:tcPr>
          <w:p w14:paraId="18034500" w14:textId="77777777" w:rsidR="00743D56" w:rsidRPr="00743D56" w:rsidRDefault="00743D56" w:rsidP="006F13B3">
            <w:pPr>
              <w:pStyle w:val="supplementaritytable"/>
            </w:pPr>
            <w:r w:rsidRPr="00743D56">
              <w:t>LOC_Os12g18080</w:t>
            </w:r>
          </w:p>
        </w:tc>
        <w:tc>
          <w:tcPr>
            <w:tcW w:w="1417" w:type="dxa"/>
            <w:tcBorders>
              <w:top w:val="nil"/>
              <w:left w:val="nil"/>
              <w:bottom w:val="single" w:sz="8" w:space="0" w:color="auto"/>
              <w:right w:val="nil"/>
            </w:tcBorders>
            <w:shd w:val="clear" w:color="auto" w:fill="auto"/>
            <w:noWrap/>
            <w:vAlign w:val="bottom"/>
            <w:hideMark/>
          </w:tcPr>
          <w:p w14:paraId="507AD88E" w14:textId="77777777" w:rsidR="00743D56" w:rsidRPr="00743D56" w:rsidRDefault="00743D56" w:rsidP="006F13B3">
            <w:pPr>
              <w:pStyle w:val="supplementaritytable"/>
            </w:pPr>
            <w:r w:rsidRPr="00743D56">
              <w:t>osa-miR167e-5p</w:t>
            </w:r>
          </w:p>
        </w:tc>
        <w:tc>
          <w:tcPr>
            <w:tcW w:w="1417" w:type="dxa"/>
            <w:tcBorders>
              <w:top w:val="nil"/>
              <w:left w:val="nil"/>
              <w:bottom w:val="single" w:sz="8" w:space="0" w:color="auto"/>
              <w:right w:val="single" w:sz="12" w:space="0" w:color="auto"/>
            </w:tcBorders>
            <w:shd w:val="clear" w:color="auto" w:fill="auto"/>
            <w:noWrap/>
            <w:vAlign w:val="bottom"/>
            <w:hideMark/>
          </w:tcPr>
          <w:p w14:paraId="13D2AB56" w14:textId="77777777" w:rsidR="00743D56" w:rsidRPr="00743D56" w:rsidRDefault="00743D56" w:rsidP="006F13B3">
            <w:pPr>
              <w:pStyle w:val="supplementaritytable"/>
            </w:pPr>
            <w:r w:rsidRPr="00743D56">
              <w:t>LOC_Os02g06910</w:t>
            </w:r>
          </w:p>
        </w:tc>
        <w:tc>
          <w:tcPr>
            <w:tcW w:w="1417" w:type="dxa"/>
            <w:tcBorders>
              <w:top w:val="nil"/>
              <w:left w:val="nil"/>
              <w:bottom w:val="single" w:sz="8" w:space="0" w:color="auto"/>
              <w:right w:val="nil"/>
            </w:tcBorders>
            <w:shd w:val="clear" w:color="auto" w:fill="auto"/>
            <w:noWrap/>
            <w:vAlign w:val="bottom"/>
            <w:hideMark/>
          </w:tcPr>
          <w:p w14:paraId="1403BD5D" w14:textId="77777777" w:rsidR="00743D56" w:rsidRPr="00743D56" w:rsidRDefault="00743D56" w:rsidP="006F13B3">
            <w:pPr>
              <w:pStyle w:val="supplementaritytable"/>
            </w:pPr>
            <w:r w:rsidRPr="00743D56">
              <w:t>osa-miR160a-5p</w:t>
            </w:r>
          </w:p>
        </w:tc>
        <w:tc>
          <w:tcPr>
            <w:tcW w:w="1417" w:type="dxa"/>
            <w:tcBorders>
              <w:top w:val="nil"/>
              <w:left w:val="nil"/>
              <w:bottom w:val="single" w:sz="8" w:space="0" w:color="auto"/>
              <w:right w:val="nil"/>
            </w:tcBorders>
            <w:shd w:val="clear" w:color="auto" w:fill="auto"/>
            <w:noWrap/>
            <w:vAlign w:val="bottom"/>
            <w:hideMark/>
          </w:tcPr>
          <w:p w14:paraId="6E845852" w14:textId="77777777" w:rsidR="00743D56" w:rsidRPr="00743D56" w:rsidRDefault="00743D56" w:rsidP="006F13B3">
            <w:pPr>
              <w:pStyle w:val="supplementaritytable"/>
            </w:pPr>
            <w:r w:rsidRPr="00743D56">
              <w:t>LOC_Os04g59430</w:t>
            </w:r>
          </w:p>
        </w:tc>
      </w:tr>
    </w:tbl>
    <w:p w14:paraId="44FB099F" w14:textId="77777777" w:rsidR="004858CD" w:rsidRDefault="004858CD" w:rsidP="006F13B3"/>
    <w:p w14:paraId="123A0014" w14:textId="77777777" w:rsidR="00594C88" w:rsidRPr="00576A5B" w:rsidRDefault="00594C88" w:rsidP="006F13B3">
      <w:pPr>
        <w:sectPr w:rsidR="00594C88" w:rsidRPr="00576A5B" w:rsidSect="004F2961">
          <w:endnotePr>
            <w:numFmt w:val="decimal"/>
          </w:endnotePr>
          <w:pgSz w:w="11906" w:h="16838" w:code="9"/>
          <w:pgMar w:top="1985" w:right="1588" w:bottom="2268" w:left="1588" w:header="1418" w:footer="1701" w:gutter="284"/>
          <w:cols w:space="425"/>
          <w:noEndnote/>
          <w:docGrid w:linePitch="395"/>
        </w:sectPr>
      </w:pPr>
    </w:p>
    <w:p w14:paraId="2E2E9657" w14:textId="4A780622" w:rsidR="00084A48" w:rsidRPr="009C6AD1" w:rsidRDefault="00084A48" w:rsidP="006F13B3">
      <w:pPr>
        <w:pStyle w:val="a4"/>
        <w:rPr>
          <w:rFonts w:ascii="Times New Roman" w:hAnsi="Times New Roman" w:cs="Times New Roman"/>
        </w:rPr>
      </w:pPr>
      <w:bookmarkStart w:id="942" w:name="_Toc479949743"/>
      <w:r w:rsidRPr="009C6AD1">
        <w:rPr>
          <w:rFonts w:ascii="Times New Roman" w:hAnsi="Times New Roman" w:cs="Times New Roman"/>
        </w:rPr>
        <w:lastRenderedPageBreak/>
        <w:t>附表</w:t>
      </w:r>
      <w:r w:rsidRPr="009C6AD1">
        <w:rPr>
          <w:rFonts w:ascii="Times New Roman" w:hAnsi="Times New Roman" w:cs="Times New Roman"/>
        </w:rPr>
        <w:t xml:space="preserve">3 </w:t>
      </w:r>
      <w:r w:rsidRPr="009C6AD1">
        <w:rPr>
          <w:rFonts w:ascii="Times New Roman" w:hAnsi="Times New Roman" w:cs="Times New Roman"/>
        </w:rPr>
        <w:t>保守</w:t>
      </w:r>
      <w:r w:rsidRPr="009C6AD1">
        <w:rPr>
          <w:rFonts w:ascii="Times New Roman" w:hAnsi="Times New Roman" w:cs="Times New Roman"/>
        </w:rPr>
        <w:t>miRNA</w:t>
      </w:r>
      <w:r w:rsidRPr="009C6AD1">
        <w:rPr>
          <w:rFonts w:ascii="Times New Roman" w:hAnsi="Times New Roman" w:cs="Times New Roman"/>
        </w:rPr>
        <w:t>靶基因结合位点上的</w:t>
      </w:r>
      <w:r w:rsidRPr="009C6AD1">
        <w:rPr>
          <w:rFonts w:ascii="Times New Roman" w:hAnsi="Times New Roman" w:cs="Times New Roman"/>
        </w:rPr>
        <w:t>SNP</w:t>
      </w:r>
      <w:r w:rsidRPr="009C6AD1">
        <w:rPr>
          <w:rFonts w:ascii="Times New Roman" w:hAnsi="Times New Roman" w:cs="Times New Roman"/>
        </w:rPr>
        <w:t>信息</w:t>
      </w:r>
      <w:bookmarkEnd w:id="942"/>
    </w:p>
    <w:p w14:paraId="6DACEE7B" w14:textId="77777777" w:rsidR="004858CD" w:rsidRDefault="004858CD" w:rsidP="006F13B3"/>
    <w:tbl>
      <w:tblPr>
        <w:tblW w:w="11220" w:type="dxa"/>
        <w:jc w:val="center"/>
        <w:tblLayout w:type="fixed"/>
        <w:tblLook w:val="04A0" w:firstRow="1" w:lastRow="0" w:firstColumn="1" w:lastColumn="0" w:noHBand="0" w:noVBand="1"/>
      </w:tblPr>
      <w:tblGrid>
        <w:gridCol w:w="1423"/>
        <w:gridCol w:w="1134"/>
        <w:gridCol w:w="567"/>
        <w:gridCol w:w="956"/>
        <w:gridCol w:w="1020"/>
        <w:gridCol w:w="997"/>
        <w:gridCol w:w="992"/>
        <w:gridCol w:w="713"/>
        <w:gridCol w:w="708"/>
        <w:gridCol w:w="662"/>
        <w:gridCol w:w="2048"/>
      </w:tblGrid>
      <w:tr w:rsidR="00AD652B" w:rsidRPr="00C6423C" w14:paraId="1982D3EC" w14:textId="77777777" w:rsidTr="00AD652B">
        <w:trPr>
          <w:trHeight w:val="85"/>
          <w:jc w:val="center"/>
        </w:trPr>
        <w:tc>
          <w:tcPr>
            <w:tcW w:w="1423" w:type="dxa"/>
            <w:tcBorders>
              <w:top w:val="single" w:sz="4" w:space="0" w:color="auto"/>
              <w:left w:val="nil"/>
              <w:bottom w:val="single" w:sz="4" w:space="0" w:color="auto"/>
              <w:right w:val="nil"/>
            </w:tcBorders>
            <w:shd w:val="clear" w:color="auto" w:fill="auto"/>
            <w:noWrap/>
            <w:vAlign w:val="center"/>
            <w:hideMark/>
          </w:tcPr>
          <w:p w14:paraId="1BD81C22" w14:textId="77777777" w:rsidR="00AD652B" w:rsidRPr="00C6423C" w:rsidRDefault="00AD652B" w:rsidP="006F13B3">
            <w:pPr>
              <w:pStyle w:val="2suptable"/>
            </w:pPr>
            <w:r w:rsidRPr="00C6423C">
              <w:t>target gene</w:t>
            </w:r>
          </w:p>
        </w:tc>
        <w:tc>
          <w:tcPr>
            <w:tcW w:w="1134" w:type="dxa"/>
            <w:tcBorders>
              <w:top w:val="single" w:sz="4" w:space="0" w:color="auto"/>
              <w:left w:val="nil"/>
              <w:bottom w:val="single" w:sz="4" w:space="0" w:color="auto"/>
              <w:right w:val="nil"/>
            </w:tcBorders>
            <w:shd w:val="clear" w:color="auto" w:fill="auto"/>
            <w:noWrap/>
            <w:vAlign w:val="center"/>
            <w:hideMark/>
          </w:tcPr>
          <w:p w14:paraId="4CBBFC8C" w14:textId="77777777" w:rsidR="00AD652B" w:rsidRPr="00C6423C" w:rsidRDefault="00AD652B" w:rsidP="006F13B3">
            <w:pPr>
              <w:pStyle w:val="2suptable"/>
            </w:pPr>
            <w:r w:rsidRPr="00C6423C">
              <w:t>SNP id</w:t>
            </w:r>
          </w:p>
        </w:tc>
        <w:tc>
          <w:tcPr>
            <w:tcW w:w="567" w:type="dxa"/>
            <w:tcBorders>
              <w:top w:val="single" w:sz="4" w:space="0" w:color="auto"/>
              <w:left w:val="nil"/>
              <w:bottom w:val="single" w:sz="4" w:space="0" w:color="auto"/>
              <w:right w:val="nil"/>
            </w:tcBorders>
            <w:shd w:val="clear" w:color="auto" w:fill="auto"/>
            <w:noWrap/>
            <w:vAlign w:val="center"/>
            <w:hideMark/>
          </w:tcPr>
          <w:p w14:paraId="62D4698A" w14:textId="77777777" w:rsidR="00AD652B" w:rsidRPr="00C6423C" w:rsidRDefault="00AD652B" w:rsidP="006F13B3">
            <w:pPr>
              <w:pStyle w:val="2suptable"/>
            </w:pPr>
            <w:r w:rsidRPr="00C6423C">
              <w:t>chr id</w:t>
            </w:r>
          </w:p>
        </w:tc>
        <w:tc>
          <w:tcPr>
            <w:tcW w:w="956" w:type="dxa"/>
            <w:tcBorders>
              <w:top w:val="single" w:sz="4" w:space="0" w:color="auto"/>
              <w:left w:val="nil"/>
              <w:bottom w:val="single" w:sz="4" w:space="0" w:color="auto"/>
              <w:right w:val="nil"/>
            </w:tcBorders>
            <w:shd w:val="clear" w:color="auto" w:fill="auto"/>
            <w:noWrap/>
            <w:vAlign w:val="center"/>
            <w:hideMark/>
          </w:tcPr>
          <w:p w14:paraId="09E1B571" w14:textId="77777777" w:rsidR="00AD652B" w:rsidRPr="00C6423C" w:rsidRDefault="00AD652B" w:rsidP="006F13B3">
            <w:pPr>
              <w:pStyle w:val="2suptable"/>
            </w:pPr>
            <w:r w:rsidRPr="00C6423C">
              <w:t>position</w:t>
            </w:r>
          </w:p>
        </w:tc>
        <w:tc>
          <w:tcPr>
            <w:tcW w:w="1020" w:type="dxa"/>
            <w:tcBorders>
              <w:top w:val="single" w:sz="4" w:space="0" w:color="auto"/>
              <w:left w:val="nil"/>
              <w:bottom w:val="single" w:sz="4" w:space="0" w:color="auto"/>
              <w:right w:val="nil"/>
            </w:tcBorders>
            <w:shd w:val="clear" w:color="auto" w:fill="auto"/>
            <w:noWrap/>
            <w:vAlign w:val="center"/>
            <w:hideMark/>
          </w:tcPr>
          <w:p w14:paraId="32FA6F84" w14:textId="142F1C1E" w:rsidR="00AD652B" w:rsidRPr="00C6423C" w:rsidRDefault="00AD652B" w:rsidP="006F13B3">
            <w:pPr>
              <w:pStyle w:val="2suptable"/>
            </w:pPr>
            <w:r w:rsidRPr="00C6423C">
              <w:t>rela pos</w:t>
            </w:r>
            <w:r w:rsidR="00C6423C">
              <w:t>*</w:t>
            </w:r>
          </w:p>
        </w:tc>
        <w:tc>
          <w:tcPr>
            <w:tcW w:w="997" w:type="dxa"/>
            <w:tcBorders>
              <w:top w:val="single" w:sz="4" w:space="0" w:color="auto"/>
              <w:left w:val="nil"/>
              <w:bottom w:val="single" w:sz="4" w:space="0" w:color="auto"/>
              <w:right w:val="nil"/>
            </w:tcBorders>
            <w:shd w:val="clear" w:color="auto" w:fill="auto"/>
            <w:noWrap/>
            <w:vAlign w:val="center"/>
            <w:hideMark/>
          </w:tcPr>
          <w:p w14:paraId="4C94EF06" w14:textId="77777777" w:rsidR="00AD652B" w:rsidRPr="00C6423C" w:rsidRDefault="00AD652B" w:rsidP="006F13B3">
            <w:pPr>
              <w:pStyle w:val="2suptable"/>
            </w:pPr>
            <w:r w:rsidRPr="00C6423C">
              <w:t>ref allele</w:t>
            </w:r>
          </w:p>
        </w:tc>
        <w:tc>
          <w:tcPr>
            <w:tcW w:w="992" w:type="dxa"/>
            <w:tcBorders>
              <w:top w:val="single" w:sz="4" w:space="0" w:color="auto"/>
              <w:left w:val="nil"/>
              <w:bottom w:val="single" w:sz="4" w:space="0" w:color="auto"/>
              <w:right w:val="nil"/>
            </w:tcBorders>
            <w:shd w:val="clear" w:color="auto" w:fill="auto"/>
            <w:noWrap/>
            <w:vAlign w:val="center"/>
            <w:hideMark/>
          </w:tcPr>
          <w:p w14:paraId="08A28B61" w14:textId="77777777" w:rsidR="00AD652B" w:rsidRPr="00C6423C" w:rsidRDefault="00AD652B" w:rsidP="006F13B3">
            <w:pPr>
              <w:pStyle w:val="2suptable"/>
            </w:pPr>
            <w:r w:rsidRPr="00C6423C">
              <w:t>allele1</w:t>
            </w:r>
          </w:p>
        </w:tc>
        <w:tc>
          <w:tcPr>
            <w:tcW w:w="713" w:type="dxa"/>
            <w:tcBorders>
              <w:top w:val="single" w:sz="4" w:space="0" w:color="auto"/>
              <w:left w:val="nil"/>
              <w:bottom w:val="single" w:sz="4" w:space="0" w:color="auto"/>
              <w:right w:val="nil"/>
            </w:tcBorders>
            <w:shd w:val="clear" w:color="auto" w:fill="auto"/>
            <w:noWrap/>
            <w:vAlign w:val="center"/>
            <w:hideMark/>
          </w:tcPr>
          <w:p w14:paraId="5EC9C5AE" w14:textId="77777777" w:rsidR="00AD652B" w:rsidRPr="00C6423C" w:rsidRDefault="00AD652B" w:rsidP="006F13B3">
            <w:pPr>
              <w:pStyle w:val="2suptable"/>
            </w:pPr>
            <w:r w:rsidRPr="00C6423C">
              <w:t>freq1</w:t>
            </w:r>
          </w:p>
        </w:tc>
        <w:tc>
          <w:tcPr>
            <w:tcW w:w="708" w:type="dxa"/>
            <w:tcBorders>
              <w:top w:val="single" w:sz="4" w:space="0" w:color="auto"/>
              <w:left w:val="nil"/>
              <w:bottom w:val="single" w:sz="4" w:space="0" w:color="auto"/>
              <w:right w:val="nil"/>
            </w:tcBorders>
            <w:shd w:val="clear" w:color="auto" w:fill="auto"/>
            <w:noWrap/>
            <w:vAlign w:val="center"/>
            <w:hideMark/>
          </w:tcPr>
          <w:p w14:paraId="7DB17BF3" w14:textId="77777777" w:rsidR="00AD652B" w:rsidRPr="00C6423C" w:rsidRDefault="00AD652B" w:rsidP="006F13B3">
            <w:pPr>
              <w:pStyle w:val="2suptable"/>
            </w:pPr>
            <w:r w:rsidRPr="00C6423C">
              <w:t>allele2</w:t>
            </w:r>
          </w:p>
        </w:tc>
        <w:tc>
          <w:tcPr>
            <w:tcW w:w="662" w:type="dxa"/>
            <w:tcBorders>
              <w:top w:val="single" w:sz="4" w:space="0" w:color="auto"/>
              <w:left w:val="nil"/>
              <w:bottom w:val="single" w:sz="4" w:space="0" w:color="auto"/>
              <w:right w:val="nil"/>
            </w:tcBorders>
            <w:shd w:val="clear" w:color="auto" w:fill="auto"/>
            <w:noWrap/>
            <w:vAlign w:val="center"/>
            <w:hideMark/>
          </w:tcPr>
          <w:p w14:paraId="1CED0E05" w14:textId="77777777" w:rsidR="00AD652B" w:rsidRPr="00C6423C" w:rsidRDefault="00AD652B" w:rsidP="006F13B3">
            <w:pPr>
              <w:pStyle w:val="2suptable"/>
            </w:pPr>
            <w:r w:rsidRPr="00C6423C">
              <w:t>freq2</w:t>
            </w:r>
          </w:p>
        </w:tc>
        <w:tc>
          <w:tcPr>
            <w:tcW w:w="2048" w:type="dxa"/>
            <w:tcBorders>
              <w:top w:val="single" w:sz="4" w:space="0" w:color="auto"/>
              <w:left w:val="nil"/>
              <w:bottom w:val="single" w:sz="4" w:space="0" w:color="auto"/>
              <w:right w:val="nil"/>
            </w:tcBorders>
            <w:shd w:val="clear" w:color="auto" w:fill="auto"/>
            <w:vAlign w:val="center"/>
            <w:hideMark/>
          </w:tcPr>
          <w:p w14:paraId="4D3F894B" w14:textId="77777777" w:rsidR="00AD652B" w:rsidRPr="00C6423C" w:rsidRDefault="00AD652B" w:rsidP="006F13B3">
            <w:pPr>
              <w:pStyle w:val="2suptable"/>
            </w:pPr>
            <w:r w:rsidRPr="00C6423C">
              <w:t>Effect</w:t>
            </w:r>
          </w:p>
        </w:tc>
      </w:tr>
      <w:tr w:rsidR="00AD652B" w:rsidRPr="00AD652B" w14:paraId="6833949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B08B7C3"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287E8211" w14:textId="77777777" w:rsidR="00AD652B" w:rsidRPr="00C6423C" w:rsidRDefault="00AD652B" w:rsidP="006F13B3">
            <w:pPr>
              <w:pStyle w:val="2suptable"/>
            </w:pPr>
            <w:r w:rsidRPr="00C6423C">
              <w:t>10335991179</w:t>
            </w:r>
          </w:p>
        </w:tc>
        <w:tc>
          <w:tcPr>
            <w:tcW w:w="567" w:type="dxa"/>
            <w:tcBorders>
              <w:top w:val="nil"/>
              <w:left w:val="nil"/>
              <w:bottom w:val="nil"/>
              <w:right w:val="nil"/>
            </w:tcBorders>
            <w:shd w:val="clear" w:color="auto" w:fill="auto"/>
            <w:noWrap/>
            <w:vAlign w:val="center"/>
            <w:hideMark/>
          </w:tcPr>
          <w:p w14:paraId="185091EE"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5FB2370" w14:textId="77777777" w:rsidR="00AD652B" w:rsidRPr="00AD652B" w:rsidRDefault="00AD652B" w:rsidP="006F13B3">
            <w:pPr>
              <w:pStyle w:val="2suptable"/>
            </w:pPr>
            <w:r w:rsidRPr="00AD652B">
              <w:t>35991179</w:t>
            </w:r>
          </w:p>
        </w:tc>
        <w:tc>
          <w:tcPr>
            <w:tcW w:w="1020" w:type="dxa"/>
            <w:tcBorders>
              <w:top w:val="nil"/>
              <w:left w:val="nil"/>
              <w:bottom w:val="nil"/>
              <w:right w:val="nil"/>
            </w:tcBorders>
            <w:shd w:val="clear" w:color="auto" w:fill="auto"/>
            <w:noWrap/>
            <w:vAlign w:val="center"/>
            <w:hideMark/>
          </w:tcPr>
          <w:p w14:paraId="6E8B609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404958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EEA649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121E66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8FAB8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B4D5F4"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A80BF30" w14:textId="77777777" w:rsidR="00AD652B" w:rsidRPr="00AD652B" w:rsidRDefault="00AD652B" w:rsidP="006F13B3">
            <w:pPr>
              <w:pStyle w:val="2suptable"/>
            </w:pPr>
            <w:r w:rsidRPr="00AD652B">
              <w:t>－</w:t>
            </w:r>
          </w:p>
        </w:tc>
      </w:tr>
      <w:tr w:rsidR="00AD652B" w:rsidRPr="00AD652B" w14:paraId="20E0CA1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D74962"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726EBBF" w14:textId="77777777" w:rsidR="00AD652B" w:rsidRPr="00C6423C" w:rsidRDefault="00AD652B" w:rsidP="006F13B3">
            <w:pPr>
              <w:pStyle w:val="2suptable"/>
            </w:pPr>
            <w:r w:rsidRPr="00C6423C">
              <w:t>10616854997</w:t>
            </w:r>
          </w:p>
        </w:tc>
        <w:tc>
          <w:tcPr>
            <w:tcW w:w="567" w:type="dxa"/>
            <w:tcBorders>
              <w:top w:val="nil"/>
              <w:left w:val="nil"/>
              <w:bottom w:val="nil"/>
              <w:right w:val="nil"/>
            </w:tcBorders>
            <w:shd w:val="clear" w:color="auto" w:fill="auto"/>
            <w:noWrap/>
            <w:vAlign w:val="center"/>
            <w:hideMark/>
          </w:tcPr>
          <w:p w14:paraId="5B2EF29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31DCD38" w14:textId="77777777" w:rsidR="00AD652B" w:rsidRPr="00AD652B" w:rsidRDefault="00AD652B" w:rsidP="006F13B3">
            <w:pPr>
              <w:pStyle w:val="2suptable"/>
            </w:pPr>
            <w:r w:rsidRPr="00AD652B">
              <w:t>16854997</w:t>
            </w:r>
          </w:p>
        </w:tc>
        <w:tc>
          <w:tcPr>
            <w:tcW w:w="1020" w:type="dxa"/>
            <w:tcBorders>
              <w:top w:val="nil"/>
              <w:left w:val="nil"/>
              <w:bottom w:val="nil"/>
              <w:right w:val="nil"/>
            </w:tcBorders>
            <w:shd w:val="clear" w:color="auto" w:fill="auto"/>
            <w:noWrap/>
            <w:vAlign w:val="center"/>
            <w:hideMark/>
          </w:tcPr>
          <w:p w14:paraId="1956BDEE"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FC10C1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BFA4DF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8CB9C4"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DBF7C4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60F952B"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7EDA89AE" w14:textId="77777777" w:rsidR="00AD652B" w:rsidRPr="00AD652B" w:rsidRDefault="00AD652B" w:rsidP="006F13B3">
            <w:pPr>
              <w:pStyle w:val="2suptable"/>
            </w:pPr>
            <w:r w:rsidRPr="00AD652B">
              <w:t>－</w:t>
            </w:r>
          </w:p>
        </w:tc>
      </w:tr>
      <w:tr w:rsidR="00AD652B" w:rsidRPr="00AD652B" w14:paraId="327EBD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B624E1"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8B1B8FB" w14:textId="77777777" w:rsidR="00AD652B" w:rsidRPr="00C6423C" w:rsidRDefault="00AD652B" w:rsidP="006F13B3">
            <w:pPr>
              <w:pStyle w:val="2suptable"/>
            </w:pPr>
            <w:r w:rsidRPr="00C6423C">
              <w:t>10720089117</w:t>
            </w:r>
          </w:p>
        </w:tc>
        <w:tc>
          <w:tcPr>
            <w:tcW w:w="567" w:type="dxa"/>
            <w:tcBorders>
              <w:top w:val="nil"/>
              <w:left w:val="nil"/>
              <w:bottom w:val="nil"/>
              <w:right w:val="nil"/>
            </w:tcBorders>
            <w:shd w:val="clear" w:color="auto" w:fill="auto"/>
            <w:noWrap/>
            <w:vAlign w:val="center"/>
            <w:hideMark/>
          </w:tcPr>
          <w:p w14:paraId="05126EF2"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F36F3C3" w14:textId="77777777" w:rsidR="00AD652B" w:rsidRPr="00AD652B" w:rsidRDefault="00AD652B" w:rsidP="006F13B3">
            <w:pPr>
              <w:pStyle w:val="2suptable"/>
            </w:pPr>
            <w:r w:rsidRPr="00AD652B">
              <w:t>20089117</w:t>
            </w:r>
          </w:p>
        </w:tc>
        <w:tc>
          <w:tcPr>
            <w:tcW w:w="1020" w:type="dxa"/>
            <w:tcBorders>
              <w:top w:val="nil"/>
              <w:left w:val="nil"/>
              <w:bottom w:val="nil"/>
              <w:right w:val="nil"/>
            </w:tcBorders>
            <w:shd w:val="clear" w:color="auto" w:fill="auto"/>
            <w:noWrap/>
            <w:vAlign w:val="center"/>
            <w:hideMark/>
          </w:tcPr>
          <w:p w14:paraId="6A323C01"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434ED1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D789FC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796DBB4"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317761A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BE9442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EE7ED12" w14:textId="77777777" w:rsidR="00AD652B" w:rsidRPr="00AD652B" w:rsidRDefault="00AD652B" w:rsidP="006F13B3">
            <w:pPr>
              <w:pStyle w:val="2suptable"/>
            </w:pPr>
            <w:r w:rsidRPr="00AD652B">
              <w:t>－</w:t>
            </w:r>
          </w:p>
        </w:tc>
      </w:tr>
      <w:tr w:rsidR="00AD652B" w:rsidRPr="00AD652B" w14:paraId="152FA9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2A82EA"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50ED2260" w14:textId="77777777" w:rsidR="00AD652B" w:rsidRPr="00C6423C" w:rsidRDefault="00AD652B" w:rsidP="006F13B3">
            <w:pPr>
              <w:pStyle w:val="2suptable"/>
            </w:pPr>
            <w:r w:rsidRPr="00C6423C">
              <w:t>10816521998</w:t>
            </w:r>
          </w:p>
        </w:tc>
        <w:tc>
          <w:tcPr>
            <w:tcW w:w="567" w:type="dxa"/>
            <w:tcBorders>
              <w:top w:val="nil"/>
              <w:left w:val="nil"/>
              <w:bottom w:val="nil"/>
              <w:right w:val="nil"/>
            </w:tcBorders>
            <w:shd w:val="clear" w:color="auto" w:fill="auto"/>
            <w:noWrap/>
            <w:vAlign w:val="center"/>
            <w:hideMark/>
          </w:tcPr>
          <w:p w14:paraId="344C8EC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0E09DC" w14:textId="77777777" w:rsidR="00AD652B" w:rsidRPr="00AD652B" w:rsidRDefault="00AD652B" w:rsidP="006F13B3">
            <w:pPr>
              <w:pStyle w:val="2suptable"/>
            </w:pPr>
            <w:r w:rsidRPr="00AD652B">
              <w:t>16521998</w:t>
            </w:r>
          </w:p>
        </w:tc>
        <w:tc>
          <w:tcPr>
            <w:tcW w:w="1020" w:type="dxa"/>
            <w:tcBorders>
              <w:top w:val="nil"/>
              <w:left w:val="nil"/>
              <w:bottom w:val="nil"/>
              <w:right w:val="nil"/>
            </w:tcBorders>
            <w:shd w:val="clear" w:color="auto" w:fill="auto"/>
            <w:noWrap/>
            <w:vAlign w:val="center"/>
            <w:hideMark/>
          </w:tcPr>
          <w:p w14:paraId="4D9D2526"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0A6EFC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F48ADDC"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242963B"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2F8A2FF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35E40F0"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31EE11DA" w14:textId="77777777" w:rsidR="00AD652B" w:rsidRPr="00AD652B" w:rsidRDefault="00AD652B" w:rsidP="006F13B3">
            <w:pPr>
              <w:pStyle w:val="2suptable"/>
            </w:pPr>
            <w:r w:rsidRPr="00AD652B">
              <w:t>－</w:t>
            </w:r>
          </w:p>
        </w:tc>
      </w:tr>
      <w:tr w:rsidR="00AD652B" w:rsidRPr="00AD652B" w14:paraId="20250AA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1A32A"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E2D7AF7" w14:textId="77777777" w:rsidR="00AD652B" w:rsidRPr="00C6423C" w:rsidRDefault="00AD652B" w:rsidP="006F13B3">
            <w:pPr>
              <w:pStyle w:val="2suptable"/>
            </w:pPr>
            <w:r w:rsidRPr="00C6423C">
              <w:t>11127223744</w:t>
            </w:r>
          </w:p>
        </w:tc>
        <w:tc>
          <w:tcPr>
            <w:tcW w:w="567" w:type="dxa"/>
            <w:tcBorders>
              <w:top w:val="nil"/>
              <w:left w:val="nil"/>
              <w:bottom w:val="nil"/>
              <w:right w:val="nil"/>
            </w:tcBorders>
            <w:shd w:val="clear" w:color="auto" w:fill="auto"/>
            <w:noWrap/>
            <w:vAlign w:val="center"/>
            <w:hideMark/>
          </w:tcPr>
          <w:p w14:paraId="41D3477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169BC74" w14:textId="77777777" w:rsidR="00AD652B" w:rsidRPr="00AD652B" w:rsidRDefault="00AD652B" w:rsidP="006F13B3">
            <w:pPr>
              <w:pStyle w:val="2suptable"/>
            </w:pPr>
            <w:r w:rsidRPr="00AD652B">
              <w:t>27223744</w:t>
            </w:r>
          </w:p>
        </w:tc>
        <w:tc>
          <w:tcPr>
            <w:tcW w:w="1020" w:type="dxa"/>
            <w:tcBorders>
              <w:top w:val="nil"/>
              <w:left w:val="nil"/>
              <w:bottom w:val="nil"/>
              <w:right w:val="nil"/>
            </w:tcBorders>
            <w:shd w:val="clear" w:color="auto" w:fill="auto"/>
            <w:noWrap/>
            <w:vAlign w:val="center"/>
            <w:hideMark/>
          </w:tcPr>
          <w:p w14:paraId="306FA3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5E52A2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38E419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3779654" w14:textId="77777777" w:rsidR="00AD652B" w:rsidRPr="00AD652B" w:rsidRDefault="00AD652B" w:rsidP="006F13B3">
            <w:pPr>
              <w:pStyle w:val="2suptable"/>
            </w:pPr>
            <w:r w:rsidRPr="00AD652B">
              <w:t>80.34%</w:t>
            </w:r>
          </w:p>
        </w:tc>
        <w:tc>
          <w:tcPr>
            <w:tcW w:w="708" w:type="dxa"/>
            <w:tcBorders>
              <w:top w:val="nil"/>
              <w:left w:val="nil"/>
              <w:bottom w:val="nil"/>
              <w:right w:val="nil"/>
            </w:tcBorders>
            <w:shd w:val="clear" w:color="auto" w:fill="auto"/>
            <w:noWrap/>
            <w:vAlign w:val="center"/>
            <w:hideMark/>
          </w:tcPr>
          <w:p w14:paraId="1DCEBEC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F799CDB" w14:textId="77777777" w:rsidR="00AD652B" w:rsidRPr="00AD652B" w:rsidRDefault="00AD652B" w:rsidP="006F13B3">
            <w:pPr>
              <w:pStyle w:val="2suptable"/>
            </w:pPr>
            <w:r w:rsidRPr="00AD652B">
              <w:t>18.50%</w:t>
            </w:r>
          </w:p>
        </w:tc>
        <w:tc>
          <w:tcPr>
            <w:tcW w:w="2048" w:type="dxa"/>
            <w:tcBorders>
              <w:top w:val="nil"/>
              <w:left w:val="nil"/>
              <w:bottom w:val="nil"/>
              <w:right w:val="nil"/>
            </w:tcBorders>
            <w:shd w:val="clear" w:color="auto" w:fill="auto"/>
            <w:vAlign w:val="center"/>
            <w:hideMark/>
          </w:tcPr>
          <w:p w14:paraId="178338C1" w14:textId="77777777" w:rsidR="00AD652B" w:rsidRPr="00AD652B" w:rsidRDefault="00AD652B" w:rsidP="006F13B3">
            <w:pPr>
              <w:pStyle w:val="2suptable"/>
            </w:pPr>
            <w:r w:rsidRPr="00AD652B">
              <w:t>－</w:t>
            </w:r>
          </w:p>
        </w:tc>
      </w:tr>
      <w:tr w:rsidR="00AD652B" w:rsidRPr="00AD652B" w14:paraId="471A7E8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154CAE"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742B7DA8" w14:textId="77777777" w:rsidR="00AD652B" w:rsidRPr="00C6423C" w:rsidRDefault="00AD652B" w:rsidP="006F13B3">
            <w:pPr>
              <w:pStyle w:val="2suptable"/>
            </w:pPr>
            <w:r w:rsidRPr="00C6423C">
              <w:t>10136635613</w:t>
            </w:r>
          </w:p>
        </w:tc>
        <w:tc>
          <w:tcPr>
            <w:tcW w:w="567" w:type="dxa"/>
            <w:tcBorders>
              <w:top w:val="nil"/>
              <w:left w:val="nil"/>
              <w:bottom w:val="nil"/>
              <w:right w:val="nil"/>
            </w:tcBorders>
            <w:shd w:val="clear" w:color="auto" w:fill="auto"/>
            <w:noWrap/>
            <w:vAlign w:val="center"/>
            <w:hideMark/>
          </w:tcPr>
          <w:p w14:paraId="43809D0D"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815E1DA" w14:textId="77777777" w:rsidR="00AD652B" w:rsidRPr="00AD652B" w:rsidRDefault="00AD652B" w:rsidP="006F13B3">
            <w:pPr>
              <w:pStyle w:val="2suptable"/>
            </w:pPr>
            <w:r w:rsidRPr="00AD652B">
              <w:t>36635613</w:t>
            </w:r>
          </w:p>
        </w:tc>
        <w:tc>
          <w:tcPr>
            <w:tcW w:w="1020" w:type="dxa"/>
            <w:tcBorders>
              <w:top w:val="nil"/>
              <w:left w:val="nil"/>
              <w:bottom w:val="nil"/>
              <w:right w:val="nil"/>
            </w:tcBorders>
            <w:shd w:val="clear" w:color="auto" w:fill="auto"/>
            <w:noWrap/>
            <w:vAlign w:val="center"/>
            <w:hideMark/>
          </w:tcPr>
          <w:p w14:paraId="3A8631C7"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930610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00648A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E91C6"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6BCB47F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094FCC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EB2A96D" w14:textId="77777777" w:rsidR="00AD652B" w:rsidRPr="00AD652B" w:rsidRDefault="00AD652B" w:rsidP="006F13B3">
            <w:pPr>
              <w:pStyle w:val="2suptable"/>
            </w:pPr>
            <w:r w:rsidRPr="00AD652B">
              <w:t>－</w:t>
            </w:r>
          </w:p>
        </w:tc>
      </w:tr>
      <w:tr w:rsidR="00AD652B" w:rsidRPr="00AD652B" w14:paraId="062EA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76041F"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708900BC" w14:textId="77777777" w:rsidR="00AD652B" w:rsidRPr="00C6423C" w:rsidRDefault="00AD652B" w:rsidP="006F13B3">
            <w:pPr>
              <w:pStyle w:val="2suptable"/>
            </w:pPr>
            <w:r w:rsidRPr="00C6423C">
              <w:t>10327413861</w:t>
            </w:r>
          </w:p>
        </w:tc>
        <w:tc>
          <w:tcPr>
            <w:tcW w:w="567" w:type="dxa"/>
            <w:tcBorders>
              <w:top w:val="nil"/>
              <w:left w:val="nil"/>
              <w:bottom w:val="nil"/>
              <w:right w:val="nil"/>
            </w:tcBorders>
            <w:shd w:val="clear" w:color="auto" w:fill="auto"/>
            <w:noWrap/>
            <w:vAlign w:val="center"/>
            <w:hideMark/>
          </w:tcPr>
          <w:p w14:paraId="52EE269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54AE664" w14:textId="77777777" w:rsidR="00AD652B" w:rsidRPr="00AD652B" w:rsidRDefault="00AD652B" w:rsidP="006F13B3">
            <w:pPr>
              <w:pStyle w:val="2suptable"/>
            </w:pPr>
            <w:r w:rsidRPr="00AD652B">
              <w:t>27413861</w:t>
            </w:r>
          </w:p>
        </w:tc>
        <w:tc>
          <w:tcPr>
            <w:tcW w:w="1020" w:type="dxa"/>
            <w:tcBorders>
              <w:top w:val="nil"/>
              <w:left w:val="nil"/>
              <w:bottom w:val="nil"/>
              <w:right w:val="nil"/>
            </w:tcBorders>
            <w:shd w:val="clear" w:color="auto" w:fill="auto"/>
            <w:noWrap/>
            <w:vAlign w:val="center"/>
            <w:hideMark/>
          </w:tcPr>
          <w:p w14:paraId="7575500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08B5A1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D0BAD1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FD61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A9C7E6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0AB474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98E24" w14:textId="77777777" w:rsidR="00AD652B" w:rsidRPr="00AD652B" w:rsidRDefault="00AD652B" w:rsidP="006F13B3">
            <w:pPr>
              <w:pStyle w:val="2suptable"/>
            </w:pPr>
            <w:r w:rsidRPr="00AD652B">
              <w:t>－</w:t>
            </w:r>
          </w:p>
        </w:tc>
      </w:tr>
      <w:tr w:rsidR="00AD652B" w:rsidRPr="00AD652B" w14:paraId="09F09C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9A435"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60BD6E14" w14:textId="77777777" w:rsidR="00AD652B" w:rsidRPr="00C6423C" w:rsidRDefault="00AD652B" w:rsidP="006F13B3">
            <w:pPr>
              <w:pStyle w:val="2suptable"/>
            </w:pPr>
            <w:r w:rsidRPr="00C6423C">
              <w:t>10809795889</w:t>
            </w:r>
          </w:p>
        </w:tc>
        <w:tc>
          <w:tcPr>
            <w:tcW w:w="567" w:type="dxa"/>
            <w:tcBorders>
              <w:top w:val="nil"/>
              <w:left w:val="nil"/>
              <w:bottom w:val="nil"/>
              <w:right w:val="nil"/>
            </w:tcBorders>
            <w:shd w:val="clear" w:color="auto" w:fill="auto"/>
            <w:noWrap/>
            <w:vAlign w:val="center"/>
            <w:hideMark/>
          </w:tcPr>
          <w:p w14:paraId="5E34D38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BA3A8DA" w14:textId="77777777" w:rsidR="00AD652B" w:rsidRPr="00AD652B" w:rsidRDefault="00AD652B" w:rsidP="006F13B3">
            <w:pPr>
              <w:pStyle w:val="2suptable"/>
            </w:pPr>
            <w:r w:rsidRPr="00AD652B">
              <w:t>9795889</w:t>
            </w:r>
          </w:p>
        </w:tc>
        <w:tc>
          <w:tcPr>
            <w:tcW w:w="1020" w:type="dxa"/>
            <w:tcBorders>
              <w:top w:val="nil"/>
              <w:left w:val="nil"/>
              <w:bottom w:val="nil"/>
              <w:right w:val="nil"/>
            </w:tcBorders>
            <w:shd w:val="clear" w:color="auto" w:fill="auto"/>
            <w:noWrap/>
            <w:vAlign w:val="center"/>
            <w:hideMark/>
          </w:tcPr>
          <w:p w14:paraId="40917F9F"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8D9DB1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B6E3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B42F07B" w14:textId="77777777" w:rsidR="00AD652B" w:rsidRPr="00AD652B" w:rsidRDefault="00AD652B" w:rsidP="006F13B3">
            <w:pPr>
              <w:pStyle w:val="2suptable"/>
            </w:pPr>
            <w:r w:rsidRPr="00AD652B">
              <w:t>48.18%</w:t>
            </w:r>
          </w:p>
        </w:tc>
        <w:tc>
          <w:tcPr>
            <w:tcW w:w="708" w:type="dxa"/>
            <w:tcBorders>
              <w:top w:val="nil"/>
              <w:left w:val="nil"/>
              <w:bottom w:val="nil"/>
              <w:right w:val="nil"/>
            </w:tcBorders>
            <w:shd w:val="clear" w:color="auto" w:fill="auto"/>
            <w:noWrap/>
            <w:vAlign w:val="center"/>
            <w:hideMark/>
          </w:tcPr>
          <w:p w14:paraId="42107AF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4B5A16" w14:textId="77777777" w:rsidR="00AD652B" w:rsidRPr="00AD652B" w:rsidRDefault="00AD652B" w:rsidP="006F13B3">
            <w:pPr>
              <w:pStyle w:val="2suptable"/>
            </w:pPr>
            <w:r w:rsidRPr="00AD652B">
              <w:t>44.09%</w:t>
            </w:r>
          </w:p>
        </w:tc>
        <w:tc>
          <w:tcPr>
            <w:tcW w:w="2048" w:type="dxa"/>
            <w:tcBorders>
              <w:top w:val="nil"/>
              <w:left w:val="nil"/>
              <w:bottom w:val="nil"/>
              <w:right w:val="nil"/>
            </w:tcBorders>
            <w:shd w:val="clear" w:color="auto" w:fill="auto"/>
            <w:vAlign w:val="center"/>
            <w:hideMark/>
          </w:tcPr>
          <w:p w14:paraId="1ECBC27B" w14:textId="77777777" w:rsidR="00AD652B" w:rsidRPr="00AD652B" w:rsidRDefault="00AD652B" w:rsidP="006F13B3">
            <w:pPr>
              <w:pStyle w:val="2suptable"/>
            </w:pPr>
            <w:r w:rsidRPr="00AD652B">
              <w:t>－</w:t>
            </w:r>
          </w:p>
        </w:tc>
      </w:tr>
      <w:tr w:rsidR="00AD652B" w:rsidRPr="00AD652B" w14:paraId="60FE1A5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06145" w14:textId="77777777" w:rsidR="00AD652B" w:rsidRPr="00AD652B" w:rsidRDefault="00AD652B" w:rsidP="006F13B3">
            <w:pPr>
              <w:pStyle w:val="2suptable"/>
            </w:pPr>
            <w:r w:rsidRPr="00AD652B">
              <w:t>LOC_Os01g41270</w:t>
            </w:r>
          </w:p>
        </w:tc>
        <w:tc>
          <w:tcPr>
            <w:tcW w:w="1134" w:type="dxa"/>
            <w:tcBorders>
              <w:top w:val="nil"/>
              <w:left w:val="nil"/>
              <w:bottom w:val="nil"/>
              <w:right w:val="nil"/>
            </w:tcBorders>
            <w:shd w:val="clear" w:color="auto" w:fill="auto"/>
            <w:noWrap/>
            <w:vAlign w:val="center"/>
            <w:hideMark/>
          </w:tcPr>
          <w:p w14:paraId="656090F8" w14:textId="77777777" w:rsidR="00AD652B" w:rsidRPr="00C6423C" w:rsidRDefault="00AD652B" w:rsidP="006F13B3">
            <w:pPr>
              <w:pStyle w:val="2suptable"/>
            </w:pPr>
            <w:r w:rsidRPr="00C6423C">
              <w:t>10123359499</w:t>
            </w:r>
          </w:p>
        </w:tc>
        <w:tc>
          <w:tcPr>
            <w:tcW w:w="567" w:type="dxa"/>
            <w:tcBorders>
              <w:top w:val="nil"/>
              <w:left w:val="nil"/>
              <w:bottom w:val="nil"/>
              <w:right w:val="nil"/>
            </w:tcBorders>
            <w:shd w:val="clear" w:color="auto" w:fill="auto"/>
            <w:noWrap/>
            <w:vAlign w:val="center"/>
            <w:hideMark/>
          </w:tcPr>
          <w:p w14:paraId="44A6728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408394BB" w14:textId="77777777" w:rsidR="00AD652B" w:rsidRPr="00AD652B" w:rsidRDefault="00AD652B" w:rsidP="006F13B3">
            <w:pPr>
              <w:pStyle w:val="2suptable"/>
            </w:pPr>
            <w:r w:rsidRPr="00AD652B">
              <w:t>23359499</w:t>
            </w:r>
          </w:p>
        </w:tc>
        <w:tc>
          <w:tcPr>
            <w:tcW w:w="1020" w:type="dxa"/>
            <w:tcBorders>
              <w:top w:val="nil"/>
              <w:left w:val="nil"/>
              <w:bottom w:val="nil"/>
              <w:right w:val="nil"/>
            </w:tcBorders>
            <w:shd w:val="clear" w:color="auto" w:fill="auto"/>
            <w:noWrap/>
            <w:vAlign w:val="center"/>
            <w:hideMark/>
          </w:tcPr>
          <w:p w14:paraId="12EDA9EB"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429C69F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9B3C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67CF18"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C80A99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F769A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649C733F" w14:textId="77777777" w:rsidR="00AD652B" w:rsidRPr="00AD652B" w:rsidRDefault="00AD652B" w:rsidP="006F13B3">
            <w:pPr>
              <w:pStyle w:val="2suptable"/>
            </w:pPr>
            <w:r w:rsidRPr="00AD652B">
              <w:t>－</w:t>
            </w:r>
          </w:p>
        </w:tc>
      </w:tr>
      <w:tr w:rsidR="00AD652B" w:rsidRPr="00AD652B" w14:paraId="5224A4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456F5F" w14:textId="77777777" w:rsidR="00AD652B" w:rsidRPr="00AD652B" w:rsidRDefault="00AD652B" w:rsidP="006F13B3">
            <w:pPr>
              <w:pStyle w:val="2suptable"/>
            </w:pPr>
            <w:r w:rsidRPr="00AD652B">
              <w:t>LOC_Os01g41650</w:t>
            </w:r>
          </w:p>
        </w:tc>
        <w:tc>
          <w:tcPr>
            <w:tcW w:w="1134" w:type="dxa"/>
            <w:tcBorders>
              <w:top w:val="nil"/>
              <w:left w:val="nil"/>
              <w:bottom w:val="nil"/>
              <w:right w:val="nil"/>
            </w:tcBorders>
            <w:shd w:val="clear" w:color="auto" w:fill="auto"/>
            <w:noWrap/>
            <w:vAlign w:val="center"/>
            <w:hideMark/>
          </w:tcPr>
          <w:p w14:paraId="75CE5B56" w14:textId="77777777" w:rsidR="00AD652B" w:rsidRPr="00C6423C" w:rsidRDefault="00AD652B" w:rsidP="006F13B3">
            <w:pPr>
              <w:pStyle w:val="2suptable"/>
            </w:pPr>
            <w:r w:rsidRPr="00C6423C">
              <w:t>10123581167</w:t>
            </w:r>
          </w:p>
        </w:tc>
        <w:tc>
          <w:tcPr>
            <w:tcW w:w="567" w:type="dxa"/>
            <w:tcBorders>
              <w:top w:val="nil"/>
              <w:left w:val="nil"/>
              <w:bottom w:val="nil"/>
              <w:right w:val="nil"/>
            </w:tcBorders>
            <w:shd w:val="clear" w:color="auto" w:fill="auto"/>
            <w:noWrap/>
            <w:vAlign w:val="center"/>
            <w:hideMark/>
          </w:tcPr>
          <w:p w14:paraId="0892EB8E"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7635D10" w14:textId="77777777" w:rsidR="00AD652B" w:rsidRPr="00AD652B" w:rsidRDefault="00AD652B" w:rsidP="006F13B3">
            <w:pPr>
              <w:pStyle w:val="2suptable"/>
            </w:pPr>
            <w:r w:rsidRPr="00AD652B">
              <w:t>23581167</w:t>
            </w:r>
          </w:p>
        </w:tc>
        <w:tc>
          <w:tcPr>
            <w:tcW w:w="1020" w:type="dxa"/>
            <w:tcBorders>
              <w:top w:val="nil"/>
              <w:left w:val="nil"/>
              <w:bottom w:val="nil"/>
              <w:right w:val="nil"/>
            </w:tcBorders>
            <w:shd w:val="clear" w:color="auto" w:fill="auto"/>
            <w:noWrap/>
            <w:vAlign w:val="center"/>
            <w:hideMark/>
          </w:tcPr>
          <w:p w14:paraId="09F5E451"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39449F1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97060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4CEEC8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548A1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341DA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5A4562" w14:textId="77777777" w:rsidR="00AD652B" w:rsidRPr="00AD652B" w:rsidRDefault="00AD652B" w:rsidP="006F13B3">
            <w:pPr>
              <w:pStyle w:val="2suptable"/>
            </w:pPr>
            <w:r w:rsidRPr="00AD652B">
              <w:t>－</w:t>
            </w:r>
          </w:p>
        </w:tc>
      </w:tr>
      <w:tr w:rsidR="00AD652B" w:rsidRPr="00AD652B" w14:paraId="3D7926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2BB61F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49AAE241" w14:textId="77777777" w:rsidR="00AD652B" w:rsidRPr="00AD652B" w:rsidRDefault="00AD652B" w:rsidP="006F13B3">
            <w:pPr>
              <w:pStyle w:val="2suptable"/>
            </w:pPr>
            <w:r w:rsidRPr="00AD652B">
              <w:t>10125440185</w:t>
            </w:r>
          </w:p>
        </w:tc>
        <w:tc>
          <w:tcPr>
            <w:tcW w:w="567" w:type="dxa"/>
            <w:tcBorders>
              <w:top w:val="nil"/>
              <w:left w:val="nil"/>
              <w:bottom w:val="nil"/>
              <w:right w:val="nil"/>
            </w:tcBorders>
            <w:shd w:val="clear" w:color="auto" w:fill="auto"/>
            <w:noWrap/>
            <w:vAlign w:val="center"/>
            <w:hideMark/>
          </w:tcPr>
          <w:p w14:paraId="3BB6AC0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9F38A1F" w14:textId="77777777" w:rsidR="00AD652B" w:rsidRPr="00AD652B" w:rsidRDefault="00AD652B" w:rsidP="006F13B3">
            <w:pPr>
              <w:pStyle w:val="2suptable"/>
            </w:pPr>
            <w:r w:rsidRPr="00AD652B">
              <w:t>25440185</w:t>
            </w:r>
          </w:p>
        </w:tc>
        <w:tc>
          <w:tcPr>
            <w:tcW w:w="1020" w:type="dxa"/>
            <w:tcBorders>
              <w:top w:val="nil"/>
              <w:left w:val="nil"/>
              <w:bottom w:val="nil"/>
              <w:right w:val="nil"/>
            </w:tcBorders>
            <w:shd w:val="clear" w:color="auto" w:fill="auto"/>
            <w:noWrap/>
            <w:vAlign w:val="center"/>
            <w:hideMark/>
          </w:tcPr>
          <w:p w14:paraId="3F06BCD3"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086C44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2447D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3E49C23"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74469CE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3FEB1A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CF2E647" w14:textId="6FFE09C6" w:rsidR="00AD652B" w:rsidRPr="00AD652B" w:rsidRDefault="00AD652B" w:rsidP="006F13B3">
            <w:pPr>
              <w:pStyle w:val="2suptable"/>
            </w:pPr>
            <w:r w:rsidRPr="00AD652B">
              <w:t>G&gt;C, synonymous</w:t>
            </w:r>
            <w:r>
              <w:t xml:space="preserve"> variant</w:t>
            </w:r>
            <w:r w:rsidRPr="00AD652B">
              <w:t xml:space="preserve"> LOC_Os01g44330, Val232Val</w:t>
            </w:r>
          </w:p>
        </w:tc>
      </w:tr>
      <w:tr w:rsidR="00AD652B" w:rsidRPr="00AD652B" w14:paraId="5629DC5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D94851"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09B8432A" w14:textId="77777777" w:rsidR="00AD652B" w:rsidRPr="00AD652B" w:rsidRDefault="00AD652B" w:rsidP="006F13B3">
            <w:pPr>
              <w:pStyle w:val="2suptable"/>
            </w:pPr>
            <w:r w:rsidRPr="00AD652B">
              <w:t>10125440188</w:t>
            </w:r>
          </w:p>
        </w:tc>
        <w:tc>
          <w:tcPr>
            <w:tcW w:w="567" w:type="dxa"/>
            <w:tcBorders>
              <w:top w:val="nil"/>
              <w:left w:val="nil"/>
              <w:bottom w:val="nil"/>
              <w:right w:val="nil"/>
            </w:tcBorders>
            <w:shd w:val="clear" w:color="auto" w:fill="auto"/>
            <w:noWrap/>
            <w:vAlign w:val="center"/>
            <w:hideMark/>
          </w:tcPr>
          <w:p w14:paraId="7CF55FEC"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6DCD61" w14:textId="77777777" w:rsidR="00AD652B" w:rsidRPr="00AD652B" w:rsidRDefault="00AD652B" w:rsidP="006F13B3">
            <w:pPr>
              <w:pStyle w:val="2suptable"/>
            </w:pPr>
            <w:r w:rsidRPr="00AD652B">
              <w:t>25440188</w:t>
            </w:r>
          </w:p>
        </w:tc>
        <w:tc>
          <w:tcPr>
            <w:tcW w:w="1020" w:type="dxa"/>
            <w:tcBorders>
              <w:top w:val="nil"/>
              <w:left w:val="nil"/>
              <w:bottom w:val="nil"/>
              <w:right w:val="nil"/>
            </w:tcBorders>
            <w:shd w:val="clear" w:color="auto" w:fill="auto"/>
            <w:noWrap/>
            <w:vAlign w:val="center"/>
            <w:hideMark/>
          </w:tcPr>
          <w:p w14:paraId="4B6CEAC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C7723AB"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A00F0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46CF9A0"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03B13BA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149546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35389145" w14:textId="7EFB50B4" w:rsidR="00AD652B" w:rsidRPr="00AD652B" w:rsidRDefault="00AD652B" w:rsidP="006F13B3">
            <w:pPr>
              <w:pStyle w:val="2suptable"/>
            </w:pPr>
            <w:r w:rsidRPr="00AD652B">
              <w:t>T&gt;C, synonymous</w:t>
            </w:r>
            <w:r>
              <w:t xml:space="preserve"> variant</w:t>
            </w:r>
            <w:r w:rsidRPr="00AD652B">
              <w:t xml:space="preserve"> LOC_Os01g44330, Ala231Ala</w:t>
            </w:r>
          </w:p>
        </w:tc>
      </w:tr>
      <w:tr w:rsidR="00AD652B" w:rsidRPr="00AD652B" w14:paraId="14D2D34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F681A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71D96053" w14:textId="77777777" w:rsidR="00AD652B" w:rsidRPr="00AD652B" w:rsidRDefault="00AD652B" w:rsidP="006F13B3">
            <w:pPr>
              <w:pStyle w:val="2suptable"/>
            </w:pPr>
            <w:r w:rsidRPr="00AD652B">
              <w:t>10125440191</w:t>
            </w:r>
          </w:p>
        </w:tc>
        <w:tc>
          <w:tcPr>
            <w:tcW w:w="567" w:type="dxa"/>
            <w:tcBorders>
              <w:top w:val="nil"/>
              <w:left w:val="nil"/>
              <w:bottom w:val="nil"/>
              <w:right w:val="nil"/>
            </w:tcBorders>
            <w:shd w:val="clear" w:color="auto" w:fill="auto"/>
            <w:noWrap/>
            <w:vAlign w:val="center"/>
            <w:hideMark/>
          </w:tcPr>
          <w:p w14:paraId="3B513C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699266E" w14:textId="77777777" w:rsidR="00AD652B" w:rsidRPr="00AD652B" w:rsidRDefault="00AD652B" w:rsidP="006F13B3">
            <w:pPr>
              <w:pStyle w:val="2suptable"/>
            </w:pPr>
            <w:r w:rsidRPr="00AD652B">
              <w:t>25440191</w:t>
            </w:r>
          </w:p>
        </w:tc>
        <w:tc>
          <w:tcPr>
            <w:tcW w:w="1020" w:type="dxa"/>
            <w:tcBorders>
              <w:top w:val="nil"/>
              <w:left w:val="nil"/>
              <w:bottom w:val="nil"/>
              <w:right w:val="nil"/>
            </w:tcBorders>
            <w:shd w:val="clear" w:color="auto" w:fill="auto"/>
            <w:noWrap/>
            <w:vAlign w:val="center"/>
            <w:hideMark/>
          </w:tcPr>
          <w:p w14:paraId="2C64279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950DA8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DD1A4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64510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A7EBE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F10FA0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9545F24" w14:textId="51CAC2F4" w:rsidR="00AD652B" w:rsidRPr="00AD652B" w:rsidRDefault="00AD652B" w:rsidP="006F13B3">
            <w:pPr>
              <w:pStyle w:val="2suptable"/>
            </w:pPr>
            <w:r w:rsidRPr="00AD652B">
              <w:t>A&gt;C, synonymous</w:t>
            </w:r>
            <w:r>
              <w:t xml:space="preserve"> variant</w:t>
            </w:r>
            <w:r w:rsidRPr="00AD652B">
              <w:t xml:space="preserve"> LOC_Os01g44330, Ala230Ala</w:t>
            </w:r>
          </w:p>
        </w:tc>
      </w:tr>
      <w:tr w:rsidR="00AD652B" w:rsidRPr="00AD652B" w14:paraId="399B9F3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010809" w14:textId="77777777" w:rsidR="00AD652B" w:rsidRPr="00AD652B" w:rsidRDefault="00AD652B" w:rsidP="006F13B3">
            <w:pPr>
              <w:pStyle w:val="2suptable"/>
            </w:pPr>
            <w:r w:rsidRPr="00AD652B">
              <w:t>LOC_Os01g53160</w:t>
            </w:r>
          </w:p>
        </w:tc>
        <w:tc>
          <w:tcPr>
            <w:tcW w:w="1134" w:type="dxa"/>
            <w:tcBorders>
              <w:top w:val="nil"/>
              <w:left w:val="nil"/>
              <w:bottom w:val="nil"/>
              <w:right w:val="nil"/>
            </w:tcBorders>
            <w:shd w:val="clear" w:color="auto" w:fill="auto"/>
            <w:noWrap/>
            <w:vAlign w:val="center"/>
            <w:hideMark/>
          </w:tcPr>
          <w:p w14:paraId="7D9E4404" w14:textId="77777777" w:rsidR="00AD652B" w:rsidRPr="00AD652B" w:rsidRDefault="00AD652B" w:rsidP="006F13B3">
            <w:pPr>
              <w:pStyle w:val="2suptable"/>
            </w:pPr>
            <w:r w:rsidRPr="00AD652B">
              <w:t>10130542976</w:t>
            </w:r>
          </w:p>
        </w:tc>
        <w:tc>
          <w:tcPr>
            <w:tcW w:w="567" w:type="dxa"/>
            <w:tcBorders>
              <w:top w:val="nil"/>
              <w:left w:val="nil"/>
              <w:bottom w:val="nil"/>
              <w:right w:val="nil"/>
            </w:tcBorders>
            <w:shd w:val="clear" w:color="auto" w:fill="auto"/>
            <w:noWrap/>
            <w:vAlign w:val="center"/>
            <w:hideMark/>
          </w:tcPr>
          <w:p w14:paraId="3BA44C4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103A1C" w14:textId="77777777" w:rsidR="00AD652B" w:rsidRPr="00AD652B" w:rsidRDefault="00AD652B" w:rsidP="006F13B3">
            <w:pPr>
              <w:pStyle w:val="2suptable"/>
            </w:pPr>
            <w:r w:rsidRPr="00AD652B">
              <w:t>30542976</w:t>
            </w:r>
          </w:p>
        </w:tc>
        <w:tc>
          <w:tcPr>
            <w:tcW w:w="1020" w:type="dxa"/>
            <w:tcBorders>
              <w:top w:val="nil"/>
              <w:left w:val="nil"/>
              <w:bottom w:val="nil"/>
              <w:right w:val="nil"/>
            </w:tcBorders>
            <w:shd w:val="clear" w:color="auto" w:fill="auto"/>
            <w:noWrap/>
            <w:vAlign w:val="center"/>
            <w:hideMark/>
          </w:tcPr>
          <w:p w14:paraId="6E91FB9E"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716EC61F"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1B3787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D223C89"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457927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3EEB5D1"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07C20738" w14:textId="789CFB77" w:rsidR="00AD652B" w:rsidRPr="00AD652B" w:rsidRDefault="00AD652B" w:rsidP="006F13B3">
            <w:pPr>
              <w:pStyle w:val="2suptable"/>
            </w:pPr>
            <w:r w:rsidRPr="00AD652B">
              <w:t>C&gt;T, synonymous</w:t>
            </w:r>
            <w:r>
              <w:t xml:space="preserve"> variant</w:t>
            </w:r>
            <w:r w:rsidRPr="00AD652B">
              <w:t xml:space="preserve"> LOC_Os01g53160, Leu21Leu</w:t>
            </w:r>
          </w:p>
        </w:tc>
      </w:tr>
      <w:tr w:rsidR="00AD652B" w:rsidRPr="00AD652B" w14:paraId="41EBC3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382A2C" w14:textId="77777777" w:rsidR="00AD652B" w:rsidRPr="00AD652B" w:rsidRDefault="00AD652B" w:rsidP="006F13B3">
            <w:pPr>
              <w:pStyle w:val="2suptable"/>
            </w:pPr>
            <w:r w:rsidRPr="00AD652B">
              <w:t>LOC_Os01g54100</w:t>
            </w:r>
          </w:p>
        </w:tc>
        <w:tc>
          <w:tcPr>
            <w:tcW w:w="1134" w:type="dxa"/>
            <w:tcBorders>
              <w:top w:val="nil"/>
              <w:left w:val="nil"/>
              <w:bottom w:val="nil"/>
              <w:right w:val="nil"/>
            </w:tcBorders>
            <w:shd w:val="clear" w:color="auto" w:fill="auto"/>
            <w:noWrap/>
            <w:vAlign w:val="center"/>
            <w:hideMark/>
          </w:tcPr>
          <w:p w14:paraId="5FB69301" w14:textId="77777777" w:rsidR="00AD652B" w:rsidRPr="00AD652B" w:rsidRDefault="00AD652B" w:rsidP="006F13B3">
            <w:pPr>
              <w:pStyle w:val="2suptable"/>
            </w:pPr>
            <w:r w:rsidRPr="00AD652B">
              <w:t>10131111890</w:t>
            </w:r>
          </w:p>
        </w:tc>
        <w:tc>
          <w:tcPr>
            <w:tcW w:w="567" w:type="dxa"/>
            <w:tcBorders>
              <w:top w:val="nil"/>
              <w:left w:val="nil"/>
              <w:bottom w:val="nil"/>
              <w:right w:val="nil"/>
            </w:tcBorders>
            <w:shd w:val="clear" w:color="auto" w:fill="auto"/>
            <w:noWrap/>
            <w:vAlign w:val="center"/>
            <w:hideMark/>
          </w:tcPr>
          <w:p w14:paraId="7A326FF7"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BFE586E" w14:textId="77777777" w:rsidR="00AD652B" w:rsidRPr="00AD652B" w:rsidRDefault="00AD652B" w:rsidP="006F13B3">
            <w:pPr>
              <w:pStyle w:val="2suptable"/>
            </w:pPr>
            <w:r w:rsidRPr="00AD652B">
              <w:t>31111890</w:t>
            </w:r>
          </w:p>
        </w:tc>
        <w:tc>
          <w:tcPr>
            <w:tcW w:w="1020" w:type="dxa"/>
            <w:tcBorders>
              <w:top w:val="nil"/>
              <w:left w:val="nil"/>
              <w:bottom w:val="nil"/>
              <w:right w:val="nil"/>
            </w:tcBorders>
            <w:shd w:val="clear" w:color="auto" w:fill="auto"/>
            <w:noWrap/>
            <w:vAlign w:val="center"/>
            <w:hideMark/>
          </w:tcPr>
          <w:p w14:paraId="67935DFB"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B89674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14C3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76FE4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0655F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1CDE6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38D61BF" w14:textId="65E68F00" w:rsidR="00AD652B" w:rsidRPr="00AD652B" w:rsidRDefault="00AD652B" w:rsidP="006F13B3">
            <w:pPr>
              <w:pStyle w:val="2suptable"/>
            </w:pPr>
            <w:r w:rsidRPr="00AD652B">
              <w:t>G&gt;A, synonymous</w:t>
            </w:r>
            <w:r>
              <w:t xml:space="preserve"> variant</w:t>
            </w:r>
            <w:r w:rsidRPr="00AD652B">
              <w:t xml:space="preserve"> LOC_Os01g54100, Thr618Thr</w:t>
            </w:r>
          </w:p>
        </w:tc>
      </w:tr>
      <w:tr w:rsidR="00AD652B" w:rsidRPr="00AD652B" w14:paraId="04C0D1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A90A80"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4C04979B" w14:textId="77777777" w:rsidR="00AD652B" w:rsidRPr="00AD652B" w:rsidRDefault="00AD652B" w:rsidP="006F13B3">
            <w:pPr>
              <w:pStyle w:val="2suptable"/>
            </w:pPr>
            <w:r w:rsidRPr="00AD652B">
              <w:t>10136167288</w:t>
            </w:r>
          </w:p>
        </w:tc>
        <w:tc>
          <w:tcPr>
            <w:tcW w:w="567" w:type="dxa"/>
            <w:tcBorders>
              <w:top w:val="nil"/>
              <w:left w:val="nil"/>
              <w:bottom w:val="nil"/>
              <w:right w:val="nil"/>
            </w:tcBorders>
            <w:shd w:val="clear" w:color="auto" w:fill="auto"/>
            <w:noWrap/>
            <w:vAlign w:val="center"/>
            <w:hideMark/>
          </w:tcPr>
          <w:p w14:paraId="6738FD9B"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0661D85" w14:textId="77777777" w:rsidR="00AD652B" w:rsidRPr="00AD652B" w:rsidRDefault="00AD652B" w:rsidP="006F13B3">
            <w:pPr>
              <w:pStyle w:val="2suptable"/>
            </w:pPr>
            <w:r w:rsidRPr="00AD652B">
              <w:t>36167288</w:t>
            </w:r>
          </w:p>
        </w:tc>
        <w:tc>
          <w:tcPr>
            <w:tcW w:w="1020" w:type="dxa"/>
            <w:tcBorders>
              <w:top w:val="nil"/>
              <w:left w:val="nil"/>
              <w:bottom w:val="nil"/>
              <w:right w:val="nil"/>
            </w:tcBorders>
            <w:shd w:val="clear" w:color="auto" w:fill="auto"/>
            <w:noWrap/>
            <w:vAlign w:val="center"/>
            <w:hideMark/>
          </w:tcPr>
          <w:p w14:paraId="3887349C"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35FA0E7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0A34F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39DB42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1420C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39E3A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EE07A4D" w14:textId="41E942CE" w:rsidR="00AD652B" w:rsidRPr="00AD652B" w:rsidRDefault="00AD652B" w:rsidP="006F13B3">
            <w:pPr>
              <w:pStyle w:val="2suptable"/>
            </w:pPr>
            <w:r w:rsidRPr="00AD652B">
              <w:t>T&gt;C, missense</w:t>
            </w:r>
            <w:r>
              <w:t xml:space="preserve"> variant</w:t>
            </w:r>
            <w:r w:rsidRPr="00AD652B">
              <w:t xml:space="preserve"> LOC_Os01g62480, Glu235Gly</w:t>
            </w:r>
          </w:p>
        </w:tc>
      </w:tr>
      <w:tr w:rsidR="00AD652B" w:rsidRPr="00AD652B" w14:paraId="701E9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448DAE"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04FC43F3" w14:textId="77777777" w:rsidR="00AD652B" w:rsidRPr="00AD652B" w:rsidRDefault="00AD652B" w:rsidP="006F13B3">
            <w:pPr>
              <w:pStyle w:val="2suptable"/>
            </w:pPr>
            <w:r w:rsidRPr="00AD652B">
              <w:t>10136167299</w:t>
            </w:r>
          </w:p>
        </w:tc>
        <w:tc>
          <w:tcPr>
            <w:tcW w:w="567" w:type="dxa"/>
            <w:tcBorders>
              <w:top w:val="nil"/>
              <w:left w:val="nil"/>
              <w:bottom w:val="nil"/>
              <w:right w:val="nil"/>
            </w:tcBorders>
            <w:shd w:val="clear" w:color="auto" w:fill="auto"/>
            <w:noWrap/>
            <w:vAlign w:val="center"/>
            <w:hideMark/>
          </w:tcPr>
          <w:p w14:paraId="5CC77EF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5DD032" w14:textId="77777777" w:rsidR="00AD652B" w:rsidRPr="00AD652B" w:rsidRDefault="00AD652B" w:rsidP="006F13B3">
            <w:pPr>
              <w:pStyle w:val="2suptable"/>
            </w:pPr>
            <w:r w:rsidRPr="00AD652B">
              <w:t>36167299</w:t>
            </w:r>
          </w:p>
        </w:tc>
        <w:tc>
          <w:tcPr>
            <w:tcW w:w="1020" w:type="dxa"/>
            <w:tcBorders>
              <w:top w:val="nil"/>
              <w:left w:val="nil"/>
              <w:bottom w:val="nil"/>
              <w:right w:val="nil"/>
            </w:tcBorders>
            <w:shd w:val="clear" w:color="auto" w:fill="auto"/>
            <w:noWrap/>
            <w:vAlign w:val="center"/>
            <w:hideMark/>
          </w:tcPr>
          <w:p w14:paraId="6608F68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00E6E706"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539915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C88BCD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4C1AF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582415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1114F5D" w14:textId="28716877" w:rsidR="00AD652B" w:rsidRPr="00AD652B" w:rsidRDefault="00AD652B" w:rsidP="006F13B3">
            <w:pPr>
              <w:pStyle w:val="2suptable"/>
            </w:pPr>
            <w:r w:rsidRPr="00AD652B">
              <w:t>G&gt;C, synonymous</w:t>
            </w:r>
            <w:r>
              <w:t xml:space="preserve"> variant</w:t>
            </w:r>
            <w:r w:rsidRPr="00AD652B">
              <w:t xml:space="preserve"> LOC_Os01g62480, Ala231Ala</w:t>
            </w:r>
          </w:p>
        </w:tc>
      </w:tr>
      <w:tr w:rsidR="00AD652B" w:rsidRPr="00AD652B" w14:paraId="09E8C9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BA1FF"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2D92992A" w14:textId="77777777" w:rsidR="00AD652B" w:rsidRPr="00AD652B" w:rsidRDefault="00AD652B" w:rsidP="006F13B3">
            <w:pPr>
              <w:pStyle w:val="2suptable"/>
            </w:pPr>
            <w:r w:rsidRPr="00AD652B">
              <w:t>10136167302</w:t>
            </w:r>
          </w:p>
        </w:tc>
        <w:tc>
          <w:tcPr>
            <w:tcW w:w="567" w:type="dxa"/>
            <w:tcBorders>
              <w:top w:val="nil"/>
              <w:left w:val="nil"/>
              <w:bottom w:val="nil"/>
              <w:right w:val="nil"/>
            </w:tcBorders>
            <w:shd w:val="clear" w:color="auto" w:fill="auto"/>
            <w:noWrap/>
            <w:vAlign w:val="center"/>
            <w:hideMark/>
          </w:tcPr>
          <w:p w14:paraId="6C0ABED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3473A9B" w14:textId="77777777" w:rsidR="00AD652B" w:rsidRPr="00AD652B" w:rsidRDefault="00AD652B" w:rsidP="006F13B3">
            <w:pPr>
              <w:pStyle w:val="2suptable"/>
            </w:pPr>
            <w:r w:rsidRPr="00AD652B">
              <w:t>36167302</w:t>
            </w:r>
          </w:p>
        </w:tc>
        <w:tc>
          <w:tcPr>
            <w:tcW w:w="1020" w:type="dxa"/>
            <w:tcBorders>
              <w:top w:val="nil"/>
              <w:left w:val="nil"/>
              <w:bottom w:val="nil"/>
              <w:right w:val="nil"/>
            </w:tcBorders>
            <w:shd w:val="clear" w:color="auto" w:fill="auto"/>
            <w:noWrap/>
            <w:vAlign w:val="center"/>
            <w:hideMark/>
          </w:tcPr>
          <w:p w14:paraId="0EA02EB1"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22C02C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D74961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AFCB5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18F5F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BA1D0E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D77678" w14:textId="13417EE6" w:rsidR="00AD652B" w:rsidRPr="00AD652B" w:rsidRDefault="00AD652B" w:rsidP="006F13B3">
            <w:pPr>
              <w:pStyle w:val="2suptable"/>
            </w:pPr>
            <w:r w:rsidRPr="00AD652B">
              <w:t>G&gt;A, synonymous</w:t>
            </w:r>
            <w:r>
              <w:t xml:space="preserve"> variant</w:t>
            </w:r>
            <w:r w:rsidRPr="00AD652B">
              <w:t xml:space="preserve"> LOC_Os01g62480, Asn230Asn</w:t>
            </w:r>
          </w:p>
        </w:tc>
      </w:tr>
      <w:tr w:rsidR="00AD652B" w:rsidRPr="00AD652B" w14:paraId="46EAE2D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6D433" w14:textId="77777777" w:rsidR="00AD652B" w:rsidRPr="00AD652B" w:rsidRDefault="00AD652B" w:rsidP="006F13B3">
            <w:pPr>
              <w:pStyle w:val="2suptable"/>
            </w:pPr>
            <w:r w:rsidRPr="00AD652B">
              <w:t>LOC_Os01g62490</w:t>
            </w:r>
          </w:p>
        </w:tc>
        <w:tc>
          <w:tcPr>
            <w:tcW w:w="1134" w:type="dxa"/>
            <w:tcBorders>
              <w:top w:val="nil"/>
              <w:left w:val="nil"/>
              <w:bottom w:val="nil"/>
              <w:right w:val="nil"/>
            </w:tcBorders>
            <w:shd w:val="clear" w:color="auto" w:fill="auto"/>
            <w:noWrap/>
            <w:vAlign w:val="center"/>
            <w:hideMark/>
          </w:tcPr>
          <w:p w14:paraId="2F57793A" w14:textId="77777777" w:rsidR="00AD652B" w:rsidRPr="00AD652B" w:rsidRDefault="00AD652B" w:rsidP="006F13B3">
            <w:pPr>
              <w:pStyle w:val="2suptable"/>
            </w:pPr>
            <w:r w:rsidRPr="00AD652B">
              <w:t>10136178879</w:t>
            </w:r>
          </w:p>
        </w:tc>
        <w:tc>
          <w:tcPr>
            <w:tcW w:w="567" w:type="dxa"/>
            <w:tcBorders>
              <w:top w:val="nil"/>
              <w:left w:val="nil"/>
              <w:bottom w:val="nil"/>
              <w:right w:val="nil"/>
            </w:tcBorders>
            <w:shd w:val="clear" w:color="auto" w:fill="auto"/>
            <w:noWrap/>
            <w:vAlign w:val="center"/>
            <w:hideMark/>
          </w:tcPr>
          <w:p w14:paraId="49D27199"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5CD805" w14:textId="77777777" w:rsidR="00AD652B" w:rsidRPr="00AD652B" w:rsidRDefault="00AD652B" w:rsidP="006F13B3">
            <w:pPr>
              <w:pStyle w:val="2suptable"/>
            </w:pPr>
            <w:r w:rsidRPr="00AD652B">
              <w:t>36178879</w:t>
            </w:r>
          </w:p>
        </w:tc>
        <w:tc>
          <w:tcPr>
            <w:tcW w:w="1020" w:type="dxa"/>
            <w:tcBorders>
              <w:top w:val="nil"/>
              <w:left w:val="nil"/>
              <w:bottom w:val="nil"/>
              <w:right w:val="nil"/>
            </w:tcBorders>
            <w:shd w:val="clear" w:color="auto" w:fill="auto"/>
            <w:noWrap/>
            <w:vAlign w:val="center"/>
            <w:hideMark/>
          </w:tcPr>
          <w:p w14:paraId="69D7FEB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E52EC6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E44CB7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03D909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4E078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7E6E1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751C476" w14:textId="77C7DD45" w:rsidR="00AD652B" w:rsidRPr="00AD652B" w:rsidRDefault="00AD652B" w:rsidP="006F13B3">
            <w:pPr>
              <w:pStyle w:val="2suptable"/>
            </w:pPr>
            <w:r w:rsidRPr="00AD652B">
              <w:t>G&gt;A, missense</w:t>
            </w:r>
            <w:r>
              <w:t xml:space="preserve"> variant</w:t>
            </w:r>
            <w:r w:rsidRPr="00AD652B">
              <w:t xml:space="preserve"> LOC_Os01g62490, Ala231Val</w:t>
            </w:r>
          </w:p>
        </w:tc>
      </w:tr>
      <w:tr w:rsidR="00AD652B" w:rsidRPr="00AD652B" w14:paraId="05A4C8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0D5B99" w14:textId="77777777" w:rsidR="00AD652B" w:rsidRPr="00AD652B" w:rsidRDefault="00AD652B" w:rsidP="006F13B3">
            <w:pPr>
              <w:pStyle w:val="2suptable"/>
            </w:pPr>
            <w:r w:rsidRPr="00AD652B">
              <w:t>LOC_Os01g63180</w:t>
            </w:r>
          </w:p>
        </w:tc>
        <w:tc>
          <w:tcPr>
            <w:tcW w:w="1134" w:type="dxa"/>
            <w:tcBorders>
              <w:top w:val="nil"/>
              <w:left w:val="nil"/>
              <w:bottom w:val="nil"/>
              <w:right w:val="nil"/>
            </w:tcBorders>
            <w:shd w:val="clear" w:color="auto" w:fill="auto"/>
            <w:noWrap/>
            <w:vAlign w:val="center"/>
            <w:hideMark/>
          </w:tcPr>
          <w:p w14:paraId="677FE255" w14:textId="77777777" w:rsidR="00AD652B" w:rsidRPr="00AD652B" w:rsidRDefault="00AD652B" w:rsidP="006F13B3">
            <w:pPr>
              <w:pStyle w:val="2suptable"/>
            </w:pPr>
            <w:r w:rsidRPr="00AD652B">
              <w:t>10136619399</w:t>
            </w:r>
          </w:p>
        </w:tc>
        <w:tc>
          <w:tcPr>
            <w:tcW w:w="567" w:type="dxa"/>
            <w:tcBorders>
              <w:top w:val="nil"/>
              <w:left w:val="nil"/>
              <w:bottom w:val="nil"/>
              <w:right w:val="nil"/>
            </w:tcBorders>
            <w:shd w:val="clear" w:color="auto" w:fill="auto"/>
            <w:noWrap/>
            <w:vAlign w:val="center"/>
            <w:hideMark/>
          </w:tcPr>
          <w:p w14:paraId="301ACA58"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ED1684A" w14:textId="77777777" w:rsidR="00AD652B" w:rsidRPr="00AD652B" w:rsidRDefault="00AD652B" w:rsidP="006F13B3">
            <w:pPr>
              <w:pStyle w:val="2suptable"/>
            </w:pPr>
            <w:r w:rsidRPr="00AD652B">
              <w:t>36619399</w:t>
            </w:r>
          </w:p>
        </w:tc>
        <w:tc>
          <w:tcPr>
            <w:tcW w:w="1020" w:type="dxa"/>
            <w:tcBorders>
              <w:top w:val="nil"/>
              <w:left w:val="nil"/>
              <w:bottom w:val="nil"/>
              <w:right w:val="nil"/>
            </w:tcBorders>
            <w:shd w:val="clear" w:color="auto" w:fill="auto"/>
            <w:noWrap/>
            <w:vAlign w:val="center"/>
            <w:hideMark/>
          </w:tcPr>
          <w:p w14:paraId="129A9BF4"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05D94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118551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86115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B547F0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A783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8022726" w14:textId="674660BD" w:rsidR="00AD652B" w:rsidRPr="00AD652B" w:rsidRDefault="00AD652B" w:rsidP="006F13B3">
            <w:pPr>
              <w:pStyle w:val="2suptable"/>
            </w:pPr>
            <w:r w:rsidRPr="00AD652B">
              <w:t>T&gt;C, synonymous</w:t>
            </w:r>
            <w:r>
              <w:t xml:space="preserve"> variant</w:t>
            </w:r>
            <w:r w:rsidRPr="00AD652B">
              <w:t xml:space="preserve"> LOC_Os01g63180, Ala131Ala</w:t>
            </w:r>
          </w:p>
        </w:tc>
      </w:tr>
      <w:tr w:rsidR="00AD652B" w:rsidRPr="00AD652B" w14:paraId="4C18C1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BA2A57"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09F7089A" w14:textId="77777777" w:rsidR="00AD652B" w:rsidRPr="00AD652B" w:rsidRDefault="00AD652B" w:rsidP="006F13B3">
            <w:pPr>
              <w:pStyle w:val="2suptable"/>
            </w:pPr>
            <w:r w:rsidRPr="00AD652B">
              <w:t>10136635612</w:t>
            </w:r>
          </w:p>
        </w:tc>
        <w:tc>
          <w:tcPr>
            <w:tcW w:w="567" w:type="dxa"/>
            <w:tcBorders>
              <w:top w:val="nil"/>
              <w:left w:val="nil"/>
              <w:bottom w:val="nil"/>
              <w:right w:val="nil"/>
            </w:tcBorders>
            <w:shd w:val="clear" w:color="auto" w:fill="auto"/>
            <w:noWrap/>
            <w:vAlign w:val="center"/>
            <w:hideMark/>
          </w:tcPr>
          <w:p w14:paraId="6511A9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1AEDD79" w14:textId="77777777" w:rsidR="00AD652B" w:rsidRPr="00AD652B" w:rsidRDefault="00AD652B" w:rsidP="006F13B3">
            <w:pPr>
              <w:pStyle w:val="2suptable"/>
            </w:pPr>
            <w:r w:rsidRPr="00AD652B">
              <w:t>36635612</w:t>
            </w:r>
          </w:p>
        </w:tc>
        <w:tc>
          <w:tcPr>
            <w:tcW w:w="1020" w:type="dxa"/>
            <w:tcBorders>
              <w:top w:val="nil"/>
              <w:left w:val="nil"/>
              <w:bottom w:val="nil"/>
              <w:right w:val="nil"/>
            </w:tcBorders>
            <w:shd w:val="clear" w:color="auto" w:fill="auto"/>
            <w:noWrap/>
            <w:vAlign w:val="center"/>
            <w:hideMark/>
          </w:tcPr>
          <w:p w14:paraId="5C7368C3"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286D9C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A5D987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3ADBEC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B7DAE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F9EC05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8450D37" w14:textId="4419D581" w:rsidR="00AD652B" w:rsidRPr="00AD652B" w:rsidRDefault="00AD652B" w:rsidP="006F13B3">
            <w:pPr>
              <w:pStyle w:val="2suptable"/>
            </w:pPr>
            <w:r w:rsidRPr="00AD652B">
              <w:t>G&gt;C, missense</w:t>
            </w:r>
            <w:r>
              <w:t xml:space="preserve"> variant</w:t>
            </w:r>
            <w:r w:rsidRPr="00AD652B">
              <w:t xml:space="preserve"> LOC_Os01g63200, Val229Leu</w:t>
            </w:r>
          </w:p>
        </w:tc>
      </w:tr>
      <w:tr w:rsidR="00AD652B" w:rsidRPr="00AD652B" w14:paraId="4FE1907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CC57457"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6E0D2A0F" w14:textId="77777777" w:rsidR="00AD652B" w:rsidRPr="00AD652B" w:rsidRDefault="00AD652B" w:rsidP="006F13B3">
            <w:pPr>
              <w:pStyle w:val="2suptable"/>
            </w:pPr>
            <w:r w:rsidRPr="00AD652B">
              <w:t>10136689402</w:t>
            </w:r>
          </w:p>
        </w:tc>
        <w:tc>
          <w:tcPr>
            <w:tcW w:w="567" w:type="dxa"/>
            <w:tcBorders>
              <w:top w:val="nil"/>
              <w:left w:val="nil"/>
              <w:bottom w:val="nil"/>
              <w:right w:val="nil"/>
            </w:tcBorders>
            <w:shd w:val="clear" w:color="auto" w:fill="auto"/>
            <w:noWrap/>
            <w:vAlign w:val="center"/>
            <w:hideMark/>
          </w:tcPr>
          <w:p w14:paraId="0A13766A"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7B288D1" w14:textId="77777777" w:rsidR="00AD652B" w:rsidRPr="00AD652B" w:rsidRDefault="00AD652B" w:rsidP="006F13B3">
            <w:pPr>
              <w:pStyle w:val="2suptable"/>
            </w:pPr>
            <w:r w:rsidRPr="00AD652B">
              <w:t>36689402</w:t>
            </w:r>
          </w:p>
        </w:tc>
        <w:tc>
          <w:tcPr>
            <w:tcW w:w="1020" w:type="dxa"/>
            <w:tcBorders>
              <w:top w:val="nil"/>
              <w:left w:val="nil"/>
              <w:bottom w:val="nil"/>
              <w:right w:val="nil"/>
            </w:tcBorders>
            <w:shd w:val="clear" w:color="auto" w:fill="auto"/>
            <w:noWrap/>
            <w:vAlign w:val="center"/>
            <w:hideMark/>
          </w:tcPr>
          <w:p w14:paraId="07377845"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760DA75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4D977E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D9442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1B18CD0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17E9A94"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0FCDE1C" w14:textId="317526BA" w:rsidR="00AD652B" w:rsidRPr="00AD652B" w:rsidRDefault="00AD652B" w:rsidP="006F13B3">
            <w:pPr>
              <w:pStyle w:val="2suptable"/>
            </w:pPr>
            <w:r w:rsidRPr="00AD652B">
              <w:t>C&gt;G, missense</w:t>
            </w:r>
            <w:r>
              <w:t xml:space="preserve"> variant</w:t>
            </w:r>
            <w:r w:rsidRPr="00AD652B">
              <w:t xml:space="preserve"> LOC_Os01g63290, Val374Leu</w:t>
            </w:r>
          </w:p>
        </w:tc>
      </w:tr>
      <w:tr w:rsidR="00AD652B" w:rsidRPr="00AD652B" w14:paraId="74FADE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6F28B4"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12793937" w14:textId="77777777" w:rsidR="00AD652B" w:rsidRPr="00AD652B" w:rsidRDefault="00AD652B" w:rsidP="006F13B3">
            <w:pPr>
              <w:pStyle w:val="2suptable"/>
            </w:pPr>
            <w:r w:rsidRPr="00AD652B">
              <w:t>10136689412</w:t>
            </w:r>
          </w:p>
        </w:tc>
        <w:tc>
          <w:tcPr>
            <w:tcW w:w="567" w:type="dxa"/>
            <w:tcBorders>
              <w:top w:val="nil"/>
              <w:left w:val="nil"/>
              <w:bottom w:val="nil"/>
              <w:right w:val="nil"/>
            </w:tcBorders>
            <w:shd w:val="clear" w:color="auto" w:fill="auto"/>
            <w:noWrap/>
            <w:vAlign w:val="center"/>
            <w:hideMark/>
          </w:tcPr>
          <w:p w14:paraId="4F94B2D2"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69CF2D7" w14:textId="77777777" w:rsidR="00AD652B" w:rsidRPr="00AD652B" w:rsidRDefault="00AD652B" w:rsidP="006F13B3">
            <w:pPr>
              <w:pStyle w:val="2suptable"/>
            </w:pPr>
            <w:r w:rsidRPr="00AD652B">
              <w:t>36689412</w:t>
            </w:r>
          </w:p>
        </w:tc>
        <w:tc>
          <w:tcPr>
            <w:tcW w:w="1020" w:type="dxa"/>
            <w:tcBorders>
              <w:top w:val="nil"/>
              <w:left w:val="nil"/>
              <w:bottom w:val="nil"/>
              <w:right w:val="nil"/>
            </w:tcBorders>
            <w:shd w:val="clear" w:color="auto" w:fill="auto"/>
            <w:noWrap/>
            <w:vAlign w:val="center"/>
            <w:hideMark/>
          </w:tcPr>
          <w:p w14:paraId="1E1CDFB3"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4BE955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E74171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6A71AE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3BF33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1A6451"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48748A6" w14:textId="3177AC88" w:rsidR="00AD652B" w:rsidRPr="00AD652B" w:rsidRDefault="00AD652B" w:rsidP="006F13B3">
            <w:pPr>
              <w:pStyle w:val="2suptable"/>
            </w:pPr>
            <w:r w:rsidRPr="00AD652B">
              <w:t>G&gt;C, synonymous</w:t>
            </w:r>
            <w:r>
              <w:t xml:space="preserve"> variant</w:t>
            </w:r>
            <w:r w:rsidRPr="00AD652B">
              <w:t xml:space="preserve"> LOC_Os01g63290, Val370Val</w:t>
            </w:r>
          </w:p>
        </w:tc>
      </w:tr>
      <w:tr w:rsidR="00AD652B" w:rsidRPr="00AD652B" w14:paraId="17B6A05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2CFDD6" w14:textId="77777777" w:rsidR="00AD652B" w:rsidRPr="00AD652B" w:rsidRDefault="00AD652B" w:rsidP="006F13B3">
            <w:pPr>
              <w:pStyle w:val="2suptable"/>
            </w:pPr>
            <w:r w:rsidRPr="00AD652B">
              <w:t>LOC_Os01g70260</w:t>
            </w:r>
          </w:p>
        </w:tc>
        <w:tc>
          <w:tcPr>
            <w:tcW w:w="1134" w:type="dxa"/>
            <w:tcBorders>
              <w:top w:val="nil"/>
              <w:left w:val="nil"/>
              <w:bottom w:val="nil"/>
              <w:right w:val="nil"/>
            </w:tcBorders>
            <w:shd w:val="clear" w:color="auto" w:fill="auto"/>
            <w:noWrap/>
            <w:vAlign w:val="center"/>
            <w:hideMark/>
          </w:tcPr>
          <w:p w14:paraId="7412EAC2" w14:textId="77777777" w:rsidR="00AD652B" w:rsidRPr="00AD652B" w:rsidRDefault="00AD652B" w:rsidP="006F13B3">
            <w:pPr>
              <w:pStyle w:val="2suptable"/>
            </w:pPr>
            <w:r w:rsidRPr="00AD652B">
              <w:t>10140683729</w:t>
            </w:r>
          </w:p>
        </w:tc>
        <w:tc>
          <w:tcPr>
            <w:tcW w:w="567" w:type="dxa"/>
            <w:tcBorders>
              <w:top w:val="nil"/>
              <w:left w:val="nil"/>
              <w:bottom w:val="nil"/>
              <w:right w:val="nil"/>
            </w:tcBorders>
            <w:shd w:val="clear" w:color="auto" w:fill="auto"/>
            <w:noWrap/>
            <w:vAlign w:val="center"/>
            <w:hideMark/>
          </w:tcPr>
          <w:p w14:paraId="14C50386"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524E6A5" w14:textId="77777777" w:rsidR="00AD652B" w:rsidRPr="00AD652B" w:rsidRDefault="00AD652B" w:rsidP="006F13B3">
            <w:pPr>
              <w:pStyle w:val="2suptable"/>
            </w:pPr>
            <w:r w:rsidRPr="00AD652B">
              <w:t>40683729</w:t>
            </w:r>
          </w:p>
        </w:tc>
        <w:tc>
          <w:tcPr>
            <w:tcW w:w="1020" w:type="dxa"/>
            <w:tcBorders>
              <w:top w:val="nil"/>
              <w:left w:val="nil"/>
              <w:bottom w:val="nil"/>
              <w:right w:val="nil"/>
            </w:tcBorders>
            <w:shd w:val="clear" w:color="auto" w:fill="auto"/>
            <w:noWrap/>
            <w:vAlign w:val="center"/>
            <w:hideMark/>
          </w:tcPr>
          <w:p w14:paraId="53B1464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2E1A85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6042BA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90BB74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1820FA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A062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4F35FFF" w14:textId="77777777" w:rsidR="00AD652B" w:rsidRPr="00AD652B" w:rsidRDefault="00AD652B" w:rsidP="006F13B3">
            <w:pPr>
              <w:pStyle w:val="2suptable"/>
            </w:pPr>
            <w:r w:rsidRPr="00AD652B">
              <w:t>－</w:t>
            </w:r>
          </w:p>
        </w:tc>
      </w:tr>
      <w:tr w:rsidR="00AD652B" w:rsidRPr="00AD652B" w14:paraId="0380E47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32EABF"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40648EDB" w14:textId="77777777" w:rsidR="00AD652B" w:rsidRPr="00AD652B" w:rsidRDefault="00AD652B" w:rsidP="006F13B3">
            <w:pPr>
              <w:pStyle w:val="2suptable"/>
            </w:pPr>
            <w:r w:rsidRPr="00AD652B">
              <w:t>10202814407</w:t>
            </w:r>
          </w:p>
        </w:tc>
        <w:tc>
          <w:tcPr>
            <w:tcW w:w="567" w:type="dxa"/>
            <w:tcBorders>
              <w:top w:val="nil"/>
              <w:left w:val="nil"/>
              <w:bottom w:val="nil"/>
              <w:right w:val="nil"/>
            </w:tcBorders>
            <w:shd w:val="clear" w:color="auto" w:fill="auto"/>
            <w:noWrap/>
            <w:vAlign w:val="center"/>
            <w:hideMark/>
          </w:tcPr>
          <w:p w14:paraId="6CC94FD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097EC5" w14:textId="77777777" w:rsidR="00AD652B" w:rsidRPr="00AD652B" w:rsidRDefault="00AD652B" w:rsidP="006F13B3">
            <w:pPr>
              <w:pStyle w:val="2suptable"/>
            </w:pPr>
            <w:r w:rsidRPr="00AD652B">
              <w:t>2814407</w:t>
            </w:r>
          </w:p>
        </w:tc>
        <w:tc>
          <w:tcPr>
            <w:tcW w:w="1020" w:type="dxa"/>
            <w:tcBorders>
              <w:top w:val="nil"/>
              <w:left w:val="nil"/>
              <w:bottom w:val="nil"/>
              <w:right w:val="nil"/>
            </w:tcBorders>
            <w:shd w:val="clear" w:color="auto" w:fill="auto"/>
            <w:noWrap/>
            <w:vAlign w:val="center"/>
            <w:hideMark/>
          </w:tcPr>
          <w:p w14:paraId="415108EF"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CD089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3B9C1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4DFA1E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251FCD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5CD4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A413AFE" w14:textId="77777777" w:rsidR="00AD652B" w:rsidRPr="00AD652B" w:rsidRDefault="00AD652B" w:rsidP="006F13B3">
            <w:pPr>
              <w:pStyle w:val="2suptable"/>
            </w:pPr>
            <w:r w:rsidRPr="00AD652B">
              <w:t>－</w:t>
            </w:r>
          </w:p>
        </w:tc>
      </w:tr>
      <w:tr w:rsidR="00AD652B" w:rsidRPr="00AD652B" w14:paraId="0CE0CB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C85F14"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BF43331" w14:textId="77777777" w:rsidR="00AD652B" w:rsidRPr="00AD652B" w:rsidRDefault="00AD652B" w:rsidP="006F13B3">
            <w:pPr>
              <w:pStyle w:val="2suptable"/>
            </w:pPr>
            <w:r w:rsidRPr="00AD652B">
              <w:t>10202814408</w:t>
            </w:r>
          </w:p>
        </w:tc>
        <w:tc>
          <w:tcPr>
            <w:tcW w:w="567" w:type="dxa"/>
            <w:tcBorders>
              <w:top w:val="nil"/>
              <w:left w:val="nil"/>
              <w:bottom w:val="nil"/>
              <w:right w:val="nil"/>
            </w:tcBorders>
            <w:shd w:val="clear" w:color="auto" w:fill="auto"/>
            <w:noWrap/>
            <w:vAlign w:val="center"/>
            <w:hideMark/>
          </w:tcPr>
          <w:p w14:paraId="425CD01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DA80BC5" w14:textId="77777777" w:rsidR="00AD652B" w:rsidRPr="00AD652B" w:rsidRDefault="00AD652B" w:rsidP="006F13B3">
            <w:pPr>
              <w:pStyle w:val="2suptable"/>
            </w:pPr>
            <w:r w:rsidRPr="00AD652B">
              <w:t>2814408</w:t>
            </w:r>
          </w:p>
        </w:tc>
        <w:tc>
          <w:tcPr>
            <w:tcW w:w="1020" w:type="dxa"/>
            <w:tcBorders>
              <w:top w:val="nil"/>
              <w:left w:val="nil"/>
              <w:bottom w:val="nil"/>
              <w:right w:val="nil"/>
            </w:tcBorders>
            <w:shd w:val="clear" w:color="auto" w:fill="auto"/>
            <w:noWrap/>
            <w:vAlign w:val="center"/>
            <w:hideMark/>
          </w:tcPr>
          <w:p w14:paraId="32D889B7"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82802C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FF693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E73D2B8"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C67CD2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368285"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73A266B" w14:textId="77777777" w:rsidR="00AD652B" w:rsidRPr="00AD652B" w:rsidRDefault="00AD652B" w:rsidP="006F13B3">
            <w:pPr>
              <w:pStyle w:val="2suptable"/>
            </w:pPr>
            <w:r w:rsidRPr="00AD652B">
              <w:t>－</w:t>
            </w:r>
          </w:p>
        </w:tc>
      </w:tr>
      <w:tr w:rsidR="00AD652B" w:rsidRPr="00AD652B" w14:paraId="29199F5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EFF983"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F43E843" w14:textId="77777777" w:rsidR="00AD652B" w:rsidRPr="00AD652B" w:rsidRDefault="00AD652B" w:rsidP="006F13B3">
            <w:pPr>
              <w:pStyle w:val="2suptable"/>
            </w:pPr>
            <w:r w:rsidRPr="00AD652B">
              <w:t>10202814409</w:t>
            </w:r>
          </w:p>
        </w:tc>
        <w:tc>
          <w:tcPr>
            <w:tcW w:w="567" w:type="dxa"/>
            <w:tcBorders>
              <w:top w:val="nil"/>
              <w:left w:val="nil"/>
              <w:bottom w:val="nil"/>
              <w:right w:val="nil"/>
            </w:tcBorders>
            <w:shd w:val="clear" w:color="auto" w:fill="auto"/>
            <w:noWrap/>
            <w:vAlign w:val="center"/>
            <w:hideMark/>
          </w:tcPr>
          <w:p w14:paraId="4B322BB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EC47328" w14:textId="77777777" w:rsidR="00AD652B" w:rsidRPr="00AD652B" w:rsidRDefault="00AD652B" w:rsidP="006F13B3">
            <w:pPr>
              <w:pStyle w:val="2suptable"/>
            </w:pPr>
            <w:r w:rsidRPr="00AD652B">
              <w:t>2814409</w:t>
            </w:r>
          </w:p>
        </w:tc>
        <w:tc>
          <w:tcPr>
            <w:tcW w:w="1020" w:type="dxa"/>
            <w:tcBorders>
              <w:top w:val="nil"/>
              <w:left w:val="nil"/>
              <w:bottom w:val="nil"/>
              <w:right w:val="nil"/>
            </w:tcBorders>
            <w:shd w:val="clear" w:color="auto" w:fill="auto"/>
            <w:noWrap/>
            <w:vAlign w:val="center"/>
            <w:hideMark/>
          </w:tcPr>
          <w:p w14:paraId="3182B7A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ECC274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0BD60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F123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0B17C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19B3B6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2B4A9" w14:textId="68A08BC8" w:rsidR="00AD652B" w:rsidRPr="00AD652B" w:rsidRDefault="00AD652B" w:rsidP="006F13B3">
            <w:pPr>
              <w:pStyle w:val="2suptable"/>
            </w:pPr>
            <w:r w:rsidRPr="00AD652B">
              <w:t>C&gt;T, synonymous</w:t>
            </w:r>
            <w:r>
              <w:t xml:space="preserve"> variant</w:t>
            </w:r>
            <w:r w:rsidRPr="00AD652B">
              <w:t xml:space="preserve"> LOC_Os01g05870, Asp990Asp</w:t>
            </w:r>
          </w:p>
        </w:tc>
      </w:tr>
      <w:tr w:rsidR="00AD652B" w:rsidRPr="00AD652B" w14:paraId="0BD6B6D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03540D"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35BC6970" w14:textId="77777777" w:rsidR="00AD652B" w:rsidRPr="00AD652B" w:rsidRDefault="00AD652B" w:rsidP="006F13B3">
            <w:pPr>
              <w:pStyle w:val="2suptable"/>
            </w:pPr>
            <w:r w:rsidRPr="00AD652B">
              <w:t>10202814417</w:t>
            </w:r>
          </w:p>
        </w:tc>
        <w:tc>
          <w:tcPr>
            <w:tcW w:w="567" w:type="dxa"/>
            <w:tcBorders>
              <w:top w:val="nil"/>
              <w:left w:val="nil"/>
              <w:bottom w:val="nil"/>
              <w:right w:val="nil"/>
            </w:tcBorders>
            <w:shd w:val="clear" w:color="auto" w:fill="auto"/>
            <w:noWrap/>
            <w:vAlign w:val="center"/>
            <w:hideMark/>
          </w:tcPr>
          <w:p w14:paraId="1825CB0D"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CEB71A2" w14:textId="77777777" w:rsidR="00AD652B" w:rsidRPr="00AD652B" w:rsidRDefault="00AD652B" w:rsidP="006F13B3">
            <w:pPr>
              <w:pStyle w:val="2suptable"/>
            </w:pPr>
            <w:r w:rsidRPr="00AD652B">
              <w:t>2814417</w:t>
            </w:r>
          </w:p>
        </w:tc>
        <w:tc>
          <w:tcPr>
            <w:tcW w:w="1020" w:type="dxa"/>
            <w:tcBorders>
              <w:top w:val="nil"/>
              <w:left w:val="nil"/>
              <w:bottom w:val="nil"/>
              <w:right w:val="nil"/>
            </w:tcBorders>
            <w:shd w:val="clear" w:color="auto" w:fill="auto"/>
            <w:noWrap/>
            <w:vAlign w:val="center"/>
            <w:hideMark/>
          </w:tcPr>
          <w:p w14:paraId="6F7351B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61352C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E5B0F5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67F976"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DD9E5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B49441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4C53032" w14:textId="77777777" w:rsidR="00AD652B" w:rsidRPr="00AD652B" w:rsidRDefault="00AD652B" w:rsidP="006F13B3">
            <w:pPr>
              <w:pStyle w:val="2suptable"/>
            </w:pPr>
            <w:r w:rsidRPr="00AD652B">
              <w:t>－</w:t>
            </w:r>
          </w:p>
        </w:tc>
      </w:tr>
      <w:tr w:rsidR="00AD652B" w:rsidRPr="00AD652B" w14:paraId="4A8C862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7315DA7" w14:textId="77777777" w:rsidR="00AD652B" w:rsidRPr="00AD652B" w:rsidRDefault="00AD652B" w:rsidP="006F13B3">
            <w:pPr>
              <w:pStyle w:val="2suptable"/>
            </w:pPr>
            <w:r w:rsidRPr="00AD652B">
              <w:t>LOC_Os02g17500</w:t>
            </w:r>
          </w:p>
        </w:tc>
        <w:tc>
          <w:tcPr>
            <w:tcW w:w="1134" w:type="dxa"/>
            <w:tcBorders>
              <w:top w:val="nil"/>
              <w:left w:val="nil"/>
              <w:bottom w:val="nil"/>
              <w:right w:val="nil"/>
            </w:tcBorders>
            <w:shd w:val="clear" w:color="auto" w:fill="auto"/>
            <w:noWrap/>
            <w:vAlign w:val="center"/>
            <w:hideMark/>
          </w:tcPr>
          <w:p w14:paraId="4BE299B2" w14:textId="77777777" w:rsidR="00AD652B" w:rsidRPr="00AD652B" w:rsidRDefault="00AD652B" w:rsidP="006F13B3">
            <w:pPr>
              <w:pStyle w:val="2suptable"/>
            </w:pPr>
            <w:r w:rsidRPr="00AD652B">
              <w:t>10210081042</w:t>
            </w:r>
          </w:p>
        </w:tc>
        <w:tc>
          <w:tcPr>
            <w:tcW w:w="567" w:type="dxa"/>
            <w:tcBorders>
              <w:top w:val="nil"/>
              <w:left w:val="nil"/>
              <w:bottom w:val="nil"/>
              <w:right w:val="nil"/>
            </w:tcBorders>
            <w:shd w:val="clear" w:color="auto" w:fill="auto"/>
            <w:noWrap/>
            <w:vAlign w:val="center"/>
            <w:hideMark/>
          </w:tcPr>
          <w:p w14:paraId="4F2F2D3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E55703" w14:textId="77777777" w:rsidR="00AD652B" w:rsidRPr="00AD652B" w:rsidRDefault="00AD652B" w:rsidP="006F13B3">
            <w:pPr>
              <w:pStyle w:val="2suptable"/>
            </w:pPr>
            <w:r w:rsidRPr="00AD652B">
              <w:t>10081042</w:t>
            </w:r>
          </w:p>
        </w:tc>
        <w:tc>
          <w:tcPr>
            <w:tcW w:w="1020" w:type="dxa"/>
            <w:tcBorders>
              <w:top w:val="nil"/>
              <w:left w:val="nil"/>
              <w:bottom w:val="nil"/>
              <w:right w:val="nil"/>
            </w:tcBorders>
            <w:shd w:val="clear" w:color="auto" w:fill="auto"/>
            <w:noWrap/>
            <w:vAlign w:val="center"/>
            <w:hideMark/>
          </w:tcPr>
          <w:p w14:paraId="7C48005A"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71427CF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EC1351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51ED56C" w14:textId="77777777" w:rsidR="00AD652B" w:rsidRPr="00AD652B" w:rsidRDefault="00AD652B" w:rsidP="006F13B3">
            <w:pPr>
              <w:pStyle w:val="2suptable"/>
            </w:pPr>
            <w:r w:rsidRPr="00AD652B">
              <w:t>85.16%</w:t>
            </w:r>
          </w:p>
        </w:tc>
        <w:tc>
          <w:tcPr>
            <w:tcW w:w="708" w:type="dxa"/>
            <w:tcBorders>
              <w:top w:val="nil"/>
              <w:left w:val="nil"/>
              <w:bottom w:val="nil"/>
              <w:right w:val="nil"/>
            </w:tcBorders>
            <w:shd w:val="clear" w:color="auto" w:fill="auto"/>
            <w:noWrap/>
            <w:vAlign w:val="center"/>
            <w:hideMark/>
          </w:tcPr>
          <w:p w14:paraId="3AEE8C2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411E1" w14:textId="77777777" w:rsidR="00AD652B" w:rsidRPr="00AD652B" w:rsidRDefault="00AD652B" w:rsidP="006F13B3">
            <w:pPr>
              <w:pStyle w:val="2suptable"/>
            </w:pPr>
            <w:r w:rsidRPr="00AD652B">
              <w:t>14.84%</w:t>
            </w:r>
          </w:p>
        </w:tc>
        <w:tc>
          <w:tcPr>
            <w:tcW w:w="2048" w:type="dxa"/>
            <w:tcBorders>
              <w:top w:val="nil"/>
              <w:left w:val="nil"/>
              <w:bottom w:val="nil"/>
              <w:right w:val="nil"/>
            </w:tcBorders>
            <w:shd w:val="clear" w:color="auto" w:fill="auto"/>
            <w:vAlign w:val="center"/>
            <w:hideMark/>
          </w:tcPr>
          <w:p w14:paraId="21AED0C9" w14:textId="77777777" w:rsidR="00AD652B" w:rsidRPr="00AD652B" w:rsidRDefault="00AD652B" w:rsidP="006F13B3">
            <w:pPr>
              <w:pStyle w:val="2suptable"/>
            </w:pPr>
            <w:r w:rsidRPr="00AD652B">
              <w:t>－</w:t>
            </w:r>
          </w:p>
        </w:tc>
      </w:tr>
      <w:tr w:rsidR="00AD652B" w:rsidRPr="00AD652B" w14:paraId="5EFE25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03B641" w14:textId="77777777" w:rsidR="00AD652B" w:rsidRPr="00AD652B" w:rsidRDefault="00AD652B" w:rsidP="006F13B3">
            <w:pPr>
              <w:pStyle w:val="2suptable"/>
            </w:pPr>
            <w:r w:rsidRPr="00AD652B">
              <w:t>LOC_Os02g34560</w:t>
            </w:r>
          </w:p>
        </w:tc>
        <w:tc>
          <w:tcPr>
            <w:tcW w:w="1134" w:type="dxa"/>
            <w:tcBorders>
              <w:top w:val="nil"/>
              <w:left w:val="nil"/>
              <w:bottom w:val="nil"/>
              <w:right w:val="nil"/>
            </w:tcBorders>
            <w:shd w:val="clear" w:color="auto" w:fill="auto"/>
            <w:noWrap/>
            <w:vAlign w:val="center"/>
            <w:hideMark/>
          </w:tcPr>
          <w:p w14:paraId="0573898C" w14:textId="77777777" w:rsidR="00AD652B" w:rsidRPr="00AD652B" w:rsidRDefault="00AD652B" w:rsidP="006F13B3">
            <w:pPr>
              <w:pStyle w:val="2suptable"/>
            </w:pPr>
            <w:r w:rsidRPr="00AD652B">
              <w:t>10220718517</w:t>
            </w:r>
          </w:p>
        </w:tc>
        <w:tc>
          <w:tcPr>
            <w:tcW w:w="567" w:type="dxa"/>
            <w:tcBorders>
              <w:top w:val="nil"/>
              <w:left w:val="nil"/>
              <w:bottom w:val="nil"/>
              <w:right w:val="nil"/>
            </w:tcBorders>
            <w:shd w:val="clear" w:color="auto" w:fill="auto"/>
            <w:noWrap/>
            <w:vAlign w:val="center"/>
            <w:hideMark/>
          </w:tcPr>
          <w:p w14:paraId="3C70809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43024506" w14:textId="77777777" w:rsidR="00AD652B" w:rsidRPr="00AD652B" w:rsidRDefault="00AD652B" w:rsidP="006F13B3">
            <w:pPr>
              <w:pStyle w:val="2suptable"/>
            </w:pPr>
            <w:r w:rsidRPr="00AD652B">
              <w:t>20718517</w:t>
            </w:r>
          </w:p>
        </w:tc>
        <w:tc>
          <w:tcPr>
            <w:tcW w:w="1020" w:type="dxa"/>
            <w:tcBorders>
              <w:top w:val="nil"/>
              <w:left w:val="nil"/>
              <w:bottom w:val="nil"/>
              <w:right w:val="nil"/>
            </w:tcBorders>
            <w:shd w:val="clear" w:color="auto" w:fill="auto"/>
            <w:noWrap/>
            <w:vAlign w:val="center"/>
            <w:hideMark/>
          </w:tcPr>
          <w:p w14:paraId="491ED00B"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E20202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7EFA3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F52261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D8B07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99A9C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7B29C5" w14:textId="3B269187" w:rsidR="00AD652B" w:rsidRPr="00AD652B" w:rsidRDefault="00AD652B" w:rsidP="006F13B3">
            <w:pPr>
              <w:pStyle w:val="2suptable"/>
            </w:pPr>
            <w:r w:rsidRPr="00AD652B">
              <w:t>C&gt;T, synonymous</w:t>
            </w:r>
            <w:r>
              <w:t xml:space="preserve"> variant</w:t>
            </w:r>
            <w:r w:rsidRPr="00AD652B">
              <w:t xml:space="preserve"> LOC_Os02g34560, Leu554Leu</w:t>
            </w:r>
          </w:p>
        </w:tc>
      </w:tr>
      <w:tr w:rsidR="00AD652B" w:rsidRPr="00AD652B" w14:paraId="500F71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FB7059"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0711DD41"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5361AEB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577E9AF"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444CC48D"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01D373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DC9C6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9686685"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531CD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292DDF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575AC39E" w14:textId="76F8DE5C"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7EA4AAE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87B156"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1FAB2DC0"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0506DBD2"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32BBC30"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6FDF606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6782C0C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E29D53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5E5EA7C"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0617DC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722EFE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259EB4C" w14:textId="32B1F984"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5320A6E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3D807E"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68771F23"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CF278D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3D1315B1"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2034009E"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060874A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D7020E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1AB2FE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F58D58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E039EF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BF723AD" w14:textId="437549D9"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712283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AF938F"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38BC8BCC"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44BE97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47C08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5EB226DA"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389664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2610B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5BB1E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CC546D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3B37A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25564" w14:textId="3901ACA5"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285293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1777A8"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23564A44"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406BCB3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5F3BB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1A82D3AB"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7FF08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DE610F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E26309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A24098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38E115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C3C81F6" w14:textId="5AF29FBA"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50FB53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EA087B"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675414CC" w14:textId="77777777" w:rsidR="00AD652B" w:rsidRPr="00AD652B" w:rsidRDefault="00AD652B" w:rsidP="006F13B3">
            <w:pPr>
              <w:pStyle w:val="2suptable"/>
            </w:pPr>
            <w:r w:rsidRPr="00AD652B">
              <w:t>10230017429</w:t>
            </w:r>
          </w:p>
        </w:tc>
        <w:tc>
          <w:tcPr>
            <w:tcW w:w="567" w:type="dxa"/>
            <w:tcBorders>
              <w:top w:val="nil"/>
              <w:left w:val="nil"/>
              <w:bottom w:val="nil"/>
              <w:right w:val="nil"/>
            </w:tcBorders>
            <w:shd w:val="clear" w:color="auto" w:fill="auto"/>
            <w:noWrap/>
            <w:vAlign w:val="center"/>
            <w:hideMark/>
          </w:tcPr>
          <w:p w14:paraId="1FAEC635"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EF69F8C" w14:textId="77777777" w:rsidR="00AD652B" w:rsidRPr="00AD652B" w:rsidRDefault="00AD652B" w:rsidP="006F13B3">
            <w:pPr>
              <w:pStyle w:val="2suptable"/>
            </w:pPr>
            <w:r w:rsidRPr="00AD652B">
              <w:t>30017429</w:t>
            </w:r>
          </w:p>
        </w:tc>
        <w:tc>
          <w:tcPr>
            <w:tcW w:w="1020" w:type="dxa"/>
            <w:tcBorders>
              <w:top w:val="nil"/>
              <w:left w:val="nil"/>
              <w:bottom w:val="nil"/>
              <w:right w:val="nil"/>
            </w:tcBorders>
            <w:shd w:val="clear" w:color="auto" w:fill="auto"/>
            <w:noWrap/>
            <w:vAlign w:val="center"/>
            <w:hideMark/>
          </w:tcPr>
          <w:p w14:paraId="26536B7E"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694F8C0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BAC3E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6FB3277" w14:textId="77777777" w:rsidR="00AD652B" w:rsidRPr="00AD652B" w:rsidRDefault="00AD652B" w:rsidP="006F13B3">
            <w:pPr>
              <w:pStyle w:val="2suptable"/>
            </w:pPr>
            <w:r w:rsidRPr="00AD652B">
              <w:t>66.53%</w:t>
            </w:r>
          </w:p>
        </w:tc>
        <w:tc>
          <w:tcPr>
            <w:tcW w:w="708" w:type="dxa"/>
            <w:tcBorders>
              <w:top w:val="nil"/>
              <w:left w:val="nil"/>
              <w:bottom w:val="nil"/>
              <w:right w:val="nil"/>
            </w:tcBorders>
            <w:shd w:val="clear" w:color="auto" w:fill="auto"/>
            <w:noWrap/>
            <w:vAlign w:val="center"/>
            <w:hideMark/>
          </w:tcPr>
          <w:p w14:paraId="5DCBD12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22A6EB" w14:textId="77777777" w:rsidR="00AD652B" w:rsidRPr="00AD652B" w:rsidRDefault="00AD652B" w:rsidP="006F13B3">
            <w:pPr>
              <w:pStyle w:val="2suptable"/>
            </w:pPr>
            <w:r w:rsidRPr="00AD652B">
              <w:t>33.47%</w:t>
            </w:r>
          </w:p>
        </w:tc>
        <w:tc>
          <w:tcPr>
            <w:tcW w:w="2048" w:type="dxa"/>
            <w:tcBorders>
              <w:top w:val="nil"/>
              <w:left w:val="nil"/>
              <w:bottom w:val="nil"/>
              <w:right w:val="nil"/>
            </w:tcBorders>
            <w:shd w:val="clear" w:color="auto" w:fill="auto"/>
            <w:vAlign w:val="center"/>
            <w:hideMark/>
          </w:tcPr>
          <w:p w14:paraId="1F6A6D99" w14:textId="307B7492" w:rsidR="00AD652B" w:rsidRPr="00AD652B" w:rsidRDefault="00AD652B" w:rsidP="006F13B3">
            <w:pPr>
              <w:pStyle w:val="2suptable"/>
            </w:pPr>
            <w:r w:rsidRPr="00AD652B">
              <w:t>T&gt;C, missense</w:t>
            </w:r>
            <w:r>
              <w:t xml:space="preserve"> variant</w:t>
            </w:r>
            <w:r w:rsidRPr="00AD652B">
              <w:t xml:space="preserve"> LOC_Os02g49090, Thr1133Ala</w:t>
            </w:r>
          </w:p>
        </w:tc>
      </w:tr>
      <w:tr w:rsidR="00AD652B" w:rsidRPr="00AD652B" w14:paraId="1FB722F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C07726"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76A7D879" w14:textId="77777777" w:rsidR="00AD652B" w:rsidRPr="00AD652B" w:rsidRDefault="00AD652B" w:rsidP="006F13B3">
            <w:pPr>
              <w:pStyle w:val="2suptable"/>
            </w:pPr>
            <w:r w:rsidRPr="00AD652B">
              <w:t>10230017431</w:t>
            </w:r>
          </w:p>
        </w:tc>
        <w:tc>
          <w:tcPr>
            <w:tcW w:w="567" w:type="dxa"/>
            <w:tcBorders>
              <w:top w:val="nil"/>
              <w:left w:val="nil"/>
              <w:bottom w:val="nil"/>
              <w:right w:val="nil"/>
            </w:tcBorders>
            <w:shd w:val="clear" w:color="auto" w:fill="auto"/>
            <w:noWrap/>
            <w:vAlign w:val="center"/>
            <w:hideMark/>
          </w:tcPr>
          <w:p w14:paraId="20289AD6"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0C8C767" w14:textId="77777777" w:rsidR="00AD652B" w:rsidRPr="00AD652B" w:rsidRDefault="00AD652B" w:rsidP="006F13B3">
            <w:pPr>
              <w:pStyle w:val="2suptable"/>
            </w:pPr>
            <w:r w:rsidRPr="00AD652B">
              <w:t>30017431</w:t>
            </w:r>
          </w:p>
        </w:tc>
        <w:tc>
          <w:tcPr>
            <w:tcW w:w="1020" w:type="dxa"/>
            <w:tcBorders>
              <w:top w:val="nil"/>
              <w:left w:val="nil"/>
              <w:bottom w:val="nil"/>
              <w:right w:val="nil"/>
            </w:tcBorders>
            <w:shd w:val="clear" w:color="auto" w:fill="auto"/>
            <w:noWrap/>
            <w:vAlign w:val="center"/>
            <w:hideMark/>
          </w:tcPr>
          <w:p w14:paraId="4196951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48E2183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4C83B7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9F231F" w14:textId="77777777" w:rsidR="00AD652B" w:rsidRPr="00AD652B" w:rsidRDefault="00AD652B" w:rsidP="006F13B3">
            <w:pPr>
              <w:pStyle w:val="2suptable"/>
            </w:pPr>
            <w:r w:rsidRPr="00AD652B">
              <w:t>65.45%</w:t>
            </w:r>
          </w:p>
        </w:tc>
        <w:tc>
          <w:tcPr>
            <w:tcW w:w="708" w:type="dxa"/>
            <w:tcBorders>
              <w:top w:val="nil"/>
              <w:left w:val="nil"/>
              <w:bottom w:val="nil"/>
              <w:right w:val="nil"/>
            </w:tcBorders>
            <w:shd w:val="clear" w:color="auto" w:fill="auto"/>
            <w:noWrap/>
            <w:vAlign w:val="center"/>
            <w:hideMark/>
          </w:tcPr>
          <w:p w14:paraId="641327A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DE48E14" w14:textId="77777777" w:rsidR="00AD652B" w:rsidRPr="00AD652B" w:rsidRDefault="00AD652B" w:rsidP="006F13B3">
            <w:pPr>
              <w:pStyle w:val="2suptable"/>
            </w:pPr>
            <w:r w:rsidRPr="00AD652B">
              <w:t>34.55%</w:t>
            </w:r>
          </w:p>
        </w:tc>
        <w:tc>
          <w:tcPr>
            <w:tcW w:w="2048" w:type="dxa"/>
            <w:tcBorders>
              <w:top w:val="nil"/>
              <w:left w:val="nil"/>
              <w:bottom w:val="nil"/>
              <w:right w:val="nil"/>
            </w:tcBorders>
            <w:shd w:val="clear" w:color="auto" w:fill="auto"/>
            <w:vAlign w:val="center"/>
            <w:hideMark/>
          </w:tcPr>
          <w:p w14:paraId="542B6464" w14:textId="6044EC0C" w:rsidR="00AD652B" w:rsidRPr="00AD652B" w:rsidRDefault="00AD652B" w:rsidP="006F13B3">
            <w:pPr>
              <w:pStyle w:val="2suptable"/>
            </w:pPr>
            <w:r w:rsidRPr="00AD652B">
              <w:t>G&gt;A, missense</w:t>
            </w:r>
            <w:r>
              <w:t xml:space="preserve"> variant</w:t>
            </w:r>
            <w:r w:rsidRPr="00AD652B">
              <w:t xml:space="preserve"> LOC_Os02g49090, Ala1132Val</w:t>
            </w:r>
          </w:p>
        </w:tc>
      </w:tr>
      <w:tr w:rsidR="00AD652B" w:rsidRPr="00AD652B" w14:paraId="0B5B520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C591B5"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6973B221"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168592F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644562"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2AC67BCC"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1B88079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990F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ED64E1"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C43C60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F1106E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1EE2E" w14:textId="29838345"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19400F2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658412"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688779C"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4C618A0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4F990D3"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0535DDC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E89B6B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43376C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55F8FB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E197C3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2BFBCF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0C178B3" w14:textId="4C5F52DF"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77DF0B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91C70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788DFD12"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7A329EA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FDB4CE"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5A0DFC9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65A0A1D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6ED78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D4E547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10C3D7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D9DDF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926950" w14:textId="601074DD"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071BC8E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D4032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A8A9137" w14:textId="77777777" w:rsidR="00AD652B" w:rsidRPr="00AD652B" w:rsidRDefault="00AD652B" w:rsidP="006F13B3">
            <w:pPr>
              <w:pStyle w:val="2suptable"/>
            </w:pPr>
            <w:r w:rsidRPr="00AD652B">
              <w:t>10230461213</w:t>
            </w:r>
          </w:p>
        </w:tc>
        <w:tc>
          <w:tcPr>
            <w:tcW w:w="567" w:type="dxa"/>
            <w:tcBorders>
              <w:top w:val="nil"/>
              <w:left w:val="nil"/>
              <w:bottom w:val="nil"/>
              <w:right w:val="nil"/>
            </w:tcBorders>
            <w:shd w:val="clear" w:color="auto" w:fill="auto"/>
            <w:noWrap/>
            <w:vAlign w:val="center"/>
            <w:hideMark/>
          </w:tcPr>
          <w:p w14:paraId="10F1C9D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6D9154C" w14:textId="77777777" w:rsidR="00AD652B" w:rsidRPr="00AD652B" w:rsidRDefault="00AD652B" w:rsidP="006F13B3">
            <w:pPr>
              <w:pStyle w:val="2suptable"/>
            </w:pPr>
            <w:r w:rsidRPr="00AD652B">
              <w:t>30461213</w:t>
            </w:r>
          </w:p>
        </w:tc>
        <w:tc>
          <w:tcPr>
            <w:tcW w:w="1020" w:type="dxa"/>
            <w:tcBorders>
              <w:top w:val="nil"/>
              <w:left w:val="nil"/>
              <w:bottom w:val="nil"/>
              <w:right w:val="nil"/>
            </w:tcBorders>
            <w:shd w:val="clear" w:color="auto" w:fill="auto"/>
            <w:noWrap/>
            <w:vAlign w:val="center"/>
            <w:hideMark/>
          </w:tcPr>
          <w:p w14:paraId="7112D66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AB9214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3ED9F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3BC61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2B74D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B2F1C9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9680885" w14:textId="6C8B44A4" w:rsidR="00AD652B" w:rsidRPr="00AD652B" w:rsidRDefault="00AD652B" w:rsidP="006F13B3">
            <w:pPr>
              <w:pStyle w:val="2suptable"/>
            </w:pPr>
            <w:r w:rsidRPr="00AD652B">
              <w:t>T&gt;A, missense</w:t>
            </w:r>
            <w:r>
              <w:t xml:space="preserve"> variant</w:t>
            </w:r>
            <w:r w:rsidRPr="00AD652B">
              <w:t xml:space="preserve"> LOC_Os02g49840, Leu99Gln</w:t>
            </w:r>
          </w:p>
        </w:tc>
      </w:tr>
      <w:tr w:rsidR="00AD652B" w:rsidRPr="00AD652B" w14:paraId="4F054D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F65586"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383BE433" w14:textId="77777777" w:rsidR="00AD652B" w:rsidRPr="00AD652B" w:rsidRDefault="00AD652B" w:rsidP="006F13B3">
            <w:pPr>
              <w:pStyle w:val="2suptable"/>
            </w:pPr>
            <w:r w:rsidRPr="00AD652B">
              <w:t>10230461236</w:t>
            </w:r>
          </w:p>
        </w:tc>
        <w:tc>
          <w:tcPr>
            <w:tcW w:w="567" w:type="dxa"/>
            <w:tcBorders>
              <w:top w:val="nil"/>
              <w:left w:val="nil"/>
              <w:bottom w:val="nil"/>
              <w:right w:val="nil"/>
            </w:tcBorders>
            <w:shd w:val="clear" w:color="auto" w:fill="auto"/>
            <w:noWrap/>
            <w:vAlign w:val="center"/>
            <w:hideMark/>
          </w:tcPr>
          <w:p w14:paraId="6CAE4F4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624D71F" w14:textId="77777777" w:rsidR="00AD652B" w:rsidRPr="00AD652B" w:rsidRDefault="00AD652B" w:rsidP="006F13B3">
            <w:pPr>
              <w:pStyle w:val="2suptable"/>
            </w:pPr>
            <w:r w:rsidRPr="00AD652B">
              <w:t>30461236</w:t>
            </w:r>
          </w:p>
        </w:tc>
        <w:tc>
          <w:tcPr>
            <w:tcW w:w="1020" w:type="dxa"/>
            <w:tcBorders>
              <w:top w:val="nil"/>
              <w:left w:val="nil"/>
              <w:bottom w:val="nil"/>
              <w:right w:val="nil"/>
            </w:tcBorders>
            <w:shd w:val="clear" w:color="auto" w:fill="auto"/>
            <w:noWrap/>
            <w:vAlign w:val="center"/>
            <w:hideMark/>
          </w:tcPr>
          <w:p w14:paraId="7E5DA93C"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6A324F1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7102B2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5420D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7C3E8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78A9C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514EE43" w14:textId="35FDF18F" w:rsidR="00AD652B" w:rsidRPr="00AD652B" w:rsidRDefault="00AD652B" w:rsidP="006F13B3">
            <w:pPr>
              <w:pStyle w:val="2suptable"/>
            </w:pPr>
            <w:r w:rsidRPr="00AD652B">
              <w:t>A&gt;C, missense</w:t>
            </w:r>
            <w:r>
              <w:t xml:space="preserve"> variant</w:t>
            </w:r>
            <w:r w:rsidRPr="00AD652B">
              <w:t>&amp;splice_region</w:t>
            </w:r>
            <w:r>
              <w:t xml:space="preserve"> variant</w:t>
            </w:r>
            <w:r w:rsidRPr="00AD652B">
              <w:t xml:space="preserve"> LOC_Os02g49840, Lys107Gln</w:t>
            </w:r>
          </w:p>
        </w:tc>
      </w:tr>
      <w:tr w:rsidR="00AD652B" w:rsidRPr="00AD652B" w14:paraId="573A9D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6A5F04" w14:textId="77777777" w:rsidR="00AD652B" w:rsidRPr="00AD652B" w:rsidRDefault="00AD652B" w:rsidP="006F13B3">
            <w:pPr>
              <w:pStyle w:val="2suptable"/>
            </w:pPr>
            <w:r w:rsidRPr="00AD652B">
              <w:t>LOC_Os02g53260</w:t>
            </w:r>
          </w:p>
        </w:tc>
        <w:tc>
          <w:tcPr>
            <w:tcW w:w="1134" w:type="dxa"/>
            <w:tcBorders>
              <w:top w:val="nil"/>
              <w:left w:val="nil"/>
              <w:bottom w:val="nil"/>
              <w:right w:val="nil"/>
            </w:tcBorders>
            <w:shd w:val="clear" w:color="auto" w:fill="auto"/>
            <w:noWrap/>
            <w:vAlign w:val="center"/>
            <w:hideMark/>
          </w:tcPr>
          <w:p w14:paraId="20CBEE21" w14:textId="77777777" w:rsidR="00AD652B" w:rsidRPr="00AD652B" w:rsidRDefault="00AD652B" w:rsidP="006F13B3">
            <w:pPr>
              <w:pStyle w:val="2suptable"/>
            </w:pPr>
            <w:r w:rsidRPr="00AD652B">
              <w:t>10232600165</w:t>
            </w:r>
          </w:p>
        </w:tc>
        <w:tc>
          <w:tcPr>
            <w:tcW w:w="567" w:type="dxa"/>
            <w:tcBorders>
              <w:top w:val="nil"/>
              <w:left w:val="nil"/>
              <w:bottom w:val="nil"/>
              <w:right w:val="nil"/>
            </w:tcBorders>
            <w:shd w:val="clear" w:color="auto" w:fill="auto"/>
            <w:noWrap/>
            <w:vAlign w:val="center"/>
            <w:hideMark/>
          </w:tcPr>
          <w:p w14:paraId="4A7B1B04"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FC836AD" w14:textId="77777777" w:rsidR="00AD652B" w:rsidRPr="00AD652B" w:rsidRDefault="00AD652B" w:rsidP="006F13B3">
            <w:pPr>
              <w:pStyle w:val="2suptable"/>
            </w:pPr>
            <w:r w:rsidRPr="00AD652B">
              <w:t>32600165</w:t>
            </w:r>
          </w:p>
        </w:tc>
        <w:tc>
          <w:tcPr>
            <w:tcW w:w="1020" w:type="dxa"/>
            <w:tcBorders>
              <w:top w:val="nil"/>
              <w:left w:val="nil"/>
              <w:bottom w:val="nil"/>
              <w:right w:val="nil"/>
            </w:tcBorders>
            <w:shd w:val="clear" w:color="auto" w:fill="auto"/>
            <w:noWrap/>
            <w:vAlign w:val="center"/>
            <w:hideMark/>
          </w:tcPr>
          <w:p w14:paraId="6EE67CF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B54DB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1806F9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457E7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012A00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592413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6DC29C0" w14:textId="77777777" w:rsidR="00AD652B" w:rsidRPr="00AD652B" w:rsidRDefault="00AD652B" w:rsidP="006F13B3">
            <w:pPr>
              <w:pStyle w:val="2suptable"/>
            </w:pPr>
            <w:r w:rsidRPr="00AD652B">
              <w:t>－</w:t>
            </w:r>
          </w:p>
        </w:tc>
      </w:tr>
      <w:tr w:rsidR="00AD652B" w:rsidRPr="00AD652B" w14:paraId="010A58A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CBDAAF" w14:textId="77777777" w:rsidR="00AD652B" w:rsidRPr="00AD652B" w:rsidRDefault="00AD652B" w:rsidP="006F13B3">
            <w:pPr>
              <w:pStyle w:val="2suptable"/>
            </w:pPr>
            <w:r w:rsidRPr="00AD652B">
              <w:lastRenderedPageBreak/>
              <w:t>LOC_Os02g53690</w:t>
            </w:r>
          </w:p>
        </w:tc>
        <w:tc>
          <w:tcPr>
            <w:tcW w:w="1134" w:type="dxa"/>
            <w:tcBorders>
              <w:top w:val="nil"/>
              <w:left w:val="nil"/>
              <w:bottom w:val="nil"/>
              <w:right w:val="nil"/>
            </w:tcBorders>
            <w:shd w:val="clear" w:color="auto" w:fill="auto"/>
            <w:noWrap/>
            <w:vAlign w:val="center"/>
            <w:hideMark/>
          </w:tcPr>
          <w:p w14:paraId="6D915B5D"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C6AFF4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FD08124"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CF7120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5D7B691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27C5DF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2DC42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CB6DA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3982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2494C8B" w14:textId="3A220A72"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22E2F7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F79E5E"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2A832942"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04D2954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B5F6F0"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8CF161C"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6B902C3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4FD1BB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D1C036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6BA954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EFD93F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12350E3" w14:textId="213BEB6B"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3EAA0DA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4167F8"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003E8890"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A09AC57"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0257001"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1746BBE5"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FA2F86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1FD0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942C4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C7252B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8DC0A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C8D956B" w14:textId="65303225"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7DD772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DB7D97" w14:textId="77777777" w:rsidR="00AD652B" w:rsidRPr="00AD652B" w:rsidRDefault="00AD652B" w:rsidP="006F13B3">
            <w:pPr>
              <w:pStyle w:val="2suptable"/>
            </w:pPr>
            <w:r w:rsidRPr="00AD652B">
              <w:t>LOC_Os02g58490</w:t>
            </w:r>
          </w:p>
        </w:tc>
        <w:tc>
          <w:tcPr>
            <w:tcW w:w="1134" w:type="dxa"/>
            <w:tcBorders>
              <w:top w:val="nil"/>
              <w:left w:val="nil"/>
              <w:bottom w:val="nil"/>
              <w:right w:val="nil"/>
            </w:tcBorders>
            <w:shd w:val="clear" w:color="auto" w:fill="auto"/>
            <w:noWrap/>
            <w:vAlign w:val="center"/>
            <w:hideMark/>
          </w:tcPr>
          <w:p w14:paraId="2B6DD83B" w14:textId="77777777" w:rsidR="00AD652B" w:rsidRPr="00AD652B" w:rsidRDefault="00AD652B" w:rsidP="006F13B3">
            <w:pPr>
              <w:pStyle w:val="2suptable"/>
            </w:pPr>
            <w:r w:rsidRPr="00AD652B">
              <w:t>10235767812</w:t>
            </w:r>
          </w:p>
        </w:tc>
        <w:tc>
          <w:tcPr>
            <w:tcW w:w="567" w:type="dxa"/>
            <w:tcBorders>
              <w:top w:val="nil"/>
              <w:left w:val="nil"/>
              <w:bottom w:val="nil"/>
              <w:right w:val="nil"/>
            </w:tcBorders>
            <w:shd w:val="clear" w:color="auto" w:fill="auto"/>
            <w:noWrap/>
            <w:vAlign w:val="center"/>
            <w:hideMark/>
          </w:tcPr>
          <w:p w14:paraId="300D292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3EF745D" w14:textId="77777777" w:rsidR="00AD652B" w:rsidRPr="00AD652B" w:rsidRDefault="00AD652B" w:rsidP="006F13B3">
            <w:pPr>
              <w:pStyle w:val="2suptable"/>
            </w:pPr>
            <w:r w:rsidRPr="00AD652B">
              <w:t>35767812</w:t>
            </w:r>
          </w:p>
        </w:tc>
        <w:tc>
          <w:tcPr>
            <w:tcW w:w="1020" w:type="dxa"/>
            <w:tcBorders>
              <w:top w:val="nil"/>
              <w:left w:val="nil"/>
              <w:bottom w:val="nil"/>
              <w:right w:val="nil"/>
            </w:tcBorders>
            <w:shd w:val="clear" w:color="auto" w:fill="auto"/>
            <w:noWrap/>
            <w:vAlign w:val="center"/>
            <w:hideMark/>
          </w:tcPr>
          <w:p w14:paraId="144FCF0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54C719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52C7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6A20CFF" w14:textId="77777777" w:rsidR="00AD652B" w:rsidRPr="00AD652B" w:rsidRDefault="00AD652B" w:rsidP="006F13B3">
            <w:pPr>
              <w:pStyle w:val="2suptable"/>
            </w:pPr>
            <w:r w:rsidRPr="00AD652B">
              <w:t>99.50%</w:t>
            </w:r>
          </w:p>
        </w:tc>
        <w:tc>
          <w:tcPr>
            <w:tcW w:w="708" w:type="dxa"/>
            <w:tcBorders>
              <w:top w:val="nil"/>
              <w:left w:val="nil"/>
              <w:bottom w:val="nil"/>
              <w:right w:val="nil"/>
            </w:tcBorders>
            <w:shd w:val="clear" w:color="auto" w:fill="auto"/>
            <w:noWrap/>
            <w:vAlign w:val="center"/>
            <w:hideMark/>
          </w:tcPr>
          <w:p w14:paraId="51D96FC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DA1D04E" w14:textId="77777777" w:rsidR="00AD652B" w:rsidRPr="00AD652B" w:rsidRDefault="00AD652B" w:rsidP="006F13B3">
            <w:pPr>
              <w:pStyle w:val="2suptable"/>
            </w:pPr>
            <w:r w:rsidRPr="00AD652B">
              <w:t>0.50%</w:t>
            </w:r>
          </w:p>
        </w:tc>
        <w:tc>
          <w:tcPr>
            <w:tcW w:w="2048" w:type="dxa"/>
            <w:tcBorders>
              <w:top w:val="nil"/>
              <w:left w:val="nil"/>
              <w:bottom w:val="nil"/>
              <w:right w:val="nil"/>
            </w:tcBorders>
            <w:shd w:val="clear" w:color="auto" w:fill="auto"/>
            <w:vAlign w:val="center"/>
            <w:hideMark/>
          </w:tcPr>
          <w:p w14:paraId="63C0FDDA" w14:textId="03AA9621" w:rsidR="00AD652B" w:rsidRPr="00AD652B" w:rsidRDefault="00AD652B" w:rsidP="006F13B3">
            <w:pPr>
              <w:pStyle w:val="2suptable"/>
            </w:pPr>
            <w:r w:rsidRPr="00AD652B">
              <w:t>C&gt;A, missense</w:t>
            </w:r>
            <w:r>
              <w:t xml:space="preserve"> variant</w:t>
            </w:r>
            <w:r w:rsidRPr="00AD652B">
              <w:t xml:space="preserve"> LOC_Os02g58490, Glu97Asp</w:t>
            </w:r>
          </w:p>
        </w:tc>
      </w:tr>
      <w:tr w:rsidR="00AD652B" w:rsidRPr="00AD652B" w14:paraId="3535BF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5FF889" w14:textId="77777777" w:rsidR="00AD652B" w:rsidRPr="00AD652B" w:rsidRDefault="00AD652B" w:rsidP="006F13B3">
            <w:pPr>
              <w:pStyle w:val="2suptable"/>
            </w:pPr>
            <w:r w:rsidRPr="00AD652B">
              <w:t>LOC_Os03g01090</w:t>
            </w:r>
          </w:p>
        </w:tc>
        <w:tc>
          <w:tcPr>
            <w:tcW w:w="1134" w:type="dxa"/>
            <w:tcBorders>
              <w:top w:val="nil"/>
              <w:left w:val="nil"/>
              <w:bottom w:val="nil"/>
              <w:right w:val="nil"/>
            </w:tcBorders>
            <w:shd w:val="clear" w:color="auto" w:fill="auto"/>
            <w:noWrap/>
            <w:vAlign w:val="center"/>
            <w:hideMark/>
          </w:tcPr>
          <w:p w14:paraId="75CE79E8" w14:textId="77777777" w:rsidR="00AD652B" w:rsidRPr="00AD652B" w:rsidRDefault="00AD652B" w:rsidP="006F13B3">
            <w:pPr>
              <w:pStyle w:val="2suptable"/>
            </w:pPr>
            <w:r w:rsidRPr="00AD652B">
              <w:t>10300065343</w:t>
            </w:r>
          </w:p>
        </w:tc>
        <w:tc>
          <w:tcPr>
            <w:tcW w:w="567" w:type="dxa"/>
            <w:tcBorders>
              <w:top w:val="nil"/>
              <w:left w:val="nil"/>
              <w:bottom w:val="nil"/>
              <w:right w:val="nil"/>
            </w:tcBorders>
            <w:shd w:val="clear" w:color="auto" w:fill="auto"/>
            <w:noWrap/>
            <w:vAlign w:val="center"/>
            <w:hideMark/>
          </w:tcPr>
          <w:p w14:paraId="0D27A6D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537DC12" w14:textId="77777777" w:rsidR="00AD652B" w:rsidRPr="00AD652B" w:rsidRDefault="00AD652B" w:rsidP="006F13B3">
            <w:pPr>
              <w:pStyle w:val="2suptable"/>
            </w:pPr>
            <w:r w:rsidRPr="00AD652B">
              <w:t>65343</w:t>
            </w:r>
          </w:p>
        </w:tc>
        <w:tc>
          <w:tcPr>
            <w:tcW w:w="1020" w:type="dxa"/>
            <w:tcBorders>
              <w:top w:val="nil"/>
              <w:left w:val="nil"/>
              <w:bottom w:val="nil"/>
              <w:right w:val="nil"/>
            </w:tcBorders>
            <w:shd w:val="clear" w:color="auto" w:fill="auto"/>
            <w:noWrap/>
            <w:vAlign w:val="center"/>
            <w:hideMark/>
          </w:tcPr>
          <w:p w14:paraId="0B027C34"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79638C5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B0AC67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76C57D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27284C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5CD6E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AAD4B7D" w14:textId="4D681EBC" w:rsidR="00AD652B" w:rsidRPr="00AD652B" w:rsidRDefault="00AD652B" w:rsidP="006F13B3">
            <w:pPr>
              <w:pStyle w:val="2suptable"/>
            </w:pPr>
            <w:r w:rsidRPr="00AD652B">
              <w:t>A&gt;T, synonymous</w:t>
            </w:r>
            <w:r>
              <w:t xml:space="preserve"> variant</w:t>
            </w:r>
            <w:r w:rsidRPr="00AD652B">
              <w:t xml:space="preserve"> LOC_Os03g01090, Arg202Arg</w:t>
            </w:r>
          </w:p>
        </w:tc>
      </w:tr>
      <w:tr w:rsidR="00AD652B" w:rsidRPr="00AD652B" w14:paraId="1242D10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5F07C"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00E7B332" w14:textId="77777777" w:rsidR="00AD652B" w:rsidRPr="00AD652B" w:rsidRDefault="00AD652B" w:rsidP="006F13B3">
            <w:pPr>
              <w:pStyle w:val="2suptable"/>
            </w:pPr>
            <w:r w:rsidRPr="00AD652B">
              <w:t>10300753334</w:t>
            </w:r>
          </w:p>
        </w:tc>
        <w:tc>
          <w:tcPr>
            <w:tcW w:w="567" w:type="dxa"/>
            <w:tcBorders>
              <w:top w:val="nil"/>
              <w:left w:val="nil"/>
              <w:bottom w:val="nil"/>
              <w:right w:val="nil"/>
            </w:tcBorders>
            <w:shd w:val="clear" w:color="auto" w:fill="auto"/>
            <w:noWrap/>
            <w:vAlign w:val="center"/>
            <w:hideMark/>
          </w:tcPr>
          <w:p w14:paraId="53D239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2E4FC7A" w14:textId="77777777" w:rsidR="00AD652B" w:rsidRPr="00AD652B" w:rsidRDefault="00AD652B" w:rsidP="006F13B3">
            <w:pPr>
              <w:pStyle w:val="2suptable"/>
            </w:pPr>
            <w:r w:rsidRPr="00AD652B">
              <w:t>753334</w:t>
            </w:r>
          </w:p>
        </w:tc>
        <w:tc>
          <w:tcPr>
            <w:tcW w:w="1020" w:type="dxa"/>
            <w:tcBorders>
              <w:top w:val="nil"/>
              <w:left w:val="nil"/>
              <w:bottom w:val="nil"/>
              <w:right w:val="nil"/>
            </w:tcBorders>
            <w:shd w:val="clear" w:color="auto" w:fill="auto"/>
            <w:noWrap/>
            <w:vAlign w:val="center"/>
            <w:hideMark/>
          </w:tcPr>
          <w:p w14:paraId="65B6A072"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A36243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A18DE1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554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F3108B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72858F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1E967E0" w14:textId="175565CB" w:rsidR="00AD652B" w:rsidRPr="00AD652B" w:rsidRDefault="00AD652B" w:rsidP="006F13B3">
            <w:pPr>
              <w:pStyle w:val="2suptable"/>
            </w:pPr>
            <w:r w:rsidRPr="00AD652B">
              <w:t>G&gt;T, missense</w:t>
            </w:r>
            <w:r>
              <w:t xml:space="preserve"> variant</w:t>
            </w:r>
            <w:r w:rsidRPr="00AD652B">
              <w:t xml:space="preserve"> LOC_Os03g02240, Gln568Lys</w:t>
            </w:r>
          </w:p>
        </w:tc>
      </w:tr>
      <w:tr w:rsidR="00AD652B" w:rsidRPr="00AD652B" w14:paraId="7D22DB8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5A7694"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3183CE9A" w14:textId="77777777" w:rsidR="00AD652B" w:rsidRPr="00AD652B" w:rsidRDefault="00AD652B" w:rsidP="006F13B3">
            <w:pPr>
              <w:pStyle w:val="2suptable"/>
            </w:pPr>
            <w:r w:rsidRPr="00AD652B">
              <w:t>10300753349</w:t>
            </w:r>
          </w:p>
        </w:tc>
        <w:tc>
          <w:tcPr>
            <w:tcW w:w="567" w:type="dxa"/>
            <w:tcBorders>
              <w:top w:val="nil"/>
              <w:left w:val="nil"/>
              <w:bottom w:val="nil"/>
              <w:right w:val="nil"/>
            </w:tcBorders>
            <w:shd w:val="clear" w:color="auto" w:fill="auto"/>
            <w:noWrap/>
            <w:vAlign w:val="center"/>
            <w:hideMark/>
          </w:tcPr>
          <w:p w14:paraId="2899C4AF"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E1B4624" w14:textId="77777777" w:rsidR="00AD652B" w:rsidRPr="00AD652B" w:rsidRDefault="00AD652B" w:rsidP="006F13B3">
            <w:pPr>
              <w:pStyle w:val="2suptable"/>
            </w:pPr>
            <w:r w:rsidRPr="00AD652B">
              <w:t>753349</w:t>
            </w:r>
          </w:p>
        </w:tc>
        <w:tc>
          <w:tcPr>
            <w:tcW w:w="1020" w:type="dxa"/>
            <w:tcBorders>
              <w:top w:val="nil"/>
              <w:left w:val="nil"/>
              <w:bottom w:val="nil"/>
              <w:right w:val="nil"/>
            </w:tcBorders>
            <w:shd w:val="clear" w:color="auto" w:fill="auto"/>
            <w:noWrap/>
            <w:vAlign w:val="center"/>
            <w:hideMark/>
          </w:tcPr>
          <w:p w14:paraId="675EA160"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61D8F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8CD1D3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FE6F4F6" w14:textId="77777777" w:rsidR="00AD652B" w:rsidRPr="00AD652B" w:rsidRDefault="00AD652B" w:rsidP="006F13B3">
            <w:pPr>
              <w:pStyle w:val="2suptable"/>
            </w:pPr>
            <w:r w:rsidRPr="00AD652B">
              <w:t>67.73%</w:t>
            </w:r>
          </w:p>
        </w:tc>
        <w:tc>
          <w:tcPr>
            <w:tcW w:w="708" w:type="dxa"/>
            <w:tcBorders>
              <w:top w:val="nil"/>
              <w:left w:val="nil"/>
              <w:bottom w:val="nil"/>
              <w:right w:val="nil"/>
            </w:tcBorders>
            <w:shd w:val="clear" w:color="auto" w:fill="auto"/>
            <w:noWrap/>
            <w:vAlign w:val="center"/>
            <w:hideMark/>
          </w:tcPr>
          <w:p w14:paraId="3A5078B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C345EF9" w14:textId="77777777" w:rsidR="00AD652B" w:rsidRPr="00AD652B" w:rsidRDefault="00AD652B" w:rsidP="006F13B3">
            <w:pPr>
              <w:pStyle w:val="2suptable"/>
            </w:pPr>
            <w:r w:rsidRPr="00AD652B">
              <w:t>32.27%</w:t>
            </w:r>
          </w:p>
        </w:tc>
        <w:tc>
          <w:tcPr>
            <w:tcW w:w="2048" w:type="dxa"/>
            <w:tcBorders>
              <w:top w:val="nil"/>
              <w:left w:val="nil"/>
              <w:bottom w:val="nil"/>
              <w:right w:val="nil"/>
            </w:tcBorders>
            <w:shd w:val="clear" w:color="auto" w:fill="auto"/>
            <w:vAlign w:val="center"/>
            <w:hideMark/>
          </w:tcPr>
          <w:p w14:paraId="402C4369" w14:textId="1BE52AA1" w:rsidR="00AD652B" w:rsidRPr="00AD652B" w:rsidRDefault="00AD652B" w:rsidP="006F13B3">
            <w:pPr>
              <w:pStyle w:val="2suptable"/>
            </w:pPr>
            <w:r w:rsidRPr="00AD652B">
              <w:t>T&gt;A, missense</w:t>
            </w:r>
            <w:r>
              <w:t xml:space="preserve"> variant</w:t>
            </w:r>
            <w:r w:rsidRPr="00AD652B">
              <w:t xml:space="preserve"> LOC_Os03g02240, Ser563Cys</w:t>
            </w:r>
          </w:p>
        </w:tc>
      </w:tr>
      <w:tr w:rsidR="00AD652B" w:rsidRPr="00AD652B" w14:paraId="78D579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4C8F5A" w14:textId="77777777" w:rsidR="00AD652B" w:rsidRPr="00AD652B" w:rsidRDefault="00AD652B" w:rsidP="006F13B3">
            <w:pPr>
              <w:pStyle w:val="2suptable"/>
            </w:pPr>
            <w:r w:rsidRPr="00AD652B">
              <w:t>LOC_Os03g03610</w:t>
            </w:r>
          </w:p>
        </w:tc>
        <w:tc>
          <w:tcPr>
            <w:tcW w:w="1134" w:type="dxa"/>
            <w:tcBorders>
              <w:top w:val="nil"/>
              <w:left w:val="nil"/>
              <w:bottom w:val="nil"/>
              <w:right w:val="nil"/>
            </w:tcBorders>
            <w:shd w:val="clear" w:color="auto" w:fill="auto"/>
            <w:noWrap/>
            <w:vAlign w:val="center"/>
            <w:hideMark/>
          </w:tcPr>
          <w:p w14:paraId="3D244A49" w14:textId="77777777" w:rsidR="00AD652B" w:rsidRPr="00AD652B" w:rsidRDefault="00AD652B" w:rsidP="006F13B3">
            <w:pPr>
              <w:pStyle w:val="2suptable"/>
            </w:pPr>
            <w:r w:rsidRPr="00AD652B">
              <w:t>10301599382</w:t>
            </w:r>
          </w:p>
        </w:tc>
        <w:tc>
          <w:tcPr>
            <w:tcW w:w="567" w:type="dxa"/>
            <w:tcBorders>
              <w:top w:val="nil"/>
              <w:left w:val="nil"/>
              <w:bottom w:val="nil"/>
              <w:right w:val="nil"/>
            </w:tcBorders>
            <w:shd w:val="clear" w:color="auto" w:fill="auto"/>
            <w:noWrap/>
            <w:vAlign w:val="center"/>
            <w:hideMark/>
          </w:tcPr>
          <w:p w14:paraId="34429D2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A939158" w14:textId="77777777" w:rsidR="00AD652B" w:rsidRPr="00AD652B" w:rsidRDefault="00AD652B" w:rsidP="006F13B3">
            <w:pPr>
              <w:pStyle w:val="2suptable"/>
            </w:pPr>
            <w:r w:rsidRPr="00AD652B">
              <w:t>1599382</w:t>
            </w:r>
          </w:p>
        </w:tc>
        <w:tc>
          <w:tcPr>
            <w:tcW w:w="1020" w:type="dxa"/>
            <w:tcBorders>
              <w:top w:val="nil"/>
              <w:left w:val="nil"/>
              <w:bottom w:val="nil"/>
              <w:right w:val="nil"/>
            </w:tcBorders>
            <w:shd w:val="clear" w:color="auto" w:fill="auto"/>
            <w:noWrap/>
            <w:vAlign w:val="center"/>
            <w:hideMark/>
          </w:tcPr>
          <w:p w14:paraId="0A3BD54F"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72E06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61701A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BA6DBF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B50DE4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6C444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851723" w14:textId="5B8C99A2" w:rsidR="00AD652B" w:rsidRPr="00AD652B" w:rsidRDefault="00AD652B" w:rsidP="006F13B3">
            <w:pPr>
              <w:pStyle w:val="2suptable"/>
            </w:pPr>
            <w:r w:rsidRPr="00AD652B">
              <w:t>A&gt;C, synonymous</w:t>
            </w:r>
            <w:r>
              <w:t xml:space="preserve"> variant</w:t>
            </w:r>
            <w:r w:rsidRPr="00AD652B">
              <w:t xml:space="preserve"> LOC_Os03g03610, Pro211Pro</w:t>
            </w:r>
          </w:p>
        </w:tc>
      </w:tr>
      <w:tr w:rsidR="00AD652B" w:rsidRPr="00AD652B" w14:paraId="6712E82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9F162C"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622260D6" w14:textId="77777777" w:rsidR="00AD652B" w:rsidRPr="00AD652B" w:rsidRDefault="00AD652B" w:rsidP="006F13B3">
            <w:pPr>
              <w:pStyle w:val="2suptable"/>
            </w:pPr>
            <w:r w:rsidRPr="00AD652B">
              <w:t>10307759279</w:t>
            </w:r>
          </w:p>
        </w:tc>
        <w:tc>
          <w:tcPr>
            <w:tcW w:w="567" w:type="dxa"/>
            <w:tcBorders>
              <w:top w:val="nil"/>
              <w:left w:val="nil"/>
              <w:bottom w:val="nil"/>
              <w:right w:val="nil"/>
            </w:tcBorders>
            <w:shd w:val="clear" w:color="auto" w:fill="auto"/>
            <w:noWrap/>
            <w:vAlign w:val="center"/>
            <w:hideMark/>
          </w:tcPr>
          <w:p w14:paraId="5BE9DD3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5D76669" w14:textId="77777777" w:rsidR="00AD652B" w:rsidRPr="00AD652B" w:rsidRDefault="00AD652B" w:rsidP="006F13B3">
            <w:pPr>
              <w:pStyle w:val="2suptable"/>
            </w:pPr>
            <w:r w:rsidRPr="00AD652B">
              <w:t>7759279</w:t>
            </w:r>
          </w:p>
        </w:tc>
        <w:tc>
          <w:tcPr>
            <w:tcW w:w="1020" w:type="dxa"/>
            <w:tcBorders>
              <w:top w:val="nil"/>
              <w:left w:val="nil"/>
              <w:bottom w:val="nil"/>
              <w:right w:val="nil"/>
            </w:tcBorders>
            <w:shd w:val="clear" w:color="auto" w:fill="auto"/>
            <w:noWrap/>
            <w:vAlign w:val="center"/>
            <w:hideMark/>
          </w:tcPr>
          <w:p w14:paraId="23809A2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7A73D2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5E22A0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7444F5"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7865E1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8D4988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EED779F" w14:textId="539CCC5B" w:rsidR="00AD652B" w:rsidRPr="00AD652B" w:rsidRDefault="00AD652B" w:rsidP="006F13B3">
            <w:pPr>
              <w:pStyle w:val="2suptable"/>
            </w:pPr>
            <w:r w:rsidRPr="00AD652B">
              <w:t>T&gt;C, synonymous</w:t>
            </w:r>
            <w:r>
              <w:t xml:space="preserve"> variant</w:t>
            </w:r>
            <w:r w:rsidRPr="00AD652B">
              <w:t xml:space="preserve"> LOC_Os03g14260, Gly842Gly</w:t>
            </w:r>
          </w:p>
        </w:tc>
      </w:tr>
      <w:tr w:rsidR="00AD652B" w:rsidRPr="00AD652B" w14:paraId="09B9AC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B60EE64"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30A66472" w14:textId="77777777" w:rsidR="00AD652B" w:rsidRPr="00AD652B" w:rsidRDefault="00AD652B" w:rsidP="006F13B3">
            <w:pPr>
              <w:pStyle w:val="2suptable"/>
            </w:pPr>
            <w:r w:rsidRPr="00AD652B">
              <w:t>10307759285</w:t>
            </w:r>
          </w:p>
        </w:tc>
        <w:tc>
          <w:tcPr>
            <w:tcW w:w="567" w:type="dxa"/>
            <w:tcBorders>
              <w:top w:val="nil"/>
              <w:left w:val="nil"/>
              <w:bottom w:val="nil"/>
              <w:right w:val="nil"/>
            </w:tcBorders>
            <w:shd w:val="clear" w:color="auto" w:fill="auto"/>
            <w:noWrap/>
            <w:vAlign w:val="center"/>
            <w:hideMark/>
          </w:tcPr>
          <w:p w14:paraId="7A68356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D51E37" w14:textId="77777777" w:rsidR="00AD652B" w:rsidRPr="00AD652B" w:rsidRDefault="00AD652B" w:rsidP="006F13B3">
            <w:pPr>
              <w:pStyle w:val="2suptable"/>
            </w:pPr>
            <w:r w:rsidRPr="00AD652B">
              <w:t>7759285</w:t>
            </w:r>
          </w:p>
        </w:tc>
        <w:tc>
          <w:tcPr>
            <w:tcW w:w="1020" w:type="dxa"/>
            <w:tcBorders>
              <w:top w:val="nil"/>
              <w:left w:val="nil"/>
              <w:bottom w:val="nil"/>
              <w:right w:val="nil"/>
            </w:tcBorders>
            <w:shd w:val="clear" w:color="auto" w:fill="auto"/>
            <w:noWrap/>
            <w:vAlign w:val="center"/>
            <w:hideMark/>
          </w:tcPr>
          <w:p w14:paraId="2CF4D236"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7313E3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72D246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9D9EAB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80D646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4D10CD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02E797DD" w14:textId="7E842602" w:rsidR="00AD652B" w:rsidRPr="00AD652B" w:rsidRDefault="00AD652B" w:rsidP="006F13B3">
            <w:pPr>
              <w:pStyle w:val="2suptable"/>
            </w:pPr>
            <w:r w:rsidRPr="00AD652B">
              <w:t>A&gt;C, missense</w:t>
            </w:r>
            <w:r>
              <w:t xml:space="preserve"> variant</w:t>
            </w:r>
            <w:r w:rsidRPr="00AD652B">
              <w:t xml:space="preserve"> LOC_Os03g14260, Ile840Met</w:t>
            </w:r>
          </w:p>
        </w:tc>
      </w:tr>
      <w:tr w:rsidR="00AD652B" w:rsidRPr="00AD652B" w14:paraId="29464D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172729" w14:textId="77777777" w:rsidR="00AD652B" w:rsidRPr="00AD652B" w:rsidRDefault="00AD652B" w:rsidP="006F13B3">
            <w:pPr>
              <w:pStyle w:val="2suptable"/>
            </w:pPr>
            <w:r w:rsidRPr="00AD652B">
              <w:t>LOC_Os03g15230</w:t>
            </w:r>
          </w:p>
        </w:tc>
        <w:tc>
          <w:tcPr>
            <w:tcW w:w="1134" w:type="dxa"/>
            <w:tcBorders>
              <w:top w:val="nil"/>
              <w:left w:val="nil"/>
              <w:bottom w:val="nil"/>
              <w:right w:val="nil"/>
            </w:tcBorders>
            <w:shd w:val="clear" w:color="auto" w:fill="auto"/>
            <w:noWrap/>
            <w:vAlign w:val="center"/>
            <w:hideMark/>
          </w:tcPr>
          <w:p w14:paraId="1A462E86" w14:textId="77777777" w:rsidR="00AD652B" w:rsidRPr="00AD652B" w:rsidRDefault="00AD652B" w:rsidP="006F13B3">
            <w:pPr>
              <w:pStyle w:val="2suptable"/>
            </w:pPr>
            <w:r w:rsidRPr="00AD652B">
              <w:t>10308330478</w:t>
            </w:r>
          </w:p>
        </w:tc>
        <w:tc>
          <w:tcPr>
            <w:tcW w:w="567" w:type="dxa"/>
            <w:tcBorders>
              <w:top w:val="nil"/>
              <w:left w:val="nil"/>
              <w:bottom w:val="nil"/>
              <w:right w:val="nil"/>
            </w:tcBorders>
            <w:shd w:val="clear" w:color="auto" w:fill="auto"/>
            <w:noWrap/>
            <w:vAlign w:val="center"/>
            <w:hideMark/>
          </w:tcPr>
          <w:p w14:paraId="11737EB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6D1253C" w14:textId="77777777" w:rsidR="00AD652B" w:rsidRPr="00AD652B" w:rsidRDefault="00AD652B" w:rsidP="006F13B3">
            <w:pPr>
              <w:pStyle w:val="2suptable"/>
            </w:pPr>
            <w:r w:rsidRPr="00AD652B">
              <w:t>8330478</w:t>
            </w:r>
          </w:p>
        </w:tc>
        <w:tc>
          <w:tcPr>
            <w:tcW w:w="1020" w:type="dxa"/>
            <w:tcBorders>
              <w:top w:val="nil"/>
              <w:left w:val="nil"/>
              <w:bottom w:val="nil"/>
              <w:right w:val="nil"/>
            </w:tcBorders>
            <w:shd w:val="clear" w:color="auto" w:fill="auto"/>
            <w:noWrap/>
            <w:vAlign w:val="center"/>
            <w:hideMark/>
          </w:tcPr>
          <w:p w14:paraId="708E3C7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BB24BE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216B4A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D85C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3A1B04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CF397B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81002C0" w14:textId="27E65097" w:rsidR="00AD652B" w:rsidRPr="00AD652B" w:rsidRDefault="00AD652B" w:rsidP="006F13B3">
            <w:pPr>
              <w:pStyle w:val="2suptable"/>
            </w:pPr>
            <w:r w:rsidRPr="00AD652B">
              <w:t>C&gt;T, synonymous</w:t>
            </w:r>
            <w:r>
              <w:t xml:space="preserve"> variant</w:t>
            </w:r>
            <w:r w:rsidRPr="00AD652B">
              <w:t xml:space="preserve"> LOC_Os03g15230, Arg226Arg</w:t>
            </w:r>
          </w:p>
        </w:tc>
      </w:tr>
      <w:tr w:rsidR="00AD652B" w:rsidRPr="00AD652B" w14:paraId="0D4C13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D7CDF"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657C1F79" w14:textId="77777777" w:rsidR="00AD652B" w:rsidRPr="00AD652B" w:rsidRDefault="00AD652B" w:rsidP="006F13B3">
            <w:pPr>
              <w:pStyle w:val="2suptable"/>
            </w:pPr>
            <w:r w:rsidRPr="00AD652B">
              <w:t>10316696407</w:t>
            </w:r>
          </w:p>
        </w:tc>
        <w:tc>
          <w:tcPr>
            <w:tcW w:w="567" w:type="dxa"/>
            <w:tcBorders>
              <w:top w:val="nil"/>
              <w:left w:val="nil"/>
              <w:bottom w:val="nil"/>
              <w:right w:val="nil"/>
            </w:tcBorders>
            <w:shd w:val="clear" w:color="auto" w:fill="auto"/>
            <w:noWrap/>
            <w:vAlign w:val="center"/>
            <w:hideMark/>
          </w:tcPr>
          <w:p w14:paraId="65D042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1846418" w14:textId="77777777" w:rsidR="00AD652B" w:rsidRPr="00AD652B" w:rsidRDefault="00AD652B" w:rsidP="006F13B3">
            <w:pPr>
              <w:pStyle w:val="2suptable"/>
            </w:pPr>
            <w:r w:rsidRPr="00AD652B">
              <w:t>16696407</w:t>
            </w:r>
          </w:p>
        </w:tc>
        <w:tc>
          <w:tcPr>
            <w:tcW w:w="1020" w:type="dxa"/>
            <w:tcBorders>
              <w:top w:val="nil"/>
              <w:left w:val="nil"/>
              <w:bottom w:val="nil"/>
              <w:right w:val="nil"/>
            </w:tcBorders>
            <w:shd w:val="clear" w:color="auto" w:fill="auto"/>
            <w:noWrap/>
            <w:vAlign w:val="center"/>
            <w:hideMark/>
          </w:tcPr>
          <w:p w14:paraId="4F00AA3C"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678F9E81"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C0B6F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B3733F5"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FD13A3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8B3EFE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5A085906" w14:textId="77777777" w:rsidR="00AD652B" w:rsidRPr="00AD652B" w:rsidRDefault="00AD652B" w:rsidP="006F13B3">
            <w:pPr>
              <w:pStyle w:val="2suptable"/>
            </w:pPr>
            <w:r w:rsidRPr="00AD652B">
              <w:t>－</w:t>
            </w:r>
          </w:p>
        </w:tc>
      </w:tr>
      <w:tr w:rsidR="00AD652B" w:rsidRPr="00AD652B" w14:paraId="0E8041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9B74D1"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78DD4CC4" w14:textId="77777777" w:rsidR="00AD652B" w:rsidRPr="00AD652B" w:rsidRDefault="00AD652B" w:rsidP="006F13B3">
            <w:pPr>
              <w:pStyle w:val="2suptable"/>
            </w:pPr>
            <w:r w:rsidRPr="00AD652B">
              <w:t>10316696424</w:t>
            </w:r>
          </w:p>
        </w:tc>
        <w:tc>
          <w:tcPr>
            <w:tcW w:w="567" w:type="dxa"/>
            <w:tcBorders>
              <w:top w:val="nil"/>
              <w:left w:val="nil"/>
              <w:bottom w:val="nil"/>
              <w:right w:val="nil"/>
            </w:tcBorders>
            <w:shd w:val="clear" w:color="auto" w:fill="auto"/>
            <w:noWrap/>
            <w:vAlign w:val="center"/>
            <w:hideMark/>
          </w:tcPr>
          <w:p w14:paraId="5CD6E90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BB7564A" w14:textId="77777777" w:rsidR="00AD652B" w:rsidRPr="00AD652B" w:rsidRDefault="00AD652B" w:rsidP="006F13B3">
            <w:pPr>
              <w:pStyle w:val="2suptable"/>
            </w:pPr>
            <w:r w:rsidRPr="00AD652B">
              <w:t>16696424</w:t>
            </w:r>
          </w:p>
        </w:tc>
        <w:tc>
          <w:tcPr>
            <w:tcW w:w="1020" w:type="dxa"/>
            <w:tcBorders>
              <w:top w:val="nil"/>
              <w:left w:val="nil"/>
              <w:bottom w:val="nil"/>
              <w:right w:val="nil"/>
            </w:tcBorders>
            <w:shd w:val="clear" w:color="auto" w:fill="auto"/>
            <w:noWrap/>
            <w:vAlign w:val="center"/>
            <w:hideMark/>
          </w:tcPr>
          <w:p w14:paraId="0376221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60576B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A8E9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16BA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2C0EB57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B53C6F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8047819" w14:textId="77777777" w:rsidR="00AD652B" w:rsidRPr="00AD652B" w:rsidRDefault="00AD652B" w:rsidP="006F13B3">
            <w:pPr>
              <w:pStyle w:val="2suptable"/>
            </w:pPr>
            <w:r w:rsidRPr="00AD652B">
              <w:t>－</w:t>
            </w:r>
          </w:p>
        </w:tc>
      </w:tr>
      <w:tr w:rsidR="00AD652B" w:rsidRPr="00AD652B" w14:paraId="3CDB85D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68624E"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4904391" w14:textId="77777777" w:rsidR="00AD652B" w:rsidRPr="00AD652B" w:rsidRDefault="00AD652B" w:rsidP="006F13B3">
            <w:pPr>
              <w:pStyle w:val="2suptable"/>
            </w:pPr>
            <w:r w:rsidRPr="00AD652B">
              <w:t>10317292563</w:t>
            </w:r>
          </w:p>
        </w:tc>
        <w:tc>
          <w:tcPr>
            <w:tcW w:w="567" w:type="dxa"/>
            <w:tcBorders>
              <w:top w:val="nil"/>
              <w:left w:val="nil"/>
              <w:bottom w:val="nil"/>
              <w:right w:val="nil"/>
            </w:tcBorders>
            <w:shd w:val="clear" w:color="auto" w:fill="auto"/>
            <w:noWrap/>
            <w:vAlign w:val="center"/>
            <w:hideMark/>
          </w:tcPr>
          <w:p w14:paraId="0D7D0DD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1887D66" w14:textId="77777777" w:rsidR="00AD652B" w:rsidRPr="00AD652B" w:rsidRDefault="00AD652B" w:rsidP="006F13B3">
            <w:pPr>
              <w:pStyle w:val="2suptable"/>
            </w:pPr>
            <w:r w:rsidRPr="00AD652B">
              <w:t>17292563</w:t>
            </w:r>
          </w:p>
        </w:tc>
        <w:tc>
          <w:tcPr>
            <w:tcW w:w="1020" w:type="dxa"/>
            <w:tcBorders>
              <w:top w:val="nil"/>
              <w:left w:val="nil"/>
              <w:bottom w:val="nil"/>
              <w:right w:val="nil"/>
            </w:tcBorders>
            <w:shd w:val="clear" w:color="auto" w:fill="auto"/>
            <w:noWrap/>
            <w:vAlign w:val="center"/>
            <w:hideMark/>
          </w:tcPr>
          <w:p w14:paraId="3C3F5D70"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5F0720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454007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A2A15C"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B150E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89A0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436961D8" w14:textId="77777777" w:rsidR="00AD652B" w:rsidRPr="00AD652B" w:rsidRDefault="00AD652B" w:rsidP="006F13B3">
            <w:pPr>
              <w:pStyle w:val="2suptable"/>
            </w:pPr>
            <w:r w:rsidRPr="00AD652B">
              <w:t>－</w:t>
            </w:r>
          </w:p>
        </w:tc>
      </w:tr>
      <w:tr w:rsidR="00AD652B" w:rsidRPr="00AD652B" w14:paraId="5A51F7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B6CCA"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77964BC" w14:textId="77777777" w:rsidR="00AD652B" w:rsidRPr="00AD652B" w:rsidRDefault="00AD652B" w:rsidP="006F13B3">
            <w:pPr>
              <w:pStyle w:val="2suptable"/>
            </w:pPr>
            <w:r w:rsidRPr="00AD652B">
              <w:t>10317292565</w:t>
            </w:r>
          </w:p>
        </w:tc>
        <w:tc>
          <w:tcPr>
            <w:tcW w:w="567" w:type="dxa"/>
            <w:tcBorders>
              <w:top w:val="nil"/>
              <w:left w:val="nil"/>
              <w:bottom w:val="nil"/>
              <w:right w:val="nil"/>
            </w:tcBorders>
            <w:shd w:val="clear" w:color="auto" w:fill="auto"/>
            <w:noWrap/>
            <w:vAlign w:val="center"/>
            <w:hideMark/>
          </w:tcPr>
          <w:p w14:paraId="371A7AF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DEBC9BF" w14:textId="77777777" w:rsidR="00AD652B" w:rsidRPr="00AD652B" w:rsidRDefault="00AD652B" w:rsidP="006F13B3">
            <w:pPr>
              <w:pStyle w:val="2suptable"/>
            </w:pPr>
            <w:r w:rsidRPr="00AD652B">
              <w:t>17292565</w:t>
            </w:r>
          </w:p>
        </w:tc>
        <w:tc>
          <w:tcPr>
            <w:tcW w:w="1020" w:type="dxa"/>
            <w:tcBorders>
              <w:top w:val="nil"/>
              <w:left w:val="nil"/>
              <w:bottom w:val="nil"/>
              <w:right w:val="nil"/>
            </w:tcBorders>
            <w:shd w:val="clear" w:color="auto" w:fill="auto"/>
            <w:noWrap/>
            <w:vAlign w:val="center"/>
            <w:hideMark/>
          </w:tcPr>
          <w:p w14:paraId="29A75577"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13868F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C2C75E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0B3946E" w14:textId="77777777" w:rsidR="00AD652B" w:rsidRPr="00AD652B" w:rsidRDefault="00AD652B" w:rsidP="006F13B3">
            <w:pPr>
              <w:pStyle w:val="2suptable"/>
            </w:pPr>
            <w:r w:rsidRPr="00AD652B">
              <w:t>99.67%</w:t>
            </w:r>
          </w:p>
        </w:tc>
        <w:tc>
          <w:tcPr>
            <w:tcW w:w="708" w:type="dxa"/>
            <w:tcBorders>
              <w:top w:val="nil"/>
              <w:left w:val="nil"/>
              <w:bottom w:val="nil"/>
              <w:right w:val="nil"/>
            </w:tcBorders>
            <w:shd w:val="clear" w:color="auto" w:fill="auto"/>
            <w:noWrap/>
            <w:vAlign w:val="center"/>
            <w:hideMark/>
          </w:tcPr>
          <w:p w14:paraId="4452095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3C3B99" w14:textId="77777777" w:rsidR="00AD652B" w:rsidRPr="00AD652B" w:rsidRDefault="00AD652B" w:rsidP="006F13B3">
            <w:pPr>
              <w:pStyle w:val="2suptable"/>
            </w:pPr>
            <w:r w:rsidRPr="00AD652B">
              <w:t>0.33%</w:t>
            </w:r>
          </w:p>
        </w:tc>
        <w:tc>
          <w:tcPr>
            <w:tcW w:w="2048" w:type="dxa"/>
            <w:tcBorders>
              <w:top w:val="nil"/>
              <w:left w:val="nil"/>
              <w:bottom w:val="nil"/>
              <w:right w:val="nil"/>
            </w:tcBorders>
            <w:shd w:val="clear" w:color="auto" w:fill="auto"/>
            <w:vAlign w:val="center"/>
            <w:hideMark/>
          </w:tcPr>
          <w:p w14:paraId="13C727E3" w14:textId="77777777" w:rsidR="00AD652B" w:rsidRPr="00AD652B" w:rsidRDefault="00AD652B" w:rsidP="006F13B3">
            <w:pPr>
              <w:pStyle w:val="2suptable"/>
            </w:pPr>
            <w:r w:rsidRPr="00AD652B">
              <w:t>－</w:t>
            </w:r>
          </w:p>
        </w:tc>
      </w:tr>
      <w:tr w:rsidR="00AD652B" w:rsidRPr="00AD652B" w14:paraId="3633B6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A3C4E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46C4E45F" w14:textId="77777777" w:rsidR="00AD652B" w:rsidRPr="00AD652B" w:rsidRDefault="00AD652B" w:rsidP="006F13B3">
            <w:pPr>
              <w:pStyle w:val="2suptable"/>
            </w:pPr>
            <w:r w:rsidRPr="00AD652B">
              <w:t>10317292567</w:t>
            </w:r>
          </w:p>
        </w:tc>
        <w:tc>
          <w:tcPr>
            <w:tcW w:w="567" w:type="dxa"/>
            <w:tcBorders>
              <w:top w:val="nil"/>
              <w:left w:val="nil"/>
              <w:bottom w:val="nil"/>
              <w:right w:val="nil"/>
            </w:tcBorders>
            <w:shd w:val="clear" w:color="auto" w:fill="auto"/>
            <w:noWrap/>
            <w:vAlign w:val="center"/>
            <w:hideMark/>
          </w:tcPr>
          <w:p w14:paraId="0A79FB4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4A9F325" w14:textId="77777777" w:rsidR="00AD652B" w:rsidRPr="00AD652B" w:rsidRDefault="00AD652B" w:rsidP="006F13B3">
            <w:pPr>
              <w:pStyle w:val="2suptable"/>
            </w:pPr>
            <w:r w:rsidRPr="00AD652B">
              <w:t>17292567</w:t>
            </w:r>
          </w:p>
        </w:tc>
        <w:tc>
          <w:tcPr>
            <w:tcW w:w="1020" w:type="dxa"/>
            <w:tcBorders>
              <w:top w:val="nil"/>
              <w:left w:val="nil"/>
              <w:bottom w:val="nil"/>
              <w:right w:val="nil"/>
            </w:tcBorders>
            <w:shd w:val="clear" w:color="auto" w:fill="auto"/>
            <w:noWrap/>
            <w:vAlign w:val="center"/>
            <w:hideMark/>
          </w:tcPr>
          <w:p w14:paraId="06E17AD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331ED3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64F99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C7132F" w14:textId="77777777" w:rsidR="00AD652B" w:rsidRPr="00AD652B" w:rsidRDefault="00AD652B" w:rsidP="006F13B3">
            <w:pPr>
              <w:pStyle w:val="2suptable"/>
            </w:pPr>
            <w:r w:rsidRPr="00AD652B">
              <w:t>66.05%</w:t>
            </w:r>
          </w:p>
        </w:tc>
        <w:tc>
          <w:tcPr>
            <w:tcW w:w="708" w:type="dxa"/>
            <w:tcBorders>
              <w:top w:val="nil"/>
              <w:left w:val="nil"/>
              <w:bottom w:val="nil"/>
              <w:right w:val="nil"/>
            </w:tcBorders>
            <w:shd w:val="clear" w:color="auto" w:fill="auto"/>
            <w:noWrap/>
            <w:vAlign w:val="center"/>
            <w:hideMark/>
          </w:tcPr>
          <w:p w14:paraId="6137ADF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018D569" w14:textId="77777777" w:rsidR="00AD652B" w:rsidRPr="00AD652B" w:rsidRDefault="00AD652B" w:rsidP="006F13B3">
            <w:pPr>
              <w:pStyle w:val="2suptable"/>
            </w:pPr>
            <w:r w:rsidRPr="00AD652B">
              <w:t>33.95%</w:t>
            </w:r>
          </w:p>
        </w:tc>
        <w:tc>
          <w:tcPr>
            <w:tcW w:w="2048" w:type="dxa"/>
            <w:tcBorders>
              <w:top w:val="nil"/>
              <w:left w:val="nil"/>
              <w:bottom w:val="nil"/>
              <w:right w:val="nil"/>
            </w:tcBorders>
            <w:shd w:val="clear" w:color="auto" w:fill="auto"/>
            <w:vAlign w:val="center"/>
            <w:hideMark/>
          </w:tcPr>
          <w:p w14:paraId="43BFF556" w14:textId="77777777" w:rsidR="00AD652B" w:rsidRPr="00AD652B" w:rsidRDefault="00AD652B" w:rsidP="006F13B3">
            <w:pPr>
              <w:pStyle w:val="2suptable"/>
            </w:pPr>
            <w:r w:rsidRPr="00AD652B">
              <w:t>－</w:t>
            </w:r>
          </w:p>
        </w:tc>
      </w:tr>
      <w:tr w:rsidR="00AD652B" w:rsidRPr="00AD652B" w14:paraId="480D178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DC6B2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3B070A10" w14:textId="77777777" w:rsidR="00AD652B" w:rsidRPr="00AD652B" w:rsidRDefault="00AD652B" w:rsidP="006F13B3">
            <w:pPr>
              <w:pStyle w:val="2suptable"/>
            </w:pPr>
            <w:r w:rsidRPr="00AD652B">
              <w:t>10317292570</w:t>
            </w:r>
          </w:p>
        </w:tc>
        <w:tc>
          <w:tcPr>
            <w:tcW w:w="567" w:type="dxa"/>
            <w:tcBorders>
              <w:top w:val="nil"/>
              <w:left w:val="nil"/>
              <w:bottom w:val="nil"/>
              <w:right w:val="nil"/>
            </w:tcBorders>
            <w:shd w:val="clear" w:color="auto" w:fill="auto"/>
            <w:noWrap/>
            <w:vAlign w:val="center"/>
            <w:hideMark/>
          </w:tcPr>
          <w:p w14:paraId="1819D47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1F8AC1A" w14:textId="77777777" w:rsidR="00AD652B" w:rsidRPr="00AD652B" w:rsidRDefault="00AD652B" w:rsidP="006F13B3">
            <w:pPr>
              <w:pStyle w:val="2suptable"/>
            </w:pPr>
            <w:r w:rsidRPr="00AD652B">
              <w:t>17292570</w:t>
            </w:r>
          </w:p>
        </w:tc>
        <w:tc>
          <w:tcPr>
            <w:tcW w:w="1020" w:type="dxa"/>
            <w:tcBorders>
              <w:top w:val="nil"/>
              <w:left w:val="nil"/>
              <w:bottom w:val="nil"/>
              <w:right w:val="nil"/>
            </w:tcBorders>
            <w:shd w:val="clear" w:color="auto" w:fill="auto"/>
            <w:noWrap/>
            <w:vAlign w:val="center"/>
            <w:hideMark/>
          </w:tcPr>
          <w:p w14:paraId="2BEF373D"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326F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90BA81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3C8114"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F30A65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6B56A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58E79A08" w14:textId="77777777" w:rsidR="00AD652B" w:rsidRPr="00AD652B" w:rsidRDefault="00AD652B" w:rsidP="006F13B3">
            <w:pPr>
              <w:pStyle w:val="2suptable"/>
            </w:pPr>
            <w:r w:rsidRPr="00AD652B">
              <w:t>－</w:t>
            </w:r>
          </w:p>
        </w:tc>
      </w:tr>
      <w:tr w:rsidR="00AD652B" w:rsidRPr="00AD652B" w14:paraId="027B6BD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94D2C41"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60A77DA6" w14:textId="77777777" w:rsidR="00AD652B" w:rsidRPr="00AD652B" w:rsidRDefault="00AD652B" w:rsidP="006F13B3">
            <w:pPr>
              <w:pStyle w:val="2suptable"/>
            </w:pPr>
            <w:r w:rsidRPr="00AD652B">
              <w:t>10319619361</w:t>
            </w:r>
          </w:p>
        </w:tc>
        <w:tc>
          <w:tcPr>
            <w:tcW w:w="567" w:type="dxa"/>
            <w:tcBorders>
              <w:top w:val="nil"/>
              <w:left w:val="nil"/>
              <w:bottom w:val="nil"/>
              <w:right w:val="nil"/>
            </w:tcBorders>
            <w:shd w:val="clear" w:color="auto" w:fill="auto"/>
            <w:noWrap/>
            <w:vAlign w:val="center"/>
            <w:hideMark/>
          </w:tcPr>
          <w:p w14:paraId="148C207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EC598C4" w14:textId="77777777" w:rsidR="00AD652B" w:rsidRPr="00AD652B" w:rsidRDefault="00AD652B" w:rsidP="006F13B3">
            <w:pPr>
              <w:pStyle w:val="2suptable"/>
            </w:pPr>
            <w:r w:rsidRPr="00AD652B">
              <w:t>19619361</w:t>
            </w:r>
          </w:p>
        </w:tc>
        <w:tc>
          <w:tcPr>
            <w:tcW w:w="1020" w:type="dxa"/>
            <w:tcBorders>
              <w:top w:val="nil"/>
              <w:left w:val="nil"/>
              <w:bottom w:val="nil"/>
              <w:right w:val="nil"/>
            </w:tcBorders>
            <w:shd w:val="clear" w:color="auto" w:fill="auto"/>
            <w:noWrap/>
            <w:vAlign w:val="center"/>
            <w:hideMark/>
          </w:tcPr>
          <w:p w14:paraId="5D8291DC"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75228C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96299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6AC41B3" w14:textId="77777777" w:rsidR="00AD652B" w:rsidRPr="00AD652B" w:rsidRDefault="00AD652B" w:rsidP="006F13B3">
            <w:pPr>
              <w:pStyle w:val="2suptable"/>
            </w:pPr>
            <w:r w:rsidRPr="00AD652B">
              <w:t>93.58%</w:t>
            </w:r>
          </w:p>
        </w:tc>
        <w:tc>
          <w:tcPr>
            <w:tcW w:w="708" w:type="dxa"/>
            <w:tcBorders>
              <w:top w:val="nil"/>
              <w:left w:val="nil"/>
              <w:bottom w:val="nil"/>
              <w:right w:val="nil"/>
            </w:tcBorders>
            <w:shd w:val="clear" w:color="auto" w:fill="auto"/>
            <w:noWrap/>
            <w:vAlign w:val="center"/>
            <w:hideMark/>
          </w:tcPr>
          <w:p w14:paraId="7961612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7D9931A" w14:textId="77777777" w:rsidR="00AD652B" w:rsidRPr="00AD652B" w:rsidRDefault="00AD652B" w:rsidP="006F13B3">
            <w:pPr>
              <w:pStyle w:val="2suptable"/>
            </w:pPr>
            <w:r w:rsidRPr="00AD652B">
              <w:t>6.42%</w:t>
            </w:r>
          </w:p>
        </w:tc>
        <w:tc>
          <w:tcPr>
            <w:tcW w:w="2048" w:type="dxa"/>
            <w:tcBorders>
              <w:top w:val="nil"/>
              <w:left w:val="nil"/>
              <w:bottom w:val="nil"/>
              <w:right w:val="nil"/>
            </w:tcBorders>
            <w:shd w:val="clear" w:color="auto" w:fill="auto"/>
            <w:vAlign w:val="center"/>
            <w:hideMark/>
          </w:tcPr>
          <w:p w14:paraId="60ED163F" w14:textId="4836BE65" w:rsidR="00AD652B" w:rsidRPr="00AD652B" w:rsidRDefault="00AD652B" w:rsidP="006F13B3">
            <w:pPr>
              <w:pStyle w:val="2suptable"/>
            </w:pPr>
            <w:r w:rsidRPr="00AD652B">
              <w:t>T&gt;A, missense</w:t>
            </w:r>
            <w:r>
              <w:t xml:space="preserve"> variant</w:t>
            </w:r>
            <w:r w:rsidRPr="00AD652B">
              <w:t xml:space="preserve"> LOC_Os03g35380, Trp673Arg</w:t>
            </w:r>
          </w:p>
        </w:tc>
      </w:tr>
      <w:tr w:rsidR="00AD652B" w:rsidRPr="00AD652B" w14:paraId="06D133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E5FC9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3917F7A3" w14:textId="77777777" w:rsidR="00AD652B" w:rsidRPr="00AD652B" w:rsidRDefault="00AD652B" w:rsidP="006F13B3">
            <w:pPr>
              <w:pStyle w:val="2suptable"/>
            </w:pPr>
            <w:r w:rsidRPr="00AD652B">
              <w:t>10319619364</w:t>
            </w:r>
          </w:p>
        </w:tc>
        <w:tc>
          <w:tcPr>
            <w:tcW w:w="567" w:type="dxa"/>
            <w:tcBorders>
              <w:top w:val="nil"/>
              <w:left w:val="nil"/>
              <w:bottom w:val="nil"/>
              <w:right w:val="nil"/>
            </w:tcBorders>
            <w:shd w:val="clear" w:color="auto" w:fill="auto"/>
            <w:noWrap/>
            <w:vAlign w:val="center"/>
            <w:hideMark/>
          </w:tcPr>
          <w:p w14:paraId="6783FD5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D9A8CE8" w14:textId="77777777" w:rsidR="00AD652B" w:rsidRPr="00AD652B" w:rsidRDefault="00AD652B" w:rsidP="006F13B3">
            <w:pPr>
              <w:pStyle w:val="2suptable"/>
            </w:pPr>
            <w:r w:rsidRPr="00AD652B">
              <w:t>19619364</w:t>
            </w:r>
          </w:p>
        </w:tc>
        <w:tc>
          <w:tcPr>
            <w:tcW w:w="1020" w:type="dxa"/>
            <w:tcBorders>
              <w:top w:val="nil"/>
              <w:left w:val="nil"/>
              <w:bottom w:val="nil"/>
              <w:right w:val="nil"/>
            </w:tcBorders>
            <w:shd w:val="clear" w:color="auto" w:fill="auto"/>
            <w:noWrap/>
            <w:vAlign w:val="center"/>
            <w:hideMark/>
          </w:tcPr>
          <w:p w14:paraId="3D1C70C1"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71E791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189DE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66DACD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88D51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8B1C6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3CD520A" w14:textId="7D1FB41D" w:rsidR="00AD652B" w:rsidRPr="00AD652B" w:rsidRDefault="00AD652B" w:rsidP="006F13B3">
            <w:pPr>
              <w:pStyle w:val="2suptable"/>
            </w:pPr>
            <w:r w:rsidRPr="00AD652B">
              <w:t>G&gt;A, missense</w:t>
            </w:r>
            <w:r>
              <w:t xml:space="preserve"> variant</w:t>
            </w:r>
            <w:r w:rsidRPr="00AD652B">
              <w:t xml:space="preserve"> LOC_Os03g35380, Ala674Thr</w:t>
            </w:r>
          </w:p>
        </w:tc>
      </w:tr>
      <w:tr w:rsidR="00AD652B" w:rsidRPr="00AD652B" w14:paraId="60F214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AEEF1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2C16D697" w14:textId="77777777" w:rsidR="00AD652B" w:rsidRPr="00AD652B" w:rsidRDefault="00AD652B" w:rsidP="006F13B3">
            <w:pPr>
              <w:pStyle w:val="2suptable"/>
            </w:pPr>
            <w:r w:rsidRPr="00AD652B">
              <w:t>10319619366</w:t>
            </w:r>
          </w:p>
        </w:tc>
        <w:tc>
          <w:tcPr>
            <w:tcW w:w="567" w:type="dxa"/>
            <w:tcBorders>
              <w:top w:val="nil"/>
              <w:left w:val="nil"/>
              <w:bottom w:val="nil"/>
              <w:right w:val="nil"/>
            </w:tcBorders>
            <w:shd w:val="clear" w:color="auto" w:fill="auto"/>
            <w:noWrap/>
            <w:vAlign w:val="center"/>
            <w:hideMark/>
          </w:tcPr>
          <w:p w14:paraId="0333302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DCB2514" w14:textId="77777777" w:rsidR="00AD652B" w:rsidRPr="00AD652B" w:rsidRDefault="00AD652B" w:rsidP="006F13B3">
            <w:pPr>
              <w:pStyle w:val="2suptable"/>
            </w:pPr>
            <w:r w:rsidRPr="00AD652B">
              <w:t>19619366</w:t>
            </w:r>
          </w:p>
        </w:tc>
        <w:tc>
          <w:tcPr>
            <w:tcW w:w="1020" w:type="dxa"/>
            <w:tcBorders>
              <w:top w:val="nil"/>
              <w:left w:val="nil"/>
              <w:bottom w:val="nil"/>
              <w:right w:val="nil"/>
            </w:tcBorders>
            <w:shd w:val="clear" w:color="auto" w:fill="auto"/>
            <w:noWrap/>
            <w:vAlign w:val="center"/>
            <w:hideMark/>
          </w:tcPr>
          <w:p w14:paraId="555A5319"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0532C6F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7C64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D4D5AE5"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0BA4CE4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C8A070E"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663D83B1" w14:textId="76C9DF55" w:rsidR="00AD652B" w:rsidRPr="00AD652B" w:rsidRDefault="00AD652B" w:rsidP="006F13B3">
            <w:pPr>
              <w:pStyle w:val="2suptable"/>
            </w:pPr>
            <w:r w:rsidRPr="00AD652B">
              <w:t>C&gt;T, synonymous</w:t>
            </w:r>
            <w:r>
              <w:t xml:space="preserve"> variant</w:t>
            </w:r>
            <w:r w:rsidRPr="00AD652B">
              <w:t xml:space="preserve"> LOC_Os03g35380, Ala674Ala</w:t>
            </w:r>
          </w:p>
        </w:tc>
      </w:tr>
      <w:tr w:rsidR="00AD652B" w:rsidRPr="00AD652B" w14:paraId="0EEF98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153E8A"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440CF8D8" w14:textId="77777777" w:rsidR="00AD652B" w:rsidRPr="00AD652B" w:rsidRDefault="00AD652B" w:rsidP="006F13B3">
            <w:pPr>
              <w:pStyle w:val="2suptable"/>
            </w:pPr>
            <w:r w:rsidRPr="00AD652B">
              <w:t>10327100944</w:t>
            </w:r>
          </w:p>
        </w:tc>
        <w:tc>
          <w:tcPr>
            <w:tcW w:w="567" w:type="dxa"/>
            <w:tcBorders>
              <w:top w:val="nil"/>
              <w:left w:val="nil"/>
              <w:bottom w:val="nil"/>
              <w:right w:val="nil"/>
            </w:tcBorders>
            <w:shd w:val="clear" w:color="auto" w:fill="auto"/>
            <w:noWrap/>
            <w:vAlign w:val="center"/>
            <w:hideMark/>
          </w:tcPr>
          <w:p w14:paraId="40B33F99"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79BB536" w14:textId="77777777" w:rsidR="00AD652B" w:rsidRPr="00AD652B" w:rsidRDefault="00AD652B" w:rsidP="006F13B3">
            <w:pPr>
              <w:pStyle w:val="2suptable"/>
            </w:pPr>
            <w:r w:rsidRPr="00AD652B">
              <w:t>27100944</w:t>
            </w:r>
          </w:p>
        </w:tc>
        <w:tc>
          <w:tcPr>
            <w:tcW w:w="1020" w:type="dxa"/>
            <w:tcBorders>
              <w:top w:val="nil"/>
              <w:left w:val="nil"/>
              <w:bottom w:val="nil"/>
              <w:right w:val="nil"/>
            </w:tcBorders>
            <w:shd w:val="clear" w:color="auto" w:fill="auto"/>
            <w:noWrap/>
            <w:vAlign w:val="center"/>
            <w:hideMark/>
          </w:tcPr>
          <w:p w14:paraId="6B83B048"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360EA7E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B4D0CF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5F7E9E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D417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D92D33C"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4BE9890" w14:textId="748C5818" w:rsidR="00AD652B" w:rsidRPr="00AD652B" w:rsidRDefault="00AD652B" w:rsidP="006F13B3">
            <w:pPr>
              <w:pStyle w:val="2suptable"/>
            </w:pPr>
            <w:r w:rsidRPr="00AD652B">
              <w:t>G&gt;T, missense</w:t>
            </w:r>
            <w:r>
              <w:t xml:space="preserve"> variant</w:t>
            </w:r>
            <w:r w:rsidRPr="00AD652B">
              <w:t xml:space="preserve"> LOC_Os03g47760, Gly112Cys</w:t>
            </w:r>
          </w:p>
        </w:tc>
      </w:tr>
      <w:tr w:rsidR="00AD652B" w:rsidRPr="00AD652B" w14:paraId="27A264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AF4FE6"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898DCD6" w14:textId="77777777" w:rsidR="00AD652B" w:rsidRPr="00AD652B" w:rsidRDefault="00AD652B" w:rsidP="006F13B3">
            <w:pPr>
              <w:pStyle w:val="2suptable"/>
            </w:pPr>
            <w:r w:rsidRPr="00AD652B">
              <w:t>10327100946</w:t>
            </w:r>
          </w:p>
        </w:tc>
        <w:tc>
          <w:tcPr>
            <w:tcW w:w="567" w:type="dxa"/>
            <w:tcBorders>
              <w:top w:val="nil"/>
              <w:left w:val="nil"/>
              <w:bottom w:val="nil"/>
              <w:right w:val="nil"/>
            </w:tcBorders>
            <w:shd w:val="clear" w:color="auto" w:fill="auto"/>
            <w:noWrap/>
            <w:vAlign w:val="center"/>
            <w:hideMark/>
          </w:tcPr>
          <w:p w14:paraId="3B5CACA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D582AE7" w14:textId="77777777" w:rsidR="00AD652B" w:rsidRPr="00AD652B" w:rsidRDefault="00AD652B" w:rsidP="006F13B3">
            <w:pPr>
              <w:pStyle w:val="2suptable"/>
            </w:pPr>
            <w:r w:rsidRPr="00AD652B">
              <w:t>27100946</w:t>
            </w:r>
          </w:p>
        </w:tc>
        <w:tc>
          <w:tcPr>
            <w:tcW w:w="1020" w:type="dxa"/>
            <w:tcBorders>
              <w:top w:val="nil"/>
              <w:left w:val="nil"/>
              <w:bottom w:val="nil"/>
              <w:right w:val="nil"/>
            </w:tcBorders>
            <w:shd w:val="clear" w:color="auto" w:fill="auto"/>
            <w:noWrap/>
            <w:vAlign w:val="center"/>
            <w:hideMark/>
          </w:tcPr>
          <w:p w14:paraId="6A72CE8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169555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0FB33E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03348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040D4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47ECAB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F32B6FB" w14:textId="2D4CA6EE" w:rsidR="00AD652B" w:rsidRPr="00AD652B" w:rsidRDefault="00AD652B" w:rsidP="006F13B3">
            <w:pPr>
              <w:pStyle w:val="2suptable"/>
            </w:pPr>
            <w:r w:rsidRPr="00AD652B">
              <w:t>T&gt;G, synonymous</w:t>
            </w:r>
            <w:r>
              <w:t xml:space="preserve"> variant</w:t>
            </w:r>
            <w:r w:rsidRPr="00AD652B">
              <w:t xml:space="preserve"> LOC_Os03g47760, Gly112Gly</w:t>
            </w:r>
          </w:p>
        </w:tc>
      </w:tr>
      <w:tr w:rsidR="00AD652B" w:rsidRPr="00AD652B" w14:paraId="4EB8C0E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E3ED6F"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2187818" w14:textId="77777777" w:rsidR="00AD652B" w:rsidRPr="00AD652B" w:rsidRDefault="00AD652B" w:rsidP="006F13B3">
            <w:pPr>
              <w:pStyle w:val="2suptable"/>
            </w:pPr>
            <w:r w:rsidRPr="00AD652B">
              <w:t>10327100949</w:t>
            </w:r>
          </w:p>
        </w:tc>
        <w:tc>
          <w:tcPr>
            <w:tcW w:w="567" w:type="dxa"/>
            <w:tcBorders>
              <w:top w:val="nil"/>
              <w:left w:val="nil"/>
              <w:bottom w:val="nil"/>
              <w:right w:val="nil"/>
            </w:tcBorders>
            <w:shd w:val="clear" w:color="auto" w:fill="auto"/>
            <w:noWrap/>
            <w:vAlign w:val="center"/>
            <w:hideMark/>
          </w:tcPr>
          <w:p w14:paraId="4FC3F01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ADF2F46" w14:textId="77777777" w:rsidR="00AD652B" w:rsidRPr="00AD652B" w:rsidRDefault="00AD652B" w:rsidP="006F13B3">
            <w:pPr>
              <w:pStyle w:val="2suptable"/>
            </w:pPr>
            <w:r w:rsidRPr="00AD652B">
              <w:t>27100949</w:t>
            </w:r>
          </w:p>
        </w:tc>
        <w:tc>
          <w:tcPr>
            <w:tcW w:w="1020" w:type="dxa"/>
            <w:tcBorders>
              <w:top w:val="nil"/>
              <w:left w:val="nil"/>
              <w:bottom w:val="nil"/>
              <w:right w:val="nil"/>
            </w:tcBorders>
            <w:shd w:val="clear" w:color="auto" w:fill="auto"/>
            <w:noWrap/>
            <w:vAlign w:val="center"/>
            <w:hideMark/>
          </w:tcPr>
          <w:p w14:paraId="4F2566BF"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68E390D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D377D2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4CA7D6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73A49C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22C9A28"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4229B9D" w14:textId="2E076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42CEC0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CC78B1"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5F3EE8EE" w14:textId="77777777" w:rsidR="00AD652B" w:rsidRPr="00AD652B" w:rsidRDefault="00AD652B" w:rsidP="006F13B3">
            <w:pPr>
              <w:pStyle w:val="2suptable"/>
            </w:pPr>
            <w:r w:rsidRPr="00AD652B">
              <w:t>10327100951</w:t>
            </w:r>
          </w:p>
        </w:tc>
        <w:tc>
          <w:tcPr>
            <w:tcW w:w="567" w:type="dxa"/>
            <w:tcBorders>
              <w:top w:val="nil"/>
              <w:left w:val="nil"/>
              <w:bottom w:val="nil"/>
              <w:right w:val="nil"/>
            </w:tcBorders>
            <w:shd w:val="clear" w:color="auto" w:fill="auto"/>
            <w:noWrap/>
            <w:vAlign w:val="center"/>
            <w:hideMark/>
          </w:tcPr>
          <w:p w14:paraId="0B7AC90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07DFD57" w14:textId="77777777" w:rsidR="00AD652B" w:rsidRPr="00AD652B" w:rsidRDefault="00AD652B" w:rsidP="006F13B3">
            <w:pPr>
              <w:pStyle w:val="2suptable"/>
            </w:pPr>
            <w:r w:rsidRPr="00AD652B">
              <w:t>27100951</w:t>
            </w:r>
          </w:p>
        </w:tc>
        <w:tc>
          <w:tcPr>
            <w:tcW w:w="1020" w:type="dxa"/>
            <w:tcBorders>
              <w:top w:val="nil"/>
              <w:left w:val="nil"/>
              <w:bottom w:val="nil"/>
              <w:right w:val="nil"/>
            </w:tcBorders>
            <w:shd w:val="clear" w:color="auto" w:fill="auto"/>
            <w:noWrap/>
            <w:vAlign w:val="center"/>
            <w:hideMark/>
          </w:tcPr>
          <w:p w14:paraId="7C6C9B2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D889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C431BD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590D09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F9E180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F0BA339"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C8198C5" w14:textId="08231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30F6523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0B4BBEB"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0099EDB5" w14:textId="77777777" w:rsidR="00AD652B" w:rsidRPr="00AD652B" w:rsidRDefault="00AD652B" w:rsidP="006F13B3">
            <w:pPr>
              <w:pStyle w:val="2suptable"/>
            </w:pPr>
            <w:r w:rsidRPr="00AD652B">
              <w:t>10327100954</w:t>
            </w:r>
          </w:p>
        </w:tc>
        <w:tc>
          <w:tcPr>
            <w:tcW w:w="567" w:type="dxa"/>
            <w:tcBorders>
              <w:top w:val="nil"/>
              <w:left w:val="nil"/>
              <w:bottom w:val="nil"/>
              <w:right w:val="nil"/>
            </w:tcBorders>
            <w:shd w:val="clear" w:color="auto" w:fill="auto"/>
            <w:noWrap/>
            <w:vAlign w:val="center"/>
            <w:hideMark/>
          </w:tcPr>
          <w:p w14:paraId="2C40E93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1406A47" w14:textId="77777777" w:rsidR="00AD652B" w:rsidRPr="00AD652B" w:rsidRDefault="00AD652B" w:rsidP="006F13B3">
            <w:pPr>
              <w:pStyle w:val="2suptable"/>
            </w:pPr>
            <w:r w:rsidRPr="00AD652B">
              <w:t>27100954</w:t>
            </w:r>
          </w:p>
        </w:tc>
        <w:tc>
          <w:tcPr>
            <w:tcW w:w="1020" w:type="dxa"/>
            <w:tcBorders>
              <w:top w:val="nil"/>
              <w:left w:val="nil"/>
              <w:bottom w:val="nil"/>
              <w:right w:val="nil"/>
            </w:tcBorders>
            <w:shd w:val="clear" w:color="auto" w:fill="auto"/>
            <w:noWrap/>
            <w:vAlign w:val="center"/>
            <w:hideMark/>
          </w:tcPr>
          <w:p w14:paraId="2F3A1613"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26DA4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592F4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F76D37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9A4F1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6D84825"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72548EC7" w14:textId="04F934AA" w:rsidR="00AD652B" w:rsidRPr="00AD652B" w:rsidRDefault="00AD652B" w:rsidP="006F13B3">
            <w:pPr>
              <w:pStyle w:val="2suptable"/>
            </w:pPr>
            <w:r w:rsidRPr="00AD652B">
              <w:t>T&gt;A, missense</w:t>
            </w:r>
            <w:r>
              <w:t xml:space="preserve"> variant</w:t>
            </w:r>
            <w:r w:rsidRPr="00AD652B">
              <w:t xml:space="preserve"> LOC_Os03g47760, Leu115His</w:t>
            </w:r>
          </w:p>
        </w:tc>
      </w:tr>
      <w:tr w:rsidR="00AD652B" w:rsidRPr="00AD652B" w14:paraId="2FCAB5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BDE85E"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348841CE" w14:textId="77777777" w:rsidR="00AD652B" w:rsidRPr="00AD652B" w:rsidRDefault="00AD652B" w:rsidP="006F13B3">
            <w:pPr>
              <w:pStyle w:val="2suptable"/>
            </w:pPr>
            <w:r w:rsidRPr="00AD652B">
              <w:t>10327413847</w:t>
            </w:r>
          </w:p>
        </w:tc>
        <w:tc>
          <w:tcPr>
            <w:tcW w:w="567" w:type="dxa"/>
            <w:tcBorders>
              <w:top w:val="nil"/>
              <w:left w:val="nil"/>
              <w:bottom w:val="nil"/>
              <w:right w:val="nil"/>
            </w:tcBorders>
            <w:shd w:val="clear" w:color="auto" w:fill="auto"/>
            <w:noWrap/>
            <w:vAlign w:val="center"/>
            <w:hideMark/>
          </w:tcPr>
          <w:p w14:paraId="6A5145C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AEF3AF0" w14:textId="77777777" w:rsidR="00AD652B" w:rsidRPr="00AD652B" w:rsidRDefault="00AD652B" w:rsidP="006F13B3">
            <w:pPr>
              <w:pStyle w:val="2suptable"/>
            </w:pPr>
            <w:r w:rsidRPr="00AD652B">
              <w:t>27413847</w:t>
            </w:r>
          </w:p>
        </w:tc>
        <w:tc>
          <w:tcPr>
            <w:tcW w:w="1020" w:type="dxa"/>
            <w:tcBorders>
              <w:top w:val="nil"/>
              <w:left w:val="nil"/>
              <w:bottom w:val="nil"/>
              <w:right w:val="nil"/>
            </w:tcBorders>
            <w:shd w:val="clear" w:color="auto" w:fill="auto"/>
            <w:noWrap/>
            <w:vAlign w:val="center"/>
            <w:hideMark/>
          </w:tcPr>
          <w:p w14:paraId="56B4D9E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317A4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D2181B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979EA1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515B55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CDAADA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C450B2D" w14:textId="5170BF50" w:rsidR="00AD652B" w:rsidRPr="00AD652B" w:rsidRDefault="00AD652B" w:rsidP="006F13B3">
            <w:pPr>
              <w:pStyle w:val="2suptable"/>
            </w:pPr>
            <w:r w:rsidRPr="00AD652B">
              <w:t>C&gt;T, synonymous</w:t>
            </w:r>
            <w:r>
              <w:t xml:space="preserve"> variant</w:t>
            </w:r>
            <w:r w:rsidRPr="00AD652B">
              <w:t xml:space="preserve"> LOC_Os03g48180, Lys577Lys</w:t>
            </w:r>
          </w:p>
        </w:tc>
      </w:tr>
      <w:tr w:rsidR="00AD652B" w:rsidRPr="00AD652B" w14:paraId="13E59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8EEAB7"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1BCF31EB" w14:textId="77777777" w:rsidR="00AD652B" w:rsidRPr="00AD652B" w:rsidRDefault="00AD652B" w:rsidP="006F13B3">
            <w:pPr>
              <w:pStyle w:val="2suptable"/>
            </w:pPr>
            <w:r w:rsidRPr="00AD652B">
              <w:t>10327413848</w:t>
            </w:r>
          </w:p>
        </w:tc>
        <w:tc>
          <w:tcPr>
            <w:tcW w:w="567" w:type="dxa"/>
            <w:tcBorders>
              <w:top w:val="nil"/>
              <w:left w:val="nil"/>
              <w:bottom w:val="nil"/>
              <w:right w:val="nil"/>
            </w:tcBorders>
            <w:shd w:val="clear" w:color="auto" w:fill="auto"/>
            <w:noWrap/>
            <w:vAlign w:val="center"/>
            <w:hideMark/>
          </w:tcPr>
          <w:p w14:paraId="76BACA2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6E931F2" w14:textId="77777777" w:rsidR="00AD652B" w:rsidRPr="00AD652B" w:rsidRDefault="00AD652B" w:rsidP="006F13B3">
            <w:pPr>
              <w:pStyle w:val="2suptable"/>
            </w:pPr>
            <w:r w:rsidRPr="00AD652B">
              <w:t>27413848</w:t>
            </w:r>
          </w:p>
        </w:tc>
        <w:tc>
          <w:tcPr>
            <w:tcW w:w="1020" w:type="dxa"/>
            <w:tcBorders>
              <w:top w:val="nil"/>
              <w:left w:val="nil"/>
              <w:bottom w:val="nil"/>
              <w:right w:val="nil"/>
            </w:tcBorders>
            <w:shd w:val="clear" w:color="auto" w:fill="auto"/>
            <w:noWrap/>
            <w:vAlign w:val="center"/>
            <w:hideMark/>
          </w:tcPr>
          <w:p w14:paraId="6B2E08B9"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0118C2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C39AF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334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7C7DAF5"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927B7E8"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3C6FD05" w14:textId="54878D4F" w:rsidR="00AD652B" w:rsidRPr="00AD652B" w:rsidRDefault="00AD652B" w:rsidP="006F13B3">
            <w:pPr>
              <w:pStyle w:val="2suptable"/>
            </w:pPr>
            <w:r w:rsidRPr="00AD652B">
              <w:t>T&gt;C, missense</w:t>
            </w:r>
            <w:r>
              <w:t xml:space="preserve"> variant</w:t>
            </w:r>
            <w:r w:rsidRPr="00AD652B">
              <w:t xml:space="preserve"> LOC_Os03g48180, Lys577Arg</w:t>
            </w:r>
          </w:p>
        </w:tc>
      </w:tr>
      <w:tr w:rsidR="00AD652B" w:rsidRPr="00AD652B" w14:paraId="52A3641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AF0C36"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5874752B" w14:textId="77777777" w:rsidR="00AD652B" w:rsidRPr="00AD652B" w:rsidRDefault="00AD652B" w:rsidP="006F13B3">
            <w:pPr>
              <w:pStyle w:val="2suptable"/>
            </w:pPr>
            <w:r w:rsidRPr="00AD652B">
              <w:t>10327413859</w:t>
            </w:r>
          </w:p>
        </w:tc>
        <w:tc>
          <w:tcPr>
            <w:tcW w:w="567" w:type="dxa"/>
            <w:tcBorders>
              <w:top w:val="nil"/>
              <w:left w:val="nil"/>
              <w:bottom w:val="nil"/>
              <w:right w:val="nil"/>
            </w:tcBorders>
            <w:shd w:val="clear" w:color="auto" w:fill="auto"/>
            <w:noWrap/>
            <w:vAlign w:val="center"/>
            <w:hideMark/>
          </w:tcPr>
          <w:p w14:paraId="06BFCEA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766F8CB" w14:textId="77777777" w:rsidR="00AD652B" w:rsidRPr="00AD652B" w:rsidRDefault="00AD652B" w:rsidP="006F13B3">
            <w:pPr>
              <w:pStyle w:val="2suptable"/>
            </w:pPr>
            <w:r w:rsidRPr="00AD652B">
              <w:t>27413859</w:t>
            </w:r>
          </w:p>
        </w:tc>
        <w:tc>
          <w:tcPr>
            <w:tcW w:w="1020" w:type="dxa"/>
            <w:tcBorders>
              <w:top w:val="nil"/>
              <w:left w:val="nil"/>
              <w:bottom w:val="nil"/>
              <w:right w:val="nil"/>
            </w:tcBorders>
            <w:shd w:val="clear" w:color="auto" w:fill="auto"/>
            <w:noWrap/>
            <w:vAlign w:val="center"/>
            <w:hideMark/>
          </w:tcPr>
          <w:p w14:paraId="1463325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C8F7F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8261AB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8DC7A89"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D55A43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8AF3D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2B9F2C6" w14:textId="4585F95A" w:rsidR="00AD652B" w:rsidRPr="00AD652B" w:rsidRDefault="00AD652B" w:rsidP="006F13B3">
            <w:pPr>
              <w:pStyle w:val="2suptable"/>
            </w:pPr>
            <w:r w:rsidRPr="00AD652B">
              <w:t>C&gt;G, missense</w:t>
            </w:r>
            <w:r>
              <w:t xml:space="preserve"> variant</w:t>
            </w:r>
            <w:r w:rsidRPr="00AD652B">
              <w:t xml:space="preserve"> LOC_Os03g48180, Met573Ile</w:t>
            </w:r>
          </w:p>
        </w:tc>
      </w:tr>
      <w:tr w:rsidR="00AD652B" w:rsidRPr="00AD652B" w14:paraId="0D7B76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33E69"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6BBE389B"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7B8E72D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2D793F8"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354550E"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154FCA4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10F2D7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4F8F10"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D301D1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9D8279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4737C7B" w14:textId="21E69F2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005D1D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7F6F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37ED8251"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2DAD382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9507BD2"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FAB1BF4" w14:textId="77777777" w:rsidR="00AD652B" w:rsidRPr="00AD652B" w:rsidRDefault="00AD652B" w:rsidP="006F13B3">
            <w:pPr>
              <w:pStyle w:val="2suptable"/>
            </w:pPr>
            <w:r w:rsidRPr="00AD652B">
              <w:t>22</w:t>
            </w:r>
          </w:p>
        </w:tc>
        <w:tc>
          <w:tcPr>
            <w:tcW w:w="997" w:type="dxa"/>
            <w:tcBorders>
              <w:top w:val="nil"/>
              <w:left w:val="nil"/>
              <w:bottom w:val="nil"/>
              <w:right w:val="nil"/>
            </w:tcBorders>
            <w:shd w:val="clear" w:color="auto" w:fill="auto"/>
            <w:noWrap/>
            <w:vAlign w:val="center"/>
            <w:hideMark/>
          </w:tcPr>
          <w:p w14:paraId="725C325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04E1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5131E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9F48F9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3636F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68E6FBF7" w14:textId="4E45F2B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6B28F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52F0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7BE92C23"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3B4F47D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B84ACCB"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5BE5DAD6"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C091D95"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C0AEC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EFEC7D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4637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3CC685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3CBC3F1" w14:textId="77777777" w:rsidR="00AD652B" w:rsidRPr="00AD652B" w:rsidRDefault="00AD652B" w:rsidP="006F13B3">
            <w:pPr>
              <w:pStyle w:val="2suptable"/>
            </w:pPr>
            <w:r w:rsidRPr="00AD652B">
              <w:t>C&gt;A, stop_gained LOC_Os03g51970, Ser114*</w:t>
            </w:r>
          </w:p>
        </w:tc>
      </w:tr>
      <w:tr w:rsidR="00AD652B" w:rsidRPr="00AD652B" w14:paraId="24888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5095B5"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148BF714"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58928831"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7F960C"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21AC007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E9A67E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490521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A957E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9D165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6E41D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E0F79F" w14:textId="77777777" w:rsidR="00AD652B" w:rsidRPr="00AD652B" w:rsidRDefault="00AD652B" w:rsidP="006F13B3">
            <w:pPr>
              <w:pStyle w:val="2suptable"/>
            </w:pPr>
            <w:r w:rsidRPr="00AD652B">
              <w:t>C&gt;A, stop_gained LOC_Os03g51970, Ser114*</w:t>
            </w:r>
          </w:p>
        </w:tc>
      </w:tr>
      <w:tr w:rsidR="00AD652B" w:rsidRPr="00AD652B" w14:paraId="3697139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C1CCD4"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6DB9B03" w14:textId="77777777" w:rsidR="00AD652B" w:rsidRPr="00AD652B" w:rsidRDefault="00AD652B" w:rsidP="006F13B3">
            <w:pPr>
              <w:pStyle w:val="2suptable"/>
            </w:pPr>
            <w:r w:rsidRPr="00AD652B">
              <w:t>10331006906</w:t>
            </w:r>
          </w:p>
        </w:tc>
        <w:tc>
          <w:tcPr>
            <w:tcW w:w="567" w:type="dxa"/>
            <w:tcBorders>
              <w:top w:val="nil"/>
              <w:left w:val="nil"/>
              <w:bottom w:val="nil"/>
              <w:right w:val="nil"/>
            </w:tcBorders>
            <w:shd w:val="clear" w:color="auto" w:fill="auto"/>
            <w:noWrap/>
            <w:vAlign w:val="center"/>
            <w:hideMark/>
          </w:tcPr>
          <w:p w14:paraId="01D68C3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ECD264B" w14:textId="77777777" w:rsidR="00AD652B" w:rsidRPr="00AD652B" w:rsidRDefault="00AD652B" w:rsidP="006F13B3">
            <w:pPr>
              <w:pStyle w:val="2suptable"/>
            </w:pPr>
            <w:r w:rsidRPr="00AD652B">
              <w:t>31006906</w:t>
            </w:r>
          </w:p>
        </w:tc>
        <w:tc>
          <w:tcPr>
            <w:tcW w:w="1020" w:type="dxa"/>
            <w:tcBorders>
              <w:top w:val="nil"/>
              <w:left w:val="nil"/>
              <w:bottom w:val="nil"/>
              <w:right w:val="nil"/>
            </w:tcBorders>
            <w:shd w:val="clear" w:color="auto" w:fill="auto"/>
            <w:noWrap/>
            <w:vAlign w:val="center"/>
            <w:hideMark/>
          </w:tcPr>
          <w:p w14:paraId="3F42D3B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1C083A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1882AC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FDF326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9E474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3224EB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333C24" w14:textId="330867B4" w:rsidR="00AD652B" w:rsidRPr="00AD652B" w:rsidRDefault="00AD652B" w:rsidP="006F13B3">
            <w:pPr>
              <w:pStyle w:val="2suptable"/>
            </w:pPr>
            <w:r w:rsidRPr="00AD652B">
              <w:t>T&gt;A, synonymous</w:t>
            </w:r>
            <w:r>
              <w:t xml:space="preserve"> variant</w:t>
            </w:r>
            <w:r w:rsidRPr="00AD652B">
              <w:t xml:space="preserve"> LOC_Os03g54084, Ile628Ile</w:t>
            </w:r>
          </w:p>
        </w:tc>
      </w:tr>
      <w:tr w:rsidR="00AD652B" w:rsidRPr="00AD652B" w14:paraId="539097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D81C0A"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69B899B3" w14:textId="77777777" w:rsidR="00AD652B" w:rsidRPr="00AD652B" w:rsidRDefault="00AD652B" w:rsidP="006F13B3">
            <w:pPr>
              <w:pStyle w:val="2suptable"/>
            </w:pPr>
            <w:r w:rsidRPr="00AD652B">
              <w:t>10331006918</w:t>
            </w:r>
          </w:p>
        </w:tc>
        <w:tc>
          <w:tcPr>
            <w:tcW w:w="567" w:type="dxa"/>
            <w:tcBorders>
              <w:top w:val="nil"/>
              <w:left w:val="nil"/>
              <w:bottom w:val="nil"/>
              <w:right w:val="nil"/>
            </w:tcBorders>
            <w:shd w:val="clear" w:color="auto" w:fill="auto"/>
            <w:noWrap/>
            <w:vAlign w:val="center"/>
            <w:hideMark/>
          </w:tcPr>
          <w:p w14:paraId="69ED61B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2CA5C5B" w14:textId="77777777" w:rsidR="00AD652B" w:rsidRPr="00AD652B" w:rsidRDefault="00AD652B" w:rsidP="006F13B3">
            <w:pPr>
              <w:pStyle w:val="2suptable"/>
            </w:pPr>
            <w:r w:rsidRPr="00AD652B">
              <w:t>31006918</w:t>
            </w:r>
          </w:p>
        </w:tc>
        <w:tc>
          <w:tcPr>
            <w:tcW w:w="1020" w:type="dxa"/>
            <w:tcBorders>
              <w:top w:val="nil"/>
              <w:left w:val="nil"/>
              <w:bottom w:val="nil"/>
              <w:right w:val="nil"/>
            </w:tcBorders>
            <w:shd w:val="clear" w:color="auto" w:fill="auto"/>
            <w:noWrap/>
            <w:vAlign w:val="center"/>
            <w:hideMark/>
          </w:tcPr>
          <w:p w14:paraId="3845F5B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EF01B1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C4CF2C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A0AC3" w14:textId="77777777" w:rsidR="00AD652B" w:rsidRPr="00AD652B" w:rsidRDefault="00AD652B" w:rsidP="006F13B3">
            <w:pPr>
              <w:pStyle w:val="2suptable"/>
            </w:pPr>
            <w:r w:rsidRPr="00AD652B">
              <w:t>99.45%</w:t>
            </w:r>
          </w:p>
        </w:tc>
        <w:tc>
          <w:tcPr>
            <w:tcW w:w="708" w:type="dxa"/>
            <w:tcBorders>
              <w:top w:val="nil"/>
              <w:left w:val="nil"/>
              <w:bottom w:val="nil"/>
              <w:right w:val="nil"/>
            </w:tcBorders>
            <w:shd w:val="clear" w:color="auto" w:fill="auto"/>
            <w:noWrap/>
            <w:vAlign w:val="center"/>
            <w:hideMark/>
          </w:tcPr>
          <w:p w14:paraId="3F4BD8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BC02B16" w14:textId="77777777" w:rsidR="00AD652B" w:rsidRPr="00AD652B" w:rsidRDefault="00AD652B" w:rsidP="006F13B3">
            <w:pPr>
              <w:pStyle w:val="2suptable"/>
            </w:pPr>
            <w:r w:rsidRPr="00AD652B">
              <w:t>0.55%</w:t>
            </w:r>
          </w:p>
        </w:tc>
        <w:tc>
          <w:tcPr>
            <w:tcW w:w="2048" w:type="dxa"/>
            <w:tcBorders>
              <w:top w:val="nil"/>
              <w:left w:val="nil"/>
              <w:bottom w:val="nil"/>
              <w:right w:val="nil"/>
            </w:tcBorders>
            <w:shd w:val="clear" w:color="auto" w:fill="auto"/>
            <w:vAlign w:val="center"/>
            <w:hideMark/>
          </w:tcPr>
          <w:p w14:paraId="7641C0DB" w14:textId="7E7DC661" w:rsidR="00AD652B" w:rsidRPr="00AD652B" w:rsidRDefault="00AD652B" w:rsidP="006F13B3">
            <w:pPr>
              <w:pStyle w:val="2suptable"/>
            </w:pPr>
            <w:r w:rsidRPr="00AD652B">
              <w:t>T&gt;C, synonymous</w:t>
            </w:r>
            <w:r>
              <w:t xml:space="preserve"> variant</w:t>
            </w:r>
            <w:r w:rsidRPr="00AD652B">
              <w:t xml:space="preserve"> LOC_Os03g54084, Thr632Thr</w:t>
            </w:r>
          </w:p>
        </w:tc>
      </w:tr>
      <w:tr w:rsidR="00AD652B" w:rsidRPr="00AD652B" w14:paraId="7A885CD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206CFB"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001C0E3" w14:textId="77777777" w:rsidR="00AD652B" w:rsidRPr="00AD652B" w:rsidRDefault="00AD652B" w:rsidP="006F13B3">
            <w:pPr>
              <w:pStyle w:val="2suptable"/>
            </w:pPr>
            <w:r w:rsidRPr="00AD652B">
              <w:t>10331006921</w:t>
            </w:r>
          </w:p>
        </w:tc>
        <w:tc>
          <w:tcPr>
            <w:tcW w:w="567" w:type="dxa"/>
            <w:tcBorders>
              <w:top w:val="nil"/>
              <w:left w:val="nil"/>
              <w:bottom w:val="nil"/>
              <w:right w:val="nil"/>
            </w:tcBorders>
            <w:shd w:val="clear" w:color="auto" w:fill="auto"/>
            <w:noWrap/>
            <w:vAlign w:val="center"/>
            <w:hideMark/>
          </w:tcPr>
          <w:p w14:paraId="2E5186E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B2105C" w14:textId="77777777" w:rsidR="00AD652B" w:rsidRPr="00AD652B" w:rsidRDefault="00AD652B" w:rsidP="006F13B3">
            <w:pPr>
              <w:pStyle w:val="2suptable"/>
            </w:pPr>
            <w:r w:rsidRPr="00AD652B">
              <w:t>31006921</w:t>
            </w:r>
          </w:p>
        </w:tc>
        <w:tc>
          <w:tcPr>
            <w:tcW w:w="1020" w:type="dxa"/>
            <w:tcBorders>
              <w:top w:val="nil"/>
              <w:left w:val="nil"/>
              <w:bottom w:val="nil"/>
              <w:right w:val="nil"/>
            </w:tcBorders>
            <w:shd w:val="clear" w:color="auto" w:fill="auto"/>
            <w:noWrap/>
            <w:vAlign w:val="center"/>
            <w:hideMark/>
          </w:tcPr>
          <w:p w14:paraId="322A603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1EBA83D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6173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F4068"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67A6ADD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0673B8B"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1363E657" w14:textId="72402654" w:rsidR="00AD652B" w:rsidRPr="00AD652B" w:rsidRDefault="00AD652B" w:rsidP="006F13B3">
            <w:pPr>
              <w:pStyle w:val="2suptable"/>
            </w:pPr>
            <w:r w:rsidRPr="00AD652B">
              <w:t>G&gt;C, synonymous</w:t>
            </w:r>
            <w:r>
              <w:t xml:space="preserve"> variant</w:t>
            </w:r>
            <w:r w:rsidRPr="00AD652B">
              <w:t xml:space="preserve"> LOC_Os03g54084, Ala633Ala</w:t>
            </w:r>
          </w:p>
        </w:tc>
      </w:tr>
      <w:tr w:rsidR="00AD652B" w:rsidRPr="00AD652B" w14:paraId="32EF9D8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5E8604"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314838AC"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AB2E39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BD11DA5"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206B395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4C83250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3166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82C68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4ABBCD9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1CA0D8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F7552A0" w14:textId="2655445C"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6B34E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7A9F2E"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54397376"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B0F683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91D9A23"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5FAF053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868A4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794E2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B721FA"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D9F536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50741C"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D832526" w14:textId="2CAFBE75"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43C3F7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A27C15"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5F7F1642" w14:textId="77777777" w:rsidR="00AD652B" w:rsidRPr="00AD652B" w:rsidRDefault="00AD652B" w:rsidP="006F13B3">
            <w:pPr>
              <w:pStyle w:val="2suptable"/>
            </w:pPr>
            <w:r w:rsidRPr="00AD652B">
              <w:t>10335991170</w:t>
            </w:r>
          </w:p>
        </w:tc>
        <w:tc>
          <w:tcPr>
            <w:tcW w:w="567" w:type="dxa"/>
            <w:tcBorders>
              <w:top w:val="nil"/>
              <w:left w:val="nil"/>
              <w:bottom w:val="nil"/>
              <w:right w:val="nil"/>
            </w:tcBorders>
            <w:shd w:val="clear" w:color="auto" w:fill="auto"/>
            <w:noWrap/>
            <w:vAlign w:val="center"/>
            <w:hideMark/>
          </w:tcPr>
          <w:p w14:paraId="2985B9A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2FB65A" w14:textId="77777777" w:rsidR="00AD652B" w:rsidRPr="00AD652B" w:rsidRDefault="00AD652B" w:rsidP="006F13B3">
            <w:pPr>
              <w:pStyle w:val="2suptable"/>
            </w:pPr>
            <w:r w:rsidRPr="00AD652B">
              <w:t>35991170</w:t>
            </w:r>
          </w:p>
        </w:tc>
        <w:tc>
          <w:tcPr>
            <w:tcW w:w="1020" w:type="dxa"/>
            <w:tcBorders>
              <w:top w:val="nil"/>
              <w:left w:val="nil"/>
              <w:bottom w:val="nil"/>
              <w:right w:val="nil"/>
            </w:tcBorders>
            <w:shd w:val="clear" w:color="auto" w:fill="auto"/>
            <w:noWrap/>
            <w:vAlign w:val="center"/>
            <w:hideMark/>
          </w:tcPr>
          <w:p w14:paraId="6373522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A2318C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F7B55A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990BD3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0B76B2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7977DC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9C132BB" w14:textId="0D84BA12" w:rsidR="00AD652B" w:rsidRPr="00AD652B" w:rsidRDefault="00AD652B" w:rsidP="006F13B3">
            <w:pPr>
              <w:pStyle w:val="2suptable"/>
            </w:pPr>
            <w:r w:rsidRPr="00AD652B">
              <w:t>G&gt;A, synonymous</w:t>
            </w:r>
            <w:r>
              <w:t xml:space="preserve"> variant</w:t>
            </w:r>
            <w:r w:rsidRPr="00AD652B">
              <w:t xml:space="preserve"> LOC_Os03g63750, Arg177Arg</w:t>
            </w:r>
          </w:p>
        </w:tc>
      </w:tr>
      <w:tr w:rsidR="00AD652B" w:rsidRPr="00AD652B" w14:paraId="35EEDB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00BA16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93AF55B" w14:textId="77777777" w:rsidR="00AD652B" w:rsidRPr="00AD652B" w:rsidRDefault="00AD652B" w:rsidP="006F13B3">
            <w:pPr>
              <w:pStyle w:val="2suptable"/>
            </w:pPr>
            <w:r w:rsidRPr="00AD652B">
              <w:t>10407230570</w:t>
            </w:r>
          </w:p>
        </w:tc>
        <w:tc>
          <w:tcPr>
            <w:tcW w:w="567" w:type="dxa"/>
            <w:tcBorders>
              <w:top w:val="nil"/>
              <w:left w:val="nil"/>
              <w:bottom w:val="nil"/>
              <w:right w:val="nil"/>
            </w:tcBorders>
            <w:shd w:val="clear" w:color="auto" w:fill="auto"/>
            <w:noWrap/>
            <w:vAlign w:val="center"/>
            <w:hideMark/>
          </w:tcPr>
          <w:p w14:paraId="15E38C3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586B986" w14:textId="77777777" w:rsidR="00AD652B" w:rsidRPr="00AD652B" w:rsidRDefault="00AD652B" w:rsidP="006F13B3">
            <w:pPr>
              <w:pStyle w:val="2suptable"/>
            </w:pPr>
            <w:r w:rsidRPr="00AD652B">
              <w:t>7230570</w:t>
            </w:r>
          </w:p>
        </w:tc>
        <w:tc>
          <w:tcPr>
            <w:tcW w:w="1020" w:type="dxa"/>
            <w:tcBorders>
              <w:top w:val="nil"/>
              <w:left w:val="nil"/>
              <w:bottom w:val="nil"/>
              <w:right w:val="nil"/>
            </w:tcBorders>
            <w:shd w:val="clear" w:color="auto" w:fill="auto"/>
            <w:noWrap/>
            <w:vAlign w:val="center"/>
            <w:hideMark/>
          </w:tcPr>
          <w:p w14:paraId="2C88359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07C37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87650F3"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E0C5611" w14:textId="77777777" w:rsidR="00AD652B" w:rsidRPr="00AD652B" w:rsidRDefault="00AD652B" w:rsidP="006F13B3">
            <w:pPr>
              <w:pStyle w:val="2suptable"/>
            </w:pPr>
            <w:r w:rsidRPr="00AD652B">
              <w:t>85.68%</w:t>
            </w:r>
          </w:p>
        </w:tc>
        <w:tc>
          <w:tcPr>
            <w:tcW w:w="708" w:type="dxa"/>
            <w:tcBorders>
              <w:top w:val="nil"/>
              <w:left w:val="nil"/>
              <w:bottom w:val="nil"/>
              <w:right w:val="nil"/>
            </w:tcBorders>
            <w:shd w:val="clear" w:color="auto" w:fill="auto"/>
            <w:noWrap/>
            <w:vAlign w:val="center"/>
            <w:hideMark/>
          </w:tcPr>
          <w:p w14:paraId="2A4E9CA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DD4BCD" w14:textId="77777777" w:rsidR="00AD652B" w:rsidRPr="00AD652B" w:rsidRDefault="00AD652B" w:rsidP="006F13B3">
            <w:pPr>
              <w:pStyle w:val="2suptable"/>
            </w:pPr>
            <w:r w:rsidRPr="00AD652B">
              <w:t>14.32%</w:t>
            </w:r>
          </w:p>
        </w:tc>
        <w:tc>
          <w:tcPr>
            <w:tcW w:w="2048" w:type="dxa"/>
            <w:tcBorders>
              <w:top w:val="nil"/>
              <w:left w:val="nil"/>
              <w:bottom w:val="nil"/>
              <w:right w:val="nil"/>
            </w:tcBorders>
            <w:shd w:val="clear" w:color="auto" w:fill="auto"/>
            <w:vAlign w:val="center"/>
            <w:hideMark/>
          </w:tcPr>
          <w:p w14:paraId="58B1BEBA" w14:textId="17351B71" w:rsidR="00AD652B" w:rsidRPr="00AD652B" w:rsidRDefault="00AD652B" w:rsidP="006F13B3">
            <w:pPr>
              <w:pStyle w:val="2suptable"/>
            </w:pPr>
            <w:r w:rsidRPr="00AD652B">
              <w:t>T&gt;A, missense</w:t>
            </w:r>
            <w:r>
              <w:t xml:space="preserve"> variant</w:t>
            </w:r>
            <w:r w:rsidRPr="00AD652B">
              <w:t xml:space="preserve"> LOC_Os04g13100, Asn675Lys</w:t>
            </w:r>
          </w:p>
        </w:tc>
      </w:tr>
      <w:tr w:rsidR="00AD652B" w:rsidRPr="00AD652B" w14:paraId="22B6E23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735FCE"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102F1FE1" w14:textId="77777777" w:rsidR="00AD652B" w:rsidRPr="00AD652B" w:rsidRDefault="00AD652B" w:rsidP="006F13B3">
            <w:pPr>
              <w:pStyle w:val="2suptable"/>
            </w:pPr>
            <w:r w:rsidRPr="00AD652B">
              <w:t>10407230573</w:t>
            </w:r>
          </w:p>
        </w:tc>
        <w:tc>
          <w:tcPr>
            <w:tcW w:w="567" w:type="dxa"/>
            <w:tcBorders>
              <w:top w:val="nil"/>
              <w:left w:val="nil"/>
              <w:bottom w:val="nil"/>
              <w:right w:val="nil"/>
            </w:tcBorders>
            <w:shd w:val="clear" w:color="auto" w:fill="auto"/>
            <w:noWrap/>
            <w:vAlign w:val="center"/>
            <w:hideMark/>
          </w:tcPr>
          <w:p w14:paraId="7AE6BD7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100AB46" w14:textId="77777777" w:rsidR="00AD652B" w:rsidRPr="00AD652B" w:rsidRDefault="00AD652B" w:rsidP="006F13B3">
            <w:pPr>
              <w:pStyle w:val="2suptable"/>
            </w:pPr>
            <w:r w:rsidRPr="00AD652B">
              <w:t>7230573</w:t>
            </w:r>
          </w:p>
        </w:tc>
        <w:tc>
          <w:tcPr>
            <w:tcW w:w="1020" w:type="dxa"/>
            <w:tcBorders>
              <w:top w:val="nil"/>
              <w:left w:val="nil"/>
              <w:bottom w:val="nil"/>
              <w:right w:val="nil"/>
            </w:tcBorders>
            <w:shd w:val="clear" w:color="auto" w:fill="auto"/>
            <w:noWrap/>
            <w:vAlign w:val="center"/>
            <w:hideMark/>
          </w:tcPr>
          <w:p w14:paraId="11B752E8"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0F443C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5D9292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CF6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17E78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BCF0F1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183A753" w14:textId="6EA04D8E" w:rsidR="00AD652B" w:rsidRPr="00AD652B" w:rsidRDefault="00AD652B" w:rsidP="006F13B3">
            <w:pPr>
              <w:pStyle w:val="2suptable"/>
            </w:pPr>
            <w:r w:rsidRPr="00AD652B">
              <w:t>G&gt;T, missense</w:t>
            </w:r>
            <w:r>
              <w:t xml:space="preserve"> variant</w:t>
            </w:r>
            <w:r w:rsidRPr="00AD652B">
              <w:t xml:space="preserve"> LOC_Os04g13100, Glu676Asp</w:t>
            </w:r>
          </w:p>
        </w:tc>
      </w:tr>
      <w:tr w:rsidR="00AD652B" w:rsidRPr="00AD652B" w14:paraId="36AA69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00668"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4AD29BBF" w14:textId="77777777" w:rsidR="00AD652B" w:rsidRPr="00AD652B" w:rsidRDefault="00AD652B" w:rsidP="006F13B3">
            <w:pPr>
              <w:pStyle w:val="2suptable"/>
            </w:pPr>
            <w:r w:rsidRPr="00AD652B">
              <w:t>10407230574</w:t>
            </w:r>
          </w:p>
        </w:tc>
        <w:tc>
          <w:tcPr>
            <w:tcW w:w="567" w:type="dxa"/>
            <w:tcBorders>
              <w:top w:val="nil"/>
              <w:left w:val="nil"/>
              <w:bottom w:val="nil"/>
              <w:right w:val="nil"/>
            </w:tcBorders>
            <w:shd w:val="clear" w:color="auto" w:fill="auto"/>
            <w:noWrap/>
            <w:vAlign w:val="center"/>
            <w:hideMark/>
          </w:tcPr>
          <w:p w14:paraId="0CADD1A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515A73" w14:textId="77777777" w:rsidR="00AD652B" w:rsidRPr="00AD652B" w:rsidRDefault="00AD652B" w:rsidP="006F13B3">
            <w:pPr>
              <w:pStyle w:val="2suptable"/>
            </w:pPr>
            <w:r w:rsidRPr="00AD652B">
              <w:t>7230574</w:t>
            </w:r>
          </w:p>
        </w:tc>
        <w:tc>
          <w:tcPr>
            <w:tcW w:w="1020" w:type="dxa"/>
            <w:tcBorders>
              <w:top w:val="nil"/>
              <w:left w:val="nil"/>
              <w:bottom w:val="nil"/>
              <w:right w:val="nil"/>
            </w:tcBorders>
            <w:shd w:val="clear" w:color="auto" w:fill="auto"/>
            <w:noWrap/>
            <w:vAlign w:val="center"/>
            <w:hideMark/>
          </w:tcPr>
          <w:p w14:paraId="6307B2A2"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395CEE49"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D2E338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7C5136" w14:textId="77777777" w:rsidR="00AD652B" w:rsidRPr="00AD652B" w:rsidRDefault="00AD652B" w:rsidP="006F13B3">
            <w:pPr>
              <w:pStyle w:val="2suptable"/>
            </w:pPr>
            <w:r w:rsidRPr="00AD652B">
              <w:t>76.72%</w:t>
            </w:r>
          </w:p>
        </w:tc>
        <w:tc>
          <w:tcPr>
            <w:tcW w:w="708" w:type="dxa"/>
            <w:tcBorders>
              <w:top w:val="nil"/>
              <w:left w:val="nil"/>
              <w:bottom w:val="nil"/>
              <w:right w:val="nil"/>
            </w:tcBorders>
            <w:shd w:val="clear" w:color="auto" w:fill="auto"/>
            <w:noWrap/>
            <w:vAlign w:val="center"/>
            <w:hideMark/>
          </w:tcPr>
          <w:p w14:paraId="2C4445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236CAB9" w14:textId="77777777" w:rsidR="00AD652B" w:rsidRPr="00AD652B" w:rsidRDefault="00AD652B" w:rsidP="006F13B3">
            <w:pPr>
              <w:pStyle w:val="2suptable"/>
            </w:pPr>
            <w:r w:rsidRPr="00AD652B">
              <w:t>23.28%</w:t>
            </w:r>
          </w:p>
        </w:tc>
        <w:tc>
          <w:tcPr>
            <w:tcW w:w="2048" w:type="dxa"/>
            <w:tcBorders>
              <w:top w:val="nil"/>
              <w:left w:val="nil"/>
              <w:bottom w:val="nil"/>
              <w:right w:val="nil"/>
            </w:tcBorders>
            <w:shd w:val="clear" w:color="auto" w:fill="auto"/>
            <w:vAlign w:val="center"/>
            <w:hideMark/>
          </w:tcPr>
          <w:p w14:paraId="1B0C01B6" w14:textId="343D5E5F" w:rsidR="00AD652B" w:rsidRPr="00AD652B" w:rsidRDefault="00AD652B" w:rsidP="006F13B3">
            <w:pPr>
              <w:pStyle w:val="2suptable"/>
            </w:pPr>
            <w:r w:rsidRPr="00AD652B">
              <w:t>A&gt;C, missense</w:t>
            </w:r>
            <w:r>
              <w:t xml:space="preserve"> variant</w:t>
            </w:r>
            <w:r w:rsidRPr="00AD652B">
              <w:t xml:space="preserve"> LOC_Os04g13100, Lys677Gln</w:t>
            </w:r>
          </w:p>
        </w:tc>
      </w:tr>
      <w:tr w:rsidR="00AD652B" w:rsidRPr="00AD652B" w14:paraId="29917B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1B6D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B1F571A" w14:textId="77777777" w:rsidR="00AD652B" w:rsidRPr="00AD652B" w:rsidRDefault="00AD652B" w:rsidP="006F13B3">
            <w:pPr>
              <w:pStyle w:val="2suptable"/>
            </w:pPr>
            <w:r w:rsidRPr="00AD652B">
              <w:t>10407230579</w:t>
            </w:r>
          </w:p>
        </w:tc>
        <w:tc>
          <w:tcPr>
            <w:tcW w:w="567" w:type="dxa"/>
            <w:tcBorders>
              <w:top w:val="nil"/>
              <w:left w:val="nil"/>
              <w:bottom w:val="nil"/>
              <w:right w:val="nil"/>
            </w:tcBorders>
            <w:shd w:val="clear" w:color="auto" w:fill="auto"/>
            <w:noWrap/>
            <w:vAlign w:val="center"/>
            <w:hideMark/>
          </w:tcPr>
          <w:p w14:paraId="2C5D5ED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50CCC4E" w14:textId="77777777" w:rsidR="00AD652B" w:rsidRPr="00AD652B" w:rsidRDefault="00AD652B" w:rsidP="006F13B3">
            <w:pPr>
              <w:pStyle w:val="2suptable"/>
            </w:pPr>
            <w:r w:rsidRPr="00AD652B">
              <w:t>7230579</w:t>
            </w:r>
          </w:p>
        </w:tc>
        <w:tc>
          <w:tcPr>
            <w:tcW w:w="1020" w:type="dxa"/>
            <w:tcBorders>
              <w:top w:val="nil"/>
              <w:left w:val="nil"/>
              <w:bottom w:val="nil"/>
              <w:right w:val="nil"/>
            </w:tcBorders>
            <w:shd w:val="clear" w:color="auto" w:fill="auto"/>
            <w:noWrap/>
            <w:vAlign w:val="center"/>
            <w:hideMark/>
          </w:tcPr>
          <w:p w14:paraId="27069086"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41E3236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1D1B4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1217E2" w14:textId="77777777" w:rsidR="00AD652B" w:rsidRPr="00AD652B" w:rsidRDefault="00AD652B" w:rsidP="006F13B3">
            <w:pPr>
              <w:pStyle w:val="2suptable"/>
            </w:pPr>
            <w:r w:rsidRPr="00AD652B">
              <w:t>99.85%</w:t>
            </w:r>
          </w:p>
        </w:tc>
        <w:tc>
          <w:tcPr>
            <w:tcW w:w="708" w:type="dxa"/>
            <w:tcBorders>
              <w:top w:val="nil"/>
              <w:left w:val="nil"/>
              <w:bottom w:val="nil"/>
              <w:right w:val="nil"/>
            </w:tcBorders>
            <w:shd w:val="clear" w:color="auto" w:fill="auto"/>
            <w:noWrap/>
            <w:vAlign w:val="center"/>
            <w:hideMark/>
          </w:tcPr>
          <w:p w14:paraId="422AF2C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4B150B5" w14:textId="77777777" w:rsidR="00AD652B" w:rsidRPr="00AD652B" w:rsidRDefault="00AD652B" w:rsidP="006F13B3">
            <w:pPr>
              <w:pStyle w:val="2suptable"/>
            </w:pPr>
            <w:r w:rsidRPr="00AD652B">
              <w:t>0.15%</w:t>
            </w:r>
          </w:p>
        </w:tc>
        <w:tc>
          <w:tcPr>
            <w:tcW w:w="2048" w:type="dxa"/>
            <w:tcBorders>
              <w:top w:val="nil"/>
              <w:left w:val="nil"/>
              <w:bottom w:val="nil"/>
              <w:right w:val="nil"/>
            </w:tcBorders>
            <w:shd w:val="clear" w:color="auto" w:fill="auto"/>
            <w:vAlign w:val="center"/>
            <w:hideMark/>
          </w:tcPr>
          <w:p w14:paraId="2171E601" w14:textId="6EDB2E14" w:rsidR="00AD652B" w:rsidRPr="00AD652B" w:rsidRDefault="00AD652B" w:rsidP="006F13B3">
            <w:pPr>
              <w:pStyle w:val="2suptable"/>
            </w:pPr>
            <w:r w:rsidRPr="00AD652B">
              <w:t>T&gt;C, synonymous</w:t>
            </w:r>
            <w:r>
              <w:t xml:space="preserve"> variant</w:t>
            </w:r>
            <w:r w:rsidRPr="00AD652B">
              <w:t xml:space="preserve"> LOC_Os04g13100, Ala678Ala</w:t>
            </w:r>
          </w:p>
        </w:tc>
      </w:tr>
      <w:tr w:rsidR="00AD652B" w:rsidRPr="00AD652B" w14:paraId="6A9900B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34D327"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7E955B40" w14:textId="77777777" w:rsidR="00AD652B" w:rsidRPr="00AD652B" w:rsidRDefault="00AD652B" w:rsidP="006F13B3">
            <w:pPr>
              <w:pStyle w:val="2suptable"/>
            </w:pPr>
            <w:r w:rsidRPr="00AD652B">
              <w:t>10407230580</w:t>
            </w:r>
          </w:p>
        </w:tc>
        <w:tc>
          <w:tcPr>
            <w:tcW w:w="567" w:type="dxa"/>
            <w:tcBorders>
              <w:top w:val="nil"/>
              <w:left w:val="nil"/>
              <w:bottom w:val="nil"/>
              <w:right w:val="nil"/>
            </w:tcBorders>
            <w:shd w:val="clear" w:color="auto" w:fill="auto"/>
            <w:noWrap/>
            <w:vAlign w:val="center"/>
            <w:hideMark/>
          </w:tcPr>
          <w:p w14:paraId="42DAAF8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A8C522A" w14:textId="77777777" w:rsidR="00AD652B" w:rsidRPr="00AD652B" w:rsidRDefault="00AD652B" w:rsidP="006F13B3">
            <w:pPr>
              <w:pStyle w:val="2suptable"/>
            </w:pPr>
            <w:r w:rsidRPr="00AD652B">
              <w:t>7230580</w:t>
            </w:r>
          </w:p>
        </w:tc>
        <w:tc>
          <w:tcPr>
            <w:tcW w:w="1020" w:type="dxa"/>
            <w:tcBorders>
              <w:top w:val="nil"/>
              <w:left w:val="nil"/>
              <w:bottom w:val="nil"/>
              <w:right w:val="nil"/>
            </w:tcBorders>
            <w:shd w:val="clear" w:color="auto" w:fill="auto"/>
            <w:noWrap/>
            <w:vAlign w:val="center"/>
            <w:hideMark/>
          </w:tcPr>
          <w:p w14:paraId="5438EEB9"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272B046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54AB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332DE14" w14:textId="77777777" w:rsidR="00AD652B" w:rsidRPr="00AD652B" w:rsidRDefault="00AD652B" w:rsidP="006F13B3">
            <w:pPr>
              <w:pStyle w:val="2suptable"/>
            </w:pPr>
            <w:r w:rsidRPr="00AD652B">
              <w:t>96.87%</w:t>
            </w:r>
          </w:p>
        </w:tc>
        <w:tc>
          <w:tcPr>
            <w:tcW w:w="708" w:type="dxa"/>
            <w:tcBorders>
              <w:top w:val="nil"/>
              <w:left w:val="nil"/>
              <w:bottom w:val="nil"/>
              <w:right w:val="nil"/>
            </w:tcBorders>
            <w:shd w:val="clear" w:color="auto" w:fill="auto"/>
            <w:noWrap/>
            <w:vAlign w:val="center"/>
            <w:hideMark/>
          </w:tcPr>
          <w:p w14:paraId="717E5C4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7A65C9F" w14:textId="77777777" w:rsidR="00AD652B" w:rsidRPr="00AD652B" w:rsidRDefault="00AD652B" w:rsidP="006F13B3">
            <w:pPr>
              <w:pStyle w:val="2suptable"/>
            </w:pPr>
            <w:r w:rsidRPr="00AD652B">
              <w:t>3.13%</w:t>
            </w:r>
          </w:p>
        </w:tc>
        <w:tc>
          <w:tcPr>
            <w:tcW w:w="2048" w:type="dxa"/>
            <w:tcBorders>
              <w:top w:val="nil"/>
              <w:left w:val="nil"/>
              <w:bottom w:val="nil"/>
              <w:right w:val="nil"/>
            </w:tcBorders>
            <w:shd w:val="clear" w:color="auto" w:fill="auto"/>
            <w:vAlign w:val="center"/>
            <w:hideMark/>
          </w:tcPr>
          <w:p w14:paraId="643BF0FD" w14:textId="7B967C9E" w:rsidR="00AD652B" w:rsidRPr="00AD652B" w:rsidRDefault="00AD652B" w:rsidP="006F13B3">
            <w:pPr>
              <w:pStyle w:val="2suptable"/>
            </w:pPr>
            <w:r w:rsidRPr="00AD652B">
              <w:t>G&gt;A, missense</w:t>
            </w:r>
            <w:r>
              <w:t xml:space="preserve"> variant</w:t>
            </w:r>
            <w:r w:rsidRPr="00AD652B">
              <w:t xml:space="preserve"> LOC_Os04g13100, Val679Met</w:t>
            </w:r>
          </w:p>
        </w:tc>
      </w:tr>
      <w:tr w:rsidR="00AD652B" w:rsidRPr="00AD652B" w14:paraId="364A08E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BD280D"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15B63DB6" w14:textId="77777777" w:rsidR="00AD652B" w:rsidRPr="00AD652B" w:rsidRDefault="00AD652B" w:rsidP="006F13B3">
            <w:pPr>
              <w:pStyle w:val="2suptable"/>
            </w:pPr>
            <w:r w:rsidRPr="00AD652B">
              <w:t>10409890596</w:t>
            </w:r>
          </w:p>
        </w:tc>
        <w:tc>
          <w:tcPr>
            <w:tcW w:w="567" w:type="dxa"/>
            <w:tcBorders>
              <w:top w:val="nil"/>
              <w:left w:val="nil"/>
              <w:bottom w:val="nil"/>
              <w:right w:val="nil"/>
            </w:tcBorders>
            <w:shd w:val="clear" w:color="auto" w:fill="auto"/>
            <w:noWrap/>
            <w:vAlign w:val="center"/>
            <w:hideMark/>
          </w:tcPr>
          <w:p w14:paraId="0B6A316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F7194A" w14:textId="77777777" w:rsidR="00AD652B" w:rsidRPr="00AD652B" w:rsidRDefault="00AD652B" w:rsidP="006F13B3">
            <w:pPr>
              <w:pStyle w:val="2suptable"/>
            </w:pPr>
            <w:r w:rsidRPr="00AD652B">
              <w:t>9890596</w:t>
            </w:r>
          </w:p>
        </w:tc>
        <w:tc>
          <w:tcPr>
            <w:tcW w:w="1020" w:type="dxa"/>
            <w:tcBorders>
              <w:top w:val="nil"/>
              <w:left w:val="nil"/>
              <w:bottom w:val="nil"/>
              <w:right w:val="nil"/>
            </w:tcBorders>
            <w:shd w:val="clear" w:color="auto" w:fill="auto"/>
            <w:noWrap/>
            <w:vAlign w:val="center"/>
            <w:hideMark/>
          </w:tcPr>
          <w:p w14:paraId="3991D49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2A94B0B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54C47D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6D5B3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05087AC"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71AAB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AF61DB" w14:textId="77777777" w:rsidR="00AD652B" w:rsidRPr="00AD652B" w:rsidRDefault="00AD652B" w:rsidP="006F13B3">
            <w:pPr>
              <w:pStyle w:val="2suptable"/>
            </w:pPr>
            <w:r w:rsidRPr="00AD652B">
              <w:t>－</w:t>
            </w:r>
          </w:p>
        </w:tc>
      </w:tr>
      <w:tr w:rsidR="00AD652B" w:rsidRPr="00AD652B" w14:paraId="15C29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144EAAC"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5BEBB760" w14:textId="77777777" w:rsidR="00AD652B" w:rsidRPr="00AD652B" w:rsidRDefault="00AD652B" w:rsidP="006F13B3">
            <w:pPr>
              <w:pStyle w:val="2suptable"/>
            </w:pPr>
            <w:r w:rsidRPr="00AD652B">
              <w:t>10409890603</w:t>
            </w:r>
          </w:p>
        </w:tc>
        <w:tc>
          <w:tcPr>
            <w:tcW w:w="567" w:type="dxa"/>
            <w:tcBorders>
              <w:top w:val="nil"/>
              <w:left w:val="nil"/>
              <w:bottom w:val="nil"/>
              <w:right w:val="nil"/>
            </w:tcBorders>
            <w:shd w:val="clear" w:color="auto" w:fill="auto"/>
            <w:noWrap/>
            <w:vAlign w:val="center"/>
            <w:hideMark/>
          </w:tcPr>
          <w:p w14:paraId="7CE6D77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EE58252" w14:textId="77777777" w:rsidR="00AD652B" w:rsidRPr="00AD652B" w:rsidRDefault="00AD652B" w:rsidP="006F13B3">
            <w:pPr>
              <w:pStyle w:val="2suptable"/>
            </w:pPr>
            <w:r w:rsidRPr="00AD652B">
              <w:t>9890603</w:t>
            </w:r>
          </w:p>
        </w:tc>
        <w:tc>
          <w:tcPr>
            <w:tcW w:w="1020" w:type="dxa"/>
            <w:tcBorders>
              <w:top w:val="nil"/>
              <w:left w:val="nil"/>
              <w:bottom w:val="nil"/>
              <w:right w:val="nil"/>
            </w:tcBorders>
            <w:shd w:val="clear" w:color="auto" w:fill="auto"/>
            <w:noWrap/>
            <w:vAlign w:val="center"/>
            <w:hideMark/>
          </w:tcPr>
          <w:p w14:paraId="05C5485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C755FE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DEC745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37DE3C" w14:textId="77777777" w:rsidR="00AD652B" w:rsidRPr="00AD652B" w:rsidRDefault="00AD652B" w:rsidP="006F13B3">
            <w:pPr>
              <w:pStyle w:val="2suptable"/>
            </w:pPr>
            <w:r w:rsidRPr="00AD652B">
              <w:t>96.12%</w:t>
            </w:r>
          </w:p>
        </w:tc>
        <w:tc>
          <w:tcPr>
            <w:tcW w:w="708" w:type="dxa"/>
            <w:tcBorders>
              <w:top w:val="nil"/>
              <w:left w:val="nil"/>
              <w:bottom w:val="nil"/>
              <w:right w:val="nil"/>
            </w:tcBorders>
            <w:shd w:val="clear" w:color="auto" w:fill="auto"/>
            <w:noWrap/>
            <w:vAlign w:val="center"/>
            <w:hideMark/>
          </w:tcPr>
          <w:p w14:paraId="0155793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7180F84" w14:textId="77777777" w:rsidR="00AD652B" w:rsidRPr="00AD652B" w:rsidRDefault="00AD652B" w:rsidP="006F13B3">
            <w:pPr>
              <w:pStyle w:val="2suptable"/>
            </w:pPr>
            <w:r w:rsidRPr="00AD652B">
              <w:t>3.88%</w:t>
            </w:r>
          </w:p>
        </w:tc>
        <w:tc>
          <w:tcPr>
            <w:tcW w:w="2048" w:type="dxa"/>
            <w:tcBorders>
              <w:top w:val="nil"/>
              <w:left w:val="nil"/>
              <w:bottom w:val="nil"/>
              <w:right w:val="nil"/>
            </w:tcBorders>
            <w:shd w:val="clear" w:color="auto" w:fill="auto"/>
            <w:vAlign w:val="center"/>
            <w:hideMark/>
          </w:tcPr>
          <w:p w14:paraId="0118214F" w14:textId="77777777" w:rsidR="00AD652B" w:rsidRPr="00AD652B" w:rsidRDefault="00AD652B" w:rsidP="006F13B3">
            <w:pPr>
              <w:pStyle w:val="2suptable"/>
            </w:pPr>
            <w:r w:rsidRPr="00AD652B">
              <w:t>－</w:t>
            </w:r>
          </w:p>
        </w:tc>
      </w:tr>
      <w:tr w:rsidR="00AD652B" w:rsidRPr="00AD652B" w14:paraId="127E7CC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29F37" w14:textId="77777777" w:rsidR="00AD652B" w:rsidRPr="00AD652B" w:rsidRDefault="00AD652B" w:rsidP="006F13B3">
            <w:pPr>
              <w:pStyle w:val="2suptable"/>
            </w:pPr>
            <w:r w:rsidRPr="00AD652B">
              <w:lastRenderedPageBreak/>
              <w:t>LOC_Os04g20680</w:t>
            </w:r>
          </w:p>
        </w:tc>
        <w:tc>
          <w:tcPr>
            <w:tcW w:w="1134" w:type="dxa"/>
            <w:tcBorders>
              <w:top w:val="nil"/>
              <w:left w:val="nil"/>
              <w:bottom w:val="nil"/>
              <w:right w:val="nil"/>
            </w:tcBorders>
            <w:shd w:val="clear" w:color="auto" w:fill="auto"/>
            <w:noWrap/>
            <w:vAlign w:val="center"/>
            <w:hideMark/>
          </w:tcPr>
          <w:p w14:paraId="6212E233" w14:textId="77777777" w:rsidR="00AD652B" w:rsidRPr="00AD652B" w:rsidRDefault="00AD652B" w:rsidP="006F13B3">
            <w:pPr>
              <w:pStyle w:val="2suptable"/>
            </w:pPr>
            <w:r w:rsidRPr="00AD652B">
              <w:t>10411570567</w:t>
            </w:r>
          </w:p>
        </w:tc>
        <w:tc>
          <w:tcPr>
            <w:tcW w:w="567" w:type="dxa"/>
            <w:tcBorders>
              <w:top w:val="nil"/>
              <w:left w:val="nil"/>
              <w:bottom w:val="nil"/>
              <w:right w:val="nil"/>
            </w:tcBorders>
            <w:shd w:val="clear" w:color="auto" w:fill="auto"/>
            <w:noWrap/>
            <w:vAlign w:val="center"/>
            <w:hideMark/>
          </w:tcPr>
          <w:p w14:paraId="097C9F30"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CF3B40E" w14:textId="77777777" w:rsidR="00AD652B" w:rsidRPr="00AD652B" w:rsidRDefault="00AD652B" w:rsidP="006F13B3">
            <w:pPr>
              <w:pStyle w:val="2suptable"/>
            </w:pPr>
            <w:r w:rsidRPr="00AD652B">
              <w:t>11570567</w:t>
            </w:r>
          </w:p>
        </w:tc>
        <w:tc>
          <w:tcPr>
            <w:tcW w:w="1020" w:type="dxa"/>
            <w:tcBorders>
              <w:top w:val="nil"/>
              <w:left w:val="nil"/>
              <w:bottom w:val="nil"/>
              <w:right w:val="nil"/>
            </w:tcBorders>
            <w:shd w:val="clear" w:color="auto" w:fill="auto"/>
            <w:noWrap/>
            <w:vAlign w:val="center"/>
            <w:hideMark/>
          </w:tcPr>
          <w:p w14:paraId="7C4F3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064027E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6471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FDAB46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447016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0C7753"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04A6E84" w14:textId="0F56C097" w:rsidR="00AD652B" w:rsidRPr="00AD652B" w:rsidRDefault="00AD652B" w:rsidP="006F13B3">
            <w:pPr>
              <w:pStyle w:val="2suptable"/>
            </w:pPr>
            <w:r w:rsidRPr="00AD652B">
              <w:t>G&gt;A, missense</w:t>
            </w:r>
            <w:r>
              <w:t xml:space="preserve"> variant</w:t>
            </w:r>
            <w:r w:rsidRPr="00AD652B">
              <w:t xml:space="preserve"> LOC_Os04g20680, Pro473Leu</w:t>
            </w:r>
          </w:p>
        </w:tc>
      </w:tr>
      <w:tr w:rsidR="00AD652B" w:rsidRPr="00AD652B" w14:paraId="054CD5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847E1C" w14:textId="77777777" w:rsidR="00AD652B" w:rsidRPr="00AD652B" w:rsidRDefault="00AD652B" w:rsidP="006F13B3">
            <w:pPr>
              <w:pStyle w:val="2suptable"/>
            </w:pPr>
            <w:r w:rsidRPr="00AD652B">
              <w:t>LOC_Os04g20680</w:t>
            </w:r>
          </w:p>
        </w:tc>
        <w:tc>
          <w:tcPr>
            <w:tcW w:w="1134" w:type="dxa"/>
            <w:tcBorders>
              <w:top w:val="nil"/>
              <w:left w:val="nil"/>
              <w:bottom w:val="nil"/>
              <w:right w:val="nil"/>
            </w:tcBorders>
            <w:shd w:val="clear" w:color="auto" w:fill="auto"/>
            <w:noWrap/>
            <w:vAlign w:val="center"/>
            <w:hideMark/>
          </w:tcPr>
          <w:p w14:paraId="0AE6C008" w14:textId="77777777" w:rsidR="00AD652B" w:rsidRPr="00AD652B" w:rsidRDefault="00AD652B" w:rsidP="006F13B3">
            <w:pPr>
              <w:pStyle w:val="2suptable"/>
            </w:pPr>
            <w:r w:rsidRPr="00AD652B">
              <w:t>10411570574</w:t>
            </w:r>
          </w:p>
        </w:tc>
        <w:tc>
          <w:tcPr>
            <w:tcW w:w="567" w:type="dxa"/>
            <w:tcBorders>
              <w:top w:val="nil"/>
              <w:left w:val="nil"/>
              <w:bottom w:val="nil"/>
              <w:right w:val="nil"/>
            </w:tcBorders>
            <w:shd w:val="clear" w:color="auto" w:fill="auto"/>
            <w:noWrap/>
            <w:vAlign w:val="center"/>
            <w:hideMark/>
          </w:tcPr>
          <w:p w14:paraId="5161AD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B556279" w14:textId="77777777" w:rsidR="00AD652B" w:rsidRPr="00AD652B" w:rsidRDefault="00AD652B" w:rsidP="006F13B3">
            <w:pPr>
              <w:pStyle w:val="2suptable"/>
            </w:pPr>
            <w:r w:rsidRPr="00AD652B">
              <w:t>11570574</w:t>
            </w:r>
          </w:p>
        </w:tc>
        <w:tc>
          <w:tcPr>
            <w:tcW w:w="1020" w:type="dxa"/>
            <w:tcBorders>
              <w:top w:val="nil"/>
              <w:left w:val="nil"/>
              <w:bottom w:val="nil"/>
              <w:right w:val="nil"/>
            </w:tcBorders>
            <w:shd w:val="clear" w:color="auto" w:fill="auto"/>
            <w:noWrap/>
            <w:vAlign w:val="center"/>
            <w:hideMark/>
          </w:tcPr>
          <w:p w14:paraId="05AF7D0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85B0F9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71DC3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1AD57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37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35AF0D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2D5F60B" w14:textId="0D54E645" w:rsidR="00AD652B" w:rsidRPr="00AD652B" w:rsidRDefault="00AD652B" w:rsidP="006F13B3">
            <w:pPr>
              <w:pStyle w:val="2suptable"/>
            </w:pPr>
            <w:r w:rsidRPr="00AD652B">
              <w:t>G&gt;T, missense</w:t>
            </w:r>
            <w:r>
              <w:t xml:space="preserve"> variant</w:t>
            </w:r>
            <w:r w:rsidRPr="00AD652B">
              <w:t xml:space="preserve"> LOC_Os04g20680, Leu471Ile</w:t>
            </w:r>
          </w:p>
        </w:tc>
      </w:tr>
      <w:tr w:rsidR="00AD652B" w:rsidRPr="00AD652B" w14:paraId="4B38AA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FAAFAA3"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0D5E37EE"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72944A8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DFCD9B1"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28382675"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D28111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24C792"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8FD8F"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16F448C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985DBF"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54513A5B" w14:textId="1C33CC87"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285D76A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EAEFE4"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6B01F171"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4498604E"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4B36BAD"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12368F7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2969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9AEBA8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F36EBD0"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590186C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A9CF9BB"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6325488F" w14:textId="6F3107CE"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048D132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49EDE29"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7DBD826A" w14:textId="77777777" w:rsidR="00AD652B" w:rsidRPr="00AD652B" w:rsidRDefault="00AD652B" w:rsidP="006F13B3">
            <w:pPr>
              <w:pStyle w:val="2suptable"/>
            </w:pPr>
            <w:r w:rsidRPr="00AD652B">
              <w:t>10413845283</w:t>
            </w:r>
          </w:p>
        </w:tc>
        <w:tc>
          <w:tcPr>
            <w:tcW w:w="567" w:type="dxa"/>
            <w:tcBorders>
              <w:top w:val="nil"/>
              <w:left w:val="nil"/>
              <w:bottom w:val="nil"/>
              <w:right w:val="nil"/>
            </w:tcBorders>
            <w:shd w:val="clear" w:color="auto" w:fill="auto"/>
            <w:noWrap/>
            <w:vAlign w:val="center"/>
            <w:hideMark/>
          </w:tcPr>
          <w:p w14:paraId="6A410D3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CA43E8F" w14:textId="77777777" w:rsidR="00AD652B" w:rsidRPr="00AD652B" w:rsidRDefault="00AD652B" w:rsidP="006F13B3">
            <w:pPr>
              <w:pStyle w:val="2suptable"/>
            </w:pPr>
            <w:r w:rsidRPr="00AD652B">
              <w:t>13845283</w:t>
            </w:r>
          </w:p>
        </w:tc>
        <w:tc>
          <w:tcPr>
            <w:tcW w:w="1020" w:type="dxa"/>
            <w:tcBorders>
              <w:top w:val="nil"/>
              <w:left w:val="nil"/>
              <w:bottom w:val="nil"/>
              <w:right w:val="nil"/>
            </w:tcBorders>
            <w:shd w:val="clear" w:color="auto" w:fill="auto"/>
            <w:noWrap/>
            <w:vAlign w:val="center"/>
            <w:hideMark/>
          </w:tcPr>
          <w:p w14:paraId="2400D668"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F2E21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7BBD3E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BBD17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49560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876DF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5F92BD" w14:textId="34BC3F13" w:rsidR="00AD652B" w:rsidRPr="00AD652B" w:rsidRDefault="00AD652B" w:rsidP="006F13B3">
            <w:pPr>
              <w:pStyle w:val="2suptable"/>
            </w:pPr>
            <w:r w:rsidRPr="00AD652B">
              <w:t>A&gt;T, missense</w:t>
            </w:r>
            <w:r>
              <w:t xml:space="preserve"> variant</w:t>
            </w:r>
            <w:r w:rsidRPr="00AD652B">
              <w:t xml:space="preserve"> LOC_Os04g24190, Lys283Asn</w:t>
            </w:r>
          </w:p>
        </w:tc>
      </w:tr>
      <w:tr w:rsidR="00AD652B" w:rsidRPr="00AD652B" w14:paraId="2415ADC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23DB37"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019D9AFC" w14:textId="77777777" w:rsidR="00AD652B" w:rsidRPr="00AD652B" w:rsidRDefault="00AD652B" w:rsidP="006F13B3">
            <w:pPr>
              <w:pStyle w:val="2suptable"/>
            </w:pPr>
            <w:r w:rsidRPr="00AD652B">
              <w:t>10418773385</w:t>
            </w:r>
          </w:p>
        </w:tc>
        <w:tc>
          <w:tcPr>
            <w:tcW w:w="567" w:type="dxa"/>
            <w:tcBorders>
              <w:top w:val="nil"/>
              <w:left w:val="nil"/>
              <w:bottom w:val="nil"/>
              <w:right w:val="nil"/>
            </w:tcBorders>
            <w:shd w:val="clear" w:color="auto" w:fill="auto"/>
            <w:noWrap/>
            <w:vAlign w:val="center"/>
            <w:hideMark/>
          </w:tcPr>
          <w:p w14:paraId="164F6C6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7FFE3708" w14:textId="77777777" w:rsidR="00AD652B" w:rsidRPr="00AD652B" w:rsidRDefault="00AD652B" w:rsidP="006F13B3">
            <w:pPr>
              <w:pStyle w:val="2suptable"/>
            </w:pPr>
            <w:r w:rsidRPr="00AD652B">
              <w:t>18773385</w:t>
            </w:r>
          </w:p>
        </w:tc>
        <w:tc>
          <w:tcPr>
            <w:tcW w:w="1020" w:type="dxa"/>
            <w:tcBorders>
              <w:top w:val="nil"/>
              <w:left w:val="nil"/>
              <w:bottom w:val="nil"/>
              <w:right w:val="nil"/>
            </w:tcBorders>
            <w:shd w:val="clear" w:color="auto" w:fill="auto"/>
            <w:noWrap/>
            <w:vAlign w:val="center"/>
            <w:hideMark/>
          </w:tcPr>
          <w:p w14:paraId="5692192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DDC4E0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AA405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973A66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4C43C0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73F9443"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D279F43" w14:textId="263D9B58" w:rsidR="00AD652B" w:rsidRPr="00AD652B" w:rsidRDefault="00AD652B" w:rsidP="006F13B3">
            <w:pPr>
              <w:pStyle w:val="2suptable"/>
            </w:pPr>
            <w:r w:rsidRPr="00AD652B">
              <w:t>C&gt;T, synonymous</w:t>
            </w:r>
            <w:r>
              <w:t xml:space="preserve"> variant</w:t>
            </w:r>
            <w:r w:rsidRPr="00AD652B">
              <w:t xml:space="preserve"> LOC_Os04g31390, Thr391Thr</w:t>
            </w:r>
          </w:p>
        </w:tc>
      </w:tr>
      <w:tr w:rsidR="00AD652B" w:rsidRPr="00AD652B" w14:paraId="5C48C6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B85613"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30CB0C3E" w14:textId="77777777" w:rsidR="00AD652B" w:rsidRPr="00AD652B" w:rsidRDefault="00AD652B" w:rsidP="006F13B3">
            <w:pPr>
              <w:pStyle w:val="2suptable"/>
            </w:pPr>
            <w:r w:rsidRPr="00AD652B">
              <w:t>10418773391</w:t>
            </w:r>
          </w:p>
        </w:tc>
        <w:tc>
          <w:tcPr>
            <w:tcW w:w="567" w:type="dxa"/>
            <w:tcBorders>
              <w:top w:val="nil"/>
              <w:left w:val="nil"/>
              <w:bottom w:val="nil"/>
              <w:right w:val="nil"/>
            </w:tcBorders>
            <w:shd w:val="clear" w:color="auto" w:fill="auto"/>
            <w:noWrap/>
            <w:vAlign w:val="center"/>
            <w:hideMark/>
          </w:tcPr>
          <w:p w14:paraId="78A16B61"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3A165AB" w14:textId="77777777" w:rsidR="00AD652B" w:rsidRPr="00AD652B" w:rsidRDefault="00AD652B" w:rsidP="006F13B3">
            <w:pPr>
              <w:pStyle w:val="2suptable"/>
            </w:pPr>
            <w:r w:rsidRPr="00AD652B">
              <w:t>18773391</w:t>
            </w:r>
          </w:p>
        </w:tc>
        <w:tc>
          <w:tcPr>
            <w:tcW w:w="1020" w:type="dxa"/>
            <w:tcBorders>
              <w:top w:val="nil"/>
              <w:left w:val="nil"/>
              <w:bottom w:val="nil"/>
              <w:right w:val="nil"/>
            </w:tcBorders>
            <w:shd w:val="clear" w:color="auto" w:fill="auto"/>
            <w:noWrap/>
            <w:vAlign w:val="center"/>
            <w:hideMark/>
          </w:tcPr>
          <w:p w14:paraId="41C62DA8"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AD26C6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594CA1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1989C7"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6C784B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F3A3546"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71A7008" w14:textId="77B0AFC6" w:rsidR="00AD652B" w:rsidRPr="00AD652B" w:rsidRDefault="00AD652B" w:rsidP="006F13B3">
            <w:pPr>
              <w:pStyle w:val="2suptable"/>
            </w:pPr>
            <w:r w:rsidRPr="00AD652B">
              <w:t>C&gt;T, synonymous</w:t>
            </w:r>
            <w:r>
              <w:t xml:space="preserve"> variant</w:t>
            </w:r>
            <w:r w:rsidRPr="00AD652B">
              <w:t xml:space="preserve"> LOC_Os04g31390, Gly393Gly</w:t>
            </w:r>
          </w:p>
        </w:tc>
      </w:tr>
      <w:tr w:rsidR="00AD652B" w:rsidRPr="00AD652B" w14:paraId="6B9DB0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E7ECC3" w14:textId="77777777" w:rsidR="00AD652B" w:rsidRPr="00AD652B" w:rsidRDefault="00AD652B" w:rsidP="006F13B3">
            <w:pPr>
              <w:pStyle w:val="2suptable"/>
            </w:pPr>
            <w:r w:rsidRPr="00AD652B">
              <w:t>LOC_Os04g36054</w:t>
            </w:r>
          </w:p>
        </w:tc>
        <w:tc>
          <w:tcPr>
            <w:tcW w:w="1134" w:type="dxa"/>
            <w:tcBorders>
              <w:top w:val="nil"/>
              <w:left w:val="nil"/>
              <w:bottom w:val="nil"/>
              <w:right w:val="nil"/>
            </w:tcBorders>
            <w:shd w:val="clear" w:color="auto" w:fill="auto"/>
            <w:noWrap/>
            <w:vAlign w:val="center"/>
            <w:hideMark/>
          </w:tcPr>
          <w:p w14:paraId="5272E010" w14:textId="77777777" w:rsidR="00AD652B" w:rsidRPr="00AD652B" w:rsidRDefault="00AD652B" w:rsidP="006F13B3">
            <w:pPr>
              <w:pStyle w:val="2suptable"/>
            </w:pPr>
            <w:r w:rsidRPr="00AD652B">
              <w:t>10422011804</w:t>
            </w:r>
          </w:p>
        </w:tc>
        <w:tc>
          <w:tcPr>
            <w:tcW w:w="567" w:type="dxa"/>
            <w:tcBorders>
              <w:top w:val="nil"/>
              <w:left w:val="nil"/>
              <w:bottom w:val="nil"/>
              <w:right w:val="nil"/>
            </w:tcBorders>
            <w:shd w:val="clear" w:color="auto" w:fill="auto"/>
            <w:noWrap/>
            <w:vAlign w:val="center"/>
            <w:hideMark/>
          </w:tcPr>
          <w:p w14:paraId="1C0A9CF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E341FFE" w14:textId="77777777" w:rsidR="00AD652B" w:rsidRPr="00AD652B" w:rsidRDefault="00AD652B" w:rsidP="006F13B3">
            <w:pPr>
              <w:pStyle w:val="2suptable"/>
            </w:pPr>
            <w:r w:rsidRPr="00AD652B">
              <w:t>22011804</w:t>
            </w:r>
          </w:p>
        </w:tc>
        <w:tc>
          <w:tcPr>
            <w:tcW w:w="1020" w:type="dxa"/>
            <w:tcBorders>
              <w:top w:val="nil"/>
              <w:left w:val="nil"/>
              <w:bottom w:val="nil"/>
              <w:right w:val="nil"/>
            </w:tcBorders>
            <w:shd w:val="clear" w:color="auto" w:fill="auto"/>
            <w:noWrap/>
            <w:vAlign w:val="center"/>
            <w:hideMark/>
          </w:tcPr>
          <w:p w14:paraId="10BC4DE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3068A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CFE8DC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90FDFA" w14:textId="77777777" w:rsidR="00AD652B" w:rsidRPr="00AD652B" w:rsidRDefault="00AD652B" w:rsidP="006F13B3">
            <w:pPr>
              <w:pStyle w:val="2suptable"/>
            </w:pPr>
            <w:r w:rsidRPr="00AD652B">
              <w:t>91.08%</w:t>
            </w:r>
          </w:p>
        </w:tc>
        <w:tc>
          <w:tcPr>
            <w:tcW w:w="708" w:type="dxa"/>
            <w:tcBorders>
              <w:top w:val="nil"/>
              <w:left w:val="nil"/>
              <w:bottom w:val="nil"/>
              <w:right w:val="nil"/>
            </w:tcBorders>
            <w:shd w:val="clear" w:color="auto" w:fill="auto"/>
            <w:noWrap/>
            <w:vAlign w:val="center"/>
            <w:hideMark/>
          </w:tcPr>
          <w:p w14:paraId="416C49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25F7DDF" w14:textId="77777777" w:rsidR="00AD652B" w:rsidRPr="00AD652B" w:rsidRDefault="00AD652B" w:rsidP="006F13B3">
            <w:pPr>
              <w:pStyle w:val="2suptable"/>
            </w:pPr>
            <w:r w:rsidRPr="00AD652B">
              <w:t>8.93%</w:t>
            </w:r>
          </w:p>
        </w:tc>
        <w:tc>
          <w:tcPr>
            <w:tcW w:w="2048" w:type="dxa"/>
            <w:tcBorders>
              <w:top w:val="nil"/>
              <w:left w:val="nil"/>
              <w:bottom w:val="nil"/>
              <w:right w:val="nil"/>
            </w:tcBorders>
            <w:shd w:val="clear" w:color="auto" w:fill="auto"/>
            <w:vAlign w:val="center"/>
            <w:hideMark/>
          </w:tcPr>
          <w:p w14:paraId="546CC3BB" w14:textId="77777777" w:rsidR="00AD652B" w:rsidRPr="00AD652B" w:rsidRDefault="00AD652B" w:rsidP="006F13B3">
            <w:pPr>
              <w:pStyle w:val="2suptable"/>
            </w:pPr>
            <w:r w:rsidRPr="00AD652B">
              <w:t>－</w:t>
            </w:r>
          </w:p>
        </w:tc>
      </w:tr>
      <w:tr w:rsidR="00AD652B" w:rsidRPr="00AD652B" w14:paraId="70A1BE9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7CA6FC"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181ED61C" w14:textId="77777777" w:rsidR="00AD652B" w:rsidRPr="00AD652B" w:rsidRDefault="00AD652B" w:rsidP="006F13B3">
            <w:pPr>
              <w:pStyle w:val="2suptable"/>
            </w:pPr>
            <w:r w:rsidRPr="00AD652B">
              <w:t>10423738048</w:t>
            </w:r>
          </w:p>
        </w:tc>
        <w:tc>
          <w:tcPr>
            <w:tcW w:w="567" w:type="dxa"/>
            <w:tcBorders>
              <w:top w:val="nil"/>
              <w:left w:val="nil"/>
              <w:bottom w:val="nil"/>
              <w:right w:val="nil"/>
            </w:tcBorders>
            <w:shd w:val="clear" w:color="auto" w:fill="auto"/>
            <w:noWrap/>
            <w:vAlign w:val="center"/>
            <w:hideMark/>
          </w:tcPr>
          <w:p w14:paraId="7208AB5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1A2FBA8" w14:textId="77777777" w:rsidR="00AD652B" w:rsidRPr="00AD652B" w:rsidRDefault="00AD652B" w:rsidP="006F13B3">
            <w:pPr>
              <w:pStyle w:val="2suptable"/>
            </w:pPr>
            <w:r w:rsidRPr="00AD652B">
              <w:t>23738048</w:t>
            </w:r>
          </w:p>
        </w:tc>
        <w:tc>
          <w:tcPr>
            <w:tcW w:w="1020" w:type="dxa"/>
            <w:tcBorders>
              <w:top w:val="nil"/>
              <w:left w:val="nil"/>
              <w:bottom w:val="nil"/>
              <w:right w:val="nil"/>
            </w:tcBorders>
            <w:shd w:val="clear" w:color="auto" w:fill="auto"/>
            <w:noWrap/>
            <w:vAlign w:val="center"/>
            <w:hideMark/>
          </w:tcPr>
          <w:p w14:paraId="749D330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4DBB42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F6C41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CCE9940"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2CDA0AB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3DAAA02"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36B8F528" w14:textId="49887E60" w:rsidR="00AD652B" w:rsidRPr="00AD652B" w:rsidRDefault="00AD652B" w:rsidP="006F13B3">
            <w:pPr>
              <w:pStyle w:val="2suptable"/>
            </w:pPr>
            <w:r w:rsidRPr="00AD652B">
              <w:t>C&gt;T, synonymous</w:t>
            </w:r>
            <w:r>
              <w:t xml:space="preserve"> variant</w:t>
            </w:r>
            <w:r w:rsidRPr="00AD652B">
              <w:t xml:space="preserve"> LOC_Os04g39864, Gln263Gln</w:t>
            </w:r>
          </w:p>
        </w:tc>
      </w:tr>
      <w:tr w:rsidR="00AD652B" w:rsidRPr="00AD652B" w14:paraId="018E47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1AB15B"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0312B093" w14:textId="77777777" w:rsidR="00AD652B" w:rsidRPr="00AD652B" w:rsidRDefault="00AD652B" w:rsidP="006F13B3">
            <w:pPr>
              <w:pStyle w:val="2suptable"/>
            </w:pPr>
            <w:r w:rsidRPr="00AD652B">
              <w:t>10423738051</w:t>
            </w:r>
          </w:p>
        </w:tc>
        <w:tc>
          <w:tcPr>
            <w:tcW w:w="567" w:type="dxa"/>
            <w:tcBorders>
              <w:top w:val="nil"/>
              <w:left w:val="nil"/>
              <w:bottom w:val="nil"/>
              <w:right w:val="nil"/>
            </w:tcBorders>
            <w:shd w:val="clear" w:color="auto" w:fill="auto"/>
            <w:noWrap/>
            <w:vAlign w:val="center"/>
            <w:hideMark/>
          </w:tcPr>
          <w:p w14:paraId="7F0CB9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646116B" w14:textId="77777777" w:rsidR="00AD652B" w:rsidRPr="00AD652B" w:rsidRDefault="00AD652B" w:rsidP="006F13B3">
            <w:pPr>
              <w:pStyle w:val="2suptable"/>
            </w:pPr>
            <w:r w:rsidRPr="00AD652B">
              <w:t>23738051</w:t>
            </w:r>
          </w:p>
        </w:tc>
        <w:tc>
          <w:tcPr>
            <w:tcW w:w="1020" w:type="dxa"/>
            <w:tcBorders>
              <w:top w:val="nil"/>
              <w:left w:val="nil"/>
              <w:bottom w:val="nil"/>
              <w:right w:val="nil"/>
            </w:tcBorders>
            <w:shd w:val="clear" w:color="auto" w:fill="auto"/>
            <w:noWrap/>
            <w:vAlign w:val="center"/>
            <w:hideMark/>
          </w:tcPr>
          <w:p w14:paraId="69170F8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4BCCB0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9C66CF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5019BF"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07F8AD8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26A2AF"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673BF0B5" w14:textId="00123015" w:rsidR="00AD652B" w:rsidRPr="00AD652B" w:rsidRDefault="00AD652B" w:rsidP="006F13B3">
            <w:pPr>
              <w:pStyle w:val="2suptable"/>
            </w:pPr>
            <w:r w:rsidRPr="00AD652B">
              <w:t>G&gt;A, synonymous</w:t>
            </w:r>
            <w:r>
              <w:t xml:space="preserve"> variant</w:t>
            </w:r>
            <w:r w:rsidRPr="00AD652B">
              <w:t xml:space="preserve"> LOC_Os04g39864, Asp262Asp</w:t>
            </w:r>
          </w:p>
        </w:tc>
      </w:tr>
      <w:tr w:rsidR="00AD652B" w:rsidRPr="00AD652B" w14:paraId="7AB3D8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596A4A"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634F7797" w14:textId="77777777" w:rsidR="00AD652B" w:rsidRPr="00AD652B" w:rsidRDefault="00AD652B" w:rsidP="006F13B3">
            <w:pPr>
              <w:pStyle w:val="2suptable"/>
            </w:pPr>
            <w:r w:rsidRPr="00AD652B">
              <w:t>10426502424</w:t>
            </w:r>
          </w:p>
        </w:tc>
        <w:tc>
          <w:tcPr>
            <w:tcW w:w="567" w:type="dxa"/>
            <w:tcBorders>
              <w:top w:val="nil"/>
              <w:left w:val="nil"/>
              <w:bottom w:val="nil"/>
              <w:right w:val="nil"/>
            </w:tcBorders>
            <w:shd w:val="clear" w:color="auto" w:fill="auto"/>
            <w:noWrap/>
            <w:vAlign w:val="center"/>
            <w:hideMark/>
          </w:tcPr>
          <w:p w14:paraId="7AABD7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D87E43C" w14:textId="77777777" w:rsidR="00AD652B" w:rsidRPr="00AD652B" w:rsidRDefault="00AD652B" w:rsidP="006F13B3">
            <w:pPr>
              <w:pStyle w:val="2suptable"/>
            </w:pPr>
            <w:r w:rsidRPr="00AD652B">
              <w:t>26502424</w:t>
            </w:r>
          </w:p>
        </w:tc>
        <w:tc>
          <w:tcPr>
            <w:tcW w:w="1020" w:type="dxa"/>
            <w:tcBorders>
              <w:top w:val="nil"/>
              <w:left w:val="nil"/>
              <w:bottom w:val="nil"/>
              <w:right w:val="nil"/>
            </w:tcBorders>
            <w:shd w:val="clear" w:color="auto" w:fill="auto"/>
            <w:noWrap/>
            <w:vAlign w:val="center"/>
            <w:hideMark/>
          </w:tcPr>
          <w:p w14:paraId="514BA7B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E6EE49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F45248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97A33D"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5E449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979F7DA"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7261301" w14:textId="14F44BAB" w:rsidR="00AD652B" w:rsidRPr="00AD652B" w:rsidRDefault="00AD652B" w:rsidP="006F13B3">
            <w:pPr>
              <w:pStyle w:val="2suptable"/>
            </w:pPr>
            <w:r w:rsidRPr="00AD652B">
              <w:t>A&gt;G, synonymous</w:t>
            </w:r>
            <w:r>
              <w:t xml:space="preserve"> variant</w:t>
            </w:r>
            <w:r w:rsidRPr="00AD652B">
              <w:t xml:space="preserve"> LOC_Os04g44730, Gly242Gly</w:t>
            </w:r>
          </w:p>
        </w:tc>
      </w:tr>
      <w:tr w:rsidR="00AD652B" w:rsidRPr="00AD652B" w14:paraId="7BD355A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8BE0A6"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713639E9" w14:textId="77777777" w:rsidR="00AD652B" w:rsidRPr="00AD652B" w:rsidRDefault="00AD652B" w:rsidP="006F13B3">
            <w:pPr>
              <w:pStyle w:val="2suptable"/>
            </w:pPr>
            <w:r w:rsidRPr="00AD652B">
              <w:t>10426502428</w:t>
            </w:r>
          </w:p>
        </w:tc>
        <w:tc>
          <w:tcPr>
            <w:tcW w:w="567" w:type="dxa"/>
            <w:tcBorders>
              <w:top w:val="nil"/>
              <w:left w:val="nil"/>
              <w:bottom w:val="nil"/>
              <w:right w:val="nil"/>
            </w:tcBorders>
            <w:shd w:val="clear" w:color="auto" w:fill="auto"/>
            <w:noWrap/>
            <w:vAlign w:val="center"/>
            <w:hideMark/>
          </w:tcPr>
          <w:p w14:paraId="48589847"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9D6C6B8" w14:textId="77777777" w:rsidR="00AD652B" w:rsidRPr="00AD652B" w:rsidRDefault="00AD652B" w:rsidP="006F13B3">
            <w:pPr>
              <w:pStyle w:val="2suptable"/>
            </w:pPr>
            <w:r w:rsidRPr="00AD652B">
              <w:t>26502428</w:t>
            </w:r>
          </w:p>
        </w:tc>
        <w:tc>
          <w:tcPr>
            <w:tcW w:w="1020" w:type="dxa"/>
            <w:tcBorders>
              <w:top w:val="nil"/>
              <w:left w:val="nil"/>
              <w:bottom w:val="nil"/>
              <w:right w:val="nil"/>
            </w:tcBorders>
            <w:shd w:val="clear" w:color="auto" w:fill="auto"/>
            <w:noWrap/>
            <w:vAlign w:val="center"/>
            <w:hideMark/>
          </w:tcPr>
          <w:p w14:paraId="0F923C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816122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1C2C60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832961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B4AAA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039F4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B028C77" w14:textId="6C64AB31" w:rsidR="00AD652B" w:rsidRPr="00AD652B" w:rsidRDefault="00AD652B" w:rsidP="006F13B3">
            <w:pPr>
              <w:pStyle w:val="2suptable"/>
            </w:pPr>
            <w:r w:rsidRPr="00AD652B">
              <w:t>T&gt;G, missense</w:t>
            </w:r>
            <w:r>
              <w:t xml:space="preserve"> variant</w:t>
            </w:r>
            <w:r w:rsidRPr="00AD652B">
              <w:t xml:space="preserve"> LOC_Os04g44730, Ser244Ala</w:t>
            </w:r>
          </w:p>
        </w:tc>
      </w:tr>
      <w:tr w:rsidR="00AD652B" w:rsidRPr="00AD652B" w14:paraId="53A9F45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5897F6B"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36EA1C0A" w14:textId="77777777" w:rsidR="00AD652B" w:rsidRPr="00AD652B" w:rsidRDefault="00AD652B" w:rsidP="006F13B3">
            <w:pPr>
              <w:pStyle w:val="2suptable"/>
            </w:pPr>
            <w:r w:rsidRPr="00AD652B">
              <w:t>10426502430</w:t>
            </w:r>
          </w:p>
        </w:tc>
        <w:tc>
          <w:tcPr>
            <w:tcW w:w="567" w:type="dxa"/>
            <w:tcBorders>
              <w:top w:val="nil"/>
              <w:left w:val="nil"/>
              <w:bottom w:val="nil"/>
              <w:right w:val="nil"/>
            </w:tcBorders>
            <w:shd w:val="clear" w:color="auto" w:fill="auto"/>
            <w:noWrap/>
            <w:vAlign w:val="center"/>
            <w:hideMark/>
          </w:tcPr>
          <w:p w14:paraId="4E42825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88E8A0F" w14:textId="77777777" w:rsidR="00AD652B" w:rsidRPr="00AD652B" w:rsidRDefault="00AD652B" w:rsidP="006F13B3">
            <w:pPr>
              <w:pStyle w:val="2suptable"/>
            </w:pPr>
            <w:r w:rsidRPr="00AD652B">
              <w:t>26502430</w:t>
            </w:r>
          </w:p>
        </w:tc>
        <w:tc>
          <w:tcPr>
            <w:tcW w:w="1020" w:type="dxa"/>
            <w:tcBorders>
              <w:top w:val="nil"/>
              <w:left w:val="nil"/>
              <w:bottom w:val="nil"/>
              <w:right w:val="nil"/>
            </w:tcBorders>
            <w:shd w:val="clear" w:color="auto" w:fill="auto"/>
            <w:noWrap/>
            <w:vAlign w:val="center"/>
            <w:hideMark/>
          </w:tcPr>
          <w:p w14:paraId="3F534E78"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9F6367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5939FF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B6D680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F3CBA8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CC625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E4D41B" w14:textId="767FCD7D" w:rsidR="00AD652B" w:rsidRPr="00AD652B" w:rsidRDefault="00AD652B" w:rsidP="006F13B3">
            <w:pPr>
              <w:pStyle w:val="2suptable"/>
            </w:pPr>
            <w:r w:rsidRPr="00AD652B">
              <w:t>T&gt;A, synonymous</w:t>
            </w:r>
            <w:r>
              <w:t xml:space="preserve"> variant</w:t>
            </w:r>
            <w:r w:rsidRPr="00AD652B">
              <w:t xml:space="preserve"> LOC_Os04g44730, Ser244Ser</w:t>
            </w:r>
          </w:p>
        </w:tc>
      </w:tr>
      <w:tr w:rsidR="00AD652B" w:rsidRPr="00AD652B" w14:paraId="5364EB2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10647C"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21EBB494" w14:textId="77777777" w:rsidR="00AD652B" w:rsidRPr="00AD652B" w:rsidRDefault="00AD652B" w:rsidP="006F13B3">
            <w:pPr>
              <w:pStyle w:val="2suptable"/>
            </w:pPr>
            <w:r w:rsidRPr="00AD652B">
              <w:t>10426502436</w:t>
            </w:r>
          </w:p>
        </w:tc>
        <w:tc>
          <w:tcPr>
            <w:tcW w:w="567" w:type="dxa"/>
            <w:tcBorders>
              <w:top w:val="nil"/>
              <w:left w:val="nil"/>
              <w:bottom w:val="nil"/>
              <w:right w:val="nil"/>
            </w:tcBorders>
            <w:shd w:val="clear" w:color="auto" w:fill="auto"/>
            <w:noWrap/>
            <w:vAlign w:val="center"/>
            <w:hideMark/>
          </w:tcPr>
          <w:p w14:paraId="6A7B48D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6A626FE" w14:textId="77777777" w:rsidR="00AD652B" w:rsidRPr="00AD652B" w:rsidRDefault="00AD652B" w:rsidP="006F13B3">
            <w:pPr>
              <w:pStyle w:val="2suptable"/>
            </w:pPr>
            <w:r w:rsidRPr="00AD652B">
              <w:t>26502436</w:t>
            </w:r>
          </w:p>
        </w:tc>
        <w:tc>
          <w:tcPr>
            <w:tcW w:w="1020" w:type="dxa"/>
            <w:tcBorders>
              <w:top w:val="nil"/>
              <w:left w:val="nil"/>
              <w:bottom w:val="nil"/>
              <w:right w:val="nil"/>
            </w:tcBorders>
            <w:shd w:val="clear" w:color="auto" w:fill="auto"/>
            <w:noWrap/>
            <w:vAlign w:val="center"/>
            <w:hideMark/>
          </w:tcPr>
          <w:p w14:paraId="7F328B4D"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51170F8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C2A06"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9A522E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F3932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061298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A838A7E" w14:textId="039CB718" w:rsidR="00AD652B" w:rsidRPr="00AD652B" w:rsidRDefault="00AD652B" w:rsidP="006F13B3">
            <w:pPr>
              <w:pStyle w:val="2suptable"/>
            </w:pPr>
            <w:r w:rsidRPr="00AD652B">
              <w:t>C&gt;T, synonymous</w:t>
            </w:r>
            <w:r>
              <w:t xml:space="preserve"> variant</w:t>
            </w:r>
            <w:r w:rsidRPr="00AD652B">
              <w:t xml:space="preserve"> LOC_Os04g44730, Ile246Ile</w:t>
            </w:r>
          </w:p>
        </w:tc>
      </w:tr>
      <w:tr w:rsidR="00AD652B" w:rsidRPr="00AD652B" w14:paraId="12DC7AB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9EEA4C"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288F545B" w14:textId="77777777" w:rsidR="00AD652B" w:rsidRPr="00AD652B" w:rsidRDefault="00AD652B" w:rsidP="006F13B3">
            <w:pPr>
              <w:pStyle w:val="2suptable"/>
            </w:pPr>
            <w:r w:rsidRPr="00AD652B">
              <w:t>10428233763</w:t>
            </w:r>
          </w:p>
        </w:tc>
        <w:tc>
          <w:tcPr>
            <w:tcW w:w="567" w:type="dxa"/>
            <w:tcBorders>
              <w:top w:val="nil"/>
              <w:left w:val="nil"/>
              <w:bottom w:val="nil"/>
              <w:right w:val="nil"/>
            </w:tcBorders>
            <w:shd w:val="clear" w:color="auto" w:fill="auto"/>
            <w:noWrap/>
            <w:vAlign w:val="center"/>
            <w:hideMark/>
          </w:tcPr>
          <w:p w14:paraId="1DA3EC5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4AFACAA" w14:textId="77777777" w:rsidR="00AD652B" w:rsidRPr="00AD652B" w:rsidRDefault="00AD652B" w:rsidP="006F13B3">
            <w:pPr>
              <w:pStyle w:val="2suptable"/>
            </w:pPr>
            <w:r w:rsidRPr="00AD652B">
              <w:t>28233763</w:t>
            </w:r>
          </w:p>
        </w:tc>
        <w:tc>
          <w:tcPr>
            <w:tcW w:w="1020" w:type="dxa"/>
            <w:tcBorders>
              <w:top w:val="nil"/>
              <w:left w:val="nil"/>
              <w:bottom w:val="nil"/>
              <w:right w:val="nil"/>
            </w:tcBorders>
            <w:shd w:val="clear" w:color="auto" w:fill="auto"/>
            <w:noWrap/>
            <w:vAlign w:val="center"/>
            <w:hideMark/>
          </w:tcPr>
          <w:p w14:paraId="527FB96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F918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72F115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BA159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DA54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6E4255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9797079" w14:textId="6FFB1D7A" w:rsidR="00AD652B" w:rsidRPr="00AD652B" w:rsidRDefault="00AD652B" w:rsidP="006F13B3">
            <w:pPr>
              <w:pStyle w:val="2suptable"/>
            </w:pPr>
            <w:r w:rsidRPr="00AD652B">
              <w:t>T&gt;A, synonymous</w:t>
            </w:r>
            <w:r>
              <w:t xml:space="preserve"> variant</w:t>
            </w:r>
            <w:r w:rsidRPr="00AD652B">
              <w:t xml:space="preserve"> LOC_Os04g47590, Thr452Thr</w:t>
            </w:r>
          </w:p>
        </w:tc>
      </w:tr>
      <w:tr w:rsidR="00AD652B" w:rsidRPr="00AD652B" w14:paraId="6AB5F1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5CB77E"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12F81DAA" w14:textId="77777777" w:rsidR="00AD652B" w:rsidRPr="00AD652B" w:rsidRDefault="00AD652B" w:rsidP="006F13B3">
            <w:pPr>
              <w:pStyle w:val="2suptable"/>
            </w:pPr>
            <w:r w:rsidRPr="00AD652B">
              <w:t>10428233764</w:t>
            </w:r>
          </w:p>
        </w:tc>
        <w:tc>
          <w:tcPr>
            <w:tcW w:w="567" w:type="dxa"/>
            <w:tcBorders>
              <w:top w:val="nil"/>
              <w:left w:val="nil"/>
              <w:bottom w:val="nil"/>
              <w:right w:val="nil"/>
            </w:tcBorders>
            <w:shd w:val="clear" w:color="auto" w:fill="auto"/>
            <w:noWrap/>
            <w:vAlign w:val="center"/>
            <w:hideMark/>
          </w:tcPr>
          <w:p w14:paraId="5396C1C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994998D" w14:textId="77777777" w:rsidR="00AD652B" w:rsidRPr="00AD652B" w:rsidRDefault="00AD652B" w:rsidP="006F13B3">
            <w:pPr>
              <w:pStyle w:val="2suptable"/>
            </w:pPr>
            <w:r w:rsidRPr="00AD652B">
              <w:t>28233764</w:t>
            </w:r>
          </w:p>
        </w:tc>
        <w:tc>
          <w:tcPr>
            <w:tcW w:w="1020" w:type="dxa"/>
            <w:tcBorders>
              <w:top w:val="nil"/>
              <w:left w:val="nil"/>
              <w:bottom w:val="nil"/>
              <w:right w:val="nil"/>
            </w:tcBorders>
            <w:shd w:val="clear" w:color="auto" w:fill="auto"/>
            <w:noWrap/>
            <w:vAlign w:val="center"/>
            <w:hideMark/>
          </w:tcPr>
          <w:p w14:paraId="34D3A125"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5D9EA0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3F2C8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402FA25"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51432BE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8F7AA7D"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0543D06" w14:textId="0B794D9C" w:rsidR="00AD652B" w:rsidRPr="00AD652B" w:rsidRDefault="00AD652B" w:rsidP="006F13B3">
            <w:pPr>
              <w:pStyle w:val="2suptable"/>
            </w:pPr>
            <w:r w:rsidRPr="00AD652B">
              <w:t>G&gt;A, missense</w:t>
            </w:r>
            <w:r>
              <w:t xml:space="preserve"> variant</w:t>
            </w:r>
            <w:r w:rsidRPr="00AD652B">
              <w:t xml:space="preserve"> LOC_Os04g47590, Thr452Ile</w:t>
            </w:r>
          </w:p>
        </w:tc>
      </w:tr>
      <w:tr w:rsidR="00AD652B" w:rsidRPr="00AD652B" w14:paraId="4EDF4E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F28864"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536748E2" w14:textId="77777777" w:rsidR="00AD652B" w:rsidRPr="00AD652B" w:rsidRDefault="00AD652B" w:rsidP="006F13B3">
            <w:pPr>
              <w:pStyle w:val="2suptable"/>
            </w:pPr>
            <w:r w:rsidRPr="00AD652B">
              <w:t>10428233769</w:t>
            </w:r>
          </w:p>
        </w:tc>
        <w:tc>
          <w:tcPr>
            <w:tcW w:w="567" w:type="dxa"/>
            <w:tcBorders>
              <w:top w:val="nil"/>
              <w:left w:val="nil"/>
              <w:bottom w:val="nil"/>
              <w:right w:val="nil"/>
            </w:tcBorders>
            <w:shd w:val="clear" w:color="auto" w:fill="auto"/>
            <w:noWrap/>
            <w:vAlign w:val="center"/>
            <w:hideMark/>
          </w:tcPr>
          <w:p w14:paraId="3C63D6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D344200" w14:textId="77777777" w:rsidR="00AD652B" w:rsidRPr="00AD652B" w:rsidRDefault="00AD652B" w:rsidP="006F13B3">
            <w:pPr>
              <w:pStyle w:val="2suptable"/>
            </w:pPr>
            <w:r w:rsidRPr="00AD652B">
              <w:t>28233769</w:t>
            </w:r>
          </w:p>
        </w:tc>
        <w:tc>
          <w:tcPr>
            <w:tcW w:w="1020" w:type="dxa"/>
            <w:tcBorders>
              <w:top w:val="nil"/>
              <w:left w:val="nil"/>
              <w:bottom w:val="nil"/>
              <w:right w:val="nil"/>
            </w:tcBorders>
            <w:shd w:val="clear" w:color="auto" w:fill="auto"/>
            <w:noWrap/>
            <w:vAlign w:val="center"/>
            <w:hideMark/>
          </w:tcPr>
          <w:p w14:paraId="38D4D770"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859AA9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2F1767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59608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3D923F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C4499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C38C05" w14:textId="540E6A0E" w:rsidR="00AD652B" w:rsidRPr="00AD652B" w:rsidRDefault="00AD652B" w:rsidP="006F13B3">
            <w:pPr>
              <w:pStyle w:val="2suptable"/>
            </w:pPr>
            <w:r w:rsidRPr="00AD652B">
              <w:t>C&gt;T, synonymous</w:t>
            </w:r>
            <w:r>
              <w:t xml:space="preserve"> variant</w:t>
            </w:r>
            <w:r w:rsidRPr="00AD652B">
              <w:t xml:space="preserve"> LOC_Os04g47590, Glu450Glu</w:t>
            </w:r>
          </w:p>
        </w:tc>
      </w:tr>
      <w:tr w:rsidR="00AD652B" w:rsidRPr="00AD652B" w14:paraId="5047C04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D50336" w14:textId="77777777" w:rsidR="00AD652B" w:rsidRPr="00AD652B" w:rsidRDefault="00AD652B" w:rsidP="006F13B3">
            <w:pPr>
              <w:pStyle w:val="2suptable"/>
            </w:pPr>
            <w:r w:rsidRPr="00AD652B">
              <w:t>LOC_Os04g58910</w:t>
            </w:r>
          </w:p>
        </w:tc>
        <w:tc>
          <w:tcPr>
            <w:tcW w:w="1134" w:type="dxa"/>
            <w:tcBorders>
              <w:top w:val="nil"/>
              <w:left w:val="nil"/>
              <w:bottom w:val="nil"/>
              <w:right w:val="nil"/>
            </w:tcBorders>
            <w:shd w:val="clear" w:color="auto" w:fill="auto"/>
            <w:noWrap/>
            <w:vAlign w:val="center"/>
            <w:hideMark/>
          </w:tcPr>
          <w:p w14:paraId="71E90ADA" w14:textId="77777777" w:rsidR="00AD652B" w:rsidRPr="00AD652B" w:rsidRDefault="00AD652B" w:rsidP="006F13B3">
            <w:pPr>
              <w:pStyle w:val="2suptable"/>
            </w:pPr>
            <w:r w:rsidRPr="00AD652B">
              <w:t>10435041390</w:t>
            </w:r>
          </w:p>
        </w:tc>
        <w:tc>
          <w:tcPr>
            <w:tcW w:w="567" w:type="dxa"/>
            <w:tcBorders>
              <w:top w:val="nil"/>
              <w:left w:val="nil"/>
              <w:bottom w:val="nil"/>
              <w:right w:val="nil"/>
            </w:tcBorders>
            <w:shd w:val="clear" w:color="auto" w:fill="auto"/>
            <w:noWrap/>
            <w:vAlign w:val="center"/>
            <w:hideMark/>
          </w:tcPr>
          <w:p w14:paraId="14523E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222CE64" w14:textId="77777777" w:rsidR="00AD652B" w:rsidRPr="00AD652B" w:rsidRDefault="00AD652B" w:rsidP="006F13B3">
            <w:pPr>
              <w:pStyle w:val="2suptable"/>
            </w:pPr>
            <w:r w:rsidRPr="00AD652B">
              <w:t>35041390</w:t>
            </w:r>
          </w:p>
        </w:tc>
        <w:tc>
          <w:tcPr>
            <w:tcW w:w="1020" w:type="dxa"/>
            <w:tcBorders>
              <w:top w:val="nil"/>
              <w:left w:val="nil"/>
              <w:bottom w:val="nil"/>
              <w:right w:val="nil"/>
            </w:tcBorders>
            <w:shd w:val="clear" w:color="auto" w:fill="auto"/>
            <w:noWrap/>
            <w:vAlign w:val="center"/>
            <w:hideMark/>
          </w:tcPr>
          <w:p w14:paraId="7C54941D"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3C308C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C35B2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197F39" w14:textId="77777777" w:rsidR="00AD652B" w:rsidRPr="00AD652B" w:rsidRDefault="00AD652B" w:rsidP="006F13B3">
            <w:pPr>
              <w:pStyle w:val="2suptable"/>
            </w:pPr>
            <w:r w:rsidRPr="00AD652B">
              <w:t>96.21%</w:t>
            </w:r>
          </w:p>
        </w:tc>
        <w:tc>
          <w:tcPr>
            <w:tcW w:w="708" w:type="dxa"/>
            <w:tcBorders>
              <w:top w:val="nil"/>
              <w:left w:val="nil"/>
              <w:bottom w:val="nil"/>
              <w:right w:val="nil"/>
            </w:tcBorders>
            <w:shd w:val="clear" w:color="auto" w:fill="auto"/>
            <w:noWrap/>
            <w:vAlign w:val="center"/>
            <w:hideMark/>
          </w:tcPr>
          <w:p w14:paraId="7432873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17B580C" w14:textId="77777777" w:rsidR="00AD652B" w:rsidRPr="00AD652B" w:rsidRDefault="00AD652B" w:rsidP="006F13B3">
            <w:pPr>
              <w:pStyle w:val="2suptable"/>
            </w:pPr>
            <w:r w:rsidRPr="00AD652B">
              <w:t>3.79%</w:t>
            </w:r>
          </w:p>
        </w:tc>
        <w:tc>
          <w:tcPr>
            <w:tcW w:w="2048" w:type="dxa"/>
            <w:tcBorders>
              <w:top w:val="nil"/>
              <w:left w:val="nil"/>
              <w:bottom w:val="nil"/>
              <w:right w:val="nil"/>
            </w:tcBorders>
            <w:shd w:val="clear" w:color="auto" w:fill="auto"/>
            <w:vAlign w:val="center"/>
            <w:hideMark/>
          </w:tcPr>
          <w:p w14:paraId="03EDAE63" w14:textId="62A7480D" w:rsidR="00AD652B" w:rsidRPr="00AD652B" w:rsidRDefault="00AD652B" w:rsidP="006F13B3">
            <w:pPr>
              <w:pStyle w:val="2suptable"/>
            </w:pPr>
            <w:r w:rsidRPr="00AD652B">
              <w:t>T&gt;A, synonymous</w:t>
            </w:r>
            <w:r>
              <w:t xml:space="preserve"> variant</w:t>
            </w:r>
            <w:r w:rsidRPr="00AD652B">
              <w:t xml:space="preserve"> LOC_Os04g58910, Ala722Ala</w:t>
            </w:r>
          </w:p>
        </w:tc>
      </w:tr>
      <w:tr w:rsidR="00AD652B" w:rsidRPr="00AD652B" w14:paraId="558C49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A7C24C" w14:textId="77777777" w:rsidR="00AD652B" w:rsidRPr="00AD652B" w:rsidRDefault="00AD652B" w:rsidP="006F13B3">
            <w:pPr>
              <w:pStyle w:val="2suptable"/>
            </w:pPr>
            <w:r w:rsidRPr="00AD652B">
              <w:t>LOC_Os04g59430</w:t>
            </w:r>
          </w:p>
        </w:tc>
        <w:tc>
          <w:tcPr>
            <w:tcW w:w="1134" w:type="dxa"/>
            <w:tcBorders>
              <w:top w:val="nil"/>
              <w:left w:val="nil"/>
              <w:bottom w:val="nil"/>
              <w:right w:val="nil"/>
            </w:tcBorders>
            <w:shd w:val="clear" w:color="auto" w:fill="auto"/>
            <w:noWrap/>
            <w:vAlign w:val="center"/>
            <w:hideMark/>
          </w:tcPr>
          <w:p w14:paraId="1DD5D665" w14:textId="77777777" w:rsidR="00AD652B" w:rsidRPr="00AD652B" w:rsidRDefault="00AD652B" w:rsidP="006F13B3">
            <w:pPr>
              <w:pStyle w:val="2suptable"/>
            </w:pPr>
            <w:r w:rsidRPr="00AD652B">
              <w:t>10435331023</w:t>
            </w:r>
          </w:p>
        </w:tc>
        <w:tc>
          <w:tcPr>
            <w:tcW w:w="567" w:type="dxa"/>
            <w:tcBorders>
              <w:top w:val="nil"/>
              <w:left w:val="nil"/>
              <w:bottom w:val="nil"/>
              <w:right w:val="nil"/>
            </w:tcBorders>
            <w:shd w:val="clear" w:color="auto" w:fill="auto"/>
            <w:noWrap/>
            <w:vAlign w:val="center"/>
            <w:hideMark/>
          </w:tcPr>
          <w:p w14:paraId="2F8EB3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0775204" w14:textId="77777777" w:rsidR="00AD652B" w:rsidRPr="00AD652B" w:rsidRDefault="00AD652B" w:rsidP="006F13B3">
            <w:pPr>
              <w:pStyle w:val="2suptable"/>
            </w:pPr>
            <w:r w:rsidRPr="00AD652B">
              <w:t>35331023</w:t>
            </w:r>
          </w:p>
        </w:tc>
        <w:tc>
          <w:tcPr>
            <w:tcW w:w="1020" w:type="dxa"/>
            <w:tcBorders>
              <w:top w:val="nil"/>
              <w:left w:val="nil"/>
              <w:bottom w:val="nil"/>
              <w:right w:val="nil"/>
            </w:tcBorders>
            <w:shd w:val="clear" w:color="auto" w:fill="auto"/>
            <w:noWrap/>
            <w:vAlign w:val="center"/>
            <w:hideMark/>
          </w:tcPr>
          <w:p w14:paraId="4C920C97"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9F9CBF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F132ED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F86244" w14:textId="77777777" w:rsidR="00AD652B" w:rsidRPr="00AD652B" w:rsidRDefault="00AD652B" w:rsidP="006F13B3">
            <w:pPr>
              <w:pStyle w:val="2suptable"/>
            </w:pPr>
            <w:r w:rsidRPr="00AD652B">
              <w:t>99.72%</w:t>
            </w:r>
          </w:p>
        </w:tc>
        <w:tc>
          <w:tcPr>
            <w:tcW w:w="708" w:type="dxa"/>
            <w:tcBorders>
              <w:top w:val="nil"/>
              <w:left w:val="nil"/>
              <w:bottom w:val="nil"/>
              <w:right w:val="nil"/>
            </w:tcBorders>
            <w:shd w:val="clear" w:color="auto" w:fill="auto"/>
            <w:noWrap/>
            <w:vAlign w:val="center"/>
            <w:hideMark/>
          </w:tcPr>
          <w:p w14:paraId="7CDEB01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15E641" w14:textId="77777777" w:rsidR="00AD652B" w:rsidRPr="00AD652B" w:rsidRDefault="00AD652B" w:rsidP="006F13B3">
            <w:pPr>
              <w:pStyle w:val="2suptable"/>
            </w:pPr>
            <w:r w:rsidRPr="00AD652B">
              <w:t>0.28%</w:t>
            </w:r>
          </w:p>
        </w:tc>
        <w:tc>
          <w:tcPr>
            <w:tcW w:w="2048" w:type="dxa"/>
            <w:tcBorders>
              <w:top w:val="nil"/>
              <w:left w:val="nil"/>
              <w:bottom w:val="nil"/>
              <w:right w:val="nil"/>
            </w:tcBorders>
            <w:shd w:val="clear" w:color="auto" w:fill="auto"/>
            <w:vAlign w:val="center"/>
            <w:hideMark/>
          </w:tcPr>
          <w:p w14:paraId="112F102D" w14:textId="50D99802" w:rsidR="00AD652B" w:rsidRPr="00AD652B" w:rsidRDefault="00AD652B" w:rsidP="006F13B3">
            <w:pPr>
              <w:pStyle w:val="2suptable"/>
            </w:pPr>
            <w:r w:rsidRPr="00AD652B">
              <w:t>C&gt;T, missense</w:t>
            </w:r>
            <w:r>
              <w:t xml:space="preserve"> variant</w:t>
            </w:r>
            <w:r w:rsidRPr="00AD652B">
              <w:t xml:space="preserve"> LOC_Os04g59430, Gly403Glu</w:t>
            </w:r>
          </w:p>
        </w:tc>
      </w:tr>
      <w:tr w:rsidR="00AD652B" w:rsidRPr="00AD652B" w14:paraId="65DA5D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EE200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274E9D48" w14:textId="77777777" w:rsidR="00AD652B" w:rsidRPr="00AD652B" w:rsidRDefault="00AD652B" w:rsidP="006F13B3">
            <w:pPr>
              <w:pStyle w:val="2suptable"/>
            </w:pPr>
            <w:r w:rsidRPr="00AD652B">
              <w:t>10504588370</w:t>
            </w:r>
          </w:p>
        </w:tc>
        <w:tc>
          <w:tcPr>
            <w:tcW w:w="567" w:type="dxa"/>
            <w:tcBorders>
              <w:top w:val="nil"/>
              <w:left w:val="nil"/>
              <w:bottom w:val="nil"/>
              <w:right w:val="nil"/>
            </w:tcBorders>
            <w:shd w:val="clear" w:color="auto" w:fill="auto"/>
            <w:noWrap/>
            <w:vAlign w:val="center"/>
            <w:hideMark/>
          </w:tcPr>
          <w:p w14:paraId="0DF4A19D"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CE8AEF7" w14:textId="77777777" w:rsidR="00AD652B" w:rsidRPr="00AD652B" w:rsidRDefault="00AD652B" w:rsidP="006F13B3">
            <w:pPr>
              <w:pStyle w:val="2suptable"/>
            </w:pPr>
            <w:r w:rsidRPr="00AD652B">
              <w:t>4588370</w:t>
            </w:r>
          </w:p>
        </w:tc>
        <w:tc>
          <w:tcPr>
            <w:tcW w:w="1020" w:type="dxa"/>
            <w:tcBorders>
              <w:top w:val="nil"/>
              <w:left w:val="nil"/>
              <w:bottom w:val="nil"/>
              <w:right w:val="nil"/>
            </w:tcBorders>
            <w:shd w:val="clear" w:color="auto" w:fill="auto"/>
            <w:noWrap/>
            <w:vAlign w:val="center"/>
            <w:hideMark/>
          </w:tcPr>
          <w:p w14:paraId="058D3D0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166A323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314720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267ED9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81241F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F78E96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CA01F37" w14:textId="6AF10E98"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692E33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39D7B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17148C27" w14:textId="77777777" w:rsidR="00AD652B" w:rsidRPr="00AD652B" w:rsidRDefault="00AD652B" w:rsidP="006F13B3">
            <w:pPr>
              <w:pStyle w:val="2suptable"/>
            </w:pPr>
            <w:r w:rsidRPr="00AD652B">
              <w:t>10504588371</w:t>
            </w:r>
          </w:p>
        </w:tc>
        <w:tc>
          <w:tcPr>
            <w:tcW w:w="567" w:type="dxa"/>
            <w:tcBorders>
              <w:top w:val="nil"/>
              <w:left w:val="nil"/>
              <w:bottom w:val="nil"/>
              <w:right w:val="nil"/>
            </w:tcBorders>
            <w:shd w:val="clear" w:color="auto" w:fill="auto"/>
            <w:noWrap/>
            <w:vAlign w:val="center"/>
            <w:hideMark/>
          </w:tcPr>
          <w:p w14:paraId="0A516866"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01EB551" w14:textId="77777777" w:rsidR="00AD652B" w:rsidRPr="00AD652B" w:rsidRDefault="00AD652B" w:rsidP="006F13B3">
            <w:pPr>
              <w:pStyle w:val="2suptable"/>
            </w:pPr>
            <w:r w:rsidRPr="00AD652B">
              <w:t>4588371</w:t>
            </w:r>
          </w:p>
        </w:tc>
        <w:tc>
          <w:tcPr>
            <w:tcW w:w="1020" w:type="dxa"/>
            <w:tcBorders>
              <w:top w:val="nil"/>
              <w:left w:val="nil"/>
              <w:bottom w:val="nil"/>
              <w:right w:val="nil"/>
            </w:tcBorders>
            <w:shd w:val="clear" w:color="auto" w:fill="auto"/>
            <w:noWrap/>
            <w:vAlign w:val="center"/>
            <w:hideMark/>
          </w:tcPr>
          <w:p w14:paraId="651EE154"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CB74B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EE898F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C411B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D6C8D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2E405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0AD088F" w14:textId="26857277"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7024AE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848334" w14:textId="77777777" w:rsidR="00AD652B" w:rsidRPr="00AD652B" w:rsidRDefault="00AD652B" w:rsidP="006F13B3">
            <w:pPr>
              <w:pStyle w:val="2suptable"/>
            </w:pPr>
            <w:r w:rsidRPr="00AD652B">
              <w:t>LOC_Os05g25960</w:t>
            </w:r>
          </w:p>
        </w:tc>
        <w:tc>
          <w:tcPr>
            <w:tcW w:w="1134" w:type="dxa"/>
            <w:tcBorders>
              <w:top w:val="nil"/>
              <w:left w:val="nil"/>
              <w:bottom w:val="nil"/>
              <w:right w:val="nil"/>
            </w:tcBorders>
            <w:shd w:val="clear" w:color="auto" w:fill="auto"/>
            <w:noWrap/>
            <w:vAlign w:val="center"/>
            <w:hideMark/>
          </w:tcPr>
          <w:p w14:paraId="72AA20AE" w14:textId="77777777" w:rsidR="00AD652B" w:rsidRPr="00AD652B" w:rsidRDefault="00AD652B" w:rsidP="006F13B3">
            <w:pPr>
              <w:pStyle w:val="2suptable"/>
            </w:pPr>
            <w:r w:rsidRPr="00AD652B">
              <w:t>10515090268</w:t>
            </w:r>
          </w:p>
        </w:tc>
        <w:tc>
          <w:tcPr>
            <w:tcW w:w="567" w:type="dxa"/>
            <w:tcBorders>
              <w:top w:val="nil"/>
              <w:left w:val="nil"/>
              <w:bottom w:val="nil"/>
              <w:right w:val="nil"/>
            </w:tcBorders>
            <w:shd w:val="clear" w:color="auto" w:fill="auto"/>
            <w:noWrap/>
            <w:vAlign w:val="center"/>
            <w:hideMark/>
          </w:tcPr>
          <w:p w14:paraId="03B4954C"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41D02F3E" w14:textId="77777777" w:rsidR="00AD652B" w:rsidRPr="00AD652B" w:rsidRDefault="00AD652B" w:rsidP="006F13B3">
            <w:pPr>
              <w:pStyle w:val="2suptable"/>
            </w:pPr>
            <w:r w:rsidRPr="00AD652B">
              <w:t>15090268</w:t>
            </w:r>
          </w:p>
        </w:tc>
        <w:tc>
          <w:tcPr>
            <w:tcW w:w="1020" w:type="dxa"/>
            <w:tcBorders>
              <w:top w:val="nil"/>
              <w:left w:val="nil"/>
              <w:bottom w:val="nil"/>
              <w:right w:val="nil"/>
            </w:tcBorders>
            <w:shd w:val="clear" w:color="auto" w:fill="auto"/>
            <w:noWrap/>
            <w:vAlign w:val="center"/>
            <w:hideMark/>
          </w:tcPr>
          <w:p w14:paraId="6AB144E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2DAE05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48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7FAD1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A21326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697D02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919DC48" w14:textId="514B654F" w:rsidR="00AD652B" w:rsidRPr="00AD652B" w:rsidRDefault="00AD652B" w:rsidP="006F13B3">
            <w:pPr>
              <w:pStyle w:val="2suptable"/>
            </w:pPr>
            <w:r w:rsidRPr="00AD652B">
              <w:t>C&gt;A, missense</w:t>
            </w:r>
            <w:r>
              <w:t xml:space="preserve"> variant</w:t>
            </w:r>
            <w:r w:rsidRPr="00AD652B">
              <w:t xml:space="preserve"> LOC_Os05g25960, Phe128Leu</w:t>
            </w:r>
          </w:p>
        </w:tc>
      </w:tr>
      <w:tr w:rsidR="00AD652B" w:rsidRPr="00AD652B" w14:paraId="0B1F639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388765"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5AF0714" w14:textId="77777777" w:rsidR="00AD652B" w:rsidRPr="00AD652B" w:rsidRDefault="00AD652B" w:rsidP="006F13B3">
            <w:pPr>
              <w:pStyle w:val="2suptable"/>
            </w:pPr>
            <w:r w:rsidRPr="00AD652B">
              <w:t>10517516104</w:t>
            </w:r>
          </w:p>
        </w:tc>
        <w:tc>
          <w:tcPr>
            <w:tcW w:w="567" w:type="dxa"/>
            <w:tcBorders>
              <w:top w:val="nil"/>
              <w:left w:val="nil"/>
              <w:bottom w:val="nil"/>
              <w:right w:val="nil"/>
            </w:tcBorders>
            <w:shd w:val="clear" w:color="auto" w:fill="auto"/>
            <w:noWrap/>
            <w:vAlign w:val="center"/>
            <w:hideMark/>
          </w:tcPr>
          <w:p w14:paraId="56AF7EDA"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25A26350" w14:textId="77777777" w:rsidR="00AD652B" w:rsidRPr="00AD652B" w:rsidRDefault="00AD652B" w:rsidP="006F13B3">
            <w:pPr>
              <w:pStyle w:val="2suptable"/>
            </w:pPr>
            <w:r w:rsidRPr="00AD652B">
              <w:t>17516104</w:t>
            </w:r>
          </w:p>
        </w:tc>
        <w:tc>
          <w:tcPr>
            <w:tcW w:w="1020" w:type="dxa"/>
            <w:tcBorders>
              <w:top w:val="nil"/>
              <w:left w:val="nil"/>
              <w:bottom w:val="nil"/>
              <w:right w:val="nil"/>
            </w:tcBorders>
            <w:shd w:val="clear" w:color="auto" w:fill="auto"/>
            <w:noWrap/>
            <w:vAlign w:val="center"/>
            <w:hideMark/>
          </w:tcPr>
          <w:p w14:paraId="61C8C0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D7C208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F83C7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734C39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E40B60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3DE2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ABEF73A" w14:textId="798BF3CE" w:rsidR="00AD652B" w:rsidRPr="00AD652B" w:rsidRDefault="00AD652B" w:rsidP="006F13B3">
            <w:pPr>
              <w:pStyle w:val="2suptable"/>
            </w:pPr>
            <w:r w:rsidRPr="00AD652B">
              <w:t>G&gt;C, missense</w:t>
            </w:r>
            <w:r>
              <w:t xml:space="preserve"> variant</w:t>
            </w:r>
            <w:r w:rsidRPr="00AD652B">
              <w:t xml:space="preserve"> LOC_Os05g30220, Ser397Cys</w:t>
            </w:r>
          </w:p>
        </w:tc>
      </w:tr>
      <w:tr w:rsidR="00AD652B" w:rsidRPr="00AD652B" w14:paraId="62C63B7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3C1A2D"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2C52263" w14:textId="77777777" w:rsidR="00AD652B" w:rsidRPr="00AD652B" w:rsidRDefault="00AD652B" w:rsidP="006F13B3">
            <w:pPr>
              <w:pStyle w:val="2suptable"/>
            </w:pPr>
            <w:r w:rsidRPr="00AD652B">
              <w:t>10517516107</w:t>
            </w:r>
          </w:p>
        </w:tc>
        <w:tc>
          <w:tcPr>
            <w:tcW w:w="567" w:type="dxa"/>
            <w:tcBorders>
              <w:top w:val="nil"/>
              <w:left w:val="nil"/>
              <w:bottom w:val="nil"/>
              <w:right w:val="nil"/>
            </w:tcBorders>
            <w:shd w:val="clear" w:color="auto" w:fill="auto"/>
            <w:noWrap/>
            <w:vAlign w:val="center"/>
            <w:hideMark/>
          </w:tcPr>
          <w:p w14:paraId="0FC51B57"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7B69753" w14:textId="77777777" w:rsidR="00AD652B" w:rsidRPr="00AD652B" w:rsidRDefault="00AD652B" w:rsidP="006F13B3">
            <w:pPr>
              <w:pStyle w:val="2suptable"/>
            </w:pPr>
            <w:r w:rsidRPr="00AD652B">
              <w:t>17516107</w:t>
            </w:r>
          </w:p>
        </w:tc>
        <w:tc>
          <w:tcPr>
            <w:tcW w:w="1020" w:type="dxa"/>
            <w:tcBorders>
              <w:top w:val="nil"/>
              <w:left w:val="nil"/>
              <w:bottom w:val="nil"/>
              <w:right w:val="nil"/>
            </w:tcBorders>
            <w:shd w:val="clear" w:color="auto" w:fill="auto"/>
            <w:noWrap/>
            <w:vAlign w:val="center"/>
            <w:hideMark/>
          </w:tcPr>
          <w:p w14:paraId="52D7FFE7"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438115F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A345E6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7503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6C44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895D76"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D37899" w14:textId="0B0243BA" w:rsidR="00AD652B" w:rsidRPr="00AD652B" w:rsidRDefault="00AD652B" w:rsidP="006F13B3">
            <w:pPr>
              <w:pStyle w:val="2suptable"/>
            </w:pPr>
            <w:r w:rsidRPr="00AD652B">
              <w:t>C&gt;T, missense</w:t>
            </w:r>
            <w:r>
              <w:t xml:space="preserve"> variant</w:t>
            </w:r>
            <w:r w:rsidRPr="00AD652B">
              <w:t xml:space="preserve"> LOC_Os05g30220, Arg396Lys</w:t>
            </w:r>
          </w:p>
        </w:tc>
      </w:tr>
      <w:tr w:rsidR="00AD652B" w:rsidRPr="00AD652B" w14:paraId="2C3179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E3C1FB"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6195A927" w14:textId="77777777" w:rsidR="00AD652B" w:rsidRPr="00AD652B" w:rsidRDefault="00AD652B" w:rsidP="006F13B3">
            <w:pPr>
              <w:pStyle w:val="2suptable"/>
            </w:pPr>
            <w:r w:rsidRPr="00AD652B">
              <w:t>10517516108</w:t>
            </w:r>
          </w:p>
        </w:tc>
        <w:tc>
          <w:tcPr>
            <w:tcW w:w="567" w:type="dxa"/>
            <w:tcBorders>
              <w:top w:val="nil"/>
              <w:left w:val="nil"/>
              <w:bottom w:val="nil"/>
              <w:right w:val="nil"/>
            </w:tcBorders>
            <w:shd w:val="clear" w:color="auto" w:fill="auto"/>
            <w:noWrap/>
            <w:vAlign w:val="center"/>
            <w:hideMark/>
          </w:tcPr>
          <w:p w14:paraId="45871762"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6A98D8C0" w14:textId="77777777" w:rsidR="00AD652B" w:rsidRPr="00AD652B" w:rsidRDefault="00AD652B" w:rsidP="006F13B3">
            <w:pPr>
              <w:pStyle w:val="2suptable"/>
            </w:pPr>
            <w:r w:rsidRPr="00AD652B">
              <w:t>17516108</w:t>
            </w:r>
          </w:p>
        </w:tc>
        <w:tc>
          <w:tcPr>
            <w:tcW w:w="1020" w:type="dxa"/>
            <w:tcBorders>
              <w:top w:val="nil"/>
              <w:left w:val="nil"/>
              <w:bottom w:val="nil"/>
              <w:right w:val="nil"/>
            </w:tcBorders>
            <w:shd w:val="clear" w:color="auto" w:fill="auto"/>
            <w:noWrap/>
            <w:vAlign w:val="center"/>
            <w:hideMark/>
          </w:tcPr>
          <w:p w14:paraId="04C028E7"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EDCFA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0441A2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AD086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27A84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86FEF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35B36F" w14:textId="4B4346E3" w:rsidR="00AD652B" w:rsidRPr="00AD652B" w:rsidRDefault="00AD652B" w:rsidP="006F13B3">
            <w:pPr>
              <w:pStyle w:val="2suptable"/>
            </w:pPr>
            <w:r w:rsidRPr="00AD652B">
              <w:t>T&gt;G, synonymous</w:t>
            </w:r>
            <w:r>
              <w:t xml:space="preserve"> variant</w:t>
            </w:r>
            <w:r w:rsidRPr="00AD652B">
              <w:t xml:space="preserve"> LOC_Os05g30220, Arg396Arg</w:t>
            </w:r>
          </w:p>
        </w:tc>
      </w:tr>
      <w:tr w:rsidR="00AD652B" w:rsidRPr="00AD652B" w14:paraId="4F6A873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008543" w14:textId="77777777" w:rsidR="00AD652B" w:rsidRPr="00AD652B" w:rsidRDefault="00AD652B" w:rsidP="006F13B3">
            <w:pPr>
              <w:pStyle w:val="2suptable"/>
            </w:pPr>
            <w:r w:rsidRPr="00AD652B">
              <w:t>LOC_Os05g41166</w:t>
            </w:r>
          </w:p>
        </w:tc>
        <w:tc>
          <w:tcPr>
            <w:tcW w:w="1134" w:type="dxa"/>
            <w:tcBorders>
              <w:top w:val="nil"/>
              <w:left w:val="nil"/>
              <w:bottom w:val="nil"/>
              <w:right w:val="nil"/>
            </w:tcBorders>
            <w:shd w:val="clear" w:color="auto" w:fill="auto"/>
            <w:noWrap/>
            <w:vAlign w:val="center"/>
            <w:hideMark/>
          </w:tcPr>
          <w:p w14:paraId="0C051D81" w14:textId="77777777" w:rsidR="00AD652B" w:rsidRPr="00AD652B" w:rsidRDefault="00AD652B" w:rsidP="006F13B3">
            <w:pPr>
              <w:pStyle w:val="2suptable"/>
            </w:pPr>
            <w:r w:rsidRPr="00AD652B">
              <w:t>10524111678</w:t>
            </w:r>
          </w:p>
        </w:tc>
        <w:tc>
          <w:tcPr>
            <w:tcW w:w="567" w:type="dxa"/>
            <w:tcBorders>
              <w:top w:val="nil"/>
              <w:left w:val="nil"/>
              <w:bottom w:val="nil"/>
              <w:right w:val="nil"/>
            </w:tcBorders>
            <w:shd w:val="clear" w:color="auto" w:fill="auto"/>
            <w:noWrap/>
            <w:vAlign w:val="center"/>
            <w:hideMark/>
          </w:tcPr>
          <w:p w14:paraId="3B49A040"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2959A0C" w14:textId="77777777" w:rsidR="00AD652B" w:rsidRPr="00AD652B" w:rsidRDefault="00AD652B" w:rsidP="006F13B3">
            <w:pPr>
              <w:pStyle w:val="2suptable"/>
            </w:pPr>
            <w:r w:rsidRPr="00AD652B">
              <w:t>24111678</w:t>
            </w:r>
          </w:p>
        </w:tc>
        <w:tc>
          <w:tcPr>
            <w:tcW w:w="1020" w:type="dxa"/>
            <w:tcBorders>
              <w:top w:val="nil"/>
              <w:left w:val="nil"/>
              <w:bottom w:val="nil"/>
              <w:right w:val="nil"/>
            </w:tcBorders>
            <w:shd w:val="clear" w:color="auto" w:fill="auto"/>
            <w:noWrap/>
            <w:vAlign w:val="center"/>
            <w:hideMark/>
          </w:tcPr>
          <w:p w14:paraId="1043719D"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6A50C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AAAE3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9EAB4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0ED24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FA6B76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D6C5AE" w14:textId="6AC172F5" w:rsidR="00AD652B" w:rsidRPr="00AD652B" w:rsidRDefault="00AD652B" w:rsidP="006F13B3">
            <w:pPr>
              <w:pStyle w:val="2suptable"/>
            </w:pPr>
            <w:r w:rsidRPr="00AD652B">
              <w:t>G&gt;T, missense</w:t>
            </w:r>
            <w:r>
              <w:t xml:space="preserve"> variant</w:t>
            </w:r>
            <w:r w:rsidRPr="00AD652B">
              <w:t xml:space="preserve"> LOC_Os05g41166, Gln276Lys</w:t>
            </w:r>
          </w:p>
        </w:tc>
      </w:tr>
      <w:tr w:rsidR="00AD652B" w:rsidRPr="00AD652B" w14:paraId="2959DE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4D13A9E" w14:textId="77777777" w:rsidR="00AD652B" w:rsidRPr="00AD652B" w:rsidRDefault="00AD652B" w:rsidP="006F13B3">
            <w:pPr>
              <w:pStyle w:val="2suptable"/>
            </w:pPr>
            <w:r w:rsidRPr="00AD652B">
              <w:t>LOC_Os06g01620</w:t>
            </w:r>
          </w:p>
        </w:tc>
        <w:tc>
          <w:tcPr>
            <w:tcW w:w="1134" w:type="dxa"/>
            <w:tcBorders>
              <w:top w:val="nil"/>
              <w:left w:val="nil"/>
              <w:bottom w:val="nil"/>
              <w:right w:val="nil"/>
            </w:tcBorders>
            <w:shd w:val="clear" w:color="auto" w:fill="auto"/>
            <w:noWrap/>
            <w:vAlign w:val="center"/>
            <w:hideMark/>
          </w:tcPr>
          <w:p w14:paraId="29C294BE" w14:textId="77777777" w:rsidR="00AD652B" w:rsidRPr="00AD652B" w:rsidRDefault="00AD652B" w:rsidP="006F13B3">
            <w:pPr>
              <w:pStyle w:val="2suptable"/>
            </w:pPr>
            <w:r w:rsidRPr="00AD652B">
              <w:t>10600365764</w:t>
            </w:r>
          </w:p>
        </w:tc>
        <w:tc>
          <w:tcPr>
            <w:tcW w:w="567" w:type="dxa"/>
            <w:tcBorders>
              <w:top w:val="nil"/>
              <w:left w:val="nil"/>
              <w:bottom w:val="nil"/>
              <w:right w:val="nil"/>
            </w:tcBorders>
            <w:shd w:val="clear" w:color="auto" w:fill="auto"/>
            <w:noWrap/>
            <w:vAlign w:val="center"/>
            <w:hideMark/>
          </w:tcPr>
          <w:p w14:paraId="28D11298"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7C31553" w14:textId="77777777" w:rsidR="00AD652B" w:rsidRPr="00AD652B" w:rsidRDefault="00AD652B" w:rsidP="006F13B3">
            <w:pPr>
              <w:pStyle w:val="2suptable"/>
            </w:pPr>
            <w:r w:rsidRPr="00AD652B">
              <w:t>365764</w:t>
            </w:r>
          </w:p>
        </w:tc>
        <w:tc>
          <w:tcPr>
            <w:tcW w:w="1020" w:type="dxa"/>
            <w:tcBorders>
              <w:top w:val="nil"/>
              <w:left w:val="nil"/>
              <w:bottom w:val="nil"/>
              <w:right w:val="nil"/>
            </w:tcBorders>
            <w:shd w:val="clear" w:color="auto" w:fill="auto"/>
            <w:noWrap/>
            <w:vAlign w:val="center"/>
            <w:hideMark/>
          </w:tcPr>
          <w:p w14:paraId="121615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74487A5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B8AF01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C298616" w14:textId="77777777" w:rsidR="00AD652B" w:rsidRPr="00AD652B" w:rsidRDefault="00AD652B" w:rsidP="006F13B3">
            <w:pPr>
              <w:pStyle w:val="2suptable"/>
            </w:pPr>
            <w:r w:rsidRPr="00AD652B">
              <w:t>99.75%</w:t>
            </w:r>
          </w:p>
        </w:tc>
        <w:tc>
          <w:tcPr>
            <w:tcW w:w="708" w:type="dxa"/>
            <w:tcBorders>
              <w:top w:val="nil"/>
              <w:left w:val="nil"/>
              <w:bottom w:val="nil"/>
              <w:right w:val="nil"/>
            </w:tcBorders>
            <w:shd w:val="clear" w:color="auto" w:fill="auto"/>
            <w:noWrap/>
            <w:vAlign w:val="center"/>
            <w:hideMark/>
          </w:tcPr>
          <w:p w14:paraId="2009CAC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B493B3" w14:textId="77777777" w:rsidR="00AD652B" w:rsidRPr="00AD652B" w:rsidRDefault="00AD652B" w:rsidP="006F13B3">
            <w:pPr>
              <w:pStyle w:val="2suptable"/>
            </w:pPr>
            <w:r w:rsidRPr="00AD652B">
              <w:t>0.25%</w:t>
            </w:r>
          </w:p>
        </w:tc>
        <w:tc>
          <w:tcPr>
            <w:tcW w:w="2048" w:type="dxa"/>
            <w:tcBorders>
              <w:top w:val="nil"/>
              <w:left w:val="nil"/>
              <w:bottom w:val="nil"/>
              <w:right w:val="nil"/>
            </w:tcBorders>
            <w:shd w:val="clear" w:color="auto" w:fill="auto"/>
            <w:vAlign w:val="center"/>
            <w:hideMark/>
          </w:tcPr>
          <w:p w14:paraId="54931357" w14:textId="0AD9E847" w:rsidR="00AD652B" w:rsidRPr="00AD652B" w:rsidRDefault="00AD652B" w:rsidP="006F13B3">
            <w:pPr>
              <w:pStyle w:val="2suptable"/>
            </w:pPr>
            <w:r w:rsidRPr="00AD652B">
              <w:t>C&gt;T, missense</w:t>
            </w:r>
            <w:r>
              <w:t xml:space="preserve"> variant</w:t>
            </w:r>
            <w:r w:rsidRPr="00AD652B">
              <w:t xml:space="preserve"> LOC_Os06g01620, Ala150Val</w:t>
            </w:r>
          </w:p>
        </w:tc>
      </w:tr>
      <w:tr w:rsidR="00AD652B" w:rsidRPr="00AD652B" w14:paraId="1620ED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AF26F1"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1575DD85" w14:textId="77777777" w:rsidR="00AD652B" w:rsidRPr="00AD652B" w:rsidRDefault="00AD652B" w:rsidP="006F13B3">
            <w:pPr>
              <w:pStyle w:val="2suptable"/>
            </w:pPr>
            <w:r w:rsidRPr="00AD652B">
              <w:t>10601541795</w:t>
            </w:r>
          </w:p>
        </w:tc>
        <w:tc>
          <w:tcPr>
            <w:tcW w:w="567" w:type="dxa"/>
            <w:tcBorders>
              <w:top w:val="nil"/>
              <w:left w:val="nil"/>
              <w:bottom w:val="nil"/>
              <w:right w:val="nil"/>
            </w:tcBorders>
            <w:shd w:val="clear" w:color="auto" w:fill="auto"/>
            <w:noWrap/>
            <w:vAlign w:val="center"/>
            <w:hideMark/>
          </w:tcPr>
          <w:p w14:paraId="65BFF56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376D0F" w14:textId="77777777" w:rsidR="00AD652B" w:rsidRPr="00AD652B" w:rsidRDefault="00AD652B" w:rsidP="006F13B3">
            <w:pPr>
              <w:pStyle w:val="2suptable"/>
            </w:pPr>
            <w:r w:rsidRPr="00AD652B">
              <w:t>1541795</w:t>
            </w:r>
          </w:p>
        </w:tc>
        <w:tc>
          <w:tcPr>
            <w:tcW w:w="1020" w:type="dxa"/>
            <w:tcBorders>
              <w:top w:val="nil"/>
              <w:left w:val="nil"/>
              <w:bottom w:val="nil"/>
              <w:right w:val="nil"/>
            </w:tcBorders>
            <w:shd w:val="clear" w:color="auto" w:fill="auto"/>
            <w:noWrap/>
            <w:vAlign w:val="center"/>
            <w:hideMark/>
          </w:tcPr>
          <w:p w14:paraId="395F81BC"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000E65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D9221D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A2883A7" w14:textId="77777777" w:rsidR="00AD652B" w:rsidRPr="00AD652B" w:rsidRDefault="00AD652B" w:rsidP="006F13B3">
            <w:pPr>
              <w:pStyle w:val="2suptable"/>
            </w:pPr>
            <w:r w:rsidRPr="00AD652B">
              <w:t>62.86%</w:t>
            </w:r>
          </w:p>
        </w:tc>
        <w:tc>
          <w:tcPr>
            <w:tcW w:w="708" w:type="dxa"/>
            <w:tcBorders>
              <w:top w:val="nil"/>
              <w:left w:val="nil"/>
              <w:bottom w:val="nil"/>
              <w:right w:val="nil"/>
            </w:tcBorders>
            <w:shd w:val="clear" w:color="auto" w:fill="auto"/>
            <w:noWrap/>
            <w:vAlign w:val="center"/>
            <w:hideMark/>
          </w:tcPr>
          <w:p w14:paraId="0F4F7C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7550023" w14:textId="77777777" w:rsidR="00AD652B" w:rsidRPr="00AD652B" w:rsidRDefault="00AD652B" w:rsidP="006F13B3">
            <w:pPr>
              <w:pStyle w:val="2suptable"/>
            </w:pPr>
            <w:r w:rsidRPr="00AD652B">
              <w:t>37.14%</w:t>
            </w:r>
          </w:p>
        </w:tc>
        <w:tc>
          <w:tcPr>
            <w:tcW w:w="2048" w:type="dxa"/>
            <w:tcBorders>
              <w:top w:val="nil"/>
              <w:left w:val="nil"/>
              <w:bottom w:val="nil"/>
              <w:right w:val="nil"/>
            </w:tcBorders>
            <w:shd w:val="clear" w:color="auto" w:fill="auto"/>
            <w:vAlign w:val="center"/>
            <w:hideMark/>
          </w:tcPr>
          <w:p w14:paraId="12F32D63" w14:textId="69C08A5F" w:rsidR="00AD652B" w:rsidRPr="00AD652B" w:rsidRDefault="00AD652B" w:rsidP="006F13B3">
            <w:pPr>
              <w:pStyle w:val="2suptable"/>
            </w:pPr>
            <w:r w:rsidRPr="00AD652B">
              <w:t>T&gt;C, synonymous</w:t>
            </w:r>
            <w:r>
              <w:t xml:space="preserve"> variant</w:t>
            </w:r>
            <w:r w:rsidRPr="00AD652B">
              <w:t xml:space="preserve"> LOC_Os06g03830, Ser331Ser</w:t>
            </w:r>
          </w:p>
        </w:tc>
      </w:tr>
      <w:tr w:rsidR="00AD652B" w:rsidRPr="00AD652B" w14:paraId="31741B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3F87D8"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084B28A3" w14:textId="77777777" w:rsidR="00AD652B" w:rsidRPr="00AD652B" w:rsidRDefault="00AD652B" w:rsidP="006F13B3">
            <w:pPr>
              <w:pStyle w:val="2suptable"/>
            </w:pPr>
            <w:r w:rsidRPr="00AD652B">
              <w:t>10601541805</w:t>
            </w:r>
          </w:p>
        </w:tc>
        <w:tc>
          <w:tcPr>
            <w:tcW w:w="567" w:type="dxa"/>
            <w:tcBorders>
              <w:top w:val="nil"/>
              <w:left w:val="nil"/>
              <w:bottom w:val="nil"/>
              <w:right w:val="nil"/>
            </w:tcBorders>
            <w:shd w:val="clear" w:color="auto" w:fill="auto"/>
            <w:noWrap/>
            <w:vAlign w:val="center"/>
            <w:hideMark/>
          </w:tcPr>
          <w:p w14:paraId="4662AD6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2A377D3" w14:textId="77777777" w:rsidR="00AD652B" w:rsidRPr="00AD652B" w:rsidRDefault="00AD652B" w:rsidP="006F13B3">
            <w:pPr>
              <w:pStyle w:val="2suptable"/>
            </w:pPr>
            <w:r w:rsidRPr="00AD652B">
              <w:t>1541805</w:t>
            </w:r>
          </w:p>
        </w:tc>
        <w:tc>
          <w:tcPr>
            <w:tcW w:w="1020" w:type="dxa"/>
            <w:tcBorders>
              <w:top w:val="nil"/>
              <w:left w:val="nil"/>
              <w:bottom w:val="nil"/>
              <w:right w:val="nil"/>
            </w:tcBorders>
            <w:shd w:val="clear" w:color="auto" w:fill="auto"/>
            <w:noWrap/>
            <w:vAlign w:val="center"/>
            <w:hideMark/>
          </w:tcPr>
          <w:p w14:paraId="6438BBF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6F8F8B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0F43E7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0C941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E9B5B1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01E4BC"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8B0CB4C" w14:textId="1ED61444" w:rsidR="00AD652B" w:rsidRPr="00AD652B" w:rsidRDefault="00AD652B" w:rsidP="006F13B3">
            <w:pPr>
              <w:pStyle w:val="2suptable"/>
            </w:pPr>
            <w:r w:rsidRPr="00AD652B">
              <w:t>G&gt;A, missense</w:t>
            </w:r>
            <w:r>
              <w:t xml:space="preserve"> variant</w:t>
            </w:r>
            <w:r w:rsidRPr="00AD652B">
              <w:t xml:space="preserve"> LOC_Os06g03830, Gly335Ser</w:t>
            </w:r>
          </w:p>
        </w:tc>
      </w:tr>
      <w:tr w:rsidR="00AD652B" w:rsidRPr="00AD652B" w14:paraId="28F790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62C301"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DDFCE23" w14:textId="77777777" w:rsidR="00AD652B" w:rsidRPr="00AD652B" w:rsidRDefault="00AD652B" w:rsidP="006F13B3">
            <w:pPr>
              <w:pStyle w:val="2suptable"/>
            </w:pPr>
            <w:r w:rsidRPr="00AD652B">
              <w:t>10603178043</w:t>
            </w:r>
          </w:p>
        </w:tc>
        <w:tc>
          <w:tcPr>
            <w:tcW w:w="567" w:type="dxa"/>
            <w:tcBorders>
              <w:top w:val="nil"/>
              <w:left w:val="nil"/>
              <w:bottom w:val="nil"/>
              <w:right w:val="nil"/>
            </w:tcBorders>
            <w:shd w:val="clear" w:color="auto" w:fill="auto"/>
            <w:noWrap/>
            <w:vAlign w:val="center"/>
            <w:hideMark/>
          </w:tcPr>
          <w:p w14:paraId="4DF3E736"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9DBEF" w14:textId="77777777" w:rsidR="00AD652B" w:rsidRPr="00AD652B" w:rsidRDefault="00AD652B" w:rsidP="006F13B3">
            <w:pPr>
              <w:pStyle w:val="2suptable"/>
            </w:pPr>
            <w:r w:rsidRPr="00AD652B">
              <w:t>3178043</w:t>
            </w:r>
          </w:p>
        </w:tc>
        <w:tc>
          <w:tcPr>
            <w:tcW w:w="1020" w:type="dxa"/>
            <w:tcBorders>
              <w:top w:val="nil"/>
              <w:left w:val="nil"/>
              <w:bottom w:val="nil"/>
              <w:right w:val="nil"/>
            </w:tcBorders>
            <w:shd w:val="clear" w:color="auto" w:fill="auto"/>
            <w:noWrap/>
            <w:vAlign w:val="center"/>
            <w:hideMark/>
          </w:tcPr>
          <w:p w14:paraId="2C772715"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223208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2C07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6BE79B6"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45004D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D6C87B"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6D5F3D3" w14:textId="06CB81C0" w:rsidR="00AD652B" w:rsidRPr="00AD652B" w:rsidRDefault="00AD652B" w:rsidP="006F13B3">
            <w:pPr>
              <w:pStyle w:val="2suptable"/>
            </w:pPr>
            <w:r w:rsidRPr="00AD652B">
              <w:t>A&gt;G, synonymous</w:t>
            </w:r>
            <w:r>
              <w:t xml:space="preserve"> variant</w:t>
            </w:r>
            <w:r w:rsidRPr="00AD652B">
              <w:t xml:space="preserve"> LOC_Os06g06760, Ile573Ile</w:t>
            </w:r>
          </w:p>
        </w:tc>
      </w:tr>
      <w:tr w:rsidR="00AD652B" w:rsidRPr="00AD652B" w14:paraId="349FB1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758746"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03D36725" w14:textId="77777777" w:rsidR="00AD652B" w:rsidRPr="00AD652B" w:rsidRDefault="00AD652B" w:rsidP="006F13B3">
            <w:pPr>
              <w:pStyle w:val="2suptable"/>
            </w:pPr>
            <w:r w:rsidRPr="00AD652B">
              <w:t>10603178049</w:t>
            </w:r>
          </w:p>
        </w:tc>
        <w:tc>
          <w:tcPr>
            <w:tcW w:w="567" w:type="dxa"/>
            <w:tcBorders>
              <w:top w:val="nil"/>
              <w:left w:val="nil"/>
              <w:bottom w:val="nil"/>
              <w:right w:val="nil"/>
            </w:tcBorders>
            <w:shd w:val="clear" w:color="auto" w:fill="auto"/>
            <w:noWrap/>
            <w:vAlign w:val="center"/>
            <w:hideMark/>
          </w:tcPr>
          <w:p w14:paraId="60289A5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B588F2" w14:textId="77777777" w:rsidR="00AD652B" w:rsidRPr="00AD652B" w:rsidRDefault="00AD652B" w:rsidP="006F13B3">
            <w:pPr>
              <w:pStyle w:val="2suptable"/>
            </w:pPr>
            <w:r w:rsidRPr="00AD652B">
              <w:t>3178049</w:t>
            </w:r>
          </w:p>
        </w:tc>
        <w:tc>
          <w:tcPr>
            <w:tcW w:w="1020" w:type="dxa"/>
            <w:tcBorders>
              <w:top w:val="nil"/>
              <w:left w:val="nil"/>
              <w:bottom w:val="nil"/>
              <w:right w:val="nil"/>
            </w:tcBorders>
            <w:shd w:val="clear" w:color="auto" w:fill="auto"/>
            <w:noWrap/>
            <w:vAlign w:val="center"/>
            <w:hideMark/>
          </w:tcPr>
          <w:p w14:paraId="1F536C2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E67FB0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61597C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56D7B07"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2415701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57922A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3343344" w14:textId="72DFCF39" w:rsidR="00AD652B" w:rsidRPr="00AD652B" w:rsidRDefault="00AD652B" w:rsidP="006F13B3">
            <w:pPr>
              <w:pStyle w:val="2suptable"/>
            </w:pPr>
            <w:r w:rsidRPr="00AD652B">
              <w:t>A&gt;G, synonymous</w:t>
            </w:r>
            <w:r>
              <w:t xml:space="preserve"> variant</w:t>
            </w:r>
            <w:r w:rsidRPr="00AD652B">
              <w:t xml:space="preserve"> LOC_Os06g06760, Ala571Ala</w:t>
            </w:r>
          </w:p>
        </w:tc>
      </w:tr>
      <w:tr w:rsidR="00AD652B" w:rsidRPr="00AD652B" w14:paraId="33EBAA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6ABC18"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2BED111" w14:textId="77777777" w:rsidR="00AD652B" w:rsidRPr="00AD652B" w:rsidRDefault="00AD652B" w:rsidP="006F13B3">
            <w:pPr>
              <w:pStyle w:val="2suptable"/>
            </w:pPr>
            <w:r w:rsidRPr="00AD652B">
              <w:t>10603178058</w:t>
            </w:r>
          </w:p>
        </w:tc>
        <w:tc>
          <w:tcPr>
            <w:tcW w:w="567" w:type="dxa"/>
            <w:tcBorders>
              <w:top w:val="nil"/>
              <w:left w:val="nil"/>
              <w:bottom w:val="nil"/>
              <w:right w:val="nil"/>
            </w:tcBorders>
            <w:shd w:val="clear" w:color="auto" w:fill="auto"/>
            <w:noWrap/>
            <w:vAlign w:val="center"/>
            <w:hideMark/>
          </w:tcPr>
          <w:p w14:paraId="5D6745D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DEEA8E3" w14:textId="77777777" w:rsidR="00AD652B" w:rsidRPr="00AD652B" w:rsidRDefault="00AD652B" w:rsidP="006F13B3">
            <w:pPr>
              <w:pStyle w:val="2suptable"/>
            </w:pPr>
            <w:r w:rsidRPr="00AD652B">
              <w:t>3178058</w:t>
            </w:r>
          </w:p>
        </w:tc>
        <w:tc>
          <w:tcPr>
            <w:tcW w:w="1020" w:type="dxa"/>
            <w:tcBorders>
              <w:top w:val="nil"/>
              <w:left w:val="nil"/>
              <w:bottom w:val="nil"/>
              <w:right w:val="nil"/>
            </w:tcBorders>
            <w:shd w:val="clear" w:color="auto" w:fill="auto"/>
            <w:noWrap/>
            <w:vAlign w:val="center"/>
            <w:hideMark/>
          </w:tcPr>
          <w:p w14:paraId="27D1E24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9E1D6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801A00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164C02C"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712D487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1415644"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72975D85" w14:textId="0328241A" w:rsidR="00AD652B" w:rsidRPr="00AD652B" w:rsidRDefault="00AD652B" w:rsidP="006F13B3">
            <w:pPr>
              <w:pStyle w:val="2suptable"/>
            </w:pPr>
            <w:r w:rsidRPr="00AD652B">
              <w:t>G&gt;C, synonymous</w:t>
            </w:r>
            <w:r>
              <w:t xml:space="preserve"> variant</w:t>
            </w:r>
            <w:r w:rsidRPr="00AD652B">
              <w:t xml:space="preserve"> LOC_Os06g06760, Leu568Leu</w:t>
            </w:r>
          </w:p>
        </w:tc>
      </w:tr>
      <w:tr w:rsidR="00AD652B" w:rsidRPr="00AD652B" w14:paraId="5B53CA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2E6D257"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1C2040DA" w14:textId="77777777" w:rsidR="00AD652B" w:rsidRPr="00AD652B" w:rsidRDefault="00AD652B" w:rsidP="006F13B3">
            <w:pPr>
              <w:pStyle w:val="2suptable"/>
            </w:pPr>
            <w:r w:rsidRPr="00AD652B">
              <w:t>10603178060</w:t>
            </w:r>
          </w:p>
        </w:tc>
        <w:tc>
          <w:tcPr>
            <w:tcW w:w="567" w:type="dxa"/>
            <w:tcBorders>
              <w:top w:val="nil"/>
              <w:left w:val="nil"/>
              <w:bottom w:val="nil"/>
              <w:right w:val="nil"/>
            </w:tcBorders>
            <w:shd w:val="clear" w:color="auto" w:fill="auto"/>
            <w:noWrap/>
            <w:vAlign w:val="center"/>
            <w:hideMark/>
          </w:tcPr>
          <w:p w14:paraId="1C64BEB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FF646CE" w14:textId="77777777" w:rsidR="00AD652B" w:rsidRPr="00AD652B" w:rsidRDefault="00AD652B" w:rsidP="006F13B3">
            <w:pPr>
              <w:pStyle w:val="2suptable"/>
            </w:pPr>
            <w:r w:rsidRPr="00AD652B">
              <w:t>3178060</w:t>
            </w:r>
          </w:p>
        </w:tc>
        <w:tc>
          <w:tcPr>
            <w:tcW w:w="1020" w:type="dxa"/>
            <w:tcBorders>
              <w:top w:val="nil"/>
              <w:left w:val="nil"/>
              <w:bottom w:val="nil"/>
              <w:right w:val="nil"/>
            </w:tcBorders>
            <w:shd w:val="clear" w:color="auto" w:fill="auto"/>
            <w:noWrap/>
            <w:vAlign w:val="center"/>
            <w:hideMark/>
          </w:tcPr>
          <w:p w14:paraId="06072721"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B74CBB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AB91F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E9063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9F89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5D609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84FE011" w14:textId="606C8512" w:rsidR="00AD652B" w:rsidRPr="00AD652B" w:rsidRDefault="00AD652B" w:rsidP="006F13B3">
            <w:pPr>
              <w:pStyle w:val="2suptable"/>
            </w:pPr>
            <w:r w:rsidRPr="00AD652B">
              <w:t>G&gt;A, missense</w:t>
            </w:r>
            <w:r>
              <w:t xml:space="preserve"> variant</w:t>
            </w:r>
            <w:r w:rsidRPr="00AD652B">
              <w:t xml:space="preserve"> LOC_Os06g06760, Leu568Phe</w:t>
            </w:r>
          </w:p>
        </w:tc>
      </w:tr>
      <w:tr w:rsidR="00AD652B" w:rsidRPr="00AD652B" w14:paraId="13A48E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E7203" w14:textId="77777777" w:rsidR="00AD652B" w:rsidRPr="00AD652B" w:rsidRDefault="00AD652B" w:rsidP="006F13B3">
            <w:pPr>
              <w:pStyle w:val="2suptable"/>
            </w:pPr>
            <w:r w:rsidRPr="00AD652B">
              <w:t>LOC_Os06g10310</w:t>
            </w:r>
          </w:p>
        </w:tc>
        <w:tc>
          <w:tcPr>
            <w:tcW w:w="1134" w:type="dxa"/>
            <w:tcBorders>
              <w:top w:val="nil"/>
              <w:left w:val="nil"/>
              <w:bottom w:val="nil"/>
              <w:right w:val="nil"/>
            </w:tcBorders>
            <w:shd w:val="clear" w:color="auto" w:fill="auto"/>
            <w:noWrap/>
            <w:vAlign w:val="center"/>
            <w:hideMark/>
          </w:tcPr>
          <w:p w14:paraId="65E8BA00" w14:textId="77777777" w:rsidR="00AD652B" w:rsidRPr="00AD652B" w:rsidRDefault="00AD652B" w:rsidP="006F13B3">
            <w:pPr>
              <w:pStyle w:val="2suptable"/>
            </w:pPr>
            <w:r w:rsidRPr="00AD652B">
              <w:t>10605300662</w:t>
            </w:r>
          </w:p>
        </w:tc>
        <w:tc>
          <w:tcPr>
            <w:tcW w:w="567" w:type="dxa"/>
            <w:tcBorders>
              <w:top w:val="nil"/>
              <w:left w:val="nil"/>
              <w:bottom w:val="nil"/>
              <w:right w:val="nil"/>
            </w:tcBorders>
            <w:shd w:val="clear" w:color="auto" w:fill="auto"/>
            <w:noWrap/>
            <w:vAlign w:val="center"/>
            <w:hideMark/>
          </w:tcPr>
          <w:p w14:paraId="2C3474D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372D941" w14:textId="77777777" w:rsidR="00AD652B" w:rsidRPr="00AD652B" w:rsidRDefault="00AD652B" w:rsidP="006F13B3">
            <w:pPr>
              <w:pStyle w:val="2suptable"/>
            </w:pPr>
            <w:r w:rsidRPr="00AD652B">
              <w:t>5300662</w:t>
            </w:r>
          </w:p>
        </w:tc>
        <w:tc>
          <w:tcPr>
            <w:tcW w:w="1020" w:type="dxa"/>
            <w:tcBorders>
              <w:top w:val="nil"/>
              <w:left w:val="nil"/>
              <w:bottom w:val="nil"/>
              <w:right w:val="nil"/>
            </w:tcBorders>
            <w:shd w:val="clear" w:color="auto" w:fill="auto"/>
            <w:noWrap/>
            <w:vAlign w:val="center"/>
            <w:hideMark/>
          </w:tcPr>
          <w:p w14:paraId="18059691"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96DE73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84BAE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A6D75B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449A3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01250E"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F7632E" w14:textId="4ECBCE71" w:rsidR="00AD652B" w:rsidRPr="00AD652B" w:rsidRDefault="00AD652B" w:rsidP="006F13B3">
            <w:pPr>
              <w:pStyle w:val="2suptable"/>
            </w:pPr>
            <w:r w:rsidRPr="00AD652B">
              <w:t>A&gt;T, missense</w:t>
            </w:r>
            <w:r>
              <w:t xml:space="preserve"> variant</w:t>
            </w:r>
            <w:r w:rsidRPr="00AD652B">
              <w:t xml:space="preserve"> LOC_Os06g10310, Met131Leu</w:t>
            </w:r>
          </w:p>
        </w:tc>
      </w:tr>
      <w:tr w:rsidR="00AD652B" w:rsidRPr="00AD652B" w14:paraId="22D193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AEAD80D" w14:textId="77777777" w:rsidR="00AD652B" w:rsidRPr="00AD652B" w:rsidRDefault="00AD652B" w:rsidP="006F13B3">
            <w:pPr>
              <w:pStyle w:val="2suptable"/>
            </w:pPr>
            <w:r w:rsidRPr="00AD652B">
              <w:t>LOC_Os06g19470</w:t>
            </w:r>
          </w:p>
        </w:tc>
        <w:tc>
          <w:tcPr>
            <w:tcW w:w="1134" w:type="dxa"/>
            <w:tcBorders>
              <w:top w:val="nil"/>
              <w:left w:val="nil"/>
              <w:bottom w:val="nil"/>
              <w:right w:val="nil"/>
            </w:tcBorders>
            <w:shd w:val="clear" w:color="auto" w:fill="auto"/>
            <w:noWrap/>
            <w:vAlign w:val="center"/>
            <w:hideMark/>
          </w:tcPr>
          <w:p w14:paraId="0E6F3534" w14:textId="77777777" w:rsidR="00AD652B" w:rsidRPr="00AD652B" w:rsidRDefault="00AD652B" w:rsidP="006F13B3">
            <w:pPr>
              <w:pStyle w:val="2suptable"/>
            </w:pPr>
            <w:r w:rsidRPr="00AD652B">
              <w:t>10611087538</w:t>
            </w:r>
          </w:p>
        </w:tc>
        <w:tc>
          <w:tcPr>
            <w:tcW w:w="567" w:type="dxa"/>
            <w:tcBorders>
              <w:top w:val="nil"/>
              <w:left w:val="nil"/>
              <w:bottom w:val="nil"/>
              <w:right w:val="nil"/>
            </w:tcBorders>
            <w:shd w:val="clear" w:color="auto" w:fill="auto"/>
            <w:noWrap/>
            <w:vAlign w:val="center"/>
            <w:hideMark/>
          </w:tcPr>
          <w:p w14:paraId="5B58D47F"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9DCE659" w14:textId="77777777" w:rsidR="00AD652B" w:rsidRPr="00AD652B" w:rsidRDefault="00AD652B" w:rsidP="006F13B3">
            <w:pPr>
              <w:pStyle w:val="2suptable"/>
            </w:pPr>
            <w:r w:rsidRPr="00AD652B">
              <w:t>11087538</w:t>
            </w:r>
          </w:p>
        </w:tc>
        <w:tc>
          <w:tcPr>
            <w:tcW w:w="1020" w:type="dxa"/>
            <w:tcBorders>
              <w:top w:val="nil"/>
              <w:left w:val="nil"/>
              <w:bottom w:val="nil"/>
              <w:right w:val="nil"/>
            </w:tcBorders>
            <w:shd w:val="clear" w:color="auto" w:fill="auto"/>
            <w:noWrap/>
            <w:vAlign w:val="center"/>
            <w:hideMark/>
          </w:tcPr>
          <w:p w14:paraId="2A7DD8D9"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38F4C1B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0B77A5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9DE448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EF814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E2B35C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ABBD46F" w14:textId="77777777" w:rsidR="00AD652B" w:rsidRPr="00AD652B" w:rsidRDefault="00AD652B" w:rsidP="006F13B3">
            <w:pPr>
              <w:pStyle w:val="2suptable"/>
            </w:pPr>
            <w:r w:rsidRPr="00AD652B">
              <w:t>－</w:t>
            </w:r>
          </w:p>
        </w:tc>
      </w:tr>
      <w:tr w:rsidR="00AD652B" w:rsidRPr="00AD652B" w14:paraId="1EB7657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FBB0B" w14:textId="77777777" w:rsidR="00AD652B" w:rsidRPr="00AD652B" w:rsidRDefault="00AD652B" w:rsidP="006F13B3">
            <w:pPr>
              <w:pStyle w:val="2suptable"/>
            </w:pPr>
            <w:r w:rsidRPr="00AD652B">
              <w:t>LOC_Os06g23650</w:t>
            </w:r>
          </w:p>
        </w:tc>
        <w:tc>
          <w:tcPr>
            <w:tcW w:w="1134" w:type="dxa"/>
            <w:tcBorders>
              <w:top w:val="nil"/>
              <w:left w:val="nil"/>
              <w:bottom w:val="nil"/>
              <w:right w:val="nil"/>
            </w:tcBorders>
            <w:shd w:val="clear" w:color="auto" w:fill="auto"/>
            <w:noWrap/>
            <w:vAlign w:val="center"/>
            <w:hideMark/>
          </w:tcPr>
          <w:p w14:paraId="25578F35" w14:textId="77777777" w:rsidR="00AD652B" w:rsidRPr="00AD652B" w:rsidRDefault="00AD652B" w:rsidP="006F13B3">
            <w:pPr>
              <w:pStyle w:val="2suptable"/>
            </w:pPr>
            <w:r w:rsidRPr="00AD652B">
              <w:t>10613805495</w:t>
            </w:r>
          </w:p>
        </w:tc>
        <w:tc>
          <w:tcPr>
            <w:tcW w:w="567" w:type="dxa"/>
            <w:tcBorders>
              <w:top w:val="nil"/>
              <w:left w:val="nil"/>
              <w:bottom w:val="nil"/>
              <w:right w:val="nil"/>
            </w:tcBorders>
            <w:shd w:val="clear" w:color="auto" w:fill="auto"/>
            <w:noWrap/>
            <w:vAlign w:val="center"/>
            <w:hideMark/>
          </w:tcPr>
          <w:p w14:paraId="2B1DA18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ACB41AA" w14:textId="77777777" w:rsidR="00AD652B" w:rsidRPr="00AD652B" w:rsidRDefault="00AD652B" w:rsidP="006F13B3">
            <w:pPr>
              <w:pStyle w:val="2suptable"/>
            </w:pPr>
            <w:r w:rsidRPr="00AD652B">
              <w:t>13805495</w:t>
            </w:r>
          </w:p>
        </w:tc>
        <w:tc>
          <w:tcPr>
            <w:tcW w:w="1020" w:type="dxa"/>
            <w:tcBorders>
              <w:top w:val="nil"/>
              <w:left w:val="nil"/>
              <w:bottom w:val="nil"/>
              <w:right w:val="nil"/>
            </w:tcBorders>
            <w:shd w:val="clear" w:color="auto" w:fill="auto"/>
            <w:noWrap/>
            <w:vAlign w:val="center"/>
            <w:hideMark/>
          </w:tcPr>
          <w:p w14:paraId="52A2ED60"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F7954D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7A0B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B9CFD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C41DD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B8B18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E7FFA6F" w14:textId="68B15827" w:rsidR="00AD652B" w:rsidRPr="00AD652B" w:rsidRDefault="00AD652B" w:rsidP="006F13B3">
            <w:pPr>
              <w:pStyle w:val="2suptable"/>
            </w:pPr>
            <w:r w:rsidRPr="00AD652B">
              <w:t>C&gt;T, missense</w:t>
            </w:r>
            <w:r>
              <w:t xml:space="preserve"> variant</w:t>
            </w:r>
            <w:r w:rsidRPr="00AD652B">
              <w:t xml:space="preserve"> LOC_Os06g23650, Pro268Ser</w:t>
            </w:r>
          </w:p>
        </w:tc>
      </w:tr>
      <w:tr w:rsidR="00AD652B" w:rsidRPr="00AD652B" w14:paraId="3DD8276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CBC6AB5"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35691D8" w14:textId="77777777" w:rsidR="00AD652B" w:rsidRPr="00AD652B" w:rsidRDefault="00AD652B" w:rsidP="006F13B3">
            <w:pPr>
              <w:pStyle w:val="2suptable"/>
            </w:pPr>
            <w:r w:rsidRPr="00AD652B">
              <w:t>10616854998</w:t>
            </w:r>
          </w:p>
        </w:tc>
        <w:tc>
          <w:tcPr>
            <w:tcW w:w="567" w:type="dxa"/>
            <w:tcBorders>
              <w:top w:val="nil"/>
              <w:left w:val="nil"/>
              <w:bottom w:val="nil"/>
              <w:right w:val="nil"/>
            </w:tcBorders>
            <w:shd w:val="clear" w:color="auto" w:fill="auto"/>
            <w:noWrap/>
            <w:vAlign w:val="center"/>
            <w:hideMark/>
          </w:tcPr>
          <w:p w14:paraId="0B26017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4C13A8BE" w14:textId="77777777" w:rsidR="00AD652B" w:rsidRPr="00AD652B" w:rsidRDefault="00AD652B" w:rsidP="006F13B3">
            <w:pPr>
              <w:pStyle w:val="2suptable"/>
            </w:pPr>
            <w:r w:rsidRPr="00AD652B">
              <w:t>16854998</w:t>
            </w:r>
          </w:p>
        </w:tc>
        <w:tc>
          <w:tcPr>
            <w:tcW w:w="1020" w:type="dxa"/>
            <w:tcBorders>
              <w:top w:val="nil"/>
              <w:left w:val="nil"/>
              <w:bottom w:val="nil"/>
              <w:right w:val="nil"/>
            </w:tcBorders>
            <w:shd w:val="clear" w:color="auto" w:fill="auto"/>
            <w:noWrap/>
            <w:vAlign w:val="center"/>
            <w:hideMark/>
          </w:tcPr>
          <w:p w14:paraId="293D71CB"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5433A6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F239FE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BB87F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95BD72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5B18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8CFFADF" w14:textId="02C44605" w:rsidR="00AD652B" w:rsidRPr="00AD652B" w:rsidRDefault="00AD652B" w:rsidP="006F13B3">
            <w:pPr>
              <w:pStyle w:val="2suptable"/>
            </w:pPr>
            <w:r w:rsidRPr="00AD652B">
              <w:t>A&gt;G, missense</w:t>
            </w:r>
            <w:r>
              <w:t xml:space="preserve"> variant</w:t>
            </w:r>
            <w:r w:rsidRPr="00AD652B">
              <w:t xml:space="preserve"> LOC_Os06g29430, Arg976Gly</w:t>
            </w:r>
          </w:p>
        </w:tc>
      </w:tr>
      <w:tr w:rsidR="00AD652B" w:rsidRPr="00AD652B" w14:paraId="369892F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6CBE4A"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ECCD9DF" w14:textId="77777777" w:rsidR="00AD652B" w:rsidRPr="00AD652B" w:rsidRDefault="00AD652B" w:rsidP="006F13B3">
            <w:pPr>
              <w:pStyle w:val="2suptable"/>
            </w:pPr>
            <w:r w:rsidRPr="00AD652B">
              <w:t>10616855003</w:t>
            </w:r>
          </w:p>
        </w:tc>
        <w:tc>
          <w:tcPr>
            <w:tcW w:w="567" w:type="dxa"/>
            <w:tcBorders>
              <w:top w:val="nil"/>
              <w:left w:val="nil"/>
              <w:bottom w:val="nil"/>
              <w:right w:val="nil"/>
            </w:tcBorders>
            <w:shd w:val="clear" w:color="auto" w:fill="auto"/>
            <w:noWrap/>
            <w:vAlign w:val="center"/>
            <w:hideMark/>
          </w:tcPr>
          <w:p w14:paraId="43CF3AAB"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00A994D" w14:textId="77777777" w:rsidR="00AD652B" w:rsidRPr="00AD652B" w:rsidRDefault="00AD652B" w:rsidP="006F13B3">
            <w:pPr>
              <w:pStyle w:val="2suptable"/>
            </w:pPr>
            <w:r w:rsidRPr="00AD652B">
              <w:t>16855003</w:t>
            </w:r>
          </w:p>
        </w:tc>
        <w:tc>
          <w:tcPr>
            <w:tcW w:w="1020" w:type="dxa"/>
            <w:tcBorders>
              <w:top w:val="nil"/>
              <w:left w:val="nil"/>
              <w:bottom w:val="nil"/>
              <w:right w:val="nil"/>
            </w:tcBorders>
            <w:shd w:val="clear" w:color="auto" w:fill="auto"/>
            <w:noWrap/>
            <w:vAlign w:val="center"/>
            <w:hideMark/>
          </w:tcPr>
          <w:p w14:paraId="31A7D70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EF0AF9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28BF92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EE174AE"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A45FD3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0F33AA"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43DEC21" w14:textId="3C48C6BF" w:rsidR="00AD652B" w:rsidRPr="00AD652B" w:rsidRDefault="00AD652B" w:rsidP="006F13B3">
            <w:pPr>
              <w:pStyle w:val="2suptable"/>
            </w:pPr>
            <w:r w:rsidRPr="00AD652B">
              <w:t>G&gt;A, synonymous</w:t>
            </w:r>
            <w:r>
              <w:t xml:space="preserve"> variant</w:t>
            </w:r>
            <w:r w:rsidRPr="00AD652B">
              <w:t xml:space="preserve"> LOC_Os06g29430, Gln977Gln</w:t>
            </w:r>
          </w:p>
        </w:tc>
      </w:tr>
      <w:tr w:rsidR="00AD652B" w:rsidRPr="00AD652B" w14:paraId="6C4B83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64BEE6C"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7A065808" w14:textId="77777777" w:rsidR="00AD652B" w:rsidRPr="00AD652B" w:rsidRDefault="00AD652B" w:rsidP="006F13B3">
            <w:pPr>
              <w:pStyle w:val="2suptable"/>
            </w:pPr>
            <w:r w:rsidRPr="00AD652B">
              <w:t>10616855004</w:t>
            </w:r>
          </w:p>
        </w:tc>
        <w:tc>
          <w:tcPr>
            <w:tcW w:w="567" w:type="dxa"/>
            <w:tcBorders>
              <w:top w:val="nil"/>
              <w:left w:val="nil"/>
              <w:bottom w:val="nil"/>
              <w:right w:val="nil"/>
            </w:tcBorders>
            <w:shd w:val="clear" w:color="auto" w:fill="auto"/>
            <w:noWrap/>
            <w:vAlign w:val="center"/>
            <w:hideMark/>
          </w:tcPr>
          <w:p w14:paraId="606C30F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19ED8D5" w14:textId="77777777" w:rsidR="00AD652B" w:rsidRPr="00AD652B" w:rsidRDefault="00AD652B" w:rsidP="006F13B3">
            <w:pPr>
              <w:pStyle w:val="2suptable"/>
            </w:pPr>
            <w:r w:rsidRPr="00AD652B">
              <w:t>16855004</w:t>
            </w:r>
          </w:p>
        </w:tc>
        <w:tc>
          <w:tcPr>
            <w:tcW w:w="1020" w:type="dxa"/>
            <w:tcBorders>
              <w:top w:val="nil"/>
              <w:left w:val="nil"/>
              <w:bottom w:val="nil"/>
              <w:right w:val="nil"/>
            </w:tcBorders>
            <w:shd w:val="clear" w:color="auto" w:fill="auto"/>
            <w:noWrap/>
            <w:vAlign w:val="center"/>
            <w:hideMark/>
          </w:tcPr>
          <w:p w14:paraId="35F13534"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192CCD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7C9B38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F9A80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7AED88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9B656D1"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32D4F64" w14:textId="6C1A3A78" w:rsidR="00AD652B" w:rsidRPr="00AD652B" w:rsidRDefault="00AD652B" w:rsidP="006F13B3">
            <w:pPr>
              <w:pStyle w:val="2suptable"/>
            </w:pPr>
            <w:r w:rsidRPr="00AD652B">
              <w:t>C&gt;T, missense</w:t>
            </w:r>
            <w:r>
              <w:t xml:space="preserve"> variant</w:t>
            </w:r>
            <w:r w:rsidRPr="00AD652B">
              <w:t xml:space="preserve"> LOC_Os06g29430, Pro978Ser</w:t>
            </w:r>
          </w:p>
        </w:tc>
      </w:tr>
      <w:tr w:rsidR="00AD652B" w:rsidRPr="00AD652B" w14:paraId="2BBB161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FCB241"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244F2522" w14:textId="77777777" w:rsidR="00AD652B" w:rsidRPr="00AD652B" w:rsidRDefault="00AD652B" w:rsidP="006F13B3">
            <w:pPr>
              <w:pStyle w:val="2suptable"/>
            </w:pPr>
            <w:r w:rsidRPr="00AD652B">
              <w:t>10616855009</w:t>
            </w:r>
          </w:p>
        </w:tc>
        <w:tc>
          <w:tcPr>
            <w:tcW w:w="567" w:type="dxa"/>
            <w:tcBorders>
              <w:top w:val="nil"/>
              <w:left w:val="nil"/>
              <w:bottom w:val="nil"/>
              <w:right w:val="nil"/>
            </w:tcBorders>
            <w:shd w:val="clear" w:color="auto" w:fill="auto"/>
            <w:noWrap/>
            <w:vAlign w:val="center"/>
            <w:hideMark/>
          </w:tcPr>
          <w:p w14:paraId="0B5041B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53A49" w14:textId="77777777" w:rsidR="00AD652B" w:rsidRPr="00AD652B" w:rsidRDefault="00AD652B" w:rsidP="006F13B3">
            <w:pPr>
              <w:pStyle w:val="2suptable"/>
            </w:pPr>
            <w:r w:rsidRPr="00AD652B">
              <w:t>16855009</w:t>
            </w:r>
          </w:p>
        </w:tc>
        <w:tc>
          <w:tcPr>
            <w:tcW w:w="1020" w:type="dxa"/>
            <w:tcBorders>
              <w:top w:val="nil"/>
              <w:left w:val="nil"/>
              <w:bottom w:val="nil"/>
              <w:right w:val="nil"/>
            </w:tcBorders>
            <w:shd w:val="clear" w:color="auto" w:fill="auto"/>
            <w:noWrap/>
            <w:vAlign w:val="center"/>
            <w:hideMark/>
          </w:tcPr>
          <w:p w14:paraId="7AC9B637"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76068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A5F2D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161D20F"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0C46C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91CEFF"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46BF15FB" w14:textId="11FE3E19" w:rsidR="00AD652B" w:rsidRPr="00AD652B" w:rsidRDefault="00AD652B" w:rsidP="006F13B3">
            <w:pPr>
              <w:pStyle w:val="2suptable"/>
            </w:pPr>
            <w:r w:rsidRPr="00AD652B">
              <w:t>G&gt;C, synonymous</w:t>
            </w:r>
            <w:r>
              <w:t xml:space="preserve"> variant</w:t>
            </w:r>
            <w:r w:rsidRPr="00AD652B">
              <w:t xml:space="preserve"> LOC_Os06g29430, Val979Val</w:t>
            </w:r>
          </w:p>
        </w:tc>
      </w:tr>
      <w:tr w:rsidR="00AD652B" w:rsidRPr="00AD652B" w14:paraId="7CA690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4AB337" w14:textId="77777777" w:rsidR="00AD652B" w:rsidRPr="00AD652B" w:rsidRDefault="00AD652B" w:rsidP="006F13B3">
            <w:pPr>
              <w:pStyle w:val="2suptable"/>
            </w:pPr>
            <w:r w:rsidRPr="00AD652B">
              <w:t>LOC_Os06g51310</w:t>
            </w:r>
          </w:p>
        </w:tc>
        <w:tc>
          <w:tcPr>
            <w:tcW w:w="1134" w:type="dxa"/>
            <w:tcBorders>
              <w:top w:val="nil"/>
              <w:left w:val="nil"/>
              <w:bottom w:val="nil"/>
              <w:right w:val="nil"/>
            </w:tcBorders>
            <w:shd w:val="clear" w:color="auto" w:fill="auto"/>
            <w:noWrap/>
            <w:vAlign w:val="center"/>
            <w:hideMark/>
          </w:tcPr>
          <w:p w14:paraId="23CA166E" w14:textId="77777777" w:rsidR="00AD652B" w:rsidRPr="00AD652B" w:rsidRDefault="00AD652B" w:rsidP="006F13B3">
            <w:pPr>
              <w:pStyle w:val="2suptable"/>
            </w:pPr>
            <w:r w:rsidRPr="00AD652B">
              <w:t>10631071211</w:t>
            </w:r>
          </w:p>
        </w:tc>
        <w:tc>
          <w:tcPr>
            <w:tcW w:w="567" w:type="dxa"/>
            <w:tcBorders>
              <w:top w:val="nil"/>
              <w:left w:val="nil"/>
              <w:bottom w:val="nil"/>
              <w:right w:val="nil"/>
            </w:tcBorders>
            <w:shd w:val="clear" w:color="auto" w:fill="auto"/>
            <w:noWrap/>
            <w:vAlign w:val="center"/>
            <w:hideMark/>
          </w:tcPr>
          <w:p w14:paraId="1ACB3E7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2277602" w14:textId="77777777" w:rsidR="00AD652B" w:rsidRPr="00AD652B" w:rsidRDefault="00AD652B" w:rsidP="006F13B3">
            <w:pPr>
              <w:pStyle w:val="2suptable"/>
            </w:pPr>
            <w:r w:rsidRPr="00AD652B">
              <w:t>31071211</w:t>
            </w:r>
          </w:p>
        </w:tc>
        <w:tc>
          <w:tcPr>
            <w:tcW w:w="1020" w:type="dxa"/>
            <w:tcBorders>
              <w:top w:val="nil"/>
              <w:left w:val="nil"/>
              <w:bottom w:val="nil"/>
              <w:right w:val="nil"/>
            </w:tcBorders>
            <w:shd w:val="clear" w:color="auto" w:fill="auto"/>
            <w:noWrap/>
            <w:vAlign w:val="center"/>
            <w:hideMark/>
          </w:tcPr>
          <w:p w14:paraId="3EE6CEFE"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79FBCD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61B86E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91311C0"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1B9CD7A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B0AFB6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1F5AE241" w14:textId="7940E28A" w:rsidR="00AD652B" w:rsidRPr="00AD652B" w:rsidRDefault="00AD652B" w:rsidP="006F13B3">
            <w:pPr>
              <w:pStyle w:val="2suptable"/>
            </w:pPr>
            <w:r w:rsidRPr="00AD652B">
              <w:t>T&gt;G, missense</w:t>
            </w:r>
            <w:r>
              <w:t xml:space="preserve"> variant</w:t>
            </w:r>
            <w:r w:rsidRPr="00AD652B">
              <w:t xml:space="preserve"> LOC_Os06g51310, Leu105Arg</w:t>
            </w:r>
          </w:p>
        </w:tc>
      </w:tr>
      <w:tr w:rsidR="00AD652B" w:rsidRPr="00AD652B" w14:paraId="1A359A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077976" w14:textId="77777777" w:rsidR="00AD652B" w:rsidRPr="00AD652B" w:rsidRDefault="00AD652B" w:rsidP="006F13B3">
            <w:pPr>
              <w:pStyle w:val="2suptable"/>
            </w:pPr>
            <w:r w:rsidRPr="00AD652B">
              <w:t>LOC_Os07g01020</w:t>
            </w:r>
          </w:p>
        </w:tc>
        <w:tc>
          <w:tcPr>
            <w:tcW w:w="1134" w:type="dxa"/>
            <w:tcBorders>
              <w:top w:val="nil"/>
              <w:left w:val="nil"/>
              <w:bottom w:val="nil"/>
              <w:right w:val="nil"/>
            </w:tcBorders>
            <w:shd w:val="clear" w:color="auto" w:fill="auto"/>
            <w:noWrap/>
            <w:vAlign w:val="center"/>
            <w:hideMark/>
          </w:tcPr>
          <w:p w14:paraId="42CB58D7" w14:textId="77777777" w:rsidR="00AD652B" w:rsidRPr="00AD652B" w:rsidRDefault="00AD652B" w:rsidP="006F13B3">
            <w:pPr>
              <w:pStyle w:val="2suptable"/>
            </w:pPr>
            <w:r w:rsidRPr="00AD652B">
              <w:t>10700011787</w:t>
            </w:r>
          </w:p>
        </w:tc>
        <w:tc>
          <w:tcPr>
            <w:tcW w:w="567" w:type="dxa"/>
            <w:tcBorders>
              <w:top w:val="nil"/>
              <w:left w:val="nil"/>
              <w:bottom w:val="nil"/>
              <w:right w:val="nil"/>
            </w:tcBorders>
            <w:shd w:val="clear" w:color="auto" w:fill="auto"/>
            <w:noWrap/>
            <w:vAlign w:val="center"/>
            <w:hideMark/>
          </w:tcPr>
          <w:p w14:paraId="0E1C1A0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7205EC7" w14:textId="77777777" w:rsidR="00AD652B" w:rsidRPr="00AD652B" w:rsidRDefault="00AD652B" w:rsidP="006F13B3">
            <w:pPr>
              <w:pStyle w:val="2suptable"/>
            </w:pPr>
            <w:r w:rsidRPr="00AD652B">
              <w:t>11787</w:t>
            </w:r>
          </w:p>
        </w:tc>
        <w:tc>
          <w:tcPr>
            <w:tcW w:w="1020" w:type="dxa"/>
            <w:tcBorders>
              <w:top w:val="nil"/>
              <w:left w:val="nil"/>
              <w:bottom w:val="nil"/>
              <w:right w:val="nil"/>
            </w:tcBorders>
            <w:shd w:val="clear" w:color="auto" w:fill="auto"/>
            <w:noWrap/>
            <w:vAlign w:val="center"/>
            <w:hideMark/>
          </w:tcPr>
          <w:p w14:paraId="5FE0F45F"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540BD8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8DAB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6FD12E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5CC021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E78E6B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F383427" w14:textId="77777777" w:rsidR="00AD652B" w:rsidRPr="00AD652B" w:rsidRDefault="00AD652B" w:rsidP="006F13B3">
            <w:pPr>
              <w:pStyle w:val="2suptable"/>
            </w:pPr>
            <w:r w:rsidRPr="00AD652B">
              <w:t>－</w:t>
            </w:r>
          </w:p>
        </w:tc>
      </w:tr>
      <w:tr w:rsidR="00AD652B" w:rsidRPr="00AD652B" w14:paraId="7C8462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699529"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0E8BF853" w14:textId="77777777" w:rsidR="00AD652B" w:rsidRPr="00AD652B" w:rsidRDefault="00AD652B" w:rsidP="006F13B3">
            <w:pPr>
              <w:pStyle w:val="2suptable"/>
            </w:pPr>
            <w:r w:rsidRPr="00AD652B">
              <w:t>10719100460</w:t>
            </w:r>
          </w:p>
        </w:tc>
        <w:tc>
          <w:tcPr>
            <w:tcW w:w="567" w:type="dxa"/>
            <w:tcBorders>
              <w:top w:val="nil"/>
              <w:left w:val="nil"/>
              <w:bottom w:val="nil"/>
              <w:right w:val="nil"/>
            </w:tcBorders>
            <w:shd w:val="clear" w:color="auto" w:fill="auto"/>
            <w:noWrap/>
            <w:vAlign w:val="center"/>
            <w:hideMark/>
          </w:tcPr>
          <w:p w14:paraId="2AC244F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9DDB0FE" w14:textId="77777777" w:rsidR="00AD652B" w:rsidRPr="00AD652B" w:rsidRDefault="00AD652B" w:rsidP="006F13B3">
            <w:pPr>
              <w:pStyle w:val="2suptable"/>
            </w:pPr>
            <w:r w:rsidRPr="00AD652B">
              <w:t>19100460</w:t>
            </w:r>
          </w:p>
        </w:tc>
        <w:tc>
          <w:tcPr>
            <w:tcW w:w="1020" w:type="dxa"/>
            <w:tcBorders>
              <w:top w:val="nil"/>
              <w:left w:val="nil"/>
              <w:bottom w:val="nil"/>
              <w:right w:val="nil"/>
            </w:tcBorders>
            <w:shd w:val="clear" w:color="auto" w:fill="auto"/>
            <w:noWrap/>
            <w:vAlign w:val="center"/>
            <w:hideMark/>
          </w:tcPr>
          <w:p w14:paraId="48DBEF9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884573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13AD0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E0E42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F9D1EA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AEDEB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4A3D738" w14:textId="77777777" w:rsidR="00AD652B" w:rsidRPr="00AD652B" w:rsidRDefault="00AD652B" w:rsidP="006F13B3">
            <w:pPr>
              <w:pStyle w:val="2suptable"/>
            </w:pPr>
            <w:r w:rsidRPr="00AD652B">
              <w:t>－</w:t>
            </w:r>
          </w:p>
        </w:tc>
      </w:tr>
      <w:tr w:rsidR="00AD652B" w:rsidRPr="00AD652B" w14:paraId="754DD67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DB1627B"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191C14E1" w14:textId="77777777" w:rsidR="00AD652B" w:rsidRPr="00AD652B" w:rsidRDefault="00AD652B" w:rsidP="006F13B3">
            <w:pPr>
              <w:pStyle w:val="2suptable"/>
            </w:pPr>
            <w:r w:rsidRPr="00AD652B">
              <w:t>10719100463</w:t>
            </w:r>
          </w:p>
        </w:tc>
        <w:tc>
          <w:tcPr>
            <w:tcW w:w="567" w:type="dxa"/>
            <w:tcBorders>
              <w:top w:val="nil"/>
              <w:left w:val="nil"/>
              <w:bottom w:val="nil"/>
              <w:right w:val="nil"/>
            </w:tcBorders>
            <w:shd w:val="clear" w:color="auto" w:fill="auto"/>
            <w:noWrap/>
            <w:vAlign w:val="center"/>
            <w:hideMark/>
          </w:tcPr>
          <w:p w14:paraId="6559A984"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BC92C7B" w14:textId="77777777" w:rsidR="00AD652B" w:rsidRPr="00AD652B" w:rsidRDefault="00AD652B" w:rsidP="006F13B3">
            <w:pPr>
              <w:pStyle w:val="2suptable"/>
            </w:pPr>
            <w:r w:rsidRPr="00AD652B">
              <w:t>19100463</w:t>
            </w:r>
          </w:p>
        </w:tc>
        <w:tc>
          <w:tcPr>
            <w:tcW w:w="1020" w:type="dxa"/>
            <w:tcBorders>
              <w:top w:val="nil"/>
              <w:left w:val="nil"/>
              <w:bottom w:val="nil"/>
              <w:right w:val="nil"/>
            </w:tcBorders>
            <w:shd w:val="clear" w:color="auto" w:fill="auto"/>
            <w:noWrap/>
            <w:vAlign w:val="center"/>
            <w:hideMark/>
          </w:tcPr>
          <w:p w14:paraId="2FBC4A5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57DD04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6AB8B8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15B209"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415BC8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362FC2"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2ED32561" w14:textId="77777777" w:rsidR="00AD652B" w:rsidRPr="00AD652B" w:rsidRDefault="00AD652B" w:rsidP="006F13B3">
            <w:pPr>
              <w:pStyle w:val="2suptable"/>
            </w:pPr>
            <w:r w:rsidRPr="00AD652B">
              <w:t>－</w:t>
            </w:r>
          </w:p>
        </w:tc>
      </w:tr>
      <w:tr w:rsidR="00AD652B" w:rsidRPr="00AD652B" w14:paraId="13AB22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29D0CD" w14:textId="77777777" w:rsidR="00AD652B" w:rsidRPr="00AD652B" w:rsidRDefault="00AD652B" w:rsidP="006F13B3">
            <w:pPr>
              <w:pStyle w:val="2suptable"/>
            </w:pPr>
            <w:r w:rsidRPr="00AD652B">
              <w:lastRenderedPageBreak/>
              <w:t>LOC_Os07g33630</w:t>
            </w:r>
          </w:p>
        </w:tc>
        <w:tc>
          <w:tcPr>
            <w:tcW w:w="1134" w:type="dxa"/>
            <w:tcBorders>
              <w:top w:val="nil"/>
              <w:left w:val="nil"/>
              <w:bottom w:val="nil"/>
              <w:right w:val="nil"/>
            </w:tcBorders>
            <w:shd w:val="clear" w:color="auto" w:fill="auto"/>
            <w:noWrap/>
            <w:vAlign w:val="center"/>
            <w:hideMark/>
          </w:tcPr>
          <w:p w14:paraId="4D3C113A" w14:textId="77777777" w:rsidR="00AD652B" w:rsidRPr="00AD652B" w:rsidRDefault="00AD652B" w:rsidP="006F13B3">
            <w:pPr>
              <w:pStyle w:val="2suptable"/>
            </w:pPr>
            <w:r w:rsidRPr="00AD652B">
              <w:t>10720089114</w:t>
            </w:r>
          </w:p>
        </w:tc>
        <w:tc>
          <w:tcPr>
            <w:tcW w:w="567" w:type="dxa"/>
            <w:tcBorders>
              <w:top w:val="nil"/>
              <w:left w:val="nil"/>
              <w:bottom w:val="nil"/>
              <w:right w:val="nil"/>
            </w:tcBorders>
            <w:shd w:val="clear" w:color="auto" w:fill="auto"/>
            <w:noWrap/>
            <w:vAlign w:val="center"/>
            <w:hideMark/>
          </w:tcPr>
          <w:p w14:paraId="146DC639"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25A3E9D" w14:textId="77777777" w:rsidR="00AD652B" w:rsidRPr="00AD652B" w:rsidRDefault="00AD652B" w:rsidP="006F13B3">
            <w:pPr>
              <w:pStyle w:val="2suptable"/>
            </w:pPr>
            <w:r w:rsidRPr="00AD652B">
              <w:t>20089114</w:t>
            </w:r>
          </w:p>
        </w:tc>
        <w:tc>
          <w:tcPr>
            <w:tcW w:w="1020" w:type="dxa"/>
            <w:tcBorders>
              <w:top w:val="nil"/>
              <w:left w:val="nil"/>
              <w:bottom w:val="nil"/>
              <w:right w:val="nil"/>
            </w:tcBorders>
            <w:shd w:val="clear" w:color="auto" w:fill="auto"/>
            <w:noWrap/>
            <w:vAlign w:val="center"/>
            <w:hideMark/>
          </w:tcPr>
          <w:p w14:paraId="6B20F8E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AFAB1E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E86E27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7AB1EC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4AC8F54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75E8EE"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875A0EB" w14:textId="2BF5DF72" w:rsidR="00AD652B" w:rsidRPr="00AD652B" w:rsidRDefault="00AD652B" w:rsidP="006F13B3">
            <w:pPr>
              <w:pStyle w:val="2suptable"/>
            </w:pPr>
            <w:r w:rsidRPr="00AD652B">
              <w:t>A&gt;G, synonymous</w:t>
            </w:r>
            <w:r>
              <w:t xml:space="preserve"> variant</w:t>
            </w:r>
            <w:r w:rsidRPr="00AD652B">
              <w:t xml:space="preserve"> LOC_Os07g33630, Ala773Ala</w:t>
            </w:r>
          </w:p>
        </w:tc>
      </w:tr>
      <w:tr w:rsidR="00AD652B" w:rsidRPr="00AD652B" w14:paraId="350C6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584FA4"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01F3FBB5" w14:textId="77777777" w:rsidR="00AD652B" w:rsidRPr="00AD652B" w:rsidRDefault="00AD652B" w:rsidP="006F13B3">
            <w:pPr>
              <w:pStyle w:val="2suptable"/>
            </w:pPr>
            <w:r w:rsidRPr="00AD652B">
              <w:t>10720089118</w:t>
            </w:r>
          </w:p>
        </w:tc>
        <w:tc>
          <w:tcPr>
            <w:tcW w:w="567" w:type="dxa"/>
            <w:tcBorders>
              <w:top w:val="nil"/>
              <w:left w:val="nil"/>
              <w:bottom w:val="nil"/>
              <w:right w:val="nil"/>
            </w:tcBorders>
            <w:shd w:val="clear" w:color="auto" w:fill="auto"/>
            <w:noWrap/>
            <w:vAlign w:val="center"/>
            <w:hideMark/>
          </w:tcPr>
          <w:p w14:paraId="080BF9EB"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4E7F5176" w14:textId="77777777" w:rsidR="00AD652B" w:rsidRPr="00AD652B" w:rsidRDefault="00AD652B" w:rsidP="006F13B3">
            <w:pPr>
              <w:pStyle w:val="2suptable"/>
            </w:pPr>
            <w:r w:rsidRPr="00AD652B">
              <w:t>20089118</w:t>
            </w:r>
          </w:p>
        </w:tc>
        <w:tc>
          <w:tcPr>
            <w:tcW w:w="1020" w:type="dxa"/>
            <w:tcBorders>
              <w:top w:val="nil"/>
              <w:left w:val="nil"/>
              <w:bottom w:val="nil"/>
              <w:right w:val="nil"/>
            </w:tcBorders>
            <w:shd w:val="clear" w:color="auto" w:fill="auto"/>
            <w:noWrap/>
            <w:vAlign w:val="center"/>
            <w:hideMark/>
          </w:tcPr>
          <w:p w14:paraId="0565095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1023B4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4D1972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A0938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6486C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69B9E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4A0ECE48" w14:textId="4F39AF24" w:rsidR="00AD652B" w:rsidRPr="00AD652B" w:rsidRDefault="00AD652B" w:rsidP="006F13B3">
            <w:pPr>
              <w:pStyle w:val="2suptable"/>
            </w:pPr>
            <w:r w:rsidRPr="00AD652B">
              <w:t>G&gt;A, missense</w:t>
            </w:r>
            <w:r>
              <w:t xml:space="preserve"> variant</w:t>
            </w:r>
            <w:r w:rsidRPr="00AD652B">
              <w:t xml:space="preserve"> LOC_Os07g33630, Ser772Leu</w:t>
            </w:r>
          </w:p>
        </w:tc>
      </w:tr>
      <w:tr w:rsidR="00AD652B" w:rsidRPr="00AD652B" w14:paraId="3E7E9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A8B4B8"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3B29BAE1" w14:textId="77777777" w:rsidR="00AD652B" w:rsidRPr="00AD652B" w:rsidRDefault="00AD652B" w:rsidP="006F13B3">
            <w:pPr>
              <w:pStyle w:val="2suptable"/>
            </w:pPr>
            <w:r w:rsidRPr="00AD652B">
              <w:t>10720089120</w:t>
            </w:r>
          </w:p>
        </w:tc>
        <w:tc>
          <w:tcPr>
            <w:tcW w:w="567" w:type="dxa"/>
            <w:tcBorders>
              <w:top w:val="nil"/>
              <w:left w:val="nil"/>
              <w:bottom w:val="nil"/>
              <w:right w:val="nil"/>
            </w:tcBorders>
            <w:shd w:val="clear" w:color="auto" w:fill="auto"/>
            <w:noWrap/>
            <w:vAlign w:val="center"/>
            <w:hideMark/>
          </w:tcPr>
          <w:p w14:paraId="4AF320E1"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C413B17" w14:textId="77777777" w:rsidR="00AD652B" w:rsidRPr="00AD652B" w:rsidRDefault="00AD652B" w:rsidP="006F13B3">
            <w:pPr>
              <w:pStyle w:val="2suptable"/>
            </w:pPr>
            <w:r w:rsidRPr="00AD652B">
              <w:t>20089120</w:t>
            </w:r>
          </w:p>
        </w:tc>
        <w:tc>
          <w:tcPr>
            <w:tcW w:w="1020" w:type="dxa"/>
            <w:tcBorders>
              <w:top w:val="nil"/>
              <w:left w:val="nil"/>
              <w:bottom w:val="nil"/>
              <w:right w:val="nil"/>
            </w:tcBorders>
            <w:shd w:val="clear" w:color="auto" w:fill="auto"/>
            <w:noWrap/>
            <w:vAlign w:val="center"/>
            <w:hideMark/>
          </w:tcPr>
          <w:p w14:paraId="1D84DC04"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CF9464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2097D1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111964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ABF0C5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E494AA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CC2F6B0" w14:textId="0253CC9B" w:rsidR="00AD652B" w:rsidRPr="00AD652B" w:rsidRDefault="00AD652B" w:rsidP="006F13B3">
            <w:pPr>
              <w:pStyle w:val="2suptable"/>
            </w:pPr>
            <w:r w:rsidRPr="00AD652B">
              <w:t>A&gt;G, synonymous</w:t>
            </w:r>
            <w:r>
              <w:t xml:space="preserve"> variant</w:t>
            </w:r>
            <w:r w:rsidRPr="00AD652B">
              <w:t xml:space="preserve"> LOC_Os07g33630, Asp771Asp</w:t>
            </w:r>
          </w:p>
        </w:tc>
      </w:tr>
      <w:tr w:rsidR="00AD652B" w:rsidRPr="00AD652B" w14:paraId="4F9928D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D9873F"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C262A1D" w14:textId="77777777" w:rsidR="00AD652B" w:rsidRPr="00AD652B" w:rsidRDefault="00AD652B" w:rsidP="006F13B3">
            <w:pPr>
              <w:pStyle w:val="2suptable"/>
            </w:pPr>
            <w:r w:rsidRPr="00AD652B">
              <w:t>10720089130</w:t>
            </w:r>
          </w:p>
        </w:tc>
        <w:tc>
          <w:tcPr>
            <w:tcW w:w="567" w:type="dxa"/>
            <w:tcBorders>
              <w:top w:val="nil"/>
              <w:left w:val="nil"/>
              <w:bottom w:val="nil"/>
              <w:right w:val="nil"/>
            </w:tcBorders>
            <w:shd w:val="clear" w:color="auto" w:fill="auto"/>
            <w:noWrap/>
            <w:vAlign w:val="center"/>
            <w:hideMark/>
          </w:tcPr>
          <w:p w14:paraId="0F2A9D8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0E9718B" w14:textId="77777777" w:rsidR="00AD652B" w:rsidRPr="00AD652B" w:rsidRDefault="00AD652B" w:rsidP="006F13B3">
            <w:pPr>
              <w:pStyle w:val="2suptable"/>
            </w:pPr>
            <w:r w:rsidRPr="00AD652B">
              <w:t>20089130</w:t>
            </w:r>
          </w:p>
        </w:tc>
        <w:tc>
          <w:tcPr>
            <w:tcW w:w="1020" w:type="dxa"/>
            <w:tcBorders>
              <w:top w:val="nil"/>
              <w:left w:val="nil"/>
              <w:bottom w:val="nil"/>
              <w:right w:val="nil"/>
            </w:tcBorders>
            <w:shd w:val="clear" w:color="auto" w:fill="auto"/>
            <w:noWrap/>
            <w:vAlign w:val="center"/>
            <w:hideMark/>
          </w:tcPr>
          <w:p w14:paraId="46B5E23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4AB480F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9C38E6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3A814C"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57F1AD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34DECD"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2F54499F" w14:textId="32A7ABDE" w:rsidR="00AD652B" w:rsidRPr="00AD652B" w:rsidRDefault="00AD652B" w:rsidP="006F13B3">
            <w:pPr>
              <w:pStyle w:val="2suptable"/>
            </w:pPr>
            <w:r w:rsidRPr="00AD652B">
              <w:t>C&gt;T, missense</w:t>
            </w:r>
            <w:r>
              <w:t xml:space="preserve"> variant</w:t>
            </w:r>
            <w:r w:rsidRPr="00AD652B">
              <w:t xml:space="preserve"> LOC_Os07g33630, Gly768Asp</w:t>
            </w:r>
          </w:p>
        </w:tc>
      </w:tr>
      <w:tr w:rsidR="00AD652B" w:rsidRPr="00AD652B" w14:paraId="559337A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1C1606E"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329D3401" w14:textId="77777777" w:rsidR="00AD652B" w:rsidRPr="00AD652B" w:rsidRDefault="00AD652B" w:rsidP="006F13B3">
            <w:pPr>
              <w:pStyle w:val="2suptable"/>
            </w:pPr>
            <w:r w:rsidRPr="00AD652B">
              <w:t>10725289763</w:t>
            </w:r>
          </w:p>
        </w:tc>
        <w:tc>
          <w:tcPr>
            <w:tcW w:w="567" w:type="dxa"/>
            <w:tcBorders>
              <w:top w:val="nil"/>
              <w:left w:val="nil"/>
              <w:bottom w:val="nil"/>
              <w:right w:val="nil"/>
            </w:tcBorders>
            <w:shd w:val="clear" w:color="auto" w:fill="auto"/>
            <w:noWrap/>
            <w:vAlign w:val="center"/>
            <w:hideMark/>
          </w:tcPr>
          <w:p w14:paraId="53E0CE3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2553674" w14:textId="77777777" w:rsidR="00AD652B" w:rsidRPr="00AD652B" w:rsidRDefault="00AD652B" w:rsidP="006F13B3">
            <w:pPr>
              <w:pStyle w:val="2suptable"/>
            </w:pPr>
            <w:r w:rsidRPr="00AD652B">
              <w:t>25289763</w:t>
            </w:r>
          </w:p>
        </w:tc>
        <w:tc>
          <w:tcPr>
            <w:tcW w:w="1020" w:type="dxa"/>
            <w:tcBorders>
              <w:top w:val="nil"/>
              <w:left w:val="nil"/>
              <w:bottom w:val="nil"/>
              <w:right w:val="nil"/>
            </w:tcBorders>
            <w:shd w:val="clear" w:color="auto" w:fill="auto"/>
            <w:noWrap/>
            <w:vAlign w:val="center"/>
            <w:hideMark/>
          </w:tcPr>
          <w:p w14:paraId="4A16EBBD"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C5E8534"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1290A0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72D5B6" w14:textId="77777777" w:rsidR="00AD652B" w:rsidRPr="00AD652B" w:rsidRDefault="00AD652B" w:rsidP="006F13B3">
            <w:pPr>
              <w:pStyle w:val="2suptable"/>
            </w:pPr>
            <w:r w:rsidRPr="00AD652B">
              <w:t>96.66%</w:t>
            </w:r>
          </w:p>
        </w:tc>
        <w:tc>
          <w:tcPr>
            <w:tcW w:w="708" w:type="dxa"/>
            <w:tcBorders>
              <w:top w:val="nil"/>
              <w:left w:val="nil"/>
              <w:bottom w:val="nil"/>
              <w:right w:val="nil"/>
            </w:tcBorders>
            <w:shd w:val="clear" w:color="auto" w:fill="auto"/>
            <w:noWrap/>
            <w:vAlign w:val="center"/>
            <w:hideMark/>
          </w:tcPr>
          <w:p w14:paraId="367D63D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AE67D" w14:textId="77777777" w:rsidR="00AD652B" w:rsidRPr="00AD652B" w:rsidRDefault="00AD652B" w:rsidP="006F13B3">
            <w:pPr>
              <w:pStyle w:val="2suptable"/>
            </w:pPr>
            <w:r w:rsidRPr="00AD652B">
              <w:t>3.34%</w:t>
            </w:r>
          </w:p>
        </w:tc>
        <w:tc>
          <w:tcPr>
            <w:tcW w:w="2048" w:type="dxa"/>
            <w:tcBorders>
              <w:top w:val="nil"/>
              <w:left w:val="nil"/>
              <w:bottom w:val="nil"/>
              <w:right w:val="nil"/>
            </w:tcBorders>
            <w:shd w:val="clear" w:color="auto" w:fill="auto"/>
            <w:vAlign w:val="center"/>
            <w:hideMark/>
          </w:tcPr>
          <w:p w14:paraId="371902F5" w14:textId="73E8BC3B" w:rsidR="00AD652B" w:rsidRPr="00AD652B" w:rsidRDefault="00AD652B" w:rsidP="006F13B3">
            <w:pPr>
              <w:pStyle w:val="2suptable"/>
            </w:pPr>
            <w:r w:rsidRPr="00AD652B">
              <w:t>A&gt;G, synonymous</w:t>
            </w:r>
            <w:r>
              <w:t xml:space="preserve"> variant</w:t>
            </w:r>
            <w:r w:rsidRPr="00AD652B">
              <w:t xml:space="preserve"> LOC_Os07g42250, Gly350Gly</w:t>
            </w:r>
          </w:p>
        </w:tc>
      </w:tr>
      <w:tr w:rsidR="00AD652B" w:rsidRPr="00AD652B" w14:paraId="4A42D5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BCB3340"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D79E476" w14:textId="77777777" w:rsidR="00AD652B" w:rsidRPr="00AD652B" w:rsidRDefault="00AD652B" w:rsidP="006F13B3">
            <w:pPr>
              <w:pStyle w:val="2suptable"/>
            </w:pPr>
            <w:r w:rsidRPr="00AD652B">
              <w:t>10725289772</w:t>
            </w:r>
          </w:p>
        </w:tc>
        <w:tc>
          <w:tcPr>
            <w:tcW w:w="567" w:type="dxa"/>
            <w:tcBorders>
              <w:top w:val="nil"/>
              <w:left w:val="nil"/>
              <w:bottom w:val="nil"/>
              <w:right w:val="nil"/>
            </w:tcBorders>
            <w:shd w:val="clear" w:color="auto" w:fill="auto"/>
            <w:noWrap/>
            <w:vAlign w:val="center"/>
            <w:hideMark/>
          </w:tcPr>
          <w:p w14:paraId="183E3DEA"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6D9F295" w14:textId="77777777" w:rsidR="00AD652B" w:rsidRPr="00AD652B" w:rsidRDefault="00AD652B" w:rsidP="006F13B3">
            <w:pPr>
              <w:pStyle w:val="2suptable"/>
            </w:pPr>
            <w:r w:rsidRPr="00AD652B">
              <w:t>25289772</w:t>
            </w:r>
          </w:p>
        </w:tc>
        <w:tc>
          <w:tcPr>
            <w:tcW w:w="1020" w:type="dxa"/>
            <w:tcBorders>
              <w:top w:val="nil"/>
              <w:left w:val="nil"/>
              <w:bottom w:val="nil"/>
              <w:right w:val="nil"/>
            </w:tcBorders>
            <w:shd w:val="clear" w:color="auto" w:fill="auto"/>
            <w:noWrap/>
            <w:vAlign w:val="center"/>
            <w:hideMark/>
          </w:tcPr>
          <w:p w14:paraId="123BF6ED"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17CAFC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710CC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054A06" w14:textId="77777777" w:rsidR="00AD652B" w:rsidRPr="00AD652B" w:rsidRDefault="00AD652B" w:rsidP="006F13B3">
            <w:pPr>
              <w:pStyle w:val="2suptable"/>
            </w:pPr>
            <w:r w:rsidRPr="00AD652B">
              <w:t>53.29%</w:t>
            </w:r>
          </w:p>
        </w:tc>
        <w:tc>
          <w:tcPr>
            <w:tcW w:w="708" w:type="dxa"/>
            <w:tcBorders>
              <w:top w:val="nil"/>
              <w:left w:val="nil"/>
              <w:bottom w:val="nil"/>
              <w:right w:val="nil"/>
            </w:tcBorders>
            <w:shd w:val="clear" w:color="auto" w:fill="auto"/>
            <w:noWrap/>
            <w:vAlign w:val="center"/>
            <w:hideMark/>
          </w:tcPr>
          <w:p w14:paraId="00F5A67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AFF03DB" w14:textId="77777777" w:rsidR="00AD652B" w:rsidRPr="00AD652B" w:rsidRDefault="00AD652B" w:rsidP="006F13B3">
            <w:pPr>
              <w:pStyle w:val="2suptable"/>
            </w:pPr>
            <w:r w:rsidRPr="00AD652B">
              <w:t>46.71%</w:t>
            </w:r>
          </w:p>
        </w:tc>
        <w:tc>
          <w:tcPr>
            <w:tcW w:w="2048" w:type="dxa"/>
            <w:tcBorders>
              <w:top w:val="nil"/>
              <w:left w:val="nil"/>
              <w:bottom w:val="nil"/>
              <w:right w:val="nil"/>
            </w:tcBorders>
            <w:shd w:val="clear" w:color="auto" w:fill="auto"/>
            <w:vAlign w:val="center"/>
            <w:hideMark/>
          </w:tcPr>
          <w:p w14:paraId="5443DB59" w14:textId="46ABAB60" w:rsidR="00AD652B" w:rsidRPr="00AD652B" w:rsidRDefault="00AD652B" w:rsidP="006F13B3">
            <w:pPr>
              <w:pStyle w:val="2suptable"/>
            </w:pPr>
            <w:r w:rsidRPr="00AD652B">
              <w:t>C&gt;T, synonymous</w:t>
            </w:r>
            <w:r>
              <w:t xml:space="preserve"> variant</w:t>
            </w:r>
            <w:r w:rsidRPr="00AD652B">
              <w:t xml:space="preserve"> LOC_Os07g42250, Ser353Ser</w:t>
            </w:r>
          </w:p>
        </w:tc>
      </w:tr>
      <w:tr w:rsidR="00AD652B" w:rsidRPr="00AD652B" w14:paraId="688C7E4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0F9E6A3"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E11BE47" w14:textId="77777777" w:rsidR="00AD652B" w:rsidRPr="00AD652B" w:rsidRDefault="00AD652B" w:rsidP="006F13B3">
            <w:pPr>
              <w:pStyle w:val="2suptable"/>
            </w:pPr>
            <w:r w:rsidRPr="00AD652B">
              <w:t>10725289773</w:t>
            </w:r>
          </w:p>
        </w:tc>
        <w:tc>
          <w:tcPr>
            <w:tcW w:w="567" w:type="dxa"/>
            <w:tcBorders>
              <w:top w:val="nil"/>
              <w:left w:val="nil"/>
              <w:bottom w:val="nil"/>
              <w:right w:val="nil"/>
            </w:tcBorders>
            <w:shd w:val="clear" w:color="auto" w:fill="auto"/>
            <w:noWrap/>
            <w:vAlign w:val="center"/>
            <w:hideMark/>
          </w:tcPr>
          <w:p w14:paraId="59BD731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3F4779B" w14:textId="77777777" w:rsidR="00AD652B" w:rsidRPr="00AD652B" w:rsidRDefault="00AD652B" w:rsidP="006F13B3">
            <w:pPr>
              <w:pStyle w:val="2suptable"/>
            </w:pPr>
            <w:r w:rsidRPr="00AD652B">
              <w:t>25289773</w:t>
            </w:r>
          </w:p>
        </w:tc>
        <w:tc>
          <w:tcPr>
            <w:tcW w:w="1020" w:type="dxa"/>
            <w:tcBorders>
              <w:top w:val="nil"/>
              <w:left w:val="nil"/>
              <w:bottom w:val="nil"/>
              <w:right w:val="nil"/>
            </w:tcBorders>
            <w:shd w:val="clear" w:color="auto" w:fill="auto"/>
            <w:noWrap/>
            <w:vAlign w:val="center"/>
            <w:hideMark/>
          </w:tcPr>
          <w:p w14:paraId="649D536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2960F1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1CE53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36552E6" w14:textId="77777777" w:rsidR="00AD652B" w:rsidRPr="00AD652B" w:rsidRDefault="00AD652B" w:rsidP="006F13B3">
            <w:pPr>
              <w:pStyle w:val="2suptable"/>
            </w:pPr>
            <w:r w:rsidRPr="00AD652B">
              <w:t>53.27%</w:t>
            </w:r>
          </w:p>
        </w:tc>
        <w:tc>
          <w:tcPr>
            <w:tcW w:w="708" w:type="dxa"/>
            <w:tcBorders>
              <w:top w:val="nil"/>
              <w:left w:val="nil"/>
              <w:bottom w:val="nil"/>
              <w:right w:val="nil"/>
            </w:tcBorders>
            <w:shd w:val="clear" w:color="auto" w:fill="auto"/>
            <w:noWrap/>
            <w:vAlign w:val="center"/>
            <w:hideMark/>
          </w:tcPr>
          <w:p w14:paraId="112A41C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D29813A" w14:textId="77777777" w:rsidR="00AD652B" w:rsidRPr="00AD652B" w:rsidRDefault="00AD652B" w:rsidP="006F13B3">
            <w:pPr>
              <w:pStyle w:val="2suptable"/>
            </w:pPr>
            <w:r w:rsidRPr="00AD652B">
              <w:t>46.73%</w:t>
            </w:r>
          </w:p>
        </w:tc>
        <w:tc>
          <w:tcPr>
            <w:tcW w:w="2048" w:type="dxa"/>
            <w:tcBorders>
              <w:top w:val="nil"/>
              <w:left w:val="nil"/>
              <w:bottom w:val="nil"/>
              <w:right w:val="nil"/>
            </w:tcBorders>
            <w:shd w:val="clear" w:color="auto" w:fill="auto"/>
            <w:vAlign w:val="center"/>
            <w:hideMark/>
          </w:tcPr>
          <w:p w14:paraId="5C4F4810" w14:textId="4E6D681C" w:rsidR="00AD652B" w:rsidRPr="00AD652B" w:rsidRDefault="00AD652B" w:rsidP="006F13B3">
            <w:pPr>
              <w:pStyle w:val="2suptable"/>
            </w:pPr>
            <w:r w:rsidRPr="00AD652B">
              <w:t>C&gt;T, synonymous</w:t>
            </w:r>
            <w:r>
              <w:t xml:space="preserve"> variant</w:t>
            </w:r>
            <w:r w:rsidRPr="00AD652B">
              <w:t xml:space="preserve"> LOC_Os07g42250, Leu354Leu</w:t>
            </w:r>
          </w:p>
        </w:tc>
      </w:tr>
      <w:tr w:rsidR="00AD652B" w:rsidRPr="00AD652B" w14:paraId="4B9E7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D55C48"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444224FA" w14:textId="77777777" w:rsidR="00AD652B" w:rsidRPr="00AD652B" w:rsidRDefault="00AD652B" w:rsidP="006F13B3">
            <w:pPr>
              <w:pStyle w:val="2suptable"/>
            </w:pPr>
            <w:r w:rsidRPr="00AD652B">
              <w:t>10729538534</w:t>
            </w:r>
          </w:p>
        </w:tc>
        <w:tc>
          <w:tcPr>
            <w:tcW w:w="567" w:type="dxa"/>
            <w:tcBorders>
              <w:top w:val="nil"/>
              <w:left w:val="nil"/>
              <w:bottom w:val="nil"/>
              <w:right w:val="nil"/>
            </w:tcBorders>
            <w:shd w:val="clear" w:color="auto" w:fill="auto"/>
            <w:noWrap/>
            <w:vAlign w:val="center"/>
            <w:hideMark/>
          </w:tcPr>
          <w:p w14:paraId="3891572C"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ACA1058" w14:textId="77777777" w:rsidR="00AD652B" w:rsidRPr="00AD652B" w:rsidRDefault="00AD652B" w:rsidP="006F13B3">
            <w:pPr>
              <w:pStyle w:val="2suptable"/>
            </w:pPr>
            <w:r w:rsidRPr="00AD652B">
              <w:t>29538534</w:t>
            </w:r>
          </w:p>
        </w:tc>
        <w:tc>
          <w:tcPr>
            <w:tcW w:w="1020" w:type="dxa"/>
            <w:tcBorders>
              <w:top w:val="nil"/>
              <w:left w:val="nil"/>
              <w:bottom w:val="nil"/>
              <w:right w:val="nil"/>
            </w:tcBorders>
            <w:shd w:val="clear" w:color="auto" w:fill="auto"/>
            <w:noWrap/>
            <w:vAlign w:val="center"/>
            <w:hideMark/>
          </w:tcPr>
          <w:p w14:paraId="74E1E63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194AD66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7100D4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DD9364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0510F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A68002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DBF6FA" w14:textId="688D3615" w:rsidR="00AD652B" w:rsidRPr="00AD652B" w:rsidRDefault="00AD652B" w:rsidP="006F13B3">
            <w:pPr>
              <w:pStyle w:val="2suptable"/>
            </w:pPr>
            <w:r w:rsidRPr="00AD652B">
              <w:t>G&gt;A, synonymous</w:t>
            </w:r>
            <w:r>
              <w:t xml:space="preserve"> variant</w:t>
            </w:r>
            <w:r w:rsidRPr="00AD652B">
              <w:t xml:space="preserve"> LOC_Os07g49320, Glu573Glu</w:t>
            </w:r>
          </w:p>
        </w:tc>
      </w:tr>
      <w:tr w:rsidR="00AD652B" w:rsidRPr="00AD652B" w14:paraId="07BC61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5BBA41"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6F051C0A" w14:textId="77777777" w:rsidR="00AD652B" w:rsidRPr="00AD652B" w:rsidRDefault="00AD652B" w:rsidP="006F13B3">
            <w:pPr>
              <w:pStyle w:val="2suptable"/>
            </w:pPr>
            <w:r w:rsidRPr="00AD652B">
              <w:t>10729538539</w:t>
            </w:r>
          </w:p>
        </w:tc>
        <w:tc>
          <w:tcPr>
            <w:tcW w:w="567" w:type="dxa"/>
            <w:tcBorders>
              <w:top w:val="nil"/>
              <w:left w:val="nil"/>
              <w:bottom w:val="nil"/>
              <w:right w:val="nil"/>
            </w:tcBorders>
            <w:shd w:val="clear" w:color="auto" w:fill="auto"/>
            <w:noWrap/>
            <w:vAlign w:val="center"/>
            <w:hideMark/>
          </w:tcPr>
          <w:p w14:paraId="32118FF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6CCB299" w14:textId="77777777" w:rsidR="00AD652B" w:rsidRPr="00AD652B" w:rsidRDefault="00AD652B" w:rsidP="006F13B3">
            <w:pPr>
              <w:pStyle w:val="2suptable"/>
            </w:pPr>
            <w:r w:rsidRPr="00AD652B">
              <w:t>29538539</w:t>
            </w:r>
          </w:p>
        </w:tc>
        <w:tc>
          <w:tcPr>
            <w:tcW w:w="1020" w:type="dxa"/>
            <w:tcBorders>
              <w:top w:val="nil"/>
              <w:left w:val="nil"/>
              <w:bottom w:val="nil"/>
              <w:right w:val="nil"/>
            </w:tcBorders>
            <w:shd w:val="clear" w:color="auto" w:fill="auto"/>
            <w:noWrap/>
            <w:vAlign w:val="center"/>
            <w:hideMark/>
          </w:tcPr>
          <w:p w14:paraId="55EC7671"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6B88A53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380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564D04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797B9A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2BAA8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DE29008" w14:textId="71D372C5" w:rsidR="00AD652B" w:rsidRPr="00AD652B" w:rsidRDefault="00AD652B" w:rsidP="006F13B3">
            <w:pPr>
              <w:pStyle w:val="2suptable"/>
            </w:pPr>
            <w:r w:rsidRPr="00AD652B">
              <w:t>G&gt;C, missense</w:t>
            </w:r>
            <w:r>
              <w:t xml:space="preserve"> variant</w:t>
            </w:r>
            <w:r w:rsidRPr="00AD652B">
              <w:t xml:space="preserve"> LOC_Os07g49320, Gly575Ala</w:t>
            </w:r>
          </w:p>
        </w:tc>
      </w:tr>
      <w:tr w:rsidR="00AD652B" w:rsidRPr="00AD652B" w14:paraId="7D854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EE4C2C"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30ED1578" w14:textId="77777777" w:rsidR="00AD652B" w:rsidRPr="00AD652B" w:rsidRDefault="00AD652B" w:rsidP="006F13B3">
            <w:pPr>
              <w:pStyle w:val="2suptable"/>
            </w:pPr>
            <w:r w:rsidRPr="00AD652B">
              <w:t>10729538541</w:t>
            </w:r>
          </w:p>
        </w:tc>
        <w:tc>
          <w:tcPr>
            <w:tcW w:w="567" w:type="dxa"/>
            <w:tcBorders>
              <w:top w:val="nil"/>
              <w:left w:val="nil"/>
              <w:bottom w:val="nil"/>
              <w:right w:val="nil"/>
            </w:tcBorders>
            <w:shd w:val="clear" w:color="auto" w:fill="auto"/>
            <w:noWrap/>
            <w:vAlign w:val="center"/>
            <w:hideMark/>
          </w:tcPr>
          <w:p w14:paraId="125D5C2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2A45F64" w14:textId="77777777" w:rsidR="00AD652B" w:rsidRPr="00AD652B" w:rsidRDefault="00AD652B" w:rsidP="006F13B3">
            <w:pPr>
              <w:pStyle w:val="2suptable"/>
            </w:pPr>
            <w:r w:rsidRPr="00AD652B">
              <w:t>29538541</w:t>
            </w:r>
          </w:p>
        </w:tc>
        <w:tc>
          <w:tcPr>
            <w:tcW w:w="1020" w:type="dxa"/>
            <w:tcBorders>
              <w:top w:val="nil"/>
              <w:left w:val="nil"/>
              <w:bottom w:val="nil"/>
              <w:right w:val="nil"/>
            </w:tcBorders>
            <w:shd w:val="clear" w:color="auto" w:fill="auto"/>
            <w:noWrap/>
            <w:vAlign w:val="center"/>
            <w:hideMark/>
          </w:tcPr>
          <w:p w14:paraId="16EC4D68"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2624C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215DC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B18619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16569E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9B85E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B6BB180" w14:textId="520A846B" w:rsidR="00AD652B" w:rsidRPr="00AD652B" w:rsidRDefault="00AD652B" w:rsidP="006F13B3">
            <w:pPr>
              <w:pStyle w:val="2suptable"/>
            </w:pPr>
            <w:r w:rsidRPr="00AD652B">
              <w:t>G&gt;A, missense</w:t>
            </w:r>
            <w:r>
              <w:t xml:space="preserve"> variant</w:t>
            </w:r>
            <w:r w:rsidRPr="00AD652B">
              <w:t xml:space="preserve"> LOC_Os07g49320, Gly576Ser</w:t>
            </w:r>
          </w:p>
        </w:tc>
      </w:tr>
      <w:tr w:rsidR="00AD652B" w:rsidRPr="00AD652B" w14:paraId="3CC5D7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13C8B0"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580713D4" w14:textId="77777777" w:rsidR="00AD652B" w:rsidRPr="00AD652B" w:rsidRDefault="00AD652B" w:rsidP="006F13B3">
            <w:pPr>
              <w:pStyle w:val="2suptable"/>
            </w:pPr>
            <w:r w:rsidRPr="00AD652B">
              <w:t>10729538542</w:t>
            </w:r>
          </w:p>
        </w:tc>
        <w:tc>
          <w:tcPr>
            <w:tcW w:w="567" w:type="dxa"/>
            <w:tcBorders>
              <w:top w:val="nil"/>
              <w:left w:val="nil"/>
              <w:bottom w:val="nil"/>
              <w:right w:val="nil"/>
            </w:tcBorders>
            <w:shd w:val="clear" w:color="auto" w:fill="auto"/>
            <w:noWrap/>
            <w:vAlign w:val="center"/>
            <w:hideMark/>
          </w:tcPr>
          <w:p w14:paraId="22908AA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1E23EBF5" w14:textId="77777777" w:rsidR="00AD652B" w:rsidRPr="00AD652B" w:rsidRDefault="00AD652B" w:rsidP="006F13B3">
            <w:pPr>
              <w:pStyle w:val="2suptable"/>
            </w:pPr>
            <w:r w:rsidRPr="00AD652B">
              <w:t>29538542</w:t>
            </w:r>
          </w:p>
        </w:tc>
        <w:tc>
          <w:tcPr>
            <w:tcW w:w="1020" w:type="dxa"/>
            <w:tcBorders>
              <w:top w:val="nil"/>
              <w:left w:val="nil"/>
              <w:bottom w:val="nil"/>
              <w:right w:val="nil"/>
            </w:tcBorders>
            <w:shd w:val="clear" w:color="auto" w:fill="auto"/>
            <w:noWrap/>
            <w:vAlign w:val="center"/>
            <w:hideMark/>
          </w:tcPr>
          <w:p w14:paraId="631FCD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627FD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7428B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EDF6EC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CA9148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84F8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13C2E37" w14:textId="68CAEB92" w:rsidR="00AD652B" w:rsidRPr="00AD652B" w:rsidRDefault="00AD652B" w:rsidP="006F13B3">
            <w:pPr>
              <w:pStyle w:val="2suptable"/>
            </w:pPr>
            <w:r w:rsidRPr="00AD652B">
              <w:t>G&gt;A, missense</w:t>
            </w:r>
            <w:r>
              <w:t xml:space="preserve"> variant</w:t>
            </w:r>
            <w:r w:rsidRPr="00AD652B">
              <w:t xml:space="preserve"> LOC_Os07g49320, Gly576Asp</w:t>
            </w:r>
          </w:p>
        </w:tc>
      </w:tr>
      <w:tr w:rsidR="00AD652B" w:rsidRPr="00AD652B" w14:paraId="4FB9487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D7530F"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B9A114F" w14:textId="77777777" w:rsidR="00AD652B" w:rsidRPr="00AD652B" w:rsidRDefault="00AD652B" w:rsidP="006F13B3">
            <w:pPr>
              <w:pStyle w:val="2suptable"/>
            </w:pPr>
            <w:r w:rsidRPr="00AD652B">
              <w:t>10801341652</w:t>
            </w:r>
          </w:p>
        </w:tc>
        <w:tc>
          <w:tcPr>
            <w:tcW w:w="567" w:type="dxa"/>
            <w:tcBorders>
              <w:top w:val="nil"/>
              <w:left w:val="nil"/>
              <w:bottom w:val="nil"/>
              <w:right w:val="nil"/>
            </w:tcBorders>
            <w:shd w:val="clear" w:color="auto" w:fill="auto"/>
            <w:noWrap/>
            <w:vAlign w:val="center"/>
            <w:hideMark/>
          </w:tcPr>
          <w:p w14:paraId="2096D9A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6284F87" w14:textId="77777777" w:rsidR="00AD652B" w:rsidRPr="00AD652B" w:rsidRDefault="00AD652B" w:rsidP="006F13B3">
            <w:pPr>
              <w:pStyle w:val="2suptable"/>
            </w:pPr>
            <w:r w:rsidRPr="00AD652B">
              <w:t>1341652</w:t>
            </w:r>
          </w:p>
        </w:tc>
        <w:tc>
          <w:tcPr>
            <w:tcW w:w="1020" w:type="dxa"/>
            <w:tcBorders>
              <w:top w:val="nil"/>
              <w:left w:val="nil"/>
              <w:bottom w:val="nil"/>
              <w:right w:val="nil"/>
            </w:tcBorders>
            <w:shd w:val="clear" w:color="auto" w:fill="auto"/>
            <w:noWrap/>
            <w:vAlign w:val="center"/>
            <w:hideMark/>
          </w:tcPr>
          <w:p w14:paraId="637FDDE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B7114C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C35F32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CBECEA1" w14:textId="77777777" w:rsidR="00AD652B" w:rsidRPr="00AD652B" w:rsidRDefault="00AD652B" w:rsidP="006F13B3">
            <w:pPr>
              <w:pStyle w:val="2suptable"/>
            </w:pPr>
            <w:r w:rsidRPr="00AD652B">
              <w:t>64.52%</w:t>
            </w:r>
          </w:p>
        </w:tc>
        <w:tc>
          <w:tcPr>
            <w:tcW w:w="708" w:type="dxa"/>
            <w:tcBorders>
              <w:top w:val="nil"/>
              <w:left w:val="nil"/>
              <w:bottom w:val="nil"/>
              <w:right w:val="nil"/>
            </w:tcBorders>
            <w:shd w:val="clear" w:color="auto" w:fill="auto"/>
            <w:noWrap/>
            <w:vAlign w:val="center"/>
            <w:hideMark/>
          </w:tcPr>
          <w:p w14:paraId="7F09C2D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848F78" w14:textId="77777777" w:rsidR="00AD652B" w:rsidRPr="00AD652B" w:rsidRDefault="00AD652B" w:rsidP="006F13B3">
            <w:pPr>
              <w:pStyle w:val="2suptable"/>
            </w:pPr>
            <w:r w:rsidRPr="00AD652B">
              <w:t>35.48%</w:t>
            </w:r>
          </w:p>
        </w:tc>
        <w:tc>
          <w:tcPr>
            <w:tcW w:w="2048" w:type="dxa"/>
            <w:tcBorders>
              <w:top w:val="nil"/>
              <w:left w:val="nil"/>
              <w:bottom w:val="nil"/>
              <w:right w:val="nil"/>
            </w:tcBorders>
            <w:shd w:val="clear" w:color="auto" w:fill="auto"/>
            <w:vAlign w:val="center"/>
            <w:hideMark/>
          </w:tcPr>
          <w:p w14:paraId="5C80AEA8" w14:textId="0D1F3D0C" w:rsidR="00AD652B" w:rsidRPr="00AD652B" w:rsidRDefault="00AD652B" w:rsidP="006F13B3">
            <w:pPr>
              <w:pStyle w:val="2suptable"/>
            </w:pPr>
            <w:r w:rsidRPr="00AD652B">
              <w:t>A&gt;G, synonymous</w:t>
            </w:r>
            <w:r>
              <w:t xml:space="preserve"> variant</w:t>
            </w:r>
            <w:r w:rsidRPr="00AD652B">
              <w:t xml:space="preserve"> LOC_Os08g03020, Ser491Ser</w:t>
            </w:r>
          </w:p>
        </w:tc>
      </w:tr>
      <w:tr w:rsidR="00AD652B" w:rsidRPr="00AD652B" w14:paraId="738A43A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1E94A4"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A391804" w14:textId="77777777" w:rsidR="00AD652B" w:rsidRPr="00AD652B" w:rsidRDefault="00AD652B" w:rsidP="006F13B3">
            <w:pPr>
              <w:pStyle w:val="2suptable"/>
            </w:pPr>
            <w:r w:rsidRPr="00AD652B">
              <w:t>10801341661</w:t>
            </w:r>
          </w:p>
        </w:tc>
        <w:tc>
          <w:tcPr>
            <w:tcW w:w="567" w:type="dxa"/>
            <w:tcBorders>
              <w:top w:val="nil"/>
              <w:left w:val="nil"/>
              <w:bottom w:val="nil"/>
              <w:right w:val="nil"/>
            </w:tcBorders>
            <w:shd w:val="clear" w:color="auto" w:fill="auto"/>
            <w:noWrap/>
            <w:vAlign w:val="center"/>
            <w:hideMark/>
          </w:tcPr>
          <w:p w14:paraId="3B5B336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4CF1FF4" w14:textId="77777777" w:rsidR="00AD652B" w:rsidRPr="00AD652B" w:rsidRDefault="00AD652B" w:rsidP="006F13B3">
            <w:pPr>
              <w:pStyle w:val="2suptable"/>
            </w:pPr>
            <w:r w:rsidRPr="00AD652B">
              <w:t>1341661</w:t>
            </w:r>
          </w:p>
        </w:tc>
        <w:tc>
          <w:tcPr>
            <w:tcW w:w="1020" w:type="dxa"/>
            <w:tcBorders>
              <w:top w:val="nil"/>
              <w:left w:val="nil"/>
              <w:bottom w:val="nil"/>
              <w:right w:val="nil"/>
            </w:tcBorders>
            <w:shd w:val="clear" w:color="auto" w:fill="auto"/>
            <w:noWrap/>
            <w:vAlign w:val="center"/>
            <w:hideMark/>
          </w:tcPr>
          <w:p w14:paraId="090995F5"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4FCA81F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6E8AFC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7AC5755" w14:textId="77777777" w:rsidR="00AD652B" w:rsidRPr="00AD652B" w:rsidRDefault="00AD652B" w:rsidP="006F13B3">
            <w:pPr>
              <w:pStyle w:val="2suptable"/>
            </w:pPr>
            <w:r w:rsidRPr="00AD652B">
              <w:t>64.97%</w:t>
            </w:r>
          </w:p>
        </w:tc>
        <w:tc>
          <w:tcPr>
            <w:tcW w:w="708" w:type="dxa"/>
            <w:tcBorders>
              <w:top w:val="nil"/>
              <w:left w:val="nil"/>
              <w:bottom w:val="nil"/>
              <w:right w:val="nil"/>
            </w:tcBorders>
            <w:shd w:val="clear" w:color="auto" w:fill="auto"/>
            <w:noWrap/>
            <w:vAlign w:val="center"/>
            <w:hideMark/>
          </w:tcPr>
          <w:p w14:paraId="399F434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E3D341" w14:textId="77777777" w:rsidR="00AD652B" w:rsidRPr="00AD652B" w:rsidRDefault="00AD652B" w:rsidP="006F13B3">
            <w:pPr>
              <w:pStyle w:val="2suptable"/>
            </w:pPr>
            <w:r w:rsidRPr="00AD652B">
              <w:t>35.03%</w:t>
            </w:r>
          </w:p>
        </w:tc>
        <w:tc>
          <w:tcPr>
            <w:tcW w:w="2048" w:type="dxa"/>
            <w:tcBorders>
              <w:top w:val="nil"/>
              <w:left w:val="nil"/>
              <w:bottom w:val="nil"/>
              <w:right w:val="nil"/>
            </w:tcBorders>
            <w:shd w:val="clear" w:color="auto" w:fill="auto"/>
            <w:vAlign w:val="center"/>
            <w:hideMark/>
          </w:tcPr>
          <w:p w14:paraId="182C38C3" w14:textId="786D594E" w:rsidR="00AD652B" w:rsidRPr="00AD652B" w:rsidRDefault="00AD652B" w:rsidP="006F13B3">
            <w:pPr>
              <w:pStyle w:val="2suptable"/>
            </w:pPr>
            <w:r w:rsidRPr="00AD652B">
              <w:t>C&gt;T, synonymous</w:t>
            </w:r>
            <w:r>
              <w:t xml:space="preserve"> variant</w:t>
            </w:r>
            <w:r w:rsidRPr="00AD652B">
              <w:t xml:space="preserve"> LOC_Os08g03020, Leu488Leu</w:t>
            </w:r>
          </w:p>
        </w:tc>
      </w:tr>
      <w:tr w:rsidR="00AD652B" w:rsidRPr="00AD652B" w14:paraId="4644CB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A51CA44" w14:textId="77777777" w:rsidR="00AD652B" w:rsidRPr="00AD652B" w:rsidRDefault="00AD652B" w:rsidP="006F13B3">
            <w:pPr>
              <w:pStyle w:val="2suptable"/>
            </w:pPr>
            <w:r w:rsidRPr="00AD652B">
              <w:t>LOC_Os08g03150</w:t>
            </w:r>
          </w:p>
        </w:tc>
        <w:tc>
          <w:tcPr>
            <w:tcW w:w="1134" w:type="dxa"/>
            <w:tcBorders>
              <w:top w:val="nil"/>
              <w:left w:val="nil"/>
              <w:bottom w:val="nil"/>
              <w:right w:val="nil"/>
            </w:tcBorders>
            <w:shd w:val="clear" w:color="auto" w:fill="auto"/>
            <w:noWrap/>
            <w:vAlign w:val="center"/>
            <w:hideMark/>
          </w:tcPr>
          <w:p w14:paraId="4EC94488" w14:textId="77777777" w:rsidR="00AD652B" w:rsidRPr="00AD652B" w:rsidRDefault="00AD652B" w:rsidP="006F13B3">
            <w:pPr>
              <w:pStyle w:val="2suptable"/>
            </w:pPr>
            <w:r w:rsidRPr="00AD652B">
              <w:t>10801448845</w:t>
            </w:r>
          </w:p>
        </w:tc>
        <w:tc>
          <w:tcPr>
            <w:tcW w:w="567" w:type="dxa"/>
            <w:tcBorders>
              <w:top w:val="nil"/>
              <w:left w:val="nil"/>
              <w:bottom w:val="nil"/>
              <w:right w:val="nil"/>
            </w:tcBorders>
            <w:shd w:val="clear" w:color="auto" w:fill="auto"/>
            <w:noWrap/>
            <w:vAlign w:val="center"/>
            <w:hideMark/>
          </w:tcPr>
          <w:p w14:paraId="1A56E73B"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2F18366" w14:textId="77777777" w:rsidR="00AD652B" w:rsidRPr="00AD652B" w:rsidRDefault="00AD652B" w:rsidP="006F13B3">
            <w:pPr>
              <w:pStyle w:val="2suptable"/>
            </w:pPr>
            <w:r w:rsidRPr="00AD652B">
              <w:t>1448845</w:t>
            </w:r>
          </w:p>
        </w:tc>
        <w:tc>
          <w:tcPr>
            <w:tcW w:w="1020" w:type="dxa"/>
            <w:tcBorders>
              <w:top w:val="nil"/>
              <w:left w:val="nil"/>
              <w:bottom w:val="nil"/>
              <w:right w:val="nil"/>
            </w:tcBorders>
            <w:shd w:val="clear" w:color="auto" w:fill="auto"/>
            <w:noWrap/>
            <w:vAlign w:val="center"/>
            <w:hideMark/>
          </w:tcPr>
          <w:p w14:paraId="564AA609"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D09A2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5B5F5A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09DBF56" w14:textId="77777777" w:rsidR="00AD652B" w:rsidRPr="00AD652B" w:rsidRDefault="00AD652B" w:rsidP="006F13B3">
            <w:pPr>
              <w:pStyle w:val="2suptable"/>
            </w:pPr>
            <w:r w:rsidRPr="00AD652B">
              <w:t>97.93%</w:t>
            </w:r>
          </w:p>
        </w:tc>
        <w:tc>
          <w:tcPr>
            <w:tcW w:w="708" w:type="dxa"/>
            <w:tcBorders>
              <w:top w:val="nil"/>
              <w:left w:val="nil"/>
              <w:bottom w:val="nil"/>
              <w:right w:val="nil"/>
            </w:tcBorders>
            <w:shd w:val="clear" w:color="auto" w:fill="auto"/>
            <w:noWrap/>
            <w:vAlign w:val="center"/>
            <w:hideMark/>
          </w:tcPr>
          <w:p w14:paraId="6EC244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D8F7F4" w14:textId="77777777" w:rsidR="00AD652B" w:rsidRPr="00AD652B" w:rsidRDefault="00AD652B" w:rsidP="006F13B3">
            <w:pPr>
              <w:pStyle w:val="2suptable"/>
            </w:pPr>
            <w:r w:rsidRPr="00AD652B">
              <w:t>2.07%</w:t>
            </w:r>
          </w:p>
        </w:tc>
        <w:tc>
          <w:tcPr>
            <w:tcW w:w="2048" w:type="dxa"/>
            <w:tcBorders>
              <w:top w:val="nil"/>
              <w:left w:val="nil"/>
              <w:bottom w:val="nil"/>
              <w:right w:val="nil"/>
            </w:tcBorders>
            <w:shd w:val="clear" w:color="auto" w:fill="auto"/>
            <w:vAlign w:val="center"/>
            <w:hideMark/>
          </w:tcPr>
          <w:p w14:paraId="77AD167E" w14:textId="4C7EAB2B" w:rsidR="00AD652B" w:rsidRPr="00AD652B" w:rsidRDefault="00AD652B" w:rsidP="006F13B3">
            <w:pPr>
              <w:pStyle w:val="2suptable"/>
            </w:pPr>
            <w:r w:rsidRPr="00AD652B">
              <w:t>G&gt;T, missense</w:t>
            </w:r>
            <w:r>
              <w:t xml:space="preserve"> variant</w:t>
            </w:r>
            <w:r w:rsidRPr="00AD652B">
              <w:t xml:space="preserve"> LOC_Os08g03150, Ala519Glu</w:t>
            </w:r>
          </w:p>
        </w:tc>
      </w:tr>
      <w:tr w:rsidR="00AD652B" w:rsidRPr="00AD652B" w14:paraId="701633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8350F7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069F2632" w14:textId="77777777" w:rsidR="00AD652B" w:rsidRPr="00AD652B" w:rsidRDefault="00AD652B" w:rsidP="006F13B3">
            <w:pPr>
              <w:pStyle w:val="2suptable"/>
            </w:pPr>
            <w:r w:rsidRPr="00AD652B">
              <w:t>10801454717</w:t>
            </w:r>
          </w:p>
        </w:tc>
        <w:tc>
          <w:tcPr>
            <w:tcW w:w="567" w:type="dxa"/>
            <w:tcBorders>
              <w:top w:val="nil"/>
              <w:left w:val="nil"/>
              <w:bottom w:val="nil"/>
              <w:right w:val="nil"/>
            </w:tcBorders>
            <w:shd w:val="clear" w:color="auto" w:fill="auto"/>
            <w:noWrap/>
            <w:vAlign w:val="center"/>
            <w:hideMark/>
          </w:tcPr>
          <w:p w14:paraId="2288F71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B7C56FD" w14:textId="77777777" w:rsidR="00AD652B" w:rsidRPr="00AD652B" w:rsidRDefault="00AD652B" w:rsidP="006F13B3">
            <w:pPr>
              <w:pStyle w:val="2suptable"/>
            </w:pPr>
            <w:r w:rsidRPr="00AD652B">
              <w:t>1454717</w:t>
            </w:r>
          </w:p>
        </w:tc>
        <w:tc>
          <w:tcPr>
            <w:tcW w:w="1020" w:type="dxa"/>
            <w:tcBorders>
              <w:top w:val="nil"/>
              <w:left w:val="nil"/>
              <w:bottom w:val="nil"/>
              <w:right w:val="nil"/>
            </w:tcBorders>
            <w:shd w:val="clear" w:color="auto" w:fill="auto"/>
            <w:noWrap/>
            <w:vAlign w:val="center"/>
            <w:hideMark/>
          </w:tcPr>
          <w:p w14:paraId="6C22311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6C2A2C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EAF77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248E57" w14:textId="77777777" w:rsidR="00AD652B" w:rsidRPr="00AD652B" w:rsidRDefault="00AD652B" w:rsidP="006F13B3">
            <w:pPr>
              <w:pStyle w:val="2suptable"/>
            </w:pPr>
            <w:r w:rsidRPr="00AD652B">
              <w:t>78.87%</w:t>
            </w:r>
          </w:p>
        </w:tc>
        <w:tc>
          <w:tcPr>
            <w:tcW w:w="708" w:type="dxa"/>
            <w:tcBorders>
              <w:top w:val="nil"/>
              <w:left w:val="nil"/>
              <w:bottom w:val="nil"/>
              <w:right w:val="nil"/>
            </w:tcBorders>
            <w:shd w:val="clear" w:color="auto" w:fill="auto"/>
            <w:noWrap/>
            <w:vAlign w:val="center"/>
            <w:hideMark/>
          </w:tcPr>
          <w:p w14:paraId="7D75479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7495217" w14:textId="77777777" w:rsidR="00AD652B" w:rsidRPr="00AD652B" w:rsidRDefault="00AD652B" w:rsidP="006F13B3">
            <w:pPr>
              <w:pStyle w:val="2suptable"/>
            </w:pPr>
            <w:r w:rsidRPr="00AD652B">
              <w:t>21.13%</w:t>
            </w:r>
          </w:p>
        </w:tc>
        <w:tc>
          <w:tcPr>
            <w:tcW w:w="2048" w:type="dxa"/>
            <w:tcBorders>
              <w:top w:val="nil"/>
              <w:left w:val="nil"/>
              <w:bottom w:val="nil"/>
              <w:right w:val="nil"/>
            </w:tcBorders>
            <w:shd w:val="clear" w:color="auto" w:fill="auto"/>
            <w:vAlign w:val="center"/>
            <w:hideMark/>
          </w:tcPr>
          <w:p w14:paraId="72DF002A" w14:textId="7A17FE74" w:rsidR="00AD652B" w:rsidRPr="00AD652B" w:rsidRDefault="00AD652B" w:rsidP="006F13B3">
            <w:pPr>
              <w:pStyle w:val="2suptable"/>
            </w:pPr>
            <w:r w:rsidRPr="00AD652B">
              <w:t>T&gt;C, synonymous</w:t>
            </w:r>
            <w:r>
              <w:t xml:space="preserve"> variant</w:t>
            </w:r>
            <w:r w:rsidRPr="00AD652B">
              <w:t xml:space="preserve"> LOC_Os08g03160, Glu512Glu</w:t>
            </w:r>
          </w:p>
        </w:tc>
      </w:tr>
      <w:tr w:rsidR="00AD652B" w:rsidRPr="00AD652B" w14:paraId="2A4EB7F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D0484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37719F0A" w14:textId="77777777" w:rsidR="00AD652B" w:rsidRPr="00AD652B" w:rsidRDefault="00AD652B" w:rsidP="006F13B3">
            <w:pPr>
              <w:pStyle w:val="2suptable"/>
            </w:pPr>
            <w:r w:rsidRPr="00AD652B">
              <w:t>10801454720</w:t>
            </w:r>
          </w:p>
        </w:tc>
        <w:tc>
          <w:tcPr>
            <w:tcW w:w="567" w:type="dxa"/>
            <w:tcBorders>
              <w:top w:val="nil"/>
              <w:left w:val="nil"/>
              <w:bottom w:val="nil"/>
              <w:right w:val="nil"/>
            </w:tcBorders>
            <w:shd w:val="clear" w:color="auto" w:fill="auto"/>
            <w:noWrap/>
            <w:vAlign w:val="center"/>
            <w:hideMark/>
          </w:tcPr>
          <w:p w14:paraId="1CEF14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01CCB2" w14:textId="77777777" w:rsidR="00AD652B" w:rsidRPr="00AD652B" w:rsidRDefault="00AD652B" w:rsidP="006F13B3">
            <w:pPr>
              <w:pStyle w:val="2suptable"/>
            </w:pPr>
            <w:r w:rsidRPr="00AD652B">
              <w:t>1454720</w:t>
            </w:r>
          </w:p>
        </w:tc>
        <w:tc>
          <w:tcPr>
            <w:tcW w:w="1020" w:type="dxa"/>
            <w:tcBorders>
              <w:top w:val="nil"/>
              <w:left w:val="nil"/>
              <w:bottom w:val="nil"/>
              <w:right w:val="nil"/>
            </w:tcBorders>
            <w:shd w:val="clear" w:color="auto" w:fill="auto"/>
            <w:noWrap/>
            <w:vAlign w:val="center"/>
            <w:hideMark/>
          </w:tcPr>
          <w:p w14:paraId="2F1675E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0BB6AD7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A2A44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287C77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DFC508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AA80F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F2284D5" w14:textId="0D25E87B"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0B0396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F38D3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227D49B4" w14:textId="77777777" w:rsidR="00AD652B" w:rsidRPr="00AD652B" w:rsidRDefault="00AD652B" w:rsidP="006F13B3">
            <w:pPr>
              <w:pStyle w:val="2suptable"/>
            </w:pPr>
            <w:r w:rsidRPr="00AD652B">
              <w:t>10801454723</w:t>
            </w:r>
          </w:p>
        </w:tc>
        <w:tc>
          <w:tcPr>
            <w:tcW w:w="567" w:type="dxa"/>
            <w:tcBorders>
              <w:top w:val="nil"/>
              <w:left w:val="nil"/>
              <w:bottom w:val="nil"/>
              <w:right w:val="nil"/>
            </w:tcBorders>
            <w:shd w:val="clear" w:color="auto" w:fill="auto"/>
            <w:noWrap/>
            <w:vAlign w:val="center"/>
            <w:hideMark/>
          </w:tcPr>
          <w:p w14:paraId="3B81463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970C024" w14:textId="77777777" w:rsidR="00AD652B" w:rsidRPr="00AD652B" w:rsidRDefault="00AD652B" w:rsidP="006F13B3">
            <w:pPr>
              <w:pStyle w:val="2suptable"/>
            </w:pPr>
            <w:r w:rsidRPr="00AD652B">
              <w:t>1454723</w:t>
            </w:r>
          </w:p>
        </w:tc>
        <w:tc>
          <w:tcPr>
            <w:tcW w:w="1020" w:type="dxa"/>
            <w:tcBorders>
              <w:top w:val="nil"/>
              <w:left w:val="nil"/>
              <w:bottom w:val="nil"/>
              <w:right w:val="nil"/>
            </w:tcBorders>
            <w:shd w:val="clear" w:color="auto" w:fill="auto"/>
            <w:noWrap/>
            <w:vAlign w:val="center"/>
            <w:hideMark/>
          </w:tcPr>
          <w:p w14:paraId="25881C71"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71B7DC1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5832B4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213E29" w14:textId="77777777" w:rsidR="00AD652B" w:rsidRPr="00AD652B" w:rsidRDefault="00AD652B" w:rsidP="006F13B3">
            <w:pPr>
              <w:pStyle w:val="2suptable"/>
            </w:pPr>
            <w:r w:rsidRPr="00AD652B">
              <w:t>74.35%</w:t>
            </w:r>
          </w:p>
        </w:tc>
        <w:tc>
          <w:tcPr>
            <w:tcW w:w="708" w:type="dxa"/>
            <w:tcBorders>
              <w:top w:val="nil"/>
              <w:left w:val="nil"/>
              <w:bottom w:val="nil"/>
              <w:right w:val="nil"/>
            </w:tcBorders>
            <w:shd w:val="clear" w:color="auto" w:fill="auto"/>
            <w:noWrap/>
            <w:vAlign w:val="center"/>
            <w:hideMark/>
          </w:tcPr>
          <w:p w14:paraId="0A5A50D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5DAEB97" w14:textId="77777777" w:rsidR="00AD652B" w:rsidRPr="00AD652B" w:rsidRDefault="00AD652B" w:rsidP="006F13B3">
            <w:pPr>
              <w:pStyle w:val="2suptable"/>
            </w:pPr>
            <w:r w:rsidRPr="00AD652B">
              <w:t>25.65%</w:t>
            </w:r>
          </w:p>
        </w:tc>
        <w:tc>
          <w:tcPr>
            <w:tcW w:w="2048" w:type="dxa"/>
            <w:tcBorders>
              <w:top w:val="nil"/>
              <w:left w:val="nil"/>
              <w:bottom w:val="nil"/>
              <w:right w:val="nil"/>
            </w:tcBorders>
            <w:shd w:val="clear" w:color="auto" w:fill="auto"/>
            <w:vAlign w:val="center"/>
            <w:hideMark/>
          </w:tcPr>
          <w:p w14:paraId="7A8CEA40" w14:textId="7B991724"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3CDCEA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BB4D8C" w14:textId="77777777" w:rsidR="00AD652B" w:rsidRPr="00AD652B" w:rsidRDefault="00AD652B" w:rsidP="006F13B3">
            <w:pPr>
              <w:pStyle w:val="2suptable"/>
            </w:pPr>
            <w:r w:rsidRPr="00AD652B">
              <w:t>LOC_Os08g07830</w:t>
            </w:r>
          </w:p>
        </w:tc>
        <w:tc>
          <w:tcPr>
            <w:tcW w:w="1134" w:type="dxa"/>
            <w:tcBorders>
              <w:top w:val="nil"/>
              <w:left w:val="nil"/>
              <w:bottom w:val="nil"/>
              <w:right w:val="nil"/>
            </w:tcBorders>
            <w:shd w:val="clear" w:color="auto" w:fill="auto"/>
            <w:noWrap/>
            <w:vAlign w:val="center"/>
            <w:hideMark/>
          </w:tcPr>
          <w:p w14:paraId="639AA8C2" w14:textId="77777777" w:rsidR="00AD652B" w:rsidRPr="00AD652B" w:rsidRDefault="00AD652B" w:rsidP="006F13B3">
            <w:pPr>
              <w:pStyle w:val="2suptable"/>
            </w:pPr>
            <w:r w:rsidRPr="00AD652B">
              <w:t>10804385872</w:t>
            </w:r>
          </w:p>
        </w:tc>
        <w:tc>
          <w:tcPr>
            <w:tcW w:w="567" w:type="dxa"/>
            <w:tcBorders>
              <w:top w:val="nil"/>
              <w:left w:val="nil"/>
              <w:bottom w:val="nil"/>
              <w:right w:val="nil"/>
            </w:tcBorders>
            <w:shd w:val="clear" w:color="auto" w:fill="auto"/>
            <w:noWrap/>
            <w:vAlign w:val="center"/>
            <w:hideMark/>
          </w:tcPr>
          <w:p w14:paraId="3F48FD7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E304951" w14:textId="77777777" w:rsidR="00AD652B" w:rsidRPr="00AD652B" w:rsidRDefault="00AD652B" w:rsidP="006F13B3">
            <w:pPr>
              <w:pStyle w:val="2suptable"/>
            </w:pPr>
            <w:r w:rsidRPr="00AD652B">
              <w:t>4385872</w:t>
            </w:r>
          </w:p>
        </w:tc>
        <w:tc>
          <w:tcPr>
            <w:tcW w:w="1020" w:type="dxa"/>
            <w:tcBorders>
              <w:top w:val="nil"/>
              <w:left w:val="nil"/>
              <w:bottom w:val="nil"/>
              <w:right w:val="nil"/>
            </w:tcBorders>
            <w:shd w:val="clear" w:color="auto" w:fill="auto"/>
            <w:noWrap/>
            <w:vAlign w:val="center"/>
            <w:hideMark/>
          </w:tcPr>
          <w:p w14:paraId="4D79A42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4E9A81F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879DEB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661EC79" w14:textId="77777777" w:rsidR="00AD652B" w:rsidRPr="00AD652B" w:rsidRDefault="00AD652B" w:rsidP="006F13B3">
            <w:pPr>
              <w:pStyle w:val="2suptable"/>
            </w:pPr>
            <w:r w:rsidRPr="00AD652B">
              <w:t>66.37%</w:t>
            </w:r>
          </w:p>
        </w:tc>
        <w:tc>
          <w:tcPr>
            <w:tcW w:w="708" w:type="dxa"/>
            <w:tcBorders>
              <w:top w:val="nil"/>
              <w:left w:val="nil"/>
              <w:bottom w:val="nil"/>
              <w:right w:val="nil"/>
            </w:tcBorders>
            <w:shd w:val="clear" w:color="auto" w:fill="auto"/>
            <w:noWrap/>
            <w:vAlign w:val="center"/>
            <w:hideMark/>
          </w:tcPr>
          <w:p w14:paraId="45B9973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BEA7709" w14:textId="77777777" w:rsidR="00AD652B" w:rsidRPr="00AD652B" w:rsidRDefault="00AD652B" w:rsidP="006F13B3">
            <w:pPr>
              <w:pStyle w:val="2suptable"/>
            </w:pPr>
            <w:r w:rsidRPr="00AD652B">
              <w:t>33.63%</w:t>
            </w:r>
          </w:p>
        </w:tc>
        <w:tc>
          <w:tcPr>
            <w:tcW w:w="2048" w:type="dxa"/>
            <w:tcBorders>
              <w:top w:val="nil"/>
              <w:left w:val="nil"/>
              <w:bottom w:val="nil"/>
              <w:right w:val="nil"/>
            </w:tcBorders>
            <w:shd w:val="clear" w:color="auto" w:fill="auto"/>
            <w:vAlign w:val="center"/>
            <w:hideMark/>
          </w:tcPr>
          <w:p w14:paraId="6CE5899B" w14:textId="77777777" w:rsidR="00AD652B" w:rsidRPr="00AD652B" w:rsidRDefault="00AD652B" w:rsidP="006F13B3">
            <w:pPr>
              <w:pStyle w:val="2suptable"/>
            </w:pPr>
            <w:r w:rsidRPr="00AD652B">
              <w:t>－</w:t>
            </w:r>
          </w:p>
        </w:tc>
      </w:tr>
      <w:tr w:rsidR="00AD652B" w:rsidRPr="00AD652B" w14:paraId="76C80F4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1E3A8D"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5CB8F036" w14:textId="77777777" w:rsidR="00AD652B" w:rsidRPr="00AD652B" w:rsidRDefault="00AD652B" w:rsidP="006F13B3">
            <w:pPr>
              <w:pStyle w:val="2suptable"/>
            </w:pPr>
            <w:r w:rsidRPr="00AD652B">
              <w:t>10809004381</w:t>
            </w:r>
          </w:p>
        </w:tc>
        <w:tc>
          <w:tcPr>
            <w:tcW w:w="567" w:type="dxa"/>
            <w:tcBorders>
              <w:top w:val="nil"/>
              <w:left w:val="nil"/>
              <w:bottom w:val="nil"/>
              <w:right w:val="nil"/>
            </w:tcBorders>
            <w:shd w:val="clear" w:color="auto" w:fill="auto"/>
            <w:noWrap/>
            <w:vAlign w:val="center"/>
            <w:hideMark/>
          </w:tcPr>
          <w:p w14:paraId="3DE44247"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CF7588" w14:textId="77777777" w:rsidR="00AD652B" w:rsidRPr="00AD652B" w:rsidRDefault="00AD652B" w:rsidP="006F13B3">
            <w:pPr>
              <w:pStyle w:val="2suptable"/>
            </w:pPr>
            <w:r w:rsidRPr="00AD652B">
              <w:t>9004381</w:t>
            </w:r>
          </w:p>
        </w:tc>
        <w:tc>
          <w:tcPr>
            <w:tcW w:w="1020" w:type="dxa"/>
            <w:tcBorders>
              <w:top w:val="nil"/>
              <w:left w:val="nil"/>
              <w:bottom w:val="nil"/>
              <w:right w:val="nil"/>
            </w:tcBorders>
            <w:shd w:val="clear" w:color="auto" w:fill="auto"/>
            <w:noWrap/>
            <w:vAlign w:val="center"/>
            <w:hideMark/>
          </w:tcPr>
          <w:p w14:paraId="49DCD72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836804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DE41BD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30C6D67" w14:textId="77777777" w:rsidR="00AD652B" w:rsidRPr="00AD652B" w:rsidRDefault="00AD652B" w:rsidP="006F13B3">
            <w:pPr>
              <w:pStyle w:val="2suptable"/>
            </w:pPr>
            <w:r w:rsidRPr="00AD652B">
              <w:t>97.08%</w:t>
            </w:r>
          </w:p>
        </w:tc>
        <w:tc>
          <w:tcPr>
            <w:tcW w:w="708" w:type="dxa"/>
            <w:tcBorders>
              <w:top w:val="nil"/>
              <w:left w:val="nil"/>
              <w:bottom w:val="nil"/>
              <w:right w:val="nil"/>
            </w:tcBorders>
            <w:shd w:val="clear" w:color="auto" w:fill="auto"/>
            <w:noWrap/>
            <w:vAlign w:val="center"/>
            <w:hideMark/>
          </w:tcPr>
          <w:p w14:paraId="1ECDFD0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F70017A" w14:textId="77777777" w:rsidR="00AD652B" w:rsidRPr="00AD652B" w:rsidRDefault="00AD652B" w:rsidP="006F13B3">
            <w:pPr>
              <w:pStyle w:val="2suptable"/>
            </w:pPr>
            <w:r w:rsidRPr="00AD652B">
              <w:t>2.92%</w:t>
            </w:r>
          </w:p>
        </w:tc>
        <w:tc>
          <w:tcPr>
            <w:tcW w:w="2048" w:type="dxa"/>
            <w:tcBorders>
              <w:top w:val="nil"/>
              <w:left w:val="nil"/>
              <w:bottom w:val="nil"/>
              <w:right w:val="nil"/>
            </w:tcBorders>
            <w:shd w:val="clear" w:color="auto" w:fill="auto"/>
            <w:vAlign w:val="center"/>
            <w:hideMark/>
          </w:tcPr>
          <w:p w14:paraId="66F597A9" w14:textId="64D5DFB5" w:rsidR="00AD652B" w:rsidRPr="00AD652B" w:rsidRDefault="00AD652B" w:rsidP="006F13B3">
            <w:pPr>
              <w:pStyle w:val="2suptable"/>
            </w:pPr>
            <w:r w:rsidRPr="00AD652B">
              <w:t>A&gt;G, synonymous</w:t>
            </w:r>
            <w:r>
              <w:t xml:space="preserve"> variant</w:t>
            </w:r>
            <w:r w:rsidRPr="00AD652B">
              <w:t xml:space="preserve"> LOC_Os08g14940, Lys807Lys</w:t>
            </w:r>
          </w:p>
        </w:tc>
      </w:tr>
      <w:tr w:rsidR="00AD652B" w:rsidRPr="00AD652B" w14:paraId="7F31FF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3FEEB4F"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159631B5" w14:textId="77777777" w:rsidR="00AD652B" w:rsidRPr="00AD652B" w:rsidRDefault="00AD652B" w:rsidP="006F13B3">
            <w:pPr>
              <w:pStyle w:val="2suptable"/>
            </w:pPr>
            <w:r w:rsidRPr="00AD652B">
              <w:t>10809004385</w:t>
            </w:r>
          </w:p>
        </w:tc>
        <w:tc>
          <w:tcPr>
            <w:tcW w:w="567" w:type="dxa"/>
            <w:tcBorders>
              <w:top w:val="nil"/>
              <w:left w:val="nil"/>
              <w:bottom w:val="nil"/>
              <w:right w:val="nil"/>
            </w:tcBorders>
            <w:shd w:val="clear" w:color="auto" w:fill="auto"/>
            <w:noWrap/>
            <w:vAlign w:val="center"/>
            <w:hideMark/>
          </w:tcPr>
          <w:p w14:paraId="3DFDB7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985203D" w14:textId="77777777" w:rsidR="00AD652B" w:rsidRPr="00AD652B" w:rsidRDefault="00AD652B" w:rsidP="006F13B3">
            <w:pPr>
              <w:pStyle w:val="2suptable"/>
            </w:pPr>
            <w:r w:rsidRPr="00AD652B">
              <w:t>9004385</w:t>
            </w:r>
          </w:p>
        </w:tc>
        <w:tc>
          <w:tcPr>
            <w:tcW w:w="1020" w:type="dxa"/>
            <w:tcBorders>
              <w:top w:val="nil"/>
              <w:left w:val="nil"/>
              <w:bottom w:val="nil"/>
              <w:right w:val="nil"/>
            </w:tcBorders>
            <w:shd w:val="clear" w:color="auto" w:fill="auto"/>
            <w:noWrap/>
            <w:vAlign w:val="center"/>
            <w:hideMark/>
          </w:tcPr>
          <w:p w14:paraId="13329FA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182374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345B47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293610" w14:textId="77777777" w:rsidR="00AD652B" w:rsidRPr="00AD652B" w:rsidRDefault="00AD652B" w:rsidP="006F13B3">
            <w:pPr>
              <w:pStyle w:val="2suptable"/>
            </w:pPr>
            <w:r w:rsidRPr="00AD652B">
              <w:t>55.28%</w:t>
            </w:r>
          </w:p>
        </w:tc>
        <w:tc>
          <w:tcPr>
            <w:tcW w:w="708" w:type="dxa"/>
            <w:tcBorders>
              <w:top w:val="nil"/>
              <w:left w:val="nil"/>
              <w:bottom w:val="nil"/>
              <w:right w:val="nil"/>
            </w:tcBorders>
            <w:shd w:val="clear" w:color="auto" w:fill="auto"/>
            <w:noWrap/>
            <w:vAlign w:val="center"/>
            <w:hideMark/>
          </w:tcPr>
          <w:p w14:paraId="7C0BCED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C09FAF2" w14:textId="77777777" w:rsidR="00AD652B" w:rsidRPr="00AD652B" w:rsidRDefault="00AD652B" w:rsidP="006F13B3">
            <w:pPr>
              <w:pStyle w:val="2suptable"/>
            </w:pPr>
            <w:r w:rsidRPr="00AD652B">
              <w:t>44.72%</w:t>
            </w:r>
          </w:p>
        </w:tc>
        <w:tc>
          <w:tcPr>
            <w:tcW w:w="2048" w:type="dxa"/>
            <w:tcBorders>
              <w:top w:val="nil"/>
              <w:left w:val="nil"/>
              <w:bottom w:val="nil"/>
              <w:right w:val="nil"/>
            </w:tcBorders>
            <w:shd w:val="clear" w:color="auto" w:fill="auto"/>
            <w:vAlign w:val="center"/>
            <w:hideMark/>
          </w:tcPr>
          <w:p w14:paraId="55ECF9A5" w14:textId="5D729F41" w:rsidR="00AD652B" w:rsidRPr="00AD652B" w:rsidRDefault="00AD652B" w:rsidP="006F13B3">
            <w:pPr>
              <w:pStyle w:val="2suptable"/>
            </w:pPr>
            <w:r w:rsidRPr="00AD652B">
              <w:t>G&gt;A, missense</w:t>
            </w:r>
            <w:r>
              <w:t xml:space="preserve"> variant</w:t>
            </w:r>
            <w:r w:rsidRPr="00AD652B">
              <w:t xml:space="preserve"> LOC_Os08g14940, Gly809Ser</w:t>
            </w:r>
          </w:p>
        </w:tc>
      </w:tr>
      <w:tr w:rsidR="00AD652B" w:rsidRPr="00AD652B" w14:paraId="3E27233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2EC1D9"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68CF772C" w14:textId="77777777" w:rsidR="00AD652B" w:rsidRPr="00AD652B" w:rsidRDefault="00AD652B" w:rsidP="006F13B3">
            <w:pPr>
              <w:pStyle w:val="2suptable"/>
            </w:pPr>
            <w:r w:rsidRPr="00AD652B">
              <w:t>10809004391</w:t>
            </w:r>
          </w:p>
        </w:tc>
        <w:tc>
          <w:tcPr>
            <w:tcW w:w="567" w:type="dxa"/>
            <w:tcBorders>
              <w:top w:val="nil"/>
              <w:left w:val="nil"/>
              <w:bottom w:val="nil"/>
              <w:right w:val="nil"/>
            </w:tcBorders>
            <w:shd w:val="clear" w:color="auto" w:fill="auto"/>
            <w:noWrap/>
            <w:vAlign w:val="center"/>
            <w:hideMark/>
          </w:tcPr>
          <w:p w14:paraId="7A1BCEE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DDD17C" w14:textId="77777777" w:rsidR="00AD652B" w:rsidRPr="00AD652B" w:rsidRDefault="00AD652B" w:rsidP="006F13B3">
            <w:pPr>
              <w:pStyle w:val="2suptable"/>
            </w:pPr>
            <w:r w:rsidRPr="00AD652B">
              <w:t>9004391</w:t>
            </w:r>
          </w:p>
        </w:tc>
        <w:tc>
          <w:tcPr>
            <w:tcW w:w="1020" w:type="dxa"/>
            <w:tcBorders>
              <w:top w:val="nil"/>
              <w:left w:val="nil"/>
              <w:bottom w:val="nil"/>
              <w:right w:val="nil"/>
            </w:tcBorders>
            <w:shd w:val="clear" w:color="auto" w:fill="auto"/>
            <w:noWrap/>
            <w:vAlign w:val="center"/>
            <w:hideMark/>
          </w:tcPr>
          <w:p w14:paraId="33BA39D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A4ADFD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57A7EB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75D22FA" w14:textId="77777777" w:rsidR="00AD652B" w:rsidRPr="00AD652B" w:rsidRDefault="00AD652B" w:rsidP="006F13B3">
            <w:pPr>
              <w:pStyle w:val="2suptable"/>
            </w:pPr>
            <w:r w:rsidRPr="00AD652B">
              <w:t>97.92%</w:t>
            </w:r>
          </w:p>
        </w:tc>
        <w:tc>
          <w:tcPr>
            <w:tcW w:w="708" w:type="dxa"/>
            <w:tcBorders>
              <w:top w:val="nil"/>
              <w:left w:val="nil"/>
              <w:bottom w:val="nil"/>
              <w:right w:val="nil"/>
            </w:tcBorders>
            <w:shd w:val="clear" w:color="auto" w:fill="auto"/>
            <w:noWrap/>
            <w:vAlign w:val="center"/>
            <w:hideMark/>
          </w:tcPr>
          <w:p w14:paraId="4B13B6A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E52D273" w14:textId="77777777" w:rsidR="00AD652B" w:rsidRPr="00AD652B" w:rsidRDefault="00AD652B" w:rsidP="006F13B3">
            <w:pPr>
              <w:pStyle w:val="2suptable"/>
            </w:pPr>
            <w:r w:rsidRPr="00AD652B">
              <w:t>2.08%</w:t>
            </w:r>
          </w:p>
        </w:tc>
        <w:tc>
          <w:tcPr>
            <w:tcW w:w="2048" w:type="dxa"/>
            <w:tcBorders>
              <w:top w:val="nil"/>
              <w:left w:val="nil"/>
              <w:bottom w:val="nil"/>
              <w:right w:val="nil"/>
            </w:tcBorders>
            <w:shd w:val="clear" w:color="auto" w:fill="auto"/>
            <w:vAlign w:val="center"/>
            <w:hideMark/>
          </w:tcPr>
          <w:p w14:paraId="5A605EF1" w14:textId="7051F571" w:rsidR="00AD652B" w:rsidRPr="00AD652B" w:rsidRDefault="00AD652B" w:rsidP="006F13B3">
            <w:pPr>
              <w:pStyle w:val="2suptable"/>
            </w:pPr>
            <w:r w:rsidRPr="00AD652B">
              <w:t>A&gt;G, missense</w:t>
            </w:r>
            <w:r>
              <w:t xml:space="preserve"> variant</w:t>
            </w:r>
            <w:r w:rsidRPr="00AD652B">
              <w:t xml:space="preserve"> LOC_Os08g14940, Ile811Val</w:t>
            </w:r>
          </w:p>
        </w:tc>
      </w:tr>
      <w:tr w:rsidR="00AD652B" w:rsidRPr="00AD652B" w14:paraId="1946F8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7F8CE9"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7E4DB7DC" w14:textId="77777777" w:rsidR="00AD652B" w:rsidRPr="00AD652B" w:rsidRDefault="00AD652B" w:rsidP="006F13B3">
            <w:pPr>
              <w:pStyle w:val="2suptable"/>
            </w:pPr>
            <w:r w:rsidRPr="00AD652B">
              <w:t>10809795876</w:t>
            </w:r>
          </w:p>
        </w:tc>
        <w:tc>
          <w:tcPr>
            <w:tcW w:w="567" w:type="dxa"/>
            <w:tcBorders>
              <w:top w:val="nil"/>
              <w:left w:val="nil"/>
              <w:bottom w:val="nil"/>
              <w:right w:val="nil"/>
            </w:tcBorders>
            <w:shd w:val="clear" w:color="auto" w:fill="auto"/>
            <w:noWrap/>
            <w:vAlign w:val="center"/>
            <w:hideMark/>
          </w:tcPr>
          <w:p w14:paraId="06935E7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E9B0810" w14:textId="77777777" w:rsidR="00AD652B" w:rsidRPr="00AD652B" w:rsidRDefault="00AD652B" w:rsidP="006F13B3">
            <w:pPr>
              <w:pStyle w:val="2suptable"/>
            </w:pPr>
            <w:r w:rsidRPr="00AD652B">
              <w:t>9795876</w:t>
            </w:r>
          </w:p>
        </w:tc>
        <w:tc>
          <w:tcPr>
            <w:tcW w:w="1020" w:type="dxa"/>
            <w:tcBorders>
              <w:top w:val="nil"/>
              <w:left w:val="nil"/>
              <w:bottom w:val="nil"/>
              <w:right w:val="nil"/>
            </w:tcBorders>
            <w:shd w:val="clear" w:color="auto" w:fill="auto"/>
            <w:noWrap/>
            <w:vAlign w:val="center"/>
            <w:hideMark/>
          </w:tcPr>
          <w:p w14:paraId="7C91470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6C5F6D2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EB4A4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8C9EC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B3A86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4508A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DE3FEA" w14:textId="77777777" w:rsidR="00AD652B" w:rsidRPr="00AD652B" w:rsidRDefault="00AD652B" w:rsidP="006F13B3">
            <w:pPr>
              <w:pStyle w:val="2suptable"/>
            </w:pPr>
            <w:r w:rsidRPr="00AD652B">
              <w:t>C&gt;A, stop_gained LOC_Os08g16070, Glu770*</w:t>
            </w:r>
          </w:p>
        </w:tc>
      </w:tr>
      <w:tr w:rsidR="00AD652B" w:rsidRPr="00AD652B" w14:paraId="32F644D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A626D8"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4B2D0170" w14:textId="77777777" w:rsidR="00AD652B" w:rsidRPr="00AD652B" w:rsidRDefault="00AD652B" w:rsidP="006F13B3">
            <w:pPr>
              <w:pStyle w:val="2suptable"/>
            </w:pPr>
            <w:r w:rsidRPr="00AD652B">
              <w:t>10816521995</w:t>
            </w:r>
          </w:p>
        </w:tc>
        <w:tc>
          <w:tcPr>
            <w:tcW w:w="567" w:type="dxa"/>
            <w:tcBorders>
              <w:top w:val="nil"/>
              <w:left w:val="nil"/>
              <w:bottom w:val="nil"/>
              <w:right w:val="nil"/>
            </w:tcBorders>
            <w:shd w:val="clear" w:color="auto" w:fill="auto"/>
            <w:noWrap/>
            <w:vAlign w:val="center"/>
            <w:hideMark/>
          </w:tcPr>
          <w:p w14:paraId="189CFEC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9E6F102" w14:textId="77777777" w:rsidR="00AD652B" w:rsidRPr="00AD652B" w:rsidRDefault="00AD652B" w:rsidP="006F13B3">
            <w:pPr>
              <w:pStyle w:val="2suptable"/>
            </w:pPr>
            <w:r w:rsidRPr="00AD652B">
              <w:t>16521995</w:t>
            </w:r>
          </w:p>
        </w:tc>
        <w:tc>
          <w:tcPr>
            <w:tcW w:w="1020" w:type="dxa"/>
            <w:tcBorders>
              <w:top w:val="nil"/>
              <w:left w:val="nil"/>
              <w:bottom w:val="nil"/>
              <w:right w:val="nil"/>
            </w:tcBorders>
            <w:shd w:val="clear" w:color="auto" w:fill="auto"/>
            <w:noWrap/>
            <w:vAlign w:val="center"/>
            <w:hideMark/>
          </w:tcPr>
          <w:p w14:paraId="0BB8B5F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8298F3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D67D33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31F0BE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9192AE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58F0B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AF665A" w14:textId="6296CBC6" w:rsidR="00AD652B" w:rsidRPr="00AD652B" w:rsidRDefault="00AD652B" w:rsidP="006F13B3">
            <w:pPr>
              <w:pStyle w:val="2suptable"/>
            </w:pPr>
            <w:r w:rsidRPr="00AD652B">
              <w:t>A&gt;G, synonymous</w:t>
            </w:r>
            <w:r>
              <w:t xml:space="preserve"> variant</w:t>
            </w:r>
            <w:r w:rsidRPr="00AD652B">
              <w:t xml:space="preserve"> LOC_Os08g27040, Phe48Phe</w:t>
            </w:r>
          </w:p>
        </w:tc>
      </w:tr>
      <w:tr w:rsidR="00AD652B" w:rsidRPr="00AD652B" w14:paraId="143B2B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BBC426"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3A60A9B1" w14:textId="77777777" w:rsidR="00AD652B" w:rsidRPr="00AD652B" w:rsidRDefault="00AD652B" w:rsidP="006F13B3">
            <w:pPr>
              <w:pStyle w:val="2suptable"/>
            </w:pPr>
            <w:r w:rsidRPr="00AD652B">
              <w:t>10816522007</w:t>
            </w:r>
          </w:p>
        </w:tc>
        <w:tc>
          <w:tcPr>
            <w:tcW w:w="567" w:type="dxa"/>
            <w:tcBorders>
              <w:top w:val="nil"/>
              <w:left w:val="nil"/>
              <w:bottom w:val="nil"/>
              <w:right w:val="nil"/>
            </w:tcBorders>
            <w:shd w:val="clear" w:color="auto" w:fill="auto"/>
            <w:noWrap/>
            <w:vAlign w:val="center"/>
            <w:hideMark/>
          </w:tcPr>
          <w:p w14:paraId="295AB482"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CBA477" w14:textId="77777777" w:rsidR="00AD652B" w:rsidRPr="00AD652B" w:rsidRDefault="00AD652B" w:rsidP="006F13B3">
            <w:pPr>
              <w:pStyle w:val="2suptable"/>
            </w:pPr>
            <w:r w:rsidRPr="00AD652B">
              <w:t>16522007</w:t>
            </w:r>
          </w:p>
        </w:tc>
        <w:tc>
          <w:tcPr>
            <w:tcW w:w="1020" w:type="dxa"/>
            <w:tcBorders>
              <w:top w:val="nil"/>
              <w:left w:val="nil"/>
              <w:bottom w:val="nil"/>
              <w:right w:val="nil"/>
            </w:tcBorders>
            <w:shd w:val="clear" w:color="auto" w:fill="auto"/>
            <w:noWrap/>
            <w:vAlign w:val="center"/>
            <w:hideMark/>
          </w:tcPr>
          <w:p w14:paraId="7A71166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F75A84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C5F95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8FAA1D9"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21FBA4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63920D7"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8AD87AF" w14:textId="7D650B4B" w:rsidR="00AD652B" w:rsidRPr="00AD652B" w:rsidRDefault="00AD652B" w:rsidP="006F13B3">
            <w:pPr>
              <w:pStyle w:val="2suptable"/>
            </w:pPr>
            <w:r w:rsidRPr="00AD652B">
              <w:t>A&gt;G, synonymous</w:t>
            </w:r>
            <w:r>
              <w:t xml:space="preserve"> variant</w:t>
            </w:r>
            <w:r w:rsidRPr="00AD652B">
              <w:t xml:space="preserve"> LOC_Os08g27040, Pro44Pro</w:t>
            </w:r>
          </w:p>
        </w:tc>
      </w:tr>
      <w:tr w:rsidR="00AD652B" w:rsidRPr="00AD652B" w14:paraId="6764697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01A38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2EC12F8"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35A0772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80802D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660C8C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A02F3E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54941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C19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3C2BF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70568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B4A682" w14:textId="4B4CDD88"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422F37F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2E184E"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D67234F"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48C23F4D"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F03504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D2A9AF1"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86D46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8F97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A8CF0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F1A31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F765E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00CB2AC" w14:textId="2630D947"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216757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82E383"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05ED7D4"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118AC58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3C9440F"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2B44AFC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517D48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40650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7719E2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CD36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7BF211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A664B65" w14:textId="5E727492"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72AAF0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488525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CCC544F"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55CB4014"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1660FE3"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737C626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5D7519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062282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0AA7A1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1B9B9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2D40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80E965B" w14:textId="55222A4B"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25DAF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D2CD77"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C2106F4"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6A14855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04D7956"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7349A5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8116A4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27C10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324CDB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5F574D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491654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8E64B14" w14:textId="6DF84830"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127A97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4D8E20"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26523CF7"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3BF9935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0955E1E"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D48A0F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6548F3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07A04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9D8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6C249A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68F863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B1CFF4B" w14:textId="49C0899A"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71D47B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1D2AE6"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6E037439"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158E912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963C5D0"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23A86FF7"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FDC21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AFB7CD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CF0EB9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8AF57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F8C3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7118E3" w14:textId="13EF9594"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4E341C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F80AF14"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6C99611"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7E8ED12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7F9DFB7"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58084BB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14D9C5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972E4C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BEC0B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BF3147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7646AE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266D632" w14:textId="58308B97"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05F69A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03CCA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773260ED" w14:textId="77777777" w:rsidR="00AD652B" w:rsidRPr="00AD652B" w:rsidRDefault="00AD652B" w:rsidP="006F13B3">
            <w:pPr>
              <w:pStyle w:val="2suptable"/>
            </w:pPr>
            <w:r w:rsidRPr="00AD652B">
              <w:t>10821837113</w:t>
            </w:r>
          </w:p>
        </w:tc>
        <w:tc>
          <w:tcPr>
            <w:tcW w:w="567" w:type="dxa"/>
            <w:tcBorders>
              <w:top w:val="nil"/>
              <w:left w:val="nil"/>
              <w:bottom w:val="nil"/>
              <w:right w:val="nil"/>
            </w:tcBorders>
            <w:shd w:val="clear" w:color="auto" w:fill="auto"/>
            <w:noWrap/>
            <w:vAlign w:val="center"/>
            <w:hideMark/>
          </w:tcPr>
          <w:p w14:paraId="62BD53A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43F8C6F" w14:textId="77777777" w:rsidR="00AD652B" w:rsidRPr="00AD652B" w:rsidRDefault="00AD652B" w:rsidP="006F13B3">
            <w:pPr>
              <w:pStyle w:val="2suptable"/>
            </w:pPr>
            <w:r w:rsidRPr="00AD652B">
              <w:t>21837113</w:t>
            </w:r>
          </w:p>
        </w:tc>
        <w:tc>
          <w:tcPr>
            <w:tcW w:w="1020" w:type="dxa"/>
            <w:tcBorders>
              <w:top w:val="nil"/>
              <w:left w:val="nil"/>
              <w:bottom w:val="nil"/>
              <w:right w:val="nil"/>
            </w:tcBorders>
            <w:shd w:val="clear" w:color="auto" w:fill="auto"/>
            <w:noWrap/>
            <w:vAlign w:val="center"/>
            <w:hideMark/>
          </w:tcPr>
          <w:p w14:paraId="64FB3279"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3CC35F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C3FB8D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3A32E6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639046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469F5F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00D36A8" w14:textId="05EB6771" w:rsidR="00AD652B" w:rsidRPr="00AD652B" w:rsidRDefault="00AD652B" w:rsidP="006F13B3">
            <w:pPr>
              <w:pStyle w:val="2suptable"/>
            </w:pPr>
            <w:r w:rsidRPr="00AD652B">
              <w:t>G&gt;T, missense</w:t>
            </w:r>
            <w:r>
              <w:t xml:space="preserve"> variant</w:t>
            </w:r>
            <w:r w:rsidRPr="00AD652B">
              <w:t xml:space="preserve"> LOC_Os08g34740, Ala536Asp</w:t>
            </w:r>
          </w:p>
        </w:tc>
      </w:tr>
      <w:tr w:rsidR="00AD652B" w:rsidRPr="00AD652B" w14:paraId="5E51EE1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322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07A08E0E" w14:textId="77777777" w:rsidR="00AD652B" w:rsidRPr="00AD652B" w:rsidRDefault="00AD652B" w:rsidP="006F13B3">
            <w:pPr>
              <w:pStyle w:val="2suptable"/>
            </w:pPr>
            <w:r w:rsidRPr="00AD652B">
              <w:t>10821837123</w:t>
            </w:r>
          </w:p>
        </w:tc>
        <w:tc>
          <w:tcPr>
            <w:tcW w:w="567" w:type="dxa"/>
            <w:tcBorders>
              <w:top w:val="nil"/>
              <w:left w:val="nil"/>
              <w:bottom w:val="nil"/>
              <w:right w:val="nil"/>
            </w:tcBorders>
            <w:shd w:val="clear" w:color="auto" w:fill="auto"/>
            <w:noWrap/>
            <w:vAlign w:val="center"/>
            <w:hideMark/>
          </w:tcPr>
          <w:p w14:paraId="35766FF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B288D6" w14:textId="77777777" w:rsidR="00AD652B" w:rsidRPr="00AD652B" w:rsidRDefault="00AD652B" w:rsidP="006F13B3">
            <w:pPr>
              <w:pStyle w:val="2suptable"/>
            </w:pPr>
            <w:r w:rsidRPr="00AD652B">
              <w:t>21837123</w:t>
            </w:r>
          </w:p>
        </w:tc>
        <w:tc>
          <w:tcPr>
            <w:tcW w:w="1020" w:type="dxa"/>
            <w:tcBorders>
              <w:top w:val="nil"/>
              <w:left w:val="nil"/>
              <w:bottom w:val="nil"/>
              <w:right w:val="nil"/>
            </w:tcBorders>
            <w:shd w:val="clear" w:color="auto" w:fill="auto"/>
            <w:noWrap/>
            <w:vAlign w:val="center"/>
            <w:hideMark/>
          </w:tcPr>
          <w:p w14:paraId="2B384A5E"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989BCB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194D5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9B7BC9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8CA03F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9069C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DACEECD" w14:textId="256AFEBC" w:rsidR="00AD652B" w:rsidRPr="00AD652B" w:rsidRDefault="00AD652B" w:rsidP="006F13B3">
            <w:pPr>
              <w:pStyle w:val="2suptable"/>
            </w:pPr>
            <w:r w:rsidRPr="00AD652B">
              <w:t>C&gt;T, missense</w:t>
            </w:r>
            <w:r>
              <w:t xml:space="preserve"> variant</w:t>
            </w:r>
            <w:r w:rsidRPr="00AD652B">
              <w:t xml:space="preserve"> LOC_Os08g34740, Gly533Ser</w:t>
            </w:r>
          </w:p>
        </w:tc>
      </w:tr>
      <w:tr w:rsidR="00AD652B" w:rsidRPr="00AD652B" w14:paraId="173283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27A401" w14:textId="77777777" w:rsidR="00AD652B" w:rsidRPr="00AD652B" w:rsidRDefault="00AD652B" w:rsidP="006F13B3">
            <w:pPr>
              <w:pStyle w:val="2suptable"/>
            </w:pPr>
            <w:r w:rsidRPr="00AD652B">
              <w:t>LOC_Os08g43570</w:t>
            </w:r>
          </w:p>
        </w:tc>
        <w:tc>
          <w:tcPr>
            <w:tcW w:w="1134" w:type="dxa"/>
            <w:tcBorders>
              <w:top w:val="nil"/>
              <w:left w:val="nil"/>
              <w:bottom w:val="nil"/>
              <w:right w:val="nil"/>
            </w:tcBorders>
            <w:shd w:val="clear" w:color="auto" w:fill="auto"/>
            <w:noWrap/>
            <w:vAlign w:val="center"/>
            <w:hideMark/>
          </w:tcPr>
          <w:p w14:paraId="73CB5DF4" w14:textId="77777777" w:rsidR="00AD652B" w:rsidRPr="00AD652B" w:rsidRDefault="00AD652B" w:rsidP="006F13B3">
            <w:pPr>
              <w:pStyle w:val="2suptable"/>
            </w:pPr>
            <w:r w:rsidRPr="00AD652B">
              <w:t>10827565083</w:t>
            </w:r>
          </w:p>
        </w:tc>
        <w:tc>
          <w:tcPr>
            <w:tcW w:w="567" w:type="dxa"/>
            <w:tcBorders>
              <w:top w:val="nil"/>
              <w:left w:val="nil"/>
              <w:bottom w:val="nil"/>
              <w:right w:val="nil"/>
            </w:tcBorders>
            <w:shd w:val="clear" w:color="auto" w:fill="auto"/>
            <w:noWrap/>
            <w:vAlign w:val="center"/>
            <w:hideMark/>
          </w:tcPr>
          <w:p w14:paraId="5BE03E3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4BED503" w14:textId="77777777" w:rsidR="00AD652B" w:rsidRPr="00AD652B" w:rsidRDefault="00AD652B" w:rsidP="006F13B3">
            <w:pPr>
              <w:pStyle w:val="2suptable"/>
            </w:pPr>
            <w:r w:rsidRPr="00AD652B">
              <w:t>27565083</w:t>
            </w:r>
          </w:p>
        </w:tc>
        <w:tc>
          <w:tcPr>
            <w:tcW w:w="1020" w:type="dxa"/>
            <w:tcBorders>
              <w:top w:val="nil"/>
              <w:left w:val="nil"/>
              <w:bottom w:val="nil"/>
              <w:right w:val="nil"/>
            </w:tcBorders>
            <w:shd w:val="clear" w:color="auto" w:fill="auto"/>
            <w:noWrap/>
            <w:vAlign w:val="center"/>
            <w:hideMark/>
          </w:tcPr>
          <w:p w14:paraId="67FEAD8D"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054F5C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665C14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8B500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2D6DB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7A273C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E41A3B7" w14:textId="77777777" w:rsidR="00AD652B" w:rsidRPr="00AD652B" w:rsidRDefault="00AD652B" w:rsidP="006F13B3">
            <w:pPr>
              <w:pStyle w:val="2suptable"/>
            </w:pPr>
            <w:r w:rsidRPr="00AD652B">
              <w:t>－</w:t>
            </w:r>
          </w:p>
        </w:tc>
      </w:tr>
      <w:tr w:rsidR="00AD652B" w:rsidRPr="00AD652B" w14:paraId="5CA371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7E47A1E"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32D9382" w14:textId="77777777" w:rsidR="00AD652B" w:rsidRPr="00AD652B" w:rsidRDefault="00AD652B" w:rsidP="006F13B3">
            <w:pPr>
              <w:pStyle w:val="2suptable"/>
            </w:pPr>
            <w:r w:rsidRPr="00AD652B">
              <w:t>10828390688</w:t>
            </w:r>
          </w:p>
        </w:tc>
        <w:tc>
          <w:tcPr>
            <w:tcW w:w="567" w:type="dxa"/>
            <w:tcBorders>
              <w:top w:val="nil"/>
              <w:left w:val="nil"/>
              <w:bottom w:val="nil"/>
              <w:right w:val="nil"/>
            </w:tcBorders>
            <w:shd w:val="clear" w:color="auto" w:fill="auto"/>
            <w:noWrap/>
            <w:vAlign w:val="center"/>
            <w:hideMark/>
          </w:tcPr>
          <w:p w14:paraId="6680CE6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67BEA29" w14:textId="77777777" w:rsidR="00AD652B" w:rsidRPr="00AD652B" w:rsidRDefault="00AD652B" w:rsidP="006F13B3">
            <w:pPr>
              <w:pStyle w:val="2suptable"/>
            </w:pPr>
            <w:r w:rsidRPr="00AD652B">
              <w:t>28390688</w:t>
            </w:r>
          </w:p>
        </w:tc>
        <w:tc>
          <w:tcPr>
            <w:tcW w:w="1020" w:type="dxa"/>
            <w:tcBorders>
              <w:top w:val="nil"/>
              <w:left w:val="nil"/>
              <w:bottom w:val="nil"/>
              <w:right w:val="nil"/>
            </w:tcBorders>
            <w:shd w:val="clear" w:color="auto" w:fill="auto"/>
            <w:noWrap/>
            <w:vAlign w:val="center"/>
            <w:hideMark/>
          </w:tcPr>
          <w:p w14:paraId="0AD31A70"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5FA9F1C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5AC8CB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79F689B"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97CBC2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14B06B3"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64CD565" w14:textId="6BB8E22F" w:rsidR="00AD652B" w:rsidRPr="00AD652B" w:rsidRDefault="00AD652B" w:rsidP="006F13B3">
            <w:pPr>
              <w:pStyle w:val="2suptable"/>
            </w:pPr>
            <w:r w:rsidRPr="00AD652B">
              <w:t>T&gt;C, synonymous</w:t>
            </w:r>
            <w:r>
              <w:t xml:space="preserve"> variant</w:t>
            </w:r>
            <w:r w:rsidRPr="00AD652B">
              <w:t xml:space="preserve"> LOC_Os08g45210, Phe164Phe</w:t>
            </w:r>
          </w:p>
        </w:tc>
      </w:tr>
      <w:tr w:rsidR="00AD652B" w:rsidRPr="00AD652B" w14:paraId="30D7DA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50192A"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CE21322" w14:textId="77777777" w:rsidR="00AD652B" w:rsidRPr="00AD652B" w:rsidRDefault="00AD652B" w:rsidP="006F13B3">
            <w:pPr>
              <w:pStyle w:val="2suptable"/>
            </w:pPr>
            <w:r w:rsidRPr="00AD652B">
              <w:t>10828390691</w:t>
            </w:r>
          </w:p>
        </w:tc>
        <w:tc>
          <w:tcPr>
            <w:tcW w:w="567" w:type="dxa"/>
            <w:tcBorders>
              <w:top w:val="nil"/>
              <w:left w:val="nil"/>
              <w:bottom w:val="nil"/>
              <w:right w:val="nil"/>
            </w:tcBorders>
            <w:shd w:val="clear" w:color="auto" w:fill="auto"/>
            <w:noWrap/>
            <w:vAlign w:val="center"/>
            <w:hideMark/>
          </w:tcPr>
          <w:p w14:paraId="3804E60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EF88882" w14:textId="77777777" w:rsidR="00AD652B" w:rsidRPr="00AD652B" w:rsidRDefault="00AD652B" w:rsidP="006F13B3">
            <w:pPr>
              <w:pStyle w:val="2suptable"/>
            </w:pPr>
            <w:r w:rsidRPr="00AD652B">
              <w:t>28390691</w:t>
            </w:r>
          </w:p>
        </w:tc>
        <w:tc>
          <w:tcPr>
            <w:tcW w:w="1020" w:type="dxa"/>
            <w:tcBorders>
              <w:top w:val="nil"/>
              <w:left w:val="nil"/>
              <w:bottom w:val="nil"/>
              <w:right w:val="nil"/>
            </w:tcBorders>
            <w:shd w:val="clear" w:color="auto" w:fill="auto"/>
            <w:noWrap/>
            <w:vAlign w:val="center"/>
            <w:hideMark/>
          </w:tcPr>
          <w:p w14:paraId="0F99BC6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7DD280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A54D3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37631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EE1EE4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C7E1F9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0D8E8D85" w14:textId="1A27BC03" w:rsidR="00AD652B" w:rsidRPr="00AD652B" w:rsidRDefault="00AD652B" w:rsidP="006F13B3">
            <w:pPr>
              <w:pStyle w:val="2suptable"/>
            </w:pPr>
            <w:r w:rsidRPr="00AD652B">
              <w:t>T&gt;C, synonymous</w:t>
            </w:r>
            <w:r>
              <w:t xml:space="preserve"> variant</w:t>
            </w:r>
            <w:r w:rsidRPr="00AD652B">
              <w:t xml:space="preserve"> LOC_Os08g45210, Val165Val</w:t>
            </w:r>
          </w:p>
        </w:tc>
      </w:tr>
      <w:tr w:rsidR="00AD652B" w:rsidRPr="00AD652B" w14:paraId="257D9AE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3E5EFEF"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07328DB4" w14:textId="77777777" w:rsidR="00AD652B" w:rsidRPr="00AD652B" w:rsidRDefault="00AD652B" w:rsidP="006F13B3">
            <w:pPr>
              <w:pStyle w:val="2suptable"/>
            </w:pPr>
            <w:r w:rsidRPr="00AD652B">
              <w:t>10901845909</w:t>
            </w:r>
          </w:p>
        </w:tc>
        <w:tc>
          <w:tcPr>
            <w:tcW w:w="567" w:type="dxa"/>
            <w:tcBorders>
              <w:top w:val="nil"/>
              <w:left w:val="nil"/>
              <w:bottom w:val="nil"/>
              <w:right w:val="nil"/>
            </w:tcBorders>
            <w:shd w:val="clear" w:color="auto" w:fill="auto"/>
            <w:noWrap/>
            <w:vAlign w:val="center"/>
            <w:hideMark/>
          </w:tcPr>
          <w:p w14:paraId="3972D8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F23DF5" w14:textId="77777777" w:rsidR="00AD652B" w:rsidRPr="00AD652B" w:rsidRDefault="00AD652B" w:rsidP="006F13B3">
            <w:pPr>
              <w:pStyle w:val="2suptable"/>
            </w:pPr>
            <w:r w:rsidRPr="00AD652B">
              <w:t>1845909</w:t>
            </w:r>
          </w:p>
        </w:tc>
        <w:tc>
          <w:tcPr>
            <w:tcW w:w="1020" w:type="dxa"/>
            <w:tcBorders>
              <w:top w:val="nil"/>
              <w:left w:val="nil"/>
              <w:bottom w:val="nil"/>
              <w:right w:val="nil"/>
            </w:tcBorders>
            <w:shd w:val="clear" w:color="auto" w:fill="auto"/>
            <w:noWrap/>
            <w:vAlign w:val="center"/>
            <w:hideMark/>
          </w:tcPr>
          <w:p w14:paraId="393F8B5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55D0557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46B115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A860EE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3F67FE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95551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5ED8E6C" w14:textId="058ED639" w:rsidR="00AD652B" w:rsidRPr="00AD652B" w:rsidRDefault="00AD652B" w:rsidP="006F13B3">
            <w:pPr>
              <w:pStyle w:val="2suptable"/>
            </w:pPr>
            <w:r w:rsidRPr="00AD652B">
              <w:t>C&gt;T, missense</w:t>
            </w:r>
            <w:r>
              <w:t xml:space="preserve"> variant</w:t>
            </w:r>
            <w:r w:rsidRPr="00AD652B">
              <w:t xml:space="preserve"> LOC_Os09g03670, Val114Ile</w:t>
            </w:r>
          </w:p>
        </w:tc>
      </w:tr>
      <w:tr w:rsidR="00AD652B" w:rsidRPr="00AD652B" w14:paraId="0B12F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AB74D1"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72AD4FE9" w14:textId="77777777" w:rsidR="00AD652B" w:rsidRPr="00AD652B" w:rsidRDefault="00AD652B" w:rsidP="006F13B3">
            <w:pPr>
              <w:pStyle w:val="2suptable"/>
            </w:pPr>
            <w:r w:rsidRPr="00AD652B">
              <w:t>10901845913</w:t>
            </w:r>
          </w:p>
        </w:tc>
        <w:tc>
          <w:tcPr>
            <w:tcW w:w="567" w:type="dxa"/>
            <w:tcBorders>
              <w:top w:val="nil"/>
              <w:left w:val="nil"/>
              <w:bottom w:val="nil"/>
              <w:right w:val="nil"/>
            </w:tcBorders>
            <w:shd w:val="clear" w:color="auto" w:fill="auto"/>
            <w:noWrap/>
            <w:vAlign w:val="center"/>
            <w:hideMark/>
          </w:tcPr>
          <w:p w14:paraId="7DDFA39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794B58D" w14:textId="77777777" w:rsidR="00AD652B" w:rsidRPr="00AD652B" w:rsidRDefault="00AD652B" w:rsidP="006F13B3">
            <w:pPr>
              <w:pStyle w:val="2suptable"/>
            </w:pPr>
            <w:r w:rsidRPr="00AD652B">
              <w:t>1845913</w:t>
            </w:r>
          </w:p>
        </w:tc>
        <w:tc>
          <w:tcPr>
            <w:tcW w:w="1020" w:type="dxa"/>
            <w:tcBorders>
              <w:top w:val="nil"/>
              <w:left w:val="nil"/>
              <w:bottom w:val="nil"/>
              <w:right w:val="nil"/>
            </w:tcBorders>
            <w:shd w:val="clear" w:color="auto" w:fill="auto"/>
            <w:noWrap/>
            <w:vAlign w:val="center"/>
            <w:hideMark/>
          </w:tcPr>
          <w:p w14:paraId="6F058AE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2AED85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DAD5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9DEA2A4"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D12397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F33FD99"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4894AF39" w14:textId="13741C23" w:rsidR="00AD652B" w:rsidRPr="00AD652B" w:rsidRDefault="00AD652B" w:rsidP="006F13B3">
            <w:pPr>
              <w:pStyle w:val="2suptable"/>
            </w:pPr>
            <w:r w:rsidRPr="00AD652B">
              <w:t>A&gt;C, synonymous</w:t>
            </w:r>
            <w:r>
              <w:t xml:space="preserve"> variant</w:t>
            </w:r>
            <w:r w:rsidRPr="00AD652B">
              <w:t xml:space="preserve"> LOC_Os09g03670, Ser112Ser</w:t>
            </w:r>
          </w:p>
        </w:tc>
      </w:tr>
      <w:tr w:rsidR="00AD652B" w:rsidRPr="00AD652B" w14:paraId="06CA6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1002F6B"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2F280A77" w14:textId="77777777" w:rsidR="00AD652B" w:rsidRPr="00AD652B" w:rsidRDefault="00AD652B" w:rsidP="006F13B3">
            <w:pPr>
              <w:pStyle w:val="2suptable"/>
            </w:pPr>
            <w:r w:rsidRPr="00AD652B">
              <w:t>10901845919</w:t>
            </w:r>
          </w:p>
        </w:tc>
        <w:tc>
          <w:tcPr>
            <w:tcW w:w="567" w:type="dxa"/>
            <w:tcBorders>
              <w:top w:val="nil"/>
              <w:left w:val="nil"/>
              <w:bottom w:val="nil"/>
              <w:right w:val="nil"/>
            </w:tcBorders>
            <w:shd w:val="clear" w:color="auto" w:fill="auto"/>
            <w:noWrap/>
            <w:vAlign w:val="center"/>
            <w:hideMark/>
          </w:tcPr>
          <w:p w14:paraId="2E2654F8"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F966A7D" w14:textId="77777777" w:rsidR="00AD652B" w:rsidRPr="00AD652B" w:rsidRDefault="00AD652B" w:rsidP="006F13B3">
            <w:pPr>
              <w:pStyle w:val="2suptable"/>
            </w:pPr>
            <w:r w:rsidRPr="00AD652B">
              <w:t>1845919</w:t>
            </w:r>
          </w:p>
        </w:tc>
        <w:tc>
          <w:tcPr>
            <w:tcW w:w="1020" w:type="dxa"/>
            <w:tcBorders>
              <w:top w:val="nil"/>
              <w:left w:val="nil"/>
              <w:bottom w:val="nil"/>
              <w:right w:val="nil"/>
            </w:tcBorders>
            <w:shd w:val="clear" w:color="auto" w:fill="auto"/>
            <w:noWrap/>
            <w:vAlign w:val="center"/>
            <w:hideMark/>
          </w:tcPr>
          <w:p w14:paraId="1880005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1992B8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C267B9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B5FD1CF"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4600A69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2032DF8"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6F075164" w14:textId="7BC5C1B4" w:rsidR="00AD652B" w:rsidRPr="00AD652B" w:rsidRDefault="00AD652B" w:rsidP="006F13B3">
            <w:pPr>
              <w:pStyle w:val="2suptable"/>
            </w:pPr>
            <w:r w:rsidRPr="00AD652B">
              <w:t>T&gt;C, synonymous</w:t>
            </w:r>
            <w:r>
              <w:t xml:space="preserve"> variant</w:t>
            </w:r>
            <w:r w:rsidRPr="00AD652B">
              <w:t xml:space="preserve"> LOC_Os09g03670, Ser110Ser</w:t>
            </w:r>
          </w:p>
        </w:tc>
      </w:tr>
      <w:tr w:rsidR="00AD652B" w:rsidRPr="00AD652B" w14:paraId="325A1D1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2E445E"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1301850C" w14:textId="77777777" w:rsidR="00AD652B" w:rsidRPr="00AD652B" w:rsidRDefault="00AD652B" w:rsidP="006F13B3">
            <w:pPr>
              <w:pStyle w:val="2suptable"/>
            </w:pPr>
            <w:r w:rsidRPr="00AD652B">
              <w:t>10901845925</w:t>
            </w:r>
          </w:p>
        </w:tc>
        <w:tc>
          <w:tcPr>
            <w:tcW w:w="567" w:type="dxa"/>
            <w:tcBorders>
              <w:top w:val="nil"/>
              <w:left w:val="nil"/>
              <w:bottom w:val="nil"/>
              <w:right w:val="nil"/>
            </w:tcBorders>
            <w:shd w:val="clear" w:color="auto" w:fill="auto"/>
            <w:noWrap/>
            <w:vAlign w:val="center"/>
            <w:hideMark/>
          </w:tcPr>
          <w:p w14:paraId="3C59C7FE"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B5A42AC" w14:textId="77777777" w:rsidR="00AD652B" w:rsidRPr="00AD652B" w:rsidRDefault="00AD652B" w:rsidP="006F13B3">
            <w:pPr>
              <w:pStyle w:val="2suptable"/>
            </w:pPr>
            <w:r w:rsidRPr="00AD652B">
              <w:t>1845925</w:t>
            </w:r>
          </w:p>
        </w:tc>
        <w:tc>
          <w:tcPr>
            <w:tcW w:w="1020" w:type="dxa"/>
            <w:tcBorders>
              <w:top w:val="nil"/>
              <w:left w:val="nil"/>
              <w:bottom w:val="nil"/>
              <w:right w:val="nil"/>
            </w:tcBorders>
            <w:shd w:val="clear" w:color="auto" w:fill="auto"/>
            <w:noWrap/>
            <w:vAlign w:val="center"/>
            <w:hideMark/>
          </w:tcPr>
          <w:p w14:paraId="30BCB3CD"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4A87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4AA1D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309C2A" w14:textId="77777777" w:rsidR="00AD652B" w:rsidRPr="00AD652B" w:rsidRDefault="00AD652B" w:rsidP="006F13B3">
            <w:pPr>
              <w:pStyle w:val="2suptable"/>
            </w:pPr>
            <w:r w:rsidRPr="00AD652B">
              <w:t>98.84%</w:t>
            </w:r>
          </w:p>
        </w:tc>
        <w:tc>
          <w:tcPr>
            <w:tcW w:w="708" w:type="dxa"/>
            <w:tcBorders>
              <w:top w:val="nil"/>
              <w:left w:val="nil"/>
              <w:bottom w:val="nil"/>
              <w:right w:val="nil"/>
            </w:tcBorders>
            <w:shd w:val="clear" w:color="auto" w:fill="auto"/>
            <w:noWrap/>
            <w:vAlign w:val="center"/>
            <w:hideMark/>
          </w:tcPr>
          <w:p w14:paraId="55E3BAE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C86A409" w14:textId="77777777" w:rsidR="00AD652B" w:rsidRPr="00AD652B" w:rsidRDefault="00AD652B" w:rsidP="006F13B3">
            <w:pPr>
              <w:pStyle w:val="2suptable"/>
            </w:pPr>
            <w:r w:rsidRPr="00AD652B">
              <w:t>1.16%</w:t>
            </w:r>
          </w:p>
        </w:tc>
        <w:tc>
          <w:tcPr>
            <w:tcW w:w="2048" w:type="dxa"/>
            <w:tcBorders>
              <w:top w:val="nil"/>
              <w:left w:val="nil"/>
              <w:bottom w:val="nil"/>
              <w:right w:val="nil"/>
            </w:tcBorders>
            <w:shd w:val="clear" w:color="auto" w:fill="auto"/>
            <w:vAlign w:val="center"/>
            <w:hideMark/>
          </w:tcPr>
          <w:p w14:paraId="744FBEDD" w14:textId="1526EDF8" w:rsidR="00AD652B" w:rsidRPr="00AD652B" w:rsidRDefault="00AD652B" w:rsidP="006F13B3">
            <w:pPr>
              <w:pStyle w:val="2suptable"/>
            </w:pPr>
            <w:r w:rsidRPr="00AD652B">
              <w:t>G&gt;A, synonymous</w:t>
            </w:r>
            <w:r>
              <w:t xml:space="preserve"> variant</w:t>
            </w:r>
            <w:r w:rsidRPr="00AD652B">
              <w:t xml:space="preserve"> LOC_Os09g03670, Pro108Pro</w:t>
            </w:r>
          </w:p>
        </w:tc>
      </w:tr>
      <w:tr w:rsidR="00AD652B" w:rsidRPr="00AD652B" w14:paraId="44C50F6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A0DE3" w14:textId="77777777" w:rsidR="00AD652B" w:rsidRPr="00AD652B" w:rsidRDefault="00AD652B" w:rsidP="006F13B3">
            <w:pPr>
              <w:pStyle w:val="2suptable"/>
            </w:pPr>
            <w:r w:rsidRPr="00AD652B">
              <w:t>LOC_Os09g08440</w:t>
            </w:r>
          </w:p>
        </w:tc>
        <w:tc>
          <w:tcPr>
            <w:tcW w:w="1134" w:type="dxa"/>
            <w:tcBorders>
              <w:top w:val="nil"/>
              <w:left w:val="nil"/>
              <w:bottom w:val="nil"/>
              <w:right w:val="nil"/>
            </w:tcBorders>
            <w:shd w:val="clear" w:color="auto" w:fill="auto"/>
            <w:noWrap/>
            <w:vAlign w:val="center"/>
            <w:hideMark/>
          </w:tcPr>
          <w:p w14:paraId="709388D7" w14:textId="77777777" w:rsidR="00AD652B" w:rsidRPr="00AD652B" w:rsidRDefault="00AD652B" w:rsidP="006F13B3">
            <w:pPr>
              <w:pStyle w:val="2suptable"/>
            </w:pPr>
            <w:r w:rsidRPr="00AD652B">
              <w:t>10904407556</w:t>
            </w:r>
          </w:p>
        </w:tc>
        <w:tc>
          <w:tcPr>
            <w:tcW w:w="567" w:type="dxa"/>
            <w:tcBorders>
              <w:top w:val="nil"/>
              <w:left w:val="nil"/>
              <w:bottom w:val="nil"/>
              <w:right w:val="nil"/>
            </w:tcBorders>
            <w:shd w:val="clear" w:color="auto" w:fill="auto"/>
            <w:noWrap/>
            <w:vAlign w:val="center"/>
            <w:hideMark/>
          </w:tcPr>
          <w:p w14:paraId="66F595F7"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76871A4A" w14:textId="77777777" w:rsidR="00AD652B" w:rsidRPr="00AD652B" w:rsidRDefault="00AD652B" w:rsidP="006F13B3">
            <w:pPr>
              <w:pStyle w:val="2suptable"/>
            </w:pPr>
            <w:r w:rsidRPr="00AD652B">
              <w:t>4407556</w:t>
            </w:r>
          </w:p>
        </w:tc>
        <w:tc>
          <w:tcPr>
            <w:tcW w:w="1020" w:type="dxa"/>
            <w:tcBorders>
              <w:top w:val="nil"/>
              <w:left w:val="nil"/>
              <w:bottom w:val="nil"/>
              <w:right w:val="nil"/>
            </w:tcBorders>
            <w:shd w:val="clear" w:color="auto" w:fill="auto"/>
            <w:noWrap/>
            <w:vAlign w:val="center"/>
            <w:hideMark/>
          </w:tcPr>
          <w:p w14:paraId="380888DC"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3A7743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42F7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AE286D" w14:textId="77777777" w:rsidR="00AD652B" w:rsidRPr="00AD652B" w:rsidRDefault="00AD652B" w:rsidP="006F13B3">
            <w:pPr>
              <w:pStyle w:val="2suptable"/>
            </w:pPr>
            <w:r w:rsidRPr="00AD652B">
              <w:t>96.76%</w:t>
            </w:r>
          </w:p>
        </w:tc>
        <w:tc>
          <w:tcPr>
            <w:tcW w:w="708" w:type="dxa"/>
            <w:tcBorders>
              <w:top w:val="nil"/>
              <w:left w:val="nil"/>
              <w:bottom w:val="nil"/>
              <w:right w:val="nil"/>
            </w:tcBorders>
            <w:shd w:val="clear" w:color="auto" w:fill="auto"/>
            <w:noWrap/>
            <w:vAlign w:val="center"/>
            <w:hideMark/>
          </w:tcPr>
          <w:p w14:paraId="78518D8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BB03DA6" w14:textId="77777777" w:rsidR="00AD652B" w:rsidRPr="00AD652B" w:rsidRDefault="00AD652B" w:rsidP="006F13B3">
            <w:pPr>
              <w:pStyle w:val="2suptable"/>
            </w:pPr>
            <w:r w:rsidRPr="00AD652B">
              <w:t>3.24%</w:t>
            </w:r>
          </w:p>
        </w:tc>
        <w:tc>
          <w:tcPr>
            <w:tcW w:w="2048" w:type="dxa"/>
            <w:tcBorders>
              <w:top w:val="nil"/>
              <w:left w:val="nil"/>
              <w:bottom w:val="nil"/>
              <w:right w:val="nil"/>
            </w:tcBorders>
            <w:shd w:val="clear" w:color="auto" w:fill="auto"/>
            <w:vAlign w:val="center"/>
            <w:hideMark/>
          </w:tcPr>
          <w:p w14:paraId="633A0B01" w14:textId="11E9EA6F" w:rsidR="00AD652B" w:rsidRPr="00AD652B" w:rsidRDefault="00AD652B" w:rsidP="006F13B3">
            <w:pPr>
              <w:pStyle w:val="2suptable"/>
            </w:pPr>
            <w:r w:rsidRPr="00AD652B">
              <w:t>C&gt;T, missense</w:t>
            </w:r>
            <w:r>
              <w:t xml:space="preserve"> variant</w:t>
            </w:r>
            <w:r w:rsidRPr="00AD652B">
              <w:t xml:space="preserve"> LOC_Os09g08440, Ser358Leu</w:t>
            </w:r>
          </w:p>
        </w:tc>
      </w:tr>
      <w:tr w:rsidR="00AD652B" w:rsidRPr="00AD652B" w14:paraId="4825C1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EC23A1" w14:textId="77777777" w:rsidR="00AD652B" w:rsidRPr="00AD652B" w:rsidRDefault="00AD652B" w:rsidP="006F13B3">
            <w:pPr>
              <w:pStyle w:val="2suptable"/>
            </w:pPr>
            <w:r w:rsidRPr="00AD652B">
              <w:lastRenderedPageBreak/>
              <w:t>LOC_Os09g08440</w:t>
            </w:r>
          </w:p>
        </w:tc>
        <w:tc>
          <w:tcPr>
            <w:tcW w:w="1134" w:type="dxa"/>
            <w:tcBorders>
              <w:top w:val="nil"/>
              <w:left w:val="nil"/>
              <w:bottom w:val="nil"/>
              <w:right w:val="nil"/>
            </w:tcBorders>
            <w:shd w:val="clear" w:color="auto" w:fill="auto"/>
            <w:noWrap/>
            <w:vAlign w:val="center"/>
            <w:hideMark/>
          </w:tcPr>
          <w:p w14:paraId="3C1FA916" w14:textId="77777777" w:rsidR="00AD652B" w:rsidRPr="00AD652B" w:rsidRDefault="00AD652B" w:rsidP="006F13B3">
            <w:pPr>
              <w:pStyle w:val="2suptable"/>
            </w:pPr>
            <w:r w:rsidRPr="00AD652B">
              <w:t>10904407560</w:t>
            </w:r>
          </w:p>
        </w:tc>
        <w:tc>
          <w:tcPr>
            <w:tcW w:w="567" w:type="dxa"/>
            <w:tcBorders>
              <w:top w:val="nil"/>
              <w:left w:val="nil"/>
              <w:bottom w:val="nil"/>
              <w:right w:val="nil"/>
            </w:tcBorders>
            <w:shd w:val="clear" w:color="auto" w:fill="auto"/>
            <w:noWrap/>
            <w:vAlign w:val="center"/>
            <w:hideMark/>
          </w:tcPr>
          <w:p w14:paraId="25A6836A"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00C4BDC" w14:textId="77777777" w:rsidR="00AD652B" w:rsidRPr="00AD652B" w:rsidRDefault="00AD652B" w:rsidP="006F13B3">
            <w:pPr>
              <w:pStyle w:val="2suptable"/>
            </w:pPr>
            <w:r w:rsidRPr="00AD652B">
              <w:t>4407560</w:t>
            </w:r>
          </w:p>
        </w:tc>
        <w:tc>
          <w:tcPr>
            <w:tcW w:w="1020" w:type="dxa"/>
            <w:tcBorders>
              <w:top w:val="nil"/>
              <w:left w:val="nil"/>
              <w:bottom w:val="nil"/>
              <w:right w:val="nil"/>
            </w:tcBorders>
            <w:shd w:val="clear" w:color="auto" w:fill="auto"/>
            <w:noWrap/>
            <w:vAlign w:val="center"/>
            <w:hideMark/>
          </w:tcPr>
          <w:p w14:paraId="72C6DBEF"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1F055B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141DC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AC710CA" w14:textId="77777777" w:rsidR="00AD652B" w:rsidRPr="00AD652B" w:rsidRDefault="00AD652B" w:rsidP="006F13B3">
            <w:pPr>
              <w:pStyle w:val="2suptable"/>
            </w:pPr>
            <w:r w:rsidRPr="00AD652B">
              <w:t>99.41%</w:t>
            </w:r>
          </w:p>
        </w:tc>
        <w:tc>
          <w:tcPr>
            <w:tcW w:w="708" w:type="dxa"/>
            <w:tcBorders>
              <w:top w:val="nil"/>
              <w:left w:val="nil"/>
              <w:bottom w:val="nil"/>
              <w:right w:val="nil"/>
            </w:tcBorders>
            <w:shd w:val="clear" w:color="auto" w:fill="auto"/>
            <w:noWrap/>
            <w:vAlign w:val="center"/>
            <w:hideMark/>
          </w:tcPr>
          <w:p w14:paraId="41DC09B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16EC1AC" w14:textId="77777777" w:rsidR="00AD652B" w:rsidRPr="00AD652B" w:rsidRDefault="00AD652B" w:rsidP="006F13B3">
            <w:pPr>
              <w:pStyle w:val="2suptable"/>
            </w:pPr>
            <w:r w:rsidRPr="00AD652B">
              <w:t>0.59%</w:t>
            </w:r>
          </w:p>
        </w:tc>
        <w:tc>
          <w:tcPr>
            <w:tcW w:w="2048" w:type="dxa"/>
            <w:tcBorders>
              <w:top w:val="nil"/>
              <w:left w:val="nil"/>
              <w:bottom w:val="nil"/>
              <w:right w:val="nil"/>
            </w:tcBorders>
            <w:shd w:val="clear" w:color="auto" w:fill="auto"/>
            <w:vAlign w:val="center"/>
            <w:hideMark/>
          </w:tcPr>
          <w:p w14:paraId="0108C2CC" w14:textId="28F5D879" w:rsidR="00AD652B" w:rsidRPr="00AD652B" w:rsidRDefault="00AD652B" w:rsidP="006F13B3">
            <w:pPr>
              <w:pStyle w:val="2suptable"/>
            </w:pPr>
            <w:r w:rsidRPr="00AD652B">
              <w:t>C&gt;T, synonymous</w:t>
            </w:r>
            <w:r>
              <w:t xml:space="preserve"> variant</w:t>
            </w:r>
            <w:r w:rsidRPr="00AD652B">
              <w:t xml:space="preserve"> LOC_Os09g08440, Asp359Asp</w:t>
            </w:r>
          </w:p>
        </w:tc>
      </w:tr>
      <w:tr w:rsidR="00AD652B" w:rsidRPr="00AD652B" w14:paraId="3CCE13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78AC0F"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0F6DB07E" w14:textId="77777777" w:rsidR="00AD652B" w:rsidRPr="00AD652B" w:rsidRDefault="00AD652B" w:rsidP="006F13B3">
            <w:pPr>
              <w:pStyle w:val="2suptable"/>
            </w:pPr>
            <w:r w:rsidRPr="00AD652B">
              <w:t>10914365296</w:t>
            </w:r>
          </w:p>
        </w:tc>
        <w:tc>
          <w:tcPr>
            <w:tcW w:w="567" w:type="dxa"/>
            <w:tcBorders>
              <w:top w:val="nil"/>
              <w:left w:val="nil"/>
              <w:bottom w:val="nil"/>
              <w:right w:val="nil"/>
            </w:tcBorders>
            <w:shd w:val="clear" w:color="auto" w:fill="auto"/>
            <w:noWrap/>
            <w:vAlign w:val="center"/>
            <w:hideMark/>
          </w:tcPr>
          <w:p w14:paraId="7E187A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C2A4C08" w14:textId="77777777" w:rsidR="00AD652B" w:rsidRPr="00AD652B" w:rsidRDefault="00AD652B" w:rsidP="006F13B3">
            <w:pPr>
              <w:pStyle w:val="2suptable"/>
            </w:pPr>
            <w:r w:rsidRPr="00AD652B">
              <w:t>14365296</w:t>
            </w:r>
          </w:p>
        </w:tc>
        <w:tc>
          <w:tcPr>
            <w:tcW w:w="1020" w:type="dxa"/>
            <w:tcBorders>
              <w:top w:val="nil"/>
              <w:left w:val="nil"/>
              <w:bottom w:val="nil"/>
              <w:right w:val="nil"/>
            </w:tcBorders>
            <w:shd w:val="clear" w:color="auto" w:fill="auto"/>
            <w:noWrap/>
            <w:vAlign w:val="center"/>
            <w:hideMark/>
          </w:tcPr>
          <w:p w14:paraId="4DB3839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ACBB9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48CE41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65AD5" w14:textId="77777777" w:rsidR="00AD652B" w:rsidRPr="00AD652B" w:rsidRDefault="00AD652B" w:rsidP="006F13B3">
            <w:pPr>
              <w:pStyle w:val="2suptable"/>
            </w:pPr>
            <w:r w:rsidRPr="00AD652B">
              <w:t>92.74%</w:t>
            </w:r>
          </w:p>
        </w:tc>
        <w:tc>
          <w:tcPr>
            <w:tcW w:w="708" w:type="dxa"/>
            <w:tcBorders>
              <w:top w:val="nil"/>
              <w:left w:val="nil"/>
              <w:bottom w:val="nil"/>
              <w:right w:val="nil"/>
            </w:tcBorders>
            <w:shd w:val="clear" w:color="auto" w:fill="auto"/>
            <w:noWrap/>
            <w:vAlign w:val="center"/>
            <w:hideMark/>
          </w:tcPr>
          <w:p w14:paraId="60A7848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5951A00" w14:textId="77777777" w:rsidR="00AD652B" w:rsidRPr="00AD652B" w:rsidRDefault="00AD652B" w:rsidP="006F13B3">
            <w:pPr>
              <w:pStyle w:val="2suptable"/>
            </w:pPr>
            <w:r w:rsidRPr="00AD652B">
              <w:t>7.26%</w:t>
            </w:r>
          </w:p>
        </w:tc>
        <w:tc>
          <w:tcPr>
            <w:tcW w:w="2048" w:type="dxa"/>
            <w:tcBorders>
              <w:top w:val="nil"/>
              <w:left w:val="nil"/>
              <w:bottom w:val="nil"/>
              <w:right w:val="nil"/>
            </w:tcBorders>
            <w:shd w:val="clear" w:color="auto" w:fill="auto"/>
            <w:vAlign w:val="center"/>
            <w:hideMark/>
          </w:tcPr>
          <w:p w14:paraId="14132062" w14:textId="5D13CE79" w:rsidR="00AD652B" w:rsidRPr="00AD652B" w:rsidRDefault="00AD652B" w:rsidP="006F13B3">
            <w:pPr>
              <w:pStyle w:val="2suptable"/>
            </w:pPr>
            <w:r w:rsidRPr="00AD652B">
              <w:t>C&gt;A, missense</w:t>
            </w:r>
            <w:r>
              <w:t xml:space="preserve"> variant</w:t>
            </w:r>
            <w:r w:rsidRPr="00AD652B">
              <w:t xml:space="preserve"> LOC_Os09g24200, Leu159Ile</w:t>
            </w:r>
          </w:p>
        </w:tc>
      </w:tr>
      <w:tr w:rsidR="00AD652B" w:rsidRPr="00AD652B" w14:paraId="65BFCD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D9EB19"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6B1CF931" w14:textId="77777777" w:rsidR="00AD652B" w:rsidRPr="00AD652B" w:rsidRDefault="00AD652B" w:rsidP="006F13B3">
            <w:pPr>
              <w:pStyle w:val="2suptable"/>
            </w:pPr>
            <w:r w:rsidRPr="00AD652B">
              <w:t>10914365301</w:t>
            </w:r>
          </w:p>
        </w:tc>
        <w:tc>
          <w:tcPr>
            <w:tcW w:w="567" w:type="dxa"/>
            <w:tcBorders>
              <w:top w:val="nil"/>
              <w:left w:val="nil"/>
              <w:bottom w:val="nil"/>
              <w:right w:val="nil"/>
            </w:tcBorders>
            <w:shd w:val="clear" w:color="auto" w:fill="auto"/>
            <w:noWrap/>
            <w:vAlign w:val="center"/>
            <w:hideMark/>
          </w:tcPr>
          <w:p w14:paraId="5190C835"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3A5D7963" w14:textId="77777777" w:rsidR="00AD652B" w:rsidRPr="00AD652B" w:rsidRDefault="00AD652B" w:rsidP="006F13B3">
            <w:pPr>
              <w:pStyle w:val="2suptable"/>
            </w:pPr>
            <w:r w:rsidRPr="00AD652B">
              <w:t>14365301</w:t>
            </w:r>
          </w:p>
        </w:tc>
        <w:tc>
          <w:tcPr>
            <w:tcW w:w="1020" w:type="dxa"/>
            <w:tcBorders>
              <w:top w:val="nil"/>
              <w:left w:val="nil"/>
              <w:bottom w:val="nil"/>
              <w:right w:val="nil"/>
            </w:tcBorders>
            <w:shd w:val="clear" w:color="auto" w:fill="auto"/>
            <w:noWrap/>
            <w:vAlign w:val="center"/>
            <w:hideMark/>
          </w:tcPr>
          <w:p w14:paraId="2F06A68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D2F61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DBD8C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BB4984A"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A43165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ABDD291"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F43C3E9" w14:textId="7800265C" w:rsidR="00AD652B" w:rsidRPr="00AD652B" w:rsidRDefault="00AD652B" w:rsidP="006F13B3">
            <w:pPr>
              <w:pStyle w:val="2suptable"/>
            </w:pPr>
            <w:r w:rsidRPr="00AD652B">
              <w:t>G&gt;A, synonymous</w:t>
            </w:r>
            <w:r>
              <w:t xml:space="preserve"> variant</w:t>
            </w:r>
            <w:r w:rsidRPr="00AD652B">
              <w:t xml:space="preserve"> LOC_Os09g24200, Glu160Glu</w:t>
            </w:r>
          </w:p>
        </w:tc>
      </w:tr>
      <w:tr w:rsidR="00AD652B" w:rsidRPr="00AD652B" w14:paraId="10B294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3CDF68" w14:textId="77777777" w:rsidR="00AD652B" w:rsidRPr="00AD652B" w:rsidRDefault="00AD652B" w:rsidP="006F13B3">
            <w:pPr>
              <w:pStyle w:val="2suptable"/>
            </w:pPr>
            <w:r w:rsidRPr="00AD652B">
              <w:t>LOC_Os09g25960</w:t>
            </w:r>
          </w:p>
        </w:tc>
        <w:tc>
          <w:tcPr>
            <w:tcW w:w="1134" w:type="dxa"/>
            <w:tcBorders>
              <w:top w:val="nil"/>
              <w:left w:val="nil"/>
              <w:bottom w:val="nil"/>
              <w:right w:val="nil"/>
            </w:tcBorders>
            <w:shd w:val="clear" w:color="auto" w:fill="auto"/>
            <w:noWrap/>
            <w:vAlign w:val="center"/>
            <w:hideMark/>
          </w:tcPr>
          <w:p w14:paraId="5C535C11" w14:textId="77777777" w:rsidR="00AD652B" w:rsidRPr="00AD652B" w:rsidRDefault="00AD652B" w:rsidP="006F13B3">
            <w:pPr>
              <w:pStyle w:val="2suptable"/>
            </w:pPr>
            <w:r w:rsidRPr="00AD652B">
              <w:t>10915590374</w:t>
            </w:r>
          </w:p>
        </w:tc>
        <w:tc>
          <w:tcPr>
            <w:tcW w:w="567" w:type="dxa"/>
            <w:tcBorders>
              <w:top w:val="nil"/>
              <w:left w:val="nil"/>
              <w:bottom w:val="nil"/>
              <w:right w:val="nil"/>
            </w:tcBorders>
            <w:shd w:val="clear" w:color="auto" w:fill="auto"/>
            <w:noWrap/>
            <w:vAlign w:val="center"/>
            <w:hideMark/>
          </w:tcPr>
          <w:p w14:paraId="04FFD65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65CF6D9F" w14:textId="77777777" w:rsidR="00AD652B" w:rsidRPr="00AD652B" w:rsidRDefault="00AD652B" w:rsidP="006F13B3">
            <w:pPr>
              <w:pStyle w:val="2suptable"/>
            </w:pPr>
            <w:r w:rsidRPr="00AD652B">
              <w:t>15590374</w:t>
            </w:r>
          </w:p>
        </w:tc>
        <w:tc>
          <w:tcPr>
            <w:tcW w:w="1020" w:type="dxa"/>
            <w:tcBorders>
              <w:top w:val="nil"/>
              <w:left w:val="nil"/>
              <w:bottom w:val="nil"/>
              <w:right w:val="nil"/>
            </w:tcBorders>
            <w:shd w:val="clear" w:color="auto" w:fill="auto"/>
            <w:noWrap/>
            <w:vAlign w:val="center"/>
            <w:hideMark/>
          </w:tcPr>
          <w:p w14:paraId="61AD63AC"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3D5A17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59F2B5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F7B49" w14:textId="77777777" w:rsidR="00AD652B" w:rsidRPr="00AD652B" w:rsidRDefault="00AD652B" w:rsidP="006F13B3">
            <w:pPr>
              <w:pStyle w:val="2suptable"/>
            </w:pPr>
            <w:r w:rsidRPr="00AD652B">
              <w:t>98.95%</w:t>
            </w:r>
          </w:p>
        </w:tc>
        <w:tc>
          <w:tcPr>
            <w:tcW w:w="708" w:type="dxa"/>
            <w:tcBorders>
              <w:top w:val="nil"/>
              <w:left w:val="nil"/>
              <w:bottom w:val="nil"/>
              <w:right w:val="nil"/>
            </w:tcBorders>
            <w:shd w:val="clear" w:color="auto" w:fill="auto"/>
            <w:noWrap/>
            <w:vAlign w:val="center"/>
            <w:hideMark/>
          </w:tcPr>
          <w:p w14:paraId="3239539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C48D146" w14:textId="77777777" w:rsidR="00AD652B" w:rsidRPr="00AD652B" w:rsidRDefault="00AD652B" w:rsidP="006F13B3">
            <w:pPr>
              <w:pStyle w:val="2suptable"/>
            </w:pPr>
            <w:r w:rsidRPr="00AD652B">
              <w:t>1.05%</w:t>
            </w:r>
          </w:p>
        </w:tc>
        <w:tc>
          <w:tcPr>
            <w:tcW w:w="2048" w:type="dxa"/>
            <w:tcBorders>
              <w:top w:val="nil"/>
              <w:left w:val="nil"/>
              <w:bottom w:val="nil"/>
              <w:right w:val="nil"/>
            </w:tcBorders>
            <w:shd w:val="clear" w:color="auto" w:fill="auto"/>
            <w:vAlign w:val="center"/>
            <w:hideMark/>
          </w:tcPr>
          <w:p w14:paraId="70914936" w14:textId="1A77772B" w:rsidR="00AD652B" w:rsidRPr="00AD652B" w:rsidRDefault="00AD652B" w:rsidP="006F13B3">
            <w:pPr>
              <w:pStyle w:val="2suptable"/>
            </w:pPr>
            <w:r w:rsidRPr="00AD652B">
              <w:t>A&gt;G, missense</w:t>
            </w:r>
            <w:r>
              <w:t xml:space="preserve"> variant</w:t>
            </w:r>
            <w:r w:rsidRPr="00AD652B">
              <w:t xml:space="preserve"> LOC_Os09g25960, Phe581Ser</w:t>
            </w:r>
          </w:p>
        </w:tc>
      </w:tr>
      <w:tr w:rsidR="00AD652B" w:rsidRPr="00AD652B" w14:paraId="65857A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EC64D6"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60E52654" w14:textId="77777777" w:rsidR="00AD652B" w:rsidRPr="00AD652B" w:rsidRDefault="00AD652B" w:rsidP="006F13B3">
            <w:pPr>
              <w:pStyle w:val="2suptable"/>
            </w:pPr>
            <w:r w:rsidRPr="00AD652B">
              <w:t>10919647853</w:t>
            </w:r>
          </w:p>
        </w:tc>
        <w:tc>
          <w:tcPr>
            <w:tcW w:w="567" w:type="dxa"/>
            <w:tcBorders>
              <w:top w:val="nil"/>
              <w:left w:val="nil"/>
              <w:bottom w:val="nil"/>
              <w:right w:val="nil"/>
            </w:tcBorders>
            <w:shd w:val="clear" w:color="auto" w:fill="auto"/>
            <w:noWrap/>
            <w:vAlign w:val="center"/>
            <w:hideMark/>
          </w:tcPr>
          <w:p w14:paraId="51FC5462"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83E14B5" w14:textId="77777777" w:rsidR="00AD652B" w:rsidRPr="00AD652B" w:rsidRDefault="00AD652B" w:rsidP="006F13B3">
            <w:pPr>
              <w:pStyle w:val="2suptable"/>
            </w:pPr>
            <w:r w:rsidRPr="00AD652B">
              <w:t>19647853</w:t>
            </w:r>
          </w:p>
        </w:tc>
        <w:tc>
          <w:tcPr>
            <w:tcW w:w="1020" w:type="dxa"/>
            <w:tcBorders>
              <w:top w:val="nil"/>
              <w:left w:val="nil"/>
              <w:bottom w:val="nil"/>
              <w:right w:val="nil"/>
            </w:tcBorders>
            <w:shd w:val="clear" w:color="auto" w:fill="auto"/>
            <w:noWrap/>
            <w:vAlign w:val="center"/>
            <w:hideMark/>
          </w:tcPr>
          <w:p w14:paraId="60AD4D2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7376A6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9F12A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3F759D2"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633D9C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DA66127"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02E9FC6C" w14:textId="10382212" w:rsidR="00AD652B" w:rsidRPr="00AD652B" w:rsidRDefault="00AD652B" w:rsidP="006F13B3">
            <w:pPr>
              <w:pStyle w:val="2suptable"/>
            </w:pPr>
            <w:r w:rsidRPr="00AD652B">
              <w:t>C&gt;T, missense</w:t>
            </w:r>
            <w:r>
              <w:t xml:space="preserve"> variant</w:t>
            </w:r>
            <w:r w:rsidRPr="00AD652B">
              <w:t xml:space="preserve"> LOC_Os09g32944, Leu347Phe</w:t>
            </w:r>
          </w:p>
        </w:tc>
      </w:tr>
      <w:tr w:rsidR="00AD652B" w:rsidRPr="00AD652B" w14:paraId="584835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FB9E0"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0C7AA1F1" w14:textId="77777777" w:rsidR="00AD652B" w:rsidRPr="00AD652B" w:rsidRDefault="00AD652B" w:rsidP="006F13B3">
            <w:pPr>
              <w:pStyle w:val="2suptable"/>
            </w:pPr>
            <w:r w:rsidRPr="00AD652B">
              <w:t>10919647862</w:t>
            </w:r>
          </w:p>
        </w:tc>
        <w:tc>
          <w:tcPr>
            <w:tcW w:w="567" w:type="dxa"/>
            <w:tcBorders>
              <w:top w:val="nil"/>
              <w:left w:val="nil"/>
              <w:bottom w:val="nil"/>
              <w:right w:val="nil"/>
            </w:tcBorders>
            <w:shd w:val="clear" w:color="auto" w:fill="auto"/>
            <w:noWrap/>
            <w:vAlign w:val="center"/>
            <w:hideMark/>
          </w:tcPr>
          <w:p w14:paraId="57A34CA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2EC1768B" w14:textId="77777777" w:rsidR="00AD652B" w:rsidRPr="00AD652B" w:rsidRDefault="00AD652B" w:rsidP="006F13B3">
            <w:pPr>
              <w:pStyle w:val="2suptable"/>
            </w:pPr>
            <w:r w:rsidRPr="00AD652B">
              <w:t>19647862</w:t>
            </w:r>
          </w:p>
        </w:tc>
        <w:tc>
          <w:tcPr>
            <w:tcW w:w="1020" w:type="dxa"/>
            <w:tcBorders>
              <w:top w:val="nil"/>
              <w:left w:val="nil"/>
              <w:bottom w:val="nil"/>
              <w:right w:val="nil"/>
            </w:tcBorders>
            <w:shd w:val="clear" w:color="auto" w:fill="auto"/>
            <w:noWrap/>
            <w:vAlign w:val="center"/>
            <w:hideMark/>
          </w:tcPr>
          <w:p w14:paraId="4EED895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9BA96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1CAEC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69A1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58D42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94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87B9678" w14:textId="452C9D28" w:rsidR="00AD652B" w:rsidRPr="00AD652B" w:rsidRDefault="00AD652B" w:rsidP="006F13B3">
            <w:pPr>
              <w:pStyle w:val="2suptable"/>
            </w:pPr>
            <w:r w:rsidRPr="00AD652B">
              <w:t>C&gt;T, synonymous</w:t>
            </w:r>
            <w:r>
              <w:t xml:space="preserve"> variant</w:t>
            </w:r>
            <w:r w:rsidRPr="00AD652B">
              <w:t xml:space="preserve"> LOC_Os09g32944, Leu350Leu</w:t>
            </w:r>
          </w:p>
        </w:tc>
      </w:tr>
      <w:tr w:rsidR="00AD652B" w:rsidRPr="00AD652B" w14:paraId="0215648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AAE98" w14:textId="77777777" w:rsidR="00AD652B" w:rsidRPr="00AD652B" w:rsidRDefault="00AD652B" w:rsidP="006F13B3">
            <w:pPr>
              <w:pStyle w:val="2suptable"/>
            </w:pPr>
            <w:r w:rsidRPr="00AD652B">
              <w:t>LOC_Os09g37040</w:t>
            </w:r>
          </w:p>
        </w:tc>
        <w:tc>
          <w:tcPr>
            <w:tcW w:w="1134" w:type="dxa"/>
            <w:tcBorders>
              <w:top w:val="nil"/>
              <w:left w:val="nil"/>
              <w:bottom w:val="nil"/>
              <w:right w:val="nil"/>
            </w:tcBorders>
            <w:shd w:val="clear" w:color="auto" w:fill="auto"/>
            <w:noWrap/>
            <w:vAlign w:val="center"/>
            <w:hideMark/>
          </w:tcPr>
          <w:p w14:paraId="1748F7A8" w14:textId="77777777" w:rsidR="00AD652B" w:rsidRPr="00AD652B" w:rsidRDefault="00AD652B" w:rsidP="006F13B3">
            <w:pPr>
              <w:pStyle w:val="2suptable"/>
            </w:pPr>
            <w:r w:rsidRPr="00AD652B">
              <w:t>10921370178</w:t>
            </w:r>
          </w:p>
        </w:tc>
        <w:tc>
          <w:tcPr>
            <w:tcW w:w="567" w:type="dxa"/>
            <w:tcBorders>
              <w:top w:val="nil"/>
              <w:left w:val="nil"/>
              <w:bottom w:val="nil"/>
              <w:right w:val="nil"/>
            </w:tcBorders>
            <w:shd w:val="clear" w:color="auto" w:fill="auto"/>
            <w:noWrap/>
            <w:vAlign w:val="center"/>
            <w:hideMark/>
          </w:tcPr>
          <w:p w14:paraId="655193D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A26918" w14:textId="77777777" w:rsidR="00AD652B" w:rsidRPr="00AD652B" w:rsidRDefault="00AD652B" w:rsidP="006F13B3">
            <w:pPr>
              <w:pStyle w:val="2suptable"/>
            </w:pPr>
            <w:r w:rsidRPr="00AD652B">
              <w:t>21370178</w:t>
            </w:r>
          </w:p>
        </w:tc>
        <w:tc>
          <w:tcPr>
            <w:tcW w:w="1020" w:type="dxa"/>
            <w:tcBorders>
              <w:top w:val="nil"/>
              <w:left w:val="nil"/>
              <w:bottom w:val="nil"/>
              <w:right w:val="nil"/>
            </w:tcBorders>
            <w:shd w:val="clear" w:color="auto" w:fill="auto"/>
            <w:noWrap/>
            <w:vAlign w:val="center"/>
            <w:hideMark/>
          </w:tcPr>
          <w:p w14:paraId="42A66F1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600E07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AAFC23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B9BBE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6A48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026F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AC491AD" w14:textId="77777777" w:rsidR="00AD652B" w:rsidRPr="00AD652B" w:rsidRDefault="00AD652B" w:rsidP="006F13B3">
            <w:pPr>
              <w:pStyle w:val="2suptable"/>
            </w:pPr>
            <w:r w:rsidRPr="00AD652B">
              <w:t>－</w:t>
            </w:r>
          </w:p>
        </w:tc>
      </w:tr>
      <w:tr w:rsidR="00AD652B" w:rsidRPr="00AD652B" w14:paraId="137A36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BF52BD"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0BD5C427" w14:textId="77777777" w:rsidR="00AD652B" w:rsidRPr="00AD652B" w:rsidRDefault="00AD652B" w:rsidP="006F13B3">
            <w:pPr>
              <w:pStyle w:val="2suptable"/>
            </w:pPr>
            <w:r w:rsidRPr="00AD652B">
              <w:t>11010626498</w:t>
            </w:r>
          </w:p>
        </w:tc>
        <w:tc>
          <w:tcPr>
            <w:tcW w:w="567" w:type="dxa"/>
            <w:tcBorders>
              <w:top w:val="nil"/>
              <w:left w:val="nil"/>
              <w:bottom w:val="nil"/>
              <w:right w:val="nil"/>
            </w:tcBorders>
            <w:shd w:val="clear" w:color="auto" w:fill="auto"/>
            <w:noWrap/>
            <w:vAlign w:val="center"/>
            <w:hideMark/>
          </w:tcPr>
          <w:p w14:paraId="22D2CC1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BEBBD2A" w14:textId="77777777" w:rsidR="00AD652B" w:rsidRPr="00AD652B" w:rsidRDefault="00AD652B" w:rsidP="006F13B3">
            <w:pPr>
              <w:pStyle w:val="2suptable"/>
            </w:pPr>
            <w:r w:rsidRPr="00AD652B">
              <w:t>10626498</w:t>
            </w:r>
          </w:p>
        </w:tc>
        <w:tc>
          <w:tcPr>
            <w:tcW w:w="1020" w:type="dxa"/>
            <w:tcBorders>
              <w:top w:val="nil"/>
              <w:left w:val="nil"/>
              <w:bottom w:val="nil"/>
              <w:right w:val="nil"/>
            </w:tcBorders>
            <w:shd w:val="clear" w:color="auto" w:fill="auto"/>
            <w:noWrap/>
            <w:vAlign w:val="center"/>
            <w:hideMark/>
          </w:tcPr>
          <w:p w14:paraId="6DC4B30C"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E15B57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1DE81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00990C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A0355C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CFF152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0DA584C" w14:textId="222CF194" w:rsidR="00AD652B" w:rsidRPr="00AD652B" w:rsidRDefault="00AD652B" w:rsidP="006F13B3">
            <w:pPr>
              <w:pStyle w:val="2suptable"/>
            </w:pPr>
            <w:r w:rsidRPr="00AD652B">
              <w:t>G&gt;C, missense</w:t>
            </w:r>
            <w:r>
              <w:t xml:space="preserve"> variant</w:t>
            </w:r>
            <w:r w:rsidRPr="00AD652B">
              <w:t xml:space="preserve"> LOC_Os10g20990, Pro366Ala</w:t>
            </w:r>
          </w:p>
        </w:tc>
      </w:tr>
      <w:tr w:rsidR="00AD652B" w:rsidRPr="00AD652B" w14:paraId="4FA3F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7B2D49"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5A85242E" w14:textId="77777777" w:rsidR="00AD652B" w:rsidRPr="00AD652B" w:rsidRDefault="00AD652B" w:rsidP="006F13B3">
            <w:pPr>
              <w:pStyle w:val="2suptable"/>
            </w:pPr>
            <w:r w:rsidRPr="00AD652B">
              <w:t>11010626503</w:t>
            </w:r>
          </w:p>
        </w:tc>
        <w:tc>
          <w:tcPr>
            <w:tcW w:w="567" w:type="dxa"/>
            <w:tcBorders>
              <w:top w:val="nil"/>
              <w:left w:val="nil"/>
              <w:bottom w:val="nil"/>
              <w:right w:val="nil"/>
            </w:tcBorders>
            <w:shd w:val="clear" w:color="auto" w:fill="auto"/>
            <w:noWrap/>
            <w:vAlign w:val="center"/>
            <w:hideMark/>
          </w:tcPr>
          <w:p w14:paraId="40C9F0A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22C8E8" w14:textId="77777777" w:rsidR="00AD652B" w:rsidRPr="00AD652B" w:rsidRDefault="00AD652B" w:rsidP="006F13B3">
            <w:pPr>
              <w:pStyle w:val="2suptable"/>
            </w:pPr>
            <w:r w:rsidRPr="00AD652B">
              <w:t>10626503</w:t>
            </w:r>
          </w:p>
        </w:tc>
        <w:tc>
          <w:tcPr>
            <w:tcW w:w="1020" w:type="dxa"/>
            <w:tcBorders>
              <w:top w:val="nil"/>
              <w:left w:val="nil"/>
              <w:bottom w:val="nil"/>
              <w:right w:val="nil"/>
            </w:tcBorders>
            <w:shd w:val="clear" w:color="auto" w:fill="auto"/>
            <w:noWrap/>
            <w:vAlign w:val="center"/>
            <w:hideMark/>
          </w:tcPr>
          <w:p w14:paraId="37823EA1"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1AA971DE"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82212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83E7DEE"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0071E6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C958110"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E8501D3" w14:textId="7A7FE29A" w:rsidR="00AD652B" w:rsidRPr="00AD652B" w:rsidRDefault="00AD652B" w:rsidP="006F13B3">
            <w:pPr>
              <w:pStyle w:val="2suptable"/>
            </w:pPr>
            <w:r w:rsidRPr="00AD652B">
              <w:t>C&gt;T, missense</w:t>
            </w:r>
            <w:r>
              <w:t xml:space="preserve"> variant</w:t>
            </w:r>
            <w:r w:rsidRPr="00AD652B">
              <w:t xml:space="preserve"> LOC_Os10g20990, Arg364His</w:t>
            </w:r>
          </w:p>
        </w:tc>
      </w:tr>
      <w:tr w:rsidR="00AD652B" w:rsidRPr="00AD652B" w14:paraId="569AFC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597E52"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150086D" w14:textId="77777777" w:rsidR="00AD652B" w:rsidRPr="00AD652B" w:rsidRDefault="00AD652B" w:rsidP="006F13B3">
            <w:pPr>
              <w:pStyle w:val="2suptable"/>
            </w:pPr>
            <w:r w:rsidRPr="00AD652B">
              <w:t>11010626504</w:t>
            </w:r>
          </w:p>
        </w:tc>
        <w:tc>
          <w:tcPr>
            <w:tcW w:w="567" w:type="dxa"/>
            <w:tcBorders>
              <w:top w:val="nil"/>
              <w:left w:val="nil"/>
              <w:bottom w:val="nil"/>
              <w:right w:val="nil"/>
            </w:tcBorders>
            <w:shd w:val="clear" w:color="auto" w:fill="auto"/>
            <w:noWrap/>
            <w:vAlign w:val="center"/>
            <w:hideMark/>
          </w:tcPr>
          <w:p w14:paraId="3660020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C39DA59" w14:textId="77777777" w:rsidR="00AD652B" w:rsidRPr="00AD652B" w:rsidRDefault="00AD652B" w:rsidP="006F13B3">
            <w:pPr>
              <w:pStyle w:val="2suptable"/>
            </w:pPr>
            <w:r w:rsidRPr="00AD652B">
              <w:t>10626504</w:t>
            </w:r>
          </w:p>
        </w:tc>
        <w:tc>
          <w:tcPr>
            <w:tcW w:w="1020" w:type="dxa"/>
            <w:tcBorders>
              <w:top w:val="nil"/>
              <w:left w:val="nil"/>
              <w:bottom w:val="nil"/>
              <w:right w:val="nil"/>
            </w:tcBorders>
            <w:shd w:val="clear" w:color="auto" w:fill="auto"/>
            <w:noWrap/>
            <w:vAlign w:val="center"/>
            <w:hideMark/>
          </w:tcPr>
          <w:p w14:paraId="727A5714"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6B96C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C84E5C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16EE831" w14:textId="77777777" w:rsidR="00AD652B" w:rsidRPr="00AD652B" w:rsidRDefault="00AD652B" w:rsidP="006F13B3">
            <w:pPr>
              <w:pStyle w:val="2suptable"/>
            </w:pPr>
            <w:r w:rsidRPr="00AD652B">
              <w:t>98.32%</w:t>
            </w:r>
          </w:p>
        </w:tc>
        <w:tc>
          <w:tcPr>
            <w:tcW w:w="708" w:type="dxa"/>
            <w:tcBorders>
              <w:top w:val="nil"/>
              <w:left w:val="nil"/>
              <w:bottom w:val="nil"/>
              <w:right w:val="nil"/>
            </w:tcBorders>
            <w:shd w:val="clear" w:color="auto" w:fill="auto"/>
            <w:noWrap/>
            <w:vAlign w:val="center"/>
            <w:hideMark/>
          </w:tcPr>
          <w:p w14:paraId="56CE79F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28D9BB" w14:textId="77777777" w:rsidR="00AD652B" w:rsidRPr="00AD652B" w:rsidRDefault="00AD652B" w:rsidP="006F13B3">
            <w:pPr>
              <w:pStyle w:val="2suptable"/>
            </w:pPr>
            <w:r w:rsidRPr="00AD652B">
              <w:t>1.68%</w:t>
            </w:r>
          </w:p>
        </w:tc>
        <w:tc>
          <w:tcPr>
            <w:tcW w:w="2048" w:type="dxa"/>
            <w:tcBorders>
              <w:top w:val="nil"/>
              <w:left w:val="nil"/>
              <w:bottom w:val="nil"/>
              <w:right w:val="nil"/>
            </w:tcBorders>
            <w:shd w:val="clear" w:color="auto" w:fill="auto"/>
            <w:vAlign w:val="center"/>
            <w:hideMark/>
          </w:tcPr>
          <w:p w14:paraId="1C35CA34" w14:textId="05491D82" w:rsidR="00AD652B" w:rsidRPr="00AD652B" w:rsidRDefault="00AD652B" w:rsidP="006F13B3">
            <w:pPr>
              <w:pStyle w:val="2suptable"/>
            </w:pPr>
            <w:r w:rsidRPr="00AD652B">
              <w:t>G&gt;A, missense</w:t>
            </w:r>
            <w:r>
              <w:t xml:space="preserve"> variant</w:t>
            </w:r>
            <w:r w:rsidRPr="00AD652B">
              <w:t xml:space="preserve"> LOC_Os10g20990, Arg364Cys</w:t>
            </w:r>
          </w:p>
        </w:tc>
      </w:tr>
      <w:tr w:rsidR="00AD652B" w:rsidRPr="00AD652B" w14:paraId="0B4AA3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D9F711"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EE80D75" w14:textId="77777777" w:rsidR="00AD652B" w:rsidRPr="00AD652B" w:rsidRDefault="00AD652B" w:rsidP="006F13B3">
            <w:pPr>
              <w:pStyle w:val="2suptable"/>
            </w:pPr>
            <w:r w:rsidRPr="00AD652B">
              <w:t>11010626507</w:t>
            </w:r>
          </w:p>
        </w:tc>
        <w:tc>
          <w:tcPr>
            <w:tcW w:w="567" w:type="dxa"/>
            <w:tcBorders>
              <w:top w:val="nil"/>
              <w:left w:val="nil"/>
              <w:bottom w:val="nil"/>
              <w:right w:val="nil"/>
            </w:tcBorders>
            <w:shd w:val="clear" w:color="auto" w:fill="auto"/>
            <w:noWrap/>
            <w:vAlign w:val="center"/>
            <w:hideMark/>
          </w:tcPr>
          <w:p w14:paraId="375929E1"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2A8778C" w14:textId="77777777" w:rsidR="00AD652B" w:rsidRPr="00AD652B" w:rsidRDefault="00AD652B" w:rsidP="006F13B3">
            <w:pPr>
              <w:pStyle w:val="2suptable"/>
            </w:pPr>
            <w:r w:rsidRPr="00AD652B">
              <w:t>10626507</w:t>
            </w:r>
          </w:p>
        </w:tc>
        <w:tc>
          <w:tcPr>
            <w:tcW w:w="1020" w:type="dxa"/>
            <w:tcBorders>
              <w:top w:val="nil"/>
              <w:left w:val="nil"/>
              <w:bottom w:val="nil"/>
              <w:right w:val="nil"/>
            </w:tcBorders>
            <w:shd w:val="clear" w:color="auto" w:fill="auto"/>
            <w:noWrap/>
            <w:vAlign w:val="center"/>
            <w:hideMark/>
          </w:tcPr>
          <w:p w14:paraId="43FF3BC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1A44BB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6FA1F0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84033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22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031761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48B9E74" w14:textId="00AE23DE" w:rsidR="00AD652B" w:rsidRPr="00AD652B" w:rsidRDefault="00AD652B" w:rsidP="006F13B3">
            <w:pPr>
              <w:pStyle w:val="2suptable"/>
            </w:pPr>
            <w:r w:rsidRPr="00AD652B">
              <w:t>C&gt;T, missense</w:t>
            </w:r>
            <w:r>
              <w:t xml:space="preserve"> variant</w:t>
            </w:r>
            <w:r w:rsidRPr="00AD652B">
              <w:t xml:space="preserve"> LOC_Os10g20990, Val363Ile</w:t>
            </w:r>
          </w:p>
        </w:tc>
      </w:tr>
      <w:tr w:rsidR="00AD652B" w:rsidRPr="00AD652B" w14:paraId="3ECF23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5D2A0B"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1622D46C" w14:textId="77777777" w:rsidR="00AD652B" w:rsidRPr="00AD652B" w:rsidRDefault="00AD652B" w:rsidP="006F13B3">
            <w:pPr>
              <w:pStyle w:val="2suptable"/>
            </w:pPr>
            <w:r w:rsidRPr="00AD652B">
              <w:t>11013957224</w:t>
            </w:r>
          </w:p>
        </w:tc>
        <w:tc>
          <w:tcPr>
            <w:tcW w:w="567" w:type="dxa"/>
            <w:tcBorders>
              <w:top w:val="nil"/>
              <w:left w:val="nil"/>
              <w:bottom w:val="nil"/>
              <w:right w:val="nil"/>
            </w:tcBorders>
            <w:shd w:val="clear" w:color="auto" w:fill="auto"/>
            <w:noWrap/>
            <w:vAlign w:val="center"/>
            <w:hideMark/>
          </w:tcPr>
          <w:p w14:paraId="513BE057"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11A50C9" w14:textId="77777777" w:rsidR="00AD652B" w:rsidRPr="00AD652B" w:rsidRDefault="00AD652B" w:rsidP="006F13B3">
            <w:pPr>
              <w:pStyle w:val="2suptable"/>
            </w:pPr>
            <w:r w:rsidRPr="00AD652B">
              <w:t>13957224</w:t>
            </w:r>
          </w:p>
        </w:tc>
        <w:tc>
          <w:tcPr>
            <w:tcW w:w="1020" w:type="dxa"/>
            <w:tcBorders>
              <w:top w:val="nil"/>
              <w:left w:val="nil"/>
              <w:bottom w:val="nil"/>
              <w:right w:val="nil"/>
            </w:tcBorders>
            <w:shd w:val="clear" w:color="auto" w:fill="auto"/>
            <w:noWrap/>
            <w:vAlign w:val="center"/>
            <w:hideMark/>
          </w:tcPr>
          <w:p w14:paraId="6999E710"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0424B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A676C6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CB5C8A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4DFEC2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73C8E6"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2DEED787" w14:textId="0413C591" w:rsidR="00AD652B" w:rsidRPr="00AD652B" w:rsidRDefault="00AD652B" w:rsidP="006F13B3">
            <w:pPr>
              <w:pStyle w:val="2suptable"/>
            </w:pPr>
            <w:r w:rsidRPr="00AD652B">
              <w:t>C&gt;T, synonymous</w:t>
            </w:r>
            <w:r>
              <w:t xml:space="preserve"> variant</w:t>
            </w:r>
            <w:r w:rsidRPr="00AD652B">
              <w:t xml:space="preserve"> LOC_Os10g26730, Asp309Asp</w:t>
            </w:r>
          </w:p>
        </w:tc>
      </w:tr>
      <w:tr w:rsidR="00AD652B" w:rsidRPr="00AD652B" w14:paraId="321F1D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9DF799"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663066EC" w14:textId="77777777" w:rsidR="00AD652B" w:rsidRPr="00AD652B" w:rsidRDefault="00AD652B" w:rsidP="006F13B3">
            <w:pPr>
              <w:pStyle w:val="2suptable"/>
            </w:pPr>
            <w:r w:rsidRPr="00AD652B">
              <w:t>11013957225</w:t>
            </w:r>
          </w:p>
        </w:tc>
        <w:tc>
          <w:tcPr>
            <w:tcW w:w="567" w:type="dxa"/>
            <w:tcBorders>
              <w:top w:val="nil"/>
              <w:left w:val="nil"/>
              <w:bottom w:val="nil"/>
              <w:right w:val="nil"/>
            </w:tcBorders>
            <w:shd w:val="clear" w:color="auto" w:fill="auto"/>
            <w:noWrap/>
            <w:vAlign w:val="center"/>
            <w:hideMark/>
          </w:tcPr>
          <w:p w14:paraId="69E94A5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35D6E1CC" w14:textId="77777777" w:rsidR="00AD652B" w:rsidRPr="00AD652B" w:rsidRDefault="00AD652B" w:rsidP="006F13B3">
            <w:pPr>
              <w:pStyle w:val="2suptable"/>
            </w:pPr>
            <w:r w:rsidRPr="00AD652B">
              <w:t>13957225</w:t>
            </w:r>
          </w:p>
        </w:tc>
        <w:tc>
          <w:tcPr>
            <w:tcW w:w="1020" w:type="dxa"/>
            <w:tcBorders>
              <w:top w:val="nil"/>
              <w:left w:val="nil"/>
              <w:bottom w:val="nil"/>
              <w:right w:val="nil"/>
            </w:tcBorders>
            <w:shd w:val="clear" w:color="auto" w:fill="auto"/>
            <w:noWrap/>
            <w:vAlign w:val="center"/>
            <w:hideMark/>
          </w:tcPr>
          <w:p w14:paraId="0FA12D4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35537C7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DA185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FE40C1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B14D7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EF67A9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CAE0CD" w14:textId="5C02E434" w:rsidR="00AD652B" w:rsidRPr="00AD652B" w:rsidRDefault="00AD652B" w:rsidP="006F13B3">
            <w:pPr>
              <w:pStyle w:val="2suptable"/>
            </w:pPr>
            <w:r w:rsidRPr="00AD652B">
              <w:t>G&gt;T, missense</w:t>
            </w:r>
            <w:r>
              <w:t xml:space="preserve"> variant</w:t>
            </w:r>
            <w:r w:rsidRPr="00AD652B">
              <w:t xml:space="preserve"> LOC_Os10g26730, Val310Phe</w:t>
            </w:r>
          </w:p>
        </w:tc>
      </w:tr>
      <w:tr w:rsidR="00AD652B" w:rsidRPr="00AD652B" w14:paraId="56B31F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5EDCC"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3A40A624" w14:textId="77777777" w:rsidR="00AD652B" w:rsidRPr="00AD652B" w:rsidRDefault="00AD652B" w:rsidP="006F13B3">
            <w:pPr>
              <w:pStyle w:val="2suptable"/>
            </w:pPr>
            <w:r w:rsidRPr="00AD652B">
              <w:t>11019673384</w:t>
            </w:r>
          </w:p>
        </w:tc>
        <w:tc>
          <w:tcPr>
            <w:tcW w:w="567" w:type="dxa"/>
            <w:tcBorders>
              <w:top w:val="nil"/>
              <w:left w:val="nil"/>
              <w:bottom w:val="nil"/>
              <w:right w:val="nil"/>
            </w:tcBorders>
            <w:shd w:val="clear" w:color="auto" w:fill="auto"/>
            <w:noWrap/>
            <w:vAlign w:val="center"/>
            <w:hideMark/>
          </w:tcPr>
          <w:p w14:paraId="5D3296C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8D053F8" w14:textId="77777777" w:rsidR="00AD652B" w:rsidRPr="00AD652B" w:rsidRDefault="00AD652B" w:rsidP="006F13B3">
            <w:pPr>
              <w:pStyle w:val="2suptable"/>
            </w:pPr>
            <w:r w:rsidRPr="00AD652B">
              <w:t>19673384</w:t>
            </w:r>
          </w:p>
        </w:tc>
        <w:tc>
          <w:tcPr>
            <w:tcW w:w="1020" w:type="dxa"/>
            <w:tcBorders>
              <w:top w:val="nil"/>
              <w:left w:val="nil"/>
              <w:bottom w:val="nil"/>
              <w:right w:val="nil"/>
            </w:tcBorders>
            <w:shd w:val="clear" w:color="auto" w:fill="auto"/>
            <w:noWrap/>
            <w:vAlign w:val="center"/>
            <w:hideMark/>
          </w:tcPr>
          <w:p w14:paraId="6B3249F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34BEF0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31DD43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A62C7F9" w14:textId="77777777" w:rsidR="00AD652B" w:rsidRPr="00AD652B" w:rsidRDefault="00AD652B" w:rsidP="006F13B3">
            <w:pPr>
              <w:pStyle w:val="2suptable"/>
            </w:pPr>
            <w:r w:rsidRPr="00AD652B">
              <w:t>67.31%</w:t>
            </w:r>
          </w:p>
        </w:tc>
        <w:tc>
          <w:tcPr>
            <w:tcW w:w="708" w:type="dxa"/>
            <w:tcBorders>
              <w:top w:val="nil"/>
              <w:left w:val="nil"/>
              <w:bottom w:val="nil"/>
              <w:right w:val="nil"/>
            </w:tcBorders>
            <w:shd w:val="clear" w:color="auto" w:fill="auto"/>
            <w:noWrap/>
            <w:vAlign w:val="center"/>
            <w:hideMark/>
          </w:tcPr>
          <w:p w14:paraId="3A9EA0A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2870B8C" w14:textId="77777777" w:rsidR="00AD652B" w:rsidRPr="00AD652B" w:rsidRDefault="00AD652B" w:rsidP="006F13B3">
            <w:pPr>
              <w:pStyle w:val="2suptable"/>
            </w:pPr>
            <w:r w:rsidRPr="00AD652B">
              <w:t>32.69%</w:t>
            </w:r>
          </w:p>
        </w:tc>
        <w:tc>
          <w:tcPr>
            <w:tcW w:w="2048" w:type="dxa"/>
            <w:tcBorders>
              <w:top w:val="nil"/>
              <w:left w:val="nil"/>
              <w:bottom w:val="nil"/>
              <w:right w:val="nil"/>
            </w:tcBorders>
            <w:shd w:val="clear" w:color="auto" w:fill="auto"/>
            <w:vAlign w:val="center"/>
            <w:hideMark/>
          </w:tcPr>
          <w:p w14:paraId="41D2FFFB" w14:textId="7EBD5DF3" w:rsidR="00AD652B" w:rsidRPr="00AD652B" w:rsidRDefault="00AD652B" w:rsidP="006F13B3">
            <w:pPr>
              <w:pStyle w:val="2suptable"/>
            </w:pPr>
            <w:r w:rsidRPr="00AD652B">
              <w:t>C&gt;T, synonymous</w:t>
            </w:r>
            <w:r>
              <w:t xml:space="preserve"> variant</w:t>
            </w:r>
            <w:r w:rsidRPr="00AD652B">
              <w:t xml:space="preserve"> LOC_Os10g36740, Gly423Gly</w:t>
            </w:r>
          </w:p>
        </w:tc>
      </w:tr>
      <w:tr w:rsidR="00AD652B" w:rsidRPr="00AD652B" w14:paraId="1CD23DC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C9208B"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2EF231B7" w14:textId="77777777" w:rsidR="00AD652B" w:rsidRPr="00AD652B" w:rsidRDefault="00AD652B" w:rsidP="006F13B3">
            <w:pPr>
              <w:pStyle w:val="2suptable"/>
            </w:pPr>
            <w:r w:rsidRPr="00AD652B">
              <w:t>11019673394</w:t>
            </w:r>
          </w:p>
        </w:tc>
        <w:tc>
          <w:tcPr>
            <w:tcW w:w="567" w:type="dxa"/>
            <w:tcBorders>
              <w:top w:val="nil"/>
              <w:left w:val="nil"/>
              <w:bottom w:val="nil"/>
              <w:right w:val="nil"/>
            </w:tcBorders>
            <w:shd w:val="clear" w:color="auto" w:fill="auto"/>
            <w:noWrap/>
            <w:vAlign w:val="center"/>
            <w:hideMark/>
          </w:tcPr>
          <w:p w14:paraId="1C69FC5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9018A2A" w14:textId="77777777" w:rsidR="00AD652B" w:rsidRPr="00AD652B" w:rsidRDefault="00AD652B" w:rsidP="006F13B3">
            <w:pPr>
              <w:pStyle w:val="2suptable"/>
            </w:pPr>
            <w:r w:rsidRPr="00AD652B">
              <w:t>19673394</w:t>
            </w:r>
          </w:p>
        </w:tc>
        <w:tc>
          <w:tcPr>
            <w:tcW w:w="1020" w:type="dxa"/>
            <w:tcBorders>
              <w:top w:val="nil"/>
              <w:left w:val="nil"/>
              <w:bottom w:val="nil"/>
              <w:right w:val="nil"/>
            </w:tcBorders>
            <w:shd w:val="clear" w:color="auto" w:fill="auto"/>
            <w:noWrap/>
            <w:vAlign w:val="center"/>
            <w:hideMark/>
          </w:tcPr>
          <w:p w14:paraId="3B1E45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3697DF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111CC5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D9D3A4" w14:textId="77777777" w:rsidR="00AD652B" w:rsidRPr="00AD652B" w:rsidRDefault="00AD652B" w:rsidP="006F13B3">
            <w:pPr>
              <w:pStyle w:val="2suptable"/>
            </w:pPr>
            <w:r w:rsidRPr="00AD652B">
              <w:t>59.59%</w:t>
            </w:r>
          </w:p>
        </w:tc>
        <w:tc>
          <w:tcPr>
            <w:tcW w:w="708" w:type="dxa"/>
            <w:tcBorders>
              <w:top w:val="nil"/>
              <w:left w:val="nil"/>
              <w:bottom w:val="nil"/>
              <w:right w:val="nil"/>
            </w:tcBorders>
            <w:shd w:val="clear" w:color="auto" w:fill="auto"/>
            <w:noWrap/>
            <w:vAlign w:val="center"/>
            <w:hideMark/>
          </w:tcPr>
          <w:p w14:paraId="69991BD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1CDB1BE" w14:textId="77777777" w:rsidR="00AD652B" w:rsidRPr="00AD652B" w:rsidRDefault="00AD652B" w:rsidP="006F13B3">
            <w:pPr>
              <w:pStyle w:val="2suptable"/>
            </w:pPr>
            <w:r w:rsidRPr="00AD652B">
              <w:t>40.41%</w:t>
            </w:r>
          </w:p>
        </w:tc>
        <w:tc>
          <w:tcPr>
            <w:tcW w:w="2048" w:type="dxa"/>
            <w:tcBorders>
              <w:top w:val="nil"/>
              <w:left w:val="nil"/>
              <w:bottom w:val="nil"/>
              <w:right w:val="nil"/>
            </w:tcBorders>
            <w:shd w:val="clear" w:color="auto" w:fill="auto"/>
            <w:vAlign w:val="center"/>
            <w:hideMark/>
          </w:tcPr>
          <w:p w14:paraId="3B288710" w14:textId="029664EC" w:rsidR="00AD652B" w:rsidRPr="00AD652B" w:rsidRDefault="00AD652B" w:rsidP="006F13B3">
            <w:pPr>
              <w:pStyle w:val="2suptable"/>
            </w:pPr>
            <w:r w:rsidRPr="00AD652B">
              <w:t>G&gt;A, missense</w:t>
            </w:r>
            <w:r>
              <w:t xml:space="preserve"> variant</w:t>
            </w:r>
            <w:r w:rsidRPr="00AD652B">
              <w:t xml:space="preserve"> LOC_Os10g36740, Glu427Lys</w:t>
            </w:r>
          </w:p>
        </w:tc>
      </w:tr>
      <w:tr w:rsidR="00AD652B" w:rsidRPr="00AD652B" w14:paraId="170A1FE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985095" w14:textId="77777777" w:rsidR="00AD652B" w:rsidRPr="00AD652B" w:rsidRDefault="00AD652B" w:rsidP="006F13B3">
            <w:pPr>
              <w:pStyle w:val="2suptable"/>
            </w:pPr>
            <w:r w:rsidRPr="00AD652B">
              <w:t>LOC_Os10g40100</w:t>
            </w:r>
          </w:p>
        </w:tc>
        <w:tc>
          <w:tcPr>
            <w:tcW w:w="1134" w:type="dxa"/>
            <w:tcBorders>
              <w:top w:val="nil"/>
              <w:left w:val="nil"/>
              <w:bottom w:val="nil"/>
              <w:right w:val="nil"/>
            </w:tcBorders>
            <w:shd w:val="clear" w:color="auto" w:fill="auto"/>
            <w:noWrap/>
            <w:vAlign w:val="center"/>
            <w:hideMark/>
          </w:tcPr>
          <w:p w14:paraId="16584FCE" w14:textId="77777777" w:rsidR="00AD652B" w:rsidRPr="00AD652B" w:rsidRDefault="00AD652B" w:rsidP="006F13B3">
            <w:pPr>
              <w:pStyle w:val="2suptable"/>
            </w:pPr>
            <w:r w:rsidRPr="00AD652B">
              <w:t>11021469327</w:t>
            </w:r>
          </w:p>
        </w:tc>
        <w:tc>
          <w:tcPr>
            <w:tcW w:w="567" w:type="dxa"/>
            <w:tcBorders>
              <w:top w:val="nil"/>
              <w:left w:val="nil"/>
              <w:bottom w:val="nil"/>
              <w:right w:val="nil"/>
            </w:tcBorders>
            <w:shd w:val="clear" w:color="auto" w:fill="auto"/>
            <w:noWrap/>
            <w:vAlign w:val="center"/>
            <w:hideMark/>
          </w:tcPr>
          <w:p w14:paraId="54FA45F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05BBE93" w14:textId="77777777" w:rsidR="00AD652B" w:rsidRPr="00AD652B" w:rsidRDefault="00AD652B" w:rsidP="006F13B3">
            <w:pPr>
              <w:pStyle w:val="2suptable"/>
            </w:pPr>
            <w:r w:rsidRPr="00AD652B">
              <w:t>21469327</w:t>
            </w:r>
          </w:p>
        </w:tc>
        <w:tc>
          <w:tcPr>
            <w:tcW w:w="1020" w:type="dxa"/>
            <w:tcBorders>
              <w:top w:val="nil"/>
              <w:left w:val="nil"/>
              <w:bottom w:val="nil"/>
              <w:right w:val="nil"/>
            </w:tcBorders>
            <w:shd w:val="clear" w:color="auto" w:fill="auto"/>
            <w:noWrap/>
            <w:vAlign w:val="center"/>
            <w:hideMark/>
          </w:tcPr>
          <w:p w14:paraId="7AAAC1B3"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03D5E7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031A76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F01A1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525F85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CB4F17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A0C74A" w14:textId="480850AA" w:rsidR="00AD652B" w:rsidRPr="00AD652B" w:rsidRDefault="00AD652B" w:rsidP="006F13B3">
            <w:pPr>
              <w:pStyle w:val="2suptable"/>
            </w:pPr>
            <w:r w:rsidRPr="00AD652B">
              <w:t>G&gt;A, missense</w:t>
            </w:r>
            <w:r>
              <w:t xml:space="preserve"> variant</w:t>
            </w:r>
            <w:r w:rsidRPr="00AD652B">
              <w:t xml:space="preserve"> LOC_Os10g40100, Leu658Phe</w:t>
            </w:r>
          </w:p>
        </w:tc>
      </w:tr>
      <w:tr w:rsidR="00AD652B" w:rsidRPr="00AD652B" w14:paraId="1BF3132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A7789DB"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6F090B1" w14:textId="77777777" w:rsidR="00AD652B" w:rsidRPr="00AD652B" w:rsidRDefault="00AD652B" w:rsidP="006F13B3">
            <w:pPr>
              <w:pStyle w:val="2suptable"/>
            </w:pPr>
            <w:r w:rsidRPr="00AD652B">
              <w:t>11021986041</w:t>
            </w:r>
          </w:p>
        </w:tc>
        <w:tc>
          <w:tcPr>
            <w:tcW w:w="567" w:type="dxa"/>
            <w:tcBorders>
              <w:top w:val="nil"/>
              <w:left w:val="nil"/>
              <w:bottom w:val="nil"/>
              <w:right w:val="nil"/>
            </w:tcBorders>
            <w:shd w:val="clear" w:color="auto" w:fill="auto"/>
            <w:noWrap/>
            <w:vAlign w:val="center"/>
            <w:hideMark/>
          </w:tcPr>
          <w:p w14:paraId="65EBB32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442194" w14:textId="77777777" w:rsidR="00AD652B" w:rsidRPr="00AD652B" w:rsidRDefault="00AD652B" w:rsidP="006F13B3">
            <w:pPr>
              <w:pStyle w:val="2suptable"/>
            </w:pPr>
            <w:r w:rsidRPr="00AD652B">
              <w:t>21986041</w:t>
            </w:r>
          </w:p>
        </w:tc>
        <w:tc>
          <w:tcPr>
            <w:tcW w:w="1020" w:type="dxa"/>
            <w:tcBorders>
              <w:top w:val="nil"/>
              <w:left w:val="nil"/>
              <w:bottom w:val="nil"/>
              <w:right w:val="nil"/>
            </w:tcBorders>
            <w:shd w:val="clear" w:color="auto" w:fill="auto"/>
            <w:noWrap/>
            <w:vAlign w:val="center"/>
            <w:hideMark/>
          </w:tcPr>
          <w:p w14:paraId="36C8F8C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6FC546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93F3ED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5AEA9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CE681F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13C1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AEDB2D9" w14:textId="0AF5AAE0" w:rsidR="00AD652B" w:rsidRPr="00AD652B" w:rsidRDefault="00AD652B" w:rsidP="006F13B3">
            <w:pPr>
              <w:pStyle w:val="2suptable"/>
            </w:pPr>
            <w:r w:rsidRPr="00AD652B">
              <w:t>A&gt;G, synonymous</w:t>
            </w:r>
            <w:r>
              <w:t xml:space="preserve"> variant</w:t>
            </w:r>
            <w:r w:rsidRPr="00AD652B">
              <w:t xml:space="preserve"> LOC_Os10g40920, Ala701Ala</w:t>
            </w:r>
          </w:p>
        </w:tc>
      </w:tr>
      <w:tr w:rsidR="00AD652B" w:rsidRPr="00AD652B" w14:paraId="12E8F19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33050D"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B55B8E9" w14:textId="77777777" w:rsidR="00AD652B" w:rsidRPr="00AD652B" w:rsidRDefault="00AD652B" w:rsidP="006F13B3">
            <w:pPr>
              <w:pStyle w:val="2suptable"/>
            </w:pPr>
            <w:r w:rsidRPr="00AD652B">
              <w:t>11021986047</w:t>
            </w:r>
          </w:p>
        </w:tc>
        <w:tc>
          <w:tcPr>
            <w:tcW w:w="567" w:type="dxa"/>
            <w:tcBorders>
              <w:top w:val="nil"/>
              <w:left w:val="nil"/>
              <w:bottom w:val="nil"/>
              <w:right w:val="nil"/>
            </w:tcBorders>
            <w:shd w:val="clear" w:color="auto" w:fill="auto"/>
            <w:noWrap/>
            <w:vAlign w:val="center"/>
            <w:hideMark/>
          </w:tcPr>
          <w:p w14:paraId="02A39FC9"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A358D07" w14:textId="77777777" w:rsidR="00AD652B" w:rsidRPr="00AD652B" w:rsidRDefault="00AD652B" w:rsidP="006F13B3">
            <w:pPr>
              <w:pStyle w:val="2suptable"/>
            </w:pPr>
            <w:r w:rsidRPr="00AD652B">
              <w:t>21986047</w:t>
            </w:r>
          </w:p>
        </w:tc>
        <w:tc>
          <w:tcPr>
            <w:tcW w:w="1020" w:type="dxa"/>
            <w:tcBorders>
              <w:top w:val="nil"/>
              <w:left w:val="nil"/>
              <w:bottom w:val="nil"/>
              <w:right w:val="nil"/>
            </w:tcBorders>
            <w:shd w:val="clear" w:color="auto" w:fill="auto"/>
            <w:noWrap/>
            <w:vAlign w:val="center"/>
            <w:hideMark/>
          </w:tcPr>
          <w:p w14:paraId="5370296D"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0F209F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74707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E0B601D"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573456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3A467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10AE89CB" w14:textId="2B8C5E6D" w:rsidR="00AD652B" w:rsidRPr="00AD652B" w:rsidRDefault="00AD652B" w:rsidP="006F13B3">
            <w:pPr>
              <w:pStyle w:val="2suptable"/>
            </w:pPr>
            <w:r w:rsidRPr="00AD652B">
              <w:t>T&gt;G, synonymous</w:t>
            </w:r>
            <w:r>
              <w:t xml:space="preserve"> variant</w:t>
            </w:r>
            <w:r w:rsidRPr="00AD652B">
              <w:t xml:space="preserve"> LOC_Os10g40920, Leu703Leu</w:t>
            </w:r>
          </w:p>
        </w:tc>
      </w:tr>
      <w:tr w:rsidR="00AD652B" w:rsidRPr="00AD652B" w14:paraId="7A8FEE4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D87F05E"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331CEB77" w14:textId="77777777" w:rsidR="00AD652B" w:rsidRPr="00AD652B" w:rsidRDefault="00AD652B" w:rsidP="006F13B3">
            <w:pPr>
              <w:pStyle w:val="2suptable"/>
            </w:pPr>
            <w:r w:rsidRPr="00AD652B">
              <w:t>11021986048</w:t>
            </w:r>
          </w:p>
        </w:tc>
        <w:tc>
          <w:tcPr>
            <w:tcW w:w="567" w:type="dxa"/>
            <w:tcBorders>
              <w:top w:val="nil"/>
              <w:left w:val="nil"/>
              <w:bottom w:val="nil"/>
              <w:right w:val="nil"/>
            </w:tcBorders>
            <w:shd w:val="clear" w:color="auto" w:fill="auto"/>
            <w:noWrap/>
            <w:vAlign w:val="center"/>
            <w:hideMark/>
          </w:tcPr>
          <w:p w14:paraId="7781F93D"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0437E2A" w14:textId="77777777" w:rsidR="00AD652B" w:rsidRPr="00AD652B" w:rsidRDefault="00AD652B" w:rsidP="006F13B3">
            <w:pPr>
              <w:pStyle w:val="2suptable"/>
            </w:pPr>
            <w:r w:rsidRPr="00AD652B">
              <w:t>21986048</w:t>
            </w:r>
          </w:p>
        </w:tc>
        <w:tc>
          <w:tcPr>
            <w:tcW w:w="1020" w:type="dxa"/>
            <w:tcBorders>
              <w:top w:val="nil"/>
              <w:left w:val="nil"/>
              <w:bottom w:val="nil"/>
              <w:right w:val="nil"/>
            </w:tcBorders>
            <w:shd w:val="clear" w:color="auto" w:fill="auto"/>
            <w:noWrap/>
            <w:vAlign w:val="center"/>
            <w:hideMark/>
          </w:tcPr>
          <w:p w14:paraId="484BE56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2AC799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C128D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78BAF"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01C65D1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D1A4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701541F3" w14:textId="3DD91099" w:rsidR="00AD652B" w:rsidRPr="00AD652B" w:rsidRDefault="00AD652B" w:rsidP="006F13B3">
            <w:pPr>
              <w:pStyle w:val="2suptable"/>
            </w:pPr>
            <w:r w:rsidRPr="00AD652B">
              <w:t>A&gt;C, synonymous</w:t>
            </w:r>
            <w:r>
              <w:t xml:space="preserve"> variant</w:t>
            </w:r>
            <w:r w:rsidRPr="00AD652B">
              <w:t xml:space="preserve"> LOC_Os10g40920, Arg704Arg</w:t>
            </w:r>
          </w:p>
        </w:tc>
      </w:tr>
      <w:tr w:rsidR="00AD652B" w:rsidRPr="00AD652B" w14:paraId="4ED022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B5F6E1" w14:textId="77777777" w:rsidR="00AD652B" w:rsidRPr="00AD652B" w:rsidRDefault="00AD652B" w:rsidP="006F13B3">
            <w:pPr>
              <w:pStyle w:val="2suptable"/>
            </w:pPr>
            <w:r w:rsidRPr="00AD652B">
              <w:t>LOC_Os11g44860</w:t>
            </w:r>
          </w:p>
        </w:tc>
        <w:tc>
          <w:tcPr>
            <w:tcW w:w="1134" w:type="dxa"/>
            <w:tcBorders>
              <w:top w:val="nil"/>
              <w:left w:val="nil"/>
              <w:bottom w:val="nil"/>
              <w:right w:val="nil"/>
            </w:tcBorders>
            <w:shd w:val="clear" w:color="auto" w:fill="auto"/>
            <w:noWrap/>
            <w:vAlign w:val="center"/>
            <w:hideMark/>
          </w:tcPr>
          <w:p w14:paraId="25CD2022" w14:textId="77777777" w:rsidR="00AD652B" w:rsidRPr="00AD652B" w:rsidRDefault="00AD652B" w:rsidP="006F13B3">
            <w:pPr>
              <w:pStyle w:val="2suptable"/>
            </w:pPr>
            <w:r w:rsidRPr="00AD652B">
              <w:t>11127153266</w:t>
            </w:r>
          </w:p>
        </w:tc>
        <w:tc>
          <w:tcPr>
            <w:tcW w:w="567" w:type="dxa"/>
            <w:tcBorders>
              <w:top w:val="nil"/>
              <w:left w:val="nil"/>
              <w:bottom w:val="nil"/>
              <w:right w:val="nil"/>
            </w:tcBorders>
            <w:shd w:val="clear" w:color="auto" w:fill="auto"/>
            <w:noWrap/>
            <w:vAlign w:val="center"/>
            <w:hideMark/>
          </w:tcPr>
          <w:p w14:paraId="49567EB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47D51A" w14:textId="77777777" w:rsidR="00AD652B" w:rsidRPr="00AD652B" w:rsidRDefault="00AD652B" w:rsidP="006F13B3">
            <w:pPr>
              <w:pStyle w:val="2suptable"/>
            </w:pPr>
            <w:r w:rsidRPr="00AD652B">
              <w:t>27153266</w:t>
            </w:r>
          </w:p>
        </w:tc>
        <w:tc>
          <w:tcPr>
            <w:tcW w:w="1020" w:type="dxa"/>
            <w:tcBorders>
              <w:top w:val="nil"/>
              <w:left w:val="nil"/>
              <w:bottom w:val="nil"/>
              <w:right w:val="nil"/>
            </w:tcBorders>
            <w:shd w:val="clear" w:color="auto" w:fill="auto"/>
            <w:noWrap/>
            <w:vAlign w:val="center"/>
            <w:hideMark/>
          </w:tcPr>
          <w:p w14:paraId="5CC6F6C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7F5E9D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018A3C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C4F54B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A70F6E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BBAA6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C85A9CF" w14:textId="77777777" w:rsidR="00AD652B" w:rsidRPr="00AD652B" w:rsidRDefault="00AD652B" w:rsidP="006F13B3">
            <w:pPr>
              <w:pStyle w:val="2suptable"/>
            </w:pPr>
            <w:r w:rsidRPr="00AD652B">
              <w:t>－</w:t>
            </w:r>
          </w:p>
        </w:tc>
      </w:tr>
      <w:tr w:rsidR="00AD652B" w:rsidRPr="00AD652B" w14:paraId="3A7B42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1DB5E57"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77BEF0F1" w14:textId="77777777" w:rsidR="00AD652B" w:rsidRPr="00AD652B" w:rsidRDefault="00AD652B" w:rsidP="006F13B3">
            <w:pPr>
              <w:pStyle w:val="2suptable"/>
            </w:pPr>
            <w:r w:rsidRPr="00AD652B">
              <w:t>11127223736</w:t>
            </w:r>
          </w:p>
        </w:tc>
        <w:tc>
          <w:tcPr>
            <w:tcW w:w="567" w:type="dxa"/>
            <w:tcBorders>
              <w:top w:val="nil"/>
              <w:left w:val="nil"/>
              <w:bottom w:val="nil"/>
              <w:right w:val="nil"/>
            </w:tcBorders>
            <w:shd w:val="clear" w:color="auto" w:fill="auto"/>
            <w:noWrap/>
            <w:vAlign w:val="center"/>
            <w:hideMark/>
          </w:tcPr>
          <w:p w14:paraId="732E365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4EE8DF36" w14:textId="77777777" w:rsidR="00AD652B" w:rsidRPr="00AD652B" w:rsidRDefault="00AD652B" w:rsidP="006F13B3">
            <w:pPr>
              <w:pStyle w:val="2suptable"/>
            </w:pPr>
            <w:r w:rsidRPr="00AD652B">
              <w:t>27223736</w:t>
            </w:r>
          </w:p>
        </w:tc>
        <w:tc>
          <w:tcPr>
            <w:tcW w:w="1020" w:type="dxa"/>
            <w:tcBorders>
              <w:top w:val="nil"/>
              <w:left w:val="nil"/>
              <w:bottom w:val="nil"/>
              <w:right w:val="nil"/>
            </w:tcBorders>
            <w:shd w:val="clear" w:color="auto" w:fill="auto"/>
            <w:noWrap/>
            <w:vAlign w:val="center"/>
            <w:hideMark/>
          </w:tcPr>
          <w:p w14:paraId="56C7E877"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E2E12D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896AF3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7CD4972" w14:textId="77777777" w:rsidR="00AD652B" w:rsidRPr="00AD652B" w:rsidRDefault="00AD652B" w:rsidP="006F13B3">
            <w:pPr>
              <w:pStyle w:val="2suptable"/>
            </w:pPr>
            <w:r w:rsidRPr="00AD652B">
              <w:t>99.83%</w:t>
            </w:r>
          </w:p>
        </w:tc>
        <w:tc>
          <w:tcPr>
            <w:tcW w:w="708" w:type="dxa"/>
            <w:tcBorders>
              <w:top w:val="nil"/>
              <w:left w:val="nil"/>
              <w:bottom w:val="nil"/>
              <w:right w:val="nil"/>
            </w:tcBorders>
            <w:shd w:val="clear" w:color="auto" w:fill="auto"/>
            <w:noWrap/>
            <w:vAlign w:val="center"/>
            <w:hideMark/>
          </w:tcPr>
          <w:p w14:paraId="09875A2F"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9B604B"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6BC9DEF5" w14:textId="05F546A5" w:rsidR="00AD652B" w:rsidRPr="00AD652B" w:rsidRDefault="00AD652B" w:rsidP="006F13B3">
            <w:pPr>
              <w:pStyle w:val="2suptable"/>
            </w:pPr>
            <w:r w:rsidRPr="00AD652B">
              <w:t>T&gt;C, synonymous</w:t>
            </w:r>
            <w:r>
              <w:t xml:space="preserve"> variant</w:t>
            </w:r>
            <w:r w:rsidRPr="00AD652B">
              <w:t xml:space="preserve"> LOC_Os11g44960, Leu628Leu</w:t>
            </w:r>
          </w:p>
        </w:tc>
      </w:tr>
      <w:tr w:rsidR="00AD652B" w:rsidRPr="00AD652B" w14:paraId="24631A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AB9A5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34D5DBD" w14:textId="77777777" w:rsidR="00AD652B" w:rsidRPr="00AD652B" w:rsidRDefault="00AD652B" w:rsidP="006F13B3">
            <w:pPr>
              <w:pStyle w:val="2suptable"/>
            </w:pPr>
            <w:r w:rsidRPr="00AD652B">
              <w:t>11127223739</w:t>
            </w:r>
          </w:p>
        </w:tc>
        <w:tc>
          <w:tcPr>
            <w:tcW w:w="567" w:type="dxa"/>
            <w:tcBorders>
              <w:top w:val="nil"/>
              <w:left w:val="nil"/>
              <w:bottom w:val="nil"/>
              <w:right w:val="nil"/>
            </w:tcBorders>
            <w:shd w:val="clear" w:color="auto" w:fill="auto"/>
            <w:noWrap/>
            <w:vAlign w:val="center"/>
            <w:hideMark/>
          </w:tcPr>
          <w:p w14:paraId="0A11FCD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F1DB47F" w14:textId="77777777" w:rsidR="00AD652B" w:rsidRPr="00AD652B" w:rsidRDefault="00AD652B" w:rsidP="006F13B3">
            <w:pPr>
              <w:pStyle w:val="2suptable"/>
            </w:pPr>
            <w:r w:rsidRPr="00AD652B">
              <w:t>27223739</w:t>
            </w:r>
          </w:p>
        </w:tc>
        <w:tc>
          <w:tcPr>
            <w:tcW w:w="1020" w:type="dxa"/>
            <w:tcBorders>
              <w:top w:val="nil"/>
              <w:left w:val="nil"/>
              <w:bottom w:val="nil"/>
              <w:right w:val="nil"/>
            </w:tcBorders>
            <w:shd w:val="clear" w:color="auto" w:fill="auto"/>
            <w:noWrap/>
            <w:vAlign w:val="center"/>
            <w:hideMark/>
          </w:tcPr>
          <w:p w14:paraId="61A257A8"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2C09BB0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98E3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2B2433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BC9E11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ACCDAB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FF06517" w14:textId="01988FE2" w:rsidR="00AD652B" w:rsidRPr="00AD652B" w:rsidRDefault="00AD652B" w:rsidP="006F13B3">
            <w:pPr>
              <w:pStyle w:val="2suptable"/>
            </w:pPr>
            <w:r w:rsidRPr="00AD652B">
              <w:t>C&gt;T, missense</w:t>
            </w:r>
            <w:r>
              <w:t xml:space="preserve"> variant</w:t>
            </w:r>
            <w:r w:rsidRPr="00AD652B">
              <w:t xml:space="preserve"> LOC_Os11g44960, Arg629Cys</w:t>
            </w:r>
          </w:p>
        </w:tc>
      </w:tr>
      <w:tr w:rsidR="00AD652B" w:rsidRPr="00AD652B" w14:paraId="0877BC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7A5C2"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56EA5F3" w14:textId="77777777" w:rsidR="00AD652B" w:rsidRPr="00AD652B" w:rsidRDefault="00AD652B" w:rsidP="006F13B3">
            <w:pPr>
              <w:pStyle w:val="2suptable"/>
            </w:pPr>
            <w:r w:rsidRPr="00AD652B">
              <w:t>11127223740</w:t>
            </w:r>
          </w:p>
        </w:tc>
        <w:tc>
          <w:tcPr>
            <w:tcW w:w="567" w:type="dxa"/>
            <w:tcBorders>
              <w:top w:val="nil"/>
              <w:left w:val="nil"/>
              <w:bottom w:val="nil"/>
              <w:right w:val="nil"/>
            </w:tcBorders>
            <w:shd w:val="clear" w:color="auto" w:fill="auto"/>
            <w:noWrap/>
            <w:vAlign w:val="center"/>
            <w:hideMark/>
          </w:tcPr>
          <w:p w14:paraId="00E0FDAC"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2707145" w14:textId="77777777" w:rsidR="00AD652B" w:rsidRPr="00AD652B" w:rsidRDefault="00AD652B" w:rsidP="006F13B3">
            <w:pPr>
              <w:pStyle w:val="2suptable"/>
            </w:pPr>
            <w:r w:rsidRPr="00AD652B">
              <w:t>27223740</w:t>
            </w:r>
          </w:p>
        </w:tc>
        <w:tc>
          <w:tcPr>
            <w:tcW w:w="1020" w:type="dxa"/>
            <w:tcBorders>
              <w:top w:val="nil"/>
              <w:left w:val="nil"/>
              <w:bottom w:val="nil"/>
              <w:right w:val="nil"/>
            </w:tcBorders>
            <w:shd w:val="clear" w:color="auto" w:fill="auto"/>
            <w:noWrap/>
            <w:vAlign w:val="center"/>
            <w:hideMark/>
          </w:tcPr>
          <w:p w14:paraId="3EB6505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334EA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018F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9BC0C48" w14:textId="77777777" w:rsidR="00AD652B" w:rsidRPr="00AD652B" w:rsidRDefault="00AD652B" w:rsidP="006F13B3">
            <w:pPr>
              <w:pStyle w:val="2suptable"/>
            </w:pPr>
            <w:r w:rsidRPr="00AD652B">
              <w:t>82.30%</w:t>
            </w:r>
          </w:p>
        </w:tc>
        <w:tc>
          <w:tcPr>
            <w:tcW w:w="708" w:type="dxa"/>
            <w:tcBorders>
              <w:top w:val="nil"/>
              <w:left w:val="nil"/>
              <w:bottom w:val="nil"/>
              <w:right w:val="nil"/>
            </w:tcBorders>
            <w:shd w:val="clear" w:color="auto" w:fill="auto"/>
            <w:noWrap/>
            <w:vAlign w:val="center"/>
            <w:hideMark/>
          </w:tcPr>
          <w:p w14:paraId="6E3014E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59EA73A" w14:textId="77777777" w:rsidR="00AD652B" w:rsidRPr="00AD652B" w:rsidRDefault="00AD652B" w:rsidP="006F13B3">
            <w:pPr>
              <w:pStyle w:val="2suptable"/>
            </w:pPr>
            <w:r w:rsidRPr="00AD652B">
              <w:t>17.70%</w:t>
            </w:r>
          </w:p>
        </w:tc>
        <w:tc>
          <w:tcPr>
            <w:tcW w:w="2048" w:type="dxa"/>
            <w:tcBorders>
              <w:top w:val="nil"/>
              <w:left w:val="nil"/>
              <w:bottom w:val="nil"/>
              <w:right w:val="nil"/>
            </w:tcBorders>
            <w:shd w:val="clear" w:color="auto" w:fill="auto"/>
            <w:vAlign w:val="center"/>
            <w:hideMark/>
          </w:tcPr>
          <w:p w14:paraId="728236A8" w14:textId="7961C2C1" w:rsidR="00AD652B" w:rsidRPr="00AD652B" w:rsidRDefault="00AD652B" w:rsidP="006F13B3">
            <w:pPr>
              <w:pStyle w:val="2suptable"/>
            </w:pPr>
            <w:r w:rsidRPr="00AD652B">
              <w:t>G&gt;A, missense</w:t>
            </w:r>
            <w:r>
              <w:t xml:space="preserve"> variant</w:t>
            </w:r>
            <w:r w:rsidRPr="00AD652B">
              <w:t xml:space="preserve"> LOC_Os11g44960, Arg629His</w:t>
            </w:r>
          </w:p>
        </w:tc>
      </w:tr>
      <w:tr w:rsidR="00AD652B" w:rsidRPr="00AD652B" w14:paraId="4CEF87D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7508B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8DC732E" w14:textId="77777777" w:rsidR="00AD652B" w:rsidRPr="00AD652B" w:rsidRDefault="00AD652B" w:rsidP="006F13B3">
            <w:pPr>
              <w:pStyle w:val="2suptable"/>
            </w:pPr>
            <w:r w:rsidRPr="00AD652B">
              <w:t>11127223741</w:t>
            </w:r>
          </w:p>
        </w:tc>
        <w:tc>
          <w:tcPr>
            <w:tcW w:w="567" w:type="dxa"/>
            <w:tcBorders>
              <w:top w:val="nil"/>
              <w:left w:val="nil"/>
              <w:bottom w:val="nil"/>
              <w:right w:val="nil"/>
            </w:tcBorders>
            <w:shd w:val="clear" w:color="auto" w:fill="auto"/>
            <w:noWrap/>
            <w:vAlign w:val="center"/>
            <w:hideMark/>
          </w:tcPr>
          <w:p w14:paraId="4C3B7AC3"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0E15685" w14:textId="77777777" w:rsidR="00AD652B" w:rsidRPr="00AD652B" w:rsidRDefault="00AD652B" w:rsidP="006F13B3">
            <w:pPr>
              <w:pStyle w:val="2suptable"/>
            </w:pPr>
            <w:r w:rsidRPr="00AD652B">
              <w:t>27223741</w:t>
            </w:r>
          </w:p>
        </w:tc>
        <w:tc>
          <w:tcPr>
            <w:tcW w:w="1020" w:type="dxa"/>
            <w:tcBorders>
              <w:top w:val="nil"/>
              <w:left w:val="nil"/>
              <w:bottom w:val="nil"/>
              <w:right w:val="nil"/>
            </w:tcBorders>
            <w:shd w:val="clear" w:color="auto" w:fill="auto"/>
            <w:noWrap/>
            <w:vAlign w:val="center"/>
            <w:hideMark/>
          </w:tcPr>
          <w:p w14:paraId="7FC0F152"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27F6E22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54EECA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FDA8202" w14:textId="77777777" w:rsidR="00AD652B" w:rsidRPr="00AD652B" w:rsidRDefault="00AD652B" w:rsidP="006F13B3">
            <w:pPr>
              <w:pStyle w:val="2suptable"/>
            </w:pPr>
            <w:r w:rsidRPr="00AD652B">
              <w:t>97.15%</w:t>
            </w:r>
          </w:p>
        </w:tc>
        <w:tc>
          <w:tcPr>
            <w:tcW w:w="708" w:type="dxa"/>
            <w:tcBorders>
              <w:top w:val="nil"/>
              <w:left w:val="nil"/>
              <w:bottom w:val="nil"/>
              <w:right w:val="nil"/>
            </w:tcBorders>
            <w:shd w:val="clear" w:color="auto" w:fill="auto"/>
            <w:noWrap/>
            <w:vAlign w:val="center"/>
            <w:hideMark/>
          </w:tcPr>
          <w:p w14:paraId="7CBA8CC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BB7601F" w14:textId="77777777" w:rsidR="00AD652B" w:rsidRPr="00AD652B" w:rsidRDefault="00AD652B" w:rsidP="006F13B3">
            <w:pPr>
              <w:pStyle w:val="2suptable"/>
            </w:pPr>
            <w:r w:rsidRPr="00AD652B">
              <w:t>2.85%</w:t>
            </w:r>
          </w:p>
        </w:tc>
        <w:tc>
          <w:tcPr>
            <w:tcW w:w="2048" w:type="dxa"/>
            <w:tcBorders>
              <w:top w:val="nil"/>
              <w:left w:val="nil"/>
              <w:bottom w:val="nil"/>
              <w:right w:val="nil"/>
            </w:tcBorders>
            <w:shd w:val="clear" w:color="auto" w:fill="auto"/>
            <w:vAlign w:val="center"/>
            <w:hideMark/>
          </w:tcPr>
          <w:p w14:paraId="64EF5728" w14:textId="670FA8EF" w:rsidR="00AD652B" w:rsidRPr="00AD652B" w:rsidRDefault="00AD652B" w:rsidP="006F13B3">
            <w:pPr>
              <w:pStyle w:val="2suptable"/>
            </w:pPr>
            <w:r w:rsidRPr="00AD652B">
              <w:t>C&gt;T, synonymous</w:t>
            </w:r>
            <w:r>
              <w:t xml:space="preserve"> variant</w:t>
            </w:r>
            <w:r w:rsidRPr="00AD652B">
              <w:t xml:space="preserve"> LOC_Os11g44960, Arg629Arg</w:t>
            </w:r>
          </w:p>
        </w:tc>
      </w:tr>
      <w:tr w:rsidR="00AD652B" w:rsidRPr="00AD652B" w14:paraId="2E5920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3A91E1"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DFB319E" w14:textId="77777777" w:rsidR="00AD652B" w:rsidRPr="00AD652B" w:rsidRDefault="00AD652B" w:rsidP="006F13B3">
            <w:pPr>
              <w:pStyle w:val="2suptable"/>
            </w:pPr>
            <w:r w:rsidRPr="00AD652B">
              <w:t>11127223742</w:t>
            </w:r>
          </w:p>
        </w:tc>
        <w:tc>
          <w:tcPr>
            <w:tcW w:w="567" w:type="dxa"/>
            <w:tcBorders>
              <w:top w:val="nil"/>
              <w:left w:val="nil"/>
              <w:bottom w:val="nil"/>
              <w:right w:val="nil"/>
            </w:tcBorders>
            <w:shd w:val="clear" w:color="auto" w:fill="auto"/>
            <w:noWrap/>
            <w:vAlign w:val="center"/>
            <w:hideMark/>
          </w:tcPr>
          <w:p w14:paraId="78AB3BC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C2263FE" w14:textId="77777777" w:rsidR="00AD652B" w:rsidRPr="00AD652B" w:rsidRDefault="00AD652B" w:rsidP="006F13B3">
            <w:pPr>
              <w:pStyle w:val="2suptable"/>
            </w:pPr>
            <w:r w:rsidRPr="00AD652B">
              <w:t>27223742</w:t>
            </w:r>
          </w:p>
        </w:tc>
        <w:tc>
          <w:tcPr>
            <w:tcW w:w="1020" w:type="dxa"/>
            <w:tcBorders>
              <w:top w:val="nil"/>
              <w:left w:val="nil"/>
              <w:bottom w:val="nil"/>
              <w:right w:val="nil"/>
            </w:tcBorders>
            <w:shd w:val="clear" w:color="auto" w:fill="auto"/>
            <w:noWrap/>
            <w:vAlign w:val="center"/>
            <w:hideMark/>
          </w:tcPr>
          <w:p w14:paraId="2E62E16A"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26E66B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0665D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21289FA"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4C441F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6C2F0"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08F15BBD" w14:textId="0A7971DE" w:rsidR="00AD652B" w:rsidRPr="00AD652B" w:rsidRDefault="00AD652B" w:rsidP="006F13B3">
            <w:pPr>
              <w:pStyle w:val="2suptable"/>
            </w:pPr>
            <w:r w:rsidRPr="00AD652B">
              <w:t>A&gt;C, synonymous</w:t>
            </w:r>
            <w:r>
              <w:t xml:space="preserve"> variant</w:t>
            </w:r>
            <w:r w:rsidRPr="00AD652B">
              <w:t xml:space="preserve"> LOC_Os11g44960, Arg630Arg</w:t>
            </w:r>
          </w:p>
        </w:tc>
      </w:tr>
      <w:tr w:rsidR="00AD652B" w:rsidRPr="00AD652B" w14:paraId="2C3839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419DB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C4CDBBC" w14:textId="77777777" w:rsidR="00AD652B" w:rsidRPr="00AD652B" w:rsidRDefault="00AD652B" w:rsidP="006F13B3">
            <w:pPr>
              <w:pStyle w:val="2suptable"/>
            </w:pPr>
            <w:r w:rsidRPr="00AD652B">
              <w:t>11127223743</w:t>
            </w:r>
          </w:p>
        </w:tc>
        <w:tc>
          <w:tcPr>
            <w:tcW w:w="567" w:type="dxa"/>
            <w:tcBorders>
              <w:top w:val="nil"/>
              <w:left w:val="nil"/>
              <w:bottom w:val="nil"/>
              <w:right w:val="nil"/>
            </w:tcBorders>
            <w:shd w:val="clear" w:color="auto" w:fill="auto"/>
            <w:noWrap/>
            <w:vAlign w:val="center"/>
            <w:hideMark/>
          </w:tcPr>
          <w:p w14:paraId="5B969C1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BEF855C" w14:textId="77777777" w:rsidR="00AD652B" w:rsidRPr="00AD652B" w:rsidRDefault="00AD652B" w:rsidP="006F13B3">
            <w:pPr>
              <w:pStyle w:val="2suptable"/>
            </w:pPr>
            <w:r w:rsidRPr="00AD652B">
              <w:t>27223743</w:t>
            </w:r>
          </w:p>
        </w:tc>
        <w:tc>
          <w:tcPr>
            <w:tcW w:w="1020" w:type="dxa"/>
            <w:tcBorders>
              <w:top w:val="nil"/>
              <w:left w:val="nil"/>
              <w:bottom w:val="nil"/>
              <w:right w:val="nil"/>
            </w:tcBorders>
            <w:shd w:val="clear" w:color="auto" w:fill="auto"/>
            <w:noWrap/>
            <w:vAlign w:val="center"/>
            <w:hideMark/>
          </w:tcPr>
          <w:p w14:paraId="6EDBF42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733A02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9362A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3CE894"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7AB340E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9CE5854"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0C1F6A28" w14:textId="00EDB0AF" w:rsidR="00AD652B" w:rsidRPr="00AD652B" w:rsidRDefault="00AD652B" w:rsidP="006F13B3">
            <w:pPr>
              <w:pStyle w:val="2suptable"/>
            </w:pPr>
            <w:r w:rsidRPr="00AD652B">
              <w:t>G&gt;A, missense</w:t>
            </w:r>
            <w:r>
              <w:t xml:space="preserve"> variant</w:t>
            </w:r>
            <w:r w:rsidRPr="00AD652B">
              <w:t xml:space="preserve"> LOC_Os11g44960, Arg630Lys</w:t>
            </w:r>
          </w:p>
        </w:tc>
      </w:tr>
      <w:tr w:rsidR="00AD652B" w:rsidRPr="00AD652B" w14:paraId="79C078D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0798B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3279E23F" w14:textId="77777777" w:rsidR="00AD652B" w:rsidRPr="00AD652B" w:rsidRDefault="00AD652B" w:rsidP="006F13B3">
            <w:pPr>
              <w:pStyle w:val="2suptable"/>
            </w:pPr>
            <w:r w:rsidRPr="00AD652B">
              <w:t>11127223750</w:t>
            </w:r>
          </w:p>
        </w:tc>
        <w:tc>
          <w:tcPr>
            <w:tcW w:w="567" w:type="dxa"/>
            <w:tcBorders>
              <w:top w:val="nil"/>
              <w:left w:val="nil"/>
              <w:bottom w:val="nil"/>
              <w:right w:val="nil"/>
            </w:tcBorders>
            <w:shd w:val="clear" w:color="auto" w:fill="auto"/>
            <w:noWrap/>
            <w:vAlign w:val="center"/>
            <w:hideMark/>
          </w:tcPr>
          <w:p w14:paraId="08E94ED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7982AB01" w14:textId="77777777" w:rsidR="00AD652B" w:rsidRPr="00AD652B" w:rsidRDefault="00AD652B" w:rsidP="006F13B3">
            <w:pPr>
              <w:pStyle w:val="2suptable"/>
            </w:pPr>
            <w:r w:rsidRPr="00AD652B">
              <w:t>27223750</w:t>
            </w:r>
          </w:p>
        </w:tc>
        <w:tc>
          <w:tcPr>
            <w:tcW w:w="1020" w:type="dxa"/>
            <w:tcBorders>
              <w:top w:val="nil"/>
              <w:left w:val="nil"/>
              <w:bottom w:val="nil"/>
              <w:right w:val="nil"/>
            </w:tcBorders>
            <w:shd w:val="clear" w:color="auto" w:fill="auto"/>
            <w:noWrap/>
            <w:vAlign w:val="center"/>
            <w:hideMark/>
          </w:tcPr>
          <w:p w14:paraId="24E72CD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3B008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3398A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74E66A" w14:textId="77777777" w:rsidR="00AD652B" w:rsidRPr="00AD652B" w:rsidRDefault="00AD652B" w:rsidP="006F13B3">
            <w:pPr>
              <w:pStyle w:val="2suptable"/>
            </w:pPr>
            <w:r w:rsidRPr="00AD652B">
              <w:t>99.89%</w:t>
            </w:r>
          </w:p>
        </w:tc>
        <w:tc>
          <w:tcPr>
            <w:tcW w:w="708" w:type="dxa"/>
            <w:tcBorders>
              <w:top w:val="nil"/>
              <w:left w:val="nil"/>
              <w:bottom w:val="nil"/>
              <w:right w:val="nil"/>
            </w:tcBorders>
            <w:shd w:val="clear" w:color="auto" w:fill="auto"/>
            <w:noWrap/>
            <w:vAlign w:val="center"/>
            <w:hideMark/>
          </w:tcPr>
          <w:p w14:paraId="58B821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AEA707D" w14:textId="77777777" w:rsidR="00AD652B" w:rsidRPr="00AD652B" w:rsidRDefault="00AD652B" w:rsidP="006F13B3">
            <w:pPr>
              <w:pStyle w:val="2suptable"/>
            </w:pPr>
            <w:r w:rsidRPr="00AD652B">
              <w:t>0.11%</w:t>
            </w:r>
          </w:p>
        </w:tc>
        <w:tc>
          <w:tcPr>
            <w:tcW w:w="2048" w:type="dxa"/>
            <w:tcBorders>
              <w:top w:val="nil"/>
              <w:left w:val="nil"/>
              <w:bottom w:val="nil"/>
              <w:right w:val="nil"/>
            </w:tcBorders>
            <w:shd w:val="clear" w:color="auto" w:fill="auto"/>
            <w:vAlign w:val="center"/>
            <w:hideMark/>
          </w:tcPr>
          <w:p w14:paraId="7EEA3356" w14:textId="472EF388" w:rsidR="00AD652B" w:rsidRPr="00AD652B" w:rsidRDefault="00AD652B" w:rsidP="006F13B3">
            <w:pPr>
              <w:pStyle w:val="2suptable"/>
            </w:pPr>
            <w:r w:rsidRPr="00AD652B">
              <w:t>T&gt;A, synonymous</w:t>
            </w:r>
            <w:r>
              <w:t xml:space="preserve"> variant</w:t>
            </w:r>
            <w:r w:rsidRPr="00AD652B">
              <w:t xml:space="preserve"> LOC_Os11g44960, Pro632Pro</w:t>
            </w:r>
          </w:p>
        </w:tc>
      </w:tr>
      <w:tr w:rsidR="00AD652B" w:rsidRPr="00AD652B" w14:paraId="20708AC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E8505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565E9555" w14:textId="77777777" w:rsidR="00AD652B" w:rsidRPr="00AD652B" w:rsidRDefault="00AD652B" w:rsidP="006F13B3">
            <w:pPr>
              <w:pStyle w:val="2suptable"/>
            </w:pPr>
            <w:r w:rsidRPr="00AD652B">
              <w:t>11127223754</w:t>
            </w:r>
          </w:p>
        </w:tc>
        <w:tc>
          <w:tcPr>
            <w:tcW w:w="567" w:type="dxa"/>
            <w:tcBorders>
              <w:top w:val="nil"/>
              <w:left w:val="nil"/>
              <w:bottom w:val="nil"/>
              <w:right w:val="nil"/>
            </w:tcBorders>
            <w:shd w:val="clear" w:color="auto" w:fill="auto"/>
            <w:noWrap/>
            <w:vAlign w:val="center"/>
            <w:hideMark/>
          </w:tcPr>
          <w:p w14:paraId="0593D08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B354B6" w14:textId="77777777" w:rsidR="00AD652B" w:rsidRPr="00AD652B" w:rsidRDefault="00AD652B" w:rsidP="006F13B3">
            <w:pPr>
              <w:pStyle w:val="2suptable"/>
            </w:pPr>
            <w:r w:rsidRPr="00AD652B">
              <w:t>27223754</w:t>
            </w:r>
          </w:p>
        </w:tc>
        <w:tc>
          <w:tcPr>
            <w:tcW w:w="1020" w:type="dxa"/>
            <w:tcBorders>
              <w:top w:val="nil"/>
              <w:left w:val="nil"/>
              <w:bottom w:val="nil"/>
              <w:right w:val="nil"/>
            </w:tcBorders>
            <w:shd w:val="clear" w:color="auto" w:fill="auto"/>
            <w:noWrap/>
            <w:vAlign w:val="center"/>
            <w:hideMark/>
          </w:tcPr>
          <w:p w14:paraId="04C58E28"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9EB455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CECB0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50AC62" w14:textId="77777777" w:rsidR="00AD652B" w:rsidRPr="00AD652B" w:rsidRDefault="00AD652B" w:rsidP="006F13B3">
            <w:pPr>
              <w:pStyle w:val="2suptable"/>
            </w:pPr>
            <w:r w:rsidRPr="00AD652B">
              <w:t>95.96%</w:t>
            </w:r>
          </w:p>
        </w:tc>
        <w:tc>
          <w:tcPr>
            <w:tcW w:w="708" w:type="dxa"/>
            <w:tcBorders>
              <w:top w:val="nil"/>
              <w:left w:val="nil"/>
              <w:bottom w:val="nil"/>
              <w:right w:val="nil"/>
            </w:tcBorders>
            <w:shd w:val="clear" w:color="auto" w:fill="auto"/>
            <w:noWrap/>
            <w:vAlign w:val="center"/>
            <w:hideMark/>
          </w:tcPr>
          <w:p w14:paraId="72F1EC5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6049D0C" w14:textId="77777777" w:rsidR="00AD652B" w:rsidRPr="00AD652B" w:rsidRDefault="00AD652B" w:rsidP="006F13B3">
            <w:pPr>
              <w:pStyle w:val="2suptable"/>
            </w:pPr>
            <w:r w:rsidRPr="00AD652B">
              <w:t>4.04%</w:t>
            </w:r>
          </w:p>
        </w:tc>
        <w:tc>
          <w:tcPr>
            <w:tcW w:w="2048" w:type="dxa"/>
            <w:tcBorders>
              <w:top w:val="nil"/>
              <w:left w:val="nil"/>
              <w:bottom w:val="nil"/>
              <w:right w:val="nil"/>
            </w:tcBorders>
            <w:shd w:val="clear" w:color="auto" w:fill="auto"/>
            <w:vAlign w:val="center"/>
            <w:hideMark/>
          </w:tcPr>
          <w:p w14:paraId="3A09AE4D" w14:textId="3E0C299F" w:rsidR="00AD652B" w:rsidRPr="00AD652B" w:rsidRDefault="00AD652B" w:rsidP="006F13B3">
            <w:pPr>
              <w:pStyle w:val="2suptable"/>
            </w:pPr>
            <w:r w:rsidRPr="00AD652B">
              <w:t>G&gt;C, missense</w:t>
            </w:r>
            <w:r>
              <w:t xml:space="preserve"> variant</w:t>
            </w:r>
            <w:r w:rsidRPr="00AD652B">
              <w:t xml:space="preserve"> LOC_Os11g44960, Ala634Pro</w:t>
            </w:r>
          </w:p>
        </w:tc>
      </w:tr>
      <w:tr w:rsidR="00AD652B" w:rsidRPr="00AD652B" w14:paraId="6A4339B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87CC3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2CB2BD2A" w14:textId="77777777" w:rsidR="00AD652B" w:rsidRPr="00AD652B" w:rsidRDefault="00AD652B" w:rsidP="006F13B3">
            <w:pPr>
              <w:pStyle w:val="2suptable"/>
            </w:pPr>
            <w:r w:rsidRPr="00AD652B">
              <w:t>11127223755</w:t>
            </w:r>
          </w:p>
        </w:tc>
        <w:tc>
          <w:tcPr>
            <w:tcW w:w="567" w:type="dxa"/>
            <w:tcBorders>
              <w:top w:val="nil"/>
              <w:left w:val="nil"/>
              <w:bottom w:val="nil"/>
              <w:right w:val="nil"/>
            </w:tcBorders>
            <w:shd w:val="clear" w:color="auto" w:fill="auto"/>
            <w:noWrap/>
            <w:vAlign w:val="center"/>
            <w:hideMark/>
          </w:tcPr>
          <w:p w14:paraId="600FC3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7DB7857" w14:textId="77777777" w:rsidR="00AD652B" w:rsidRPr="00AD652B" w:rsidRDefault="00AD652B" w:rsidP="006F13B3">
            <w:pPr>
              <w:pStyle w:val="2suptable"/>
            </w:pPr>
            <w:r w:rsidRPr="00AD652B">
              <w:t>27223755</w:t>
            </w:r>
          </w:p>
        </w:tc>
        <w:tc>
          <w:tcPr>
            <w:tcW w:w="1020" w:type="dxa"/>
            <w:tcBorders>
              <w:top w:val="nil"/>
              <w:left w:val="nil"/>
              <w:bottom w:val="nil"/>
              <w:right w:val="nil"/>
            </w:tcBorders>
            <w:shd w:val="clear" w:color="auto" w:fill="auto"/>
            <w:noWrap/>
            <w:vAlign w:val="center"/>
            <w:hideMark/>
          </w:tcPr>
          <w:p w14:paraId="19A49260"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9902E8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5535E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F0292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0C963A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901EEE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A3765A4" w14:textId="310A3A39" w:rsidR="00AD652B" w:rsidRPr="00AD652B" w:rsidRDefault="00AD652B" w:rsidP="006F13B3">
            <w:pPr>
              <w:pStyle w:val="2suptable"/>
            </w:pPr>
            <w:r w:rsidRPr="00AD652B">
              <w:t>C&gt;T, missense</w:t>
            </w:r>
            <w:r>
              <w:t xml:space="preserve"> variant</w:t>
            </w:r>
            <w:r w:rsidRPr="00AD652B">
              <w:t xml:space="preserve"> LOC_Os11g44960, Ala634Val</w:t>
            </w:r>
          </w:p>
        </w:tc>
      </w:tr>
      <w:tr w:rsidR="00AD652B" w:rsidRPr="00AD652B" w14:paraId="50A97D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09117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6EFFE16" w14:textId="77777777" w:rsidR="00AD652B" w:rsidRPr="00AD652B" w:rsidRDefault="00AD652B" w:rsidP="006F13B3">
            <w:pPr>
              <w:pStyle w:val="2suptable"/>
            </w:pPr>
            <w:r w:rsidRPr="00AD652B">
              <w:t>11127223756</w:t>
            </w:r>
          </w:p>
        </w:tc>
        <w:tc>
          <w:tcPr>
            <w:tcW w:w="567" w:type="dxa"/>
            <w:tcBorders>
              <w:top w:val="nil"/>
              <w:left w:val="nil"/>
              <w:bottom w:val="nil"/>
              <w:right w:val="nil"/>
            </w:tcBorders>
            <w:shd w:val="clear" w:color="auto" w:fill="auto"/>
            <w:noWrap/>
            <w:vAlign w:val="center"/>
            <w:hideMark/>
          </w:tcPr>
          <w:p w14:paraId="1FF3758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9EF6B5E" w14:textId="77777777" w:rsidR="00AD652B" w:rsidRPr="00AD652B" w:rsidRDefault="00AD652B" w:rsidP="006F13B3">
            <w:pPr>
              <w:pStyle w:val="2suptable"/>
            </w:pPr>
            <w:r w:rsidRPr="00AD652B">
              <w:t>27223756</w:t>
            </w:r>
          </w:p>
        </w:tc>
        <w:tc>
          <w:tcPr>
            <w:tcW w:w="1020" w:type="dxa"/>
            <w:tcBorders>
              <w:top w:val="nil"/>
              <w:left w:val="nil"/>
              <w:bottom w:val="nil"/>
              <w:right w:val="nil"/>
            </w:tcBorders>
            <w:shd w:val="clear" w:color="auto" w:fill="auto"/>
            <w:noWrap/>
            <w:vAlign w:val="center"/>
            <w:hideMark/>
          </w:tcPr>
          <w:p w14:paraId="50F6D402"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83028E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A9E913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34EC21" w14:textId="77777777" w:rsidR="00AD652B" w:rsidRPr="00AD652B" w:rsidRDefault="00AD652B" w:rsidP="006F13B3">
            <w:pPr>
              <w:pStyle w:val="2suptable"/>
            </w:pPr>
            <w:r w:rsidRPr="00AD652B">
              <w:t>99.91%</w:t>
            </w:r>
          </w:p>
        </w:tc>
        <w:tc>
          <w:tcPr>
            <w:tcW w:w="708" w:type="dxa"/>
            <w:tcBorders>
              <w:top w:val="nil"/>
              <w:left w:val="nil"/>
              <w:bottom w:val="nil"/>
              <w:right w:val="nil"/>
            </w:tcBorders>
            <w:shd w:val="clear" w:color="auto" w:fill="auto"/>
            <w:noWrap/>
            <w:vAlign w:val="center"/>
            <w:hideMark/>
          </w:tcPr>
          <w:p w14:paraId="595373F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194E3F5" w14:textId="77777777" w:rsidR="00AD652B" w:rsidRPr="00AD652B" w:rsidRDefault="00AD652B" w:rsidP="006F13B3">
            <w:pPr>
              <w:pStyle w:val="2suptable"/>
            </w:pPr>
            <w:r w:rsidRPr="00AD652B">
              <w:t>0.09%</w:t>
            </w:r>
          </w:p>
        </w:tc>
        <w:tc>
          <w:tcPr>
            <w:tcW w:w="2048" w:type="dxa"/>
            <w:tcBorders>
              <w:top w:val="nil"/>
              <w:left w:val="nil"/>
              <w:bottom w:val="nil"/>
              <w:right w:val="nil"/>
            </w:tcBorders>
            <w:shd w:val="clear" w:color="auto" w:fill="auto"/>
            <w:vAlign w:val="center"/>
            <w:hideMark/>
          </w:tcPr>
          <w:p w14:paraId="77FA194C" w14:textId="716DB7FA" w:rsidR="00AD652B" w:rsidRPr="00AD652B" w:rsidRDefault="00AD652B" w:rsidP="006F13B3">
            <w:pPr>
              <w:pStyle w:val="2suptable"/>
            </w:pPr>
            <w:r w:rsidRPr="00AD652B">
              <w:t>A&gt;G, synonymous</w:t>
            </w:r>
            <w:r>
              <w:t xml:space="preserve"> variant</w:t>
            </w:r>
            <w:r w:rsidRPr="00AD652B">
              <w:t xml:space="preserve"> LOC_Os11g44960, Ala634Ala</w:t>
            </w:r>
          </w:p>
        </w:tc>
      </w:tr>
      <w:tr w:rsidR="00AD652B" w:rsidRPr="00AD652B" w14:paraId="61E2C3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12D8E12"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1BB001F0" w14:textId="77777777" w:rsidR="00AD652B" w:rsidRPr="00AD652B" w:rsidRDefault="00AD652B" w:rsidP="006F13B3">
            <w:pPr>
              <w:pStyle w:val="2suptable"/>
            </w:pPr>
            <w:r w:rsidRPr="00AD652B">
              <w:t>11127262975</w:t>
            </w:r>
          </w:p>
        </w:tc>
        <w:tc>
          <w:tcPr>
            <w:tcW w:w="567" w:type="dxa"/>
            <w:tcBorders>
              <w:top w:val="nil"/>
              <w:left w:val="nil"/>
              <w:bottom w:val="nil"/>
              <w:right w:val="nil"/>
            </w:tcBorders>
            <w:shd w:val="clear" w:color="auto" w:fill="auto"/>
            <w:noWrap/>
            <w:vAlign w:val="center"/>
            <w:hideMark/>
          </w:tcPr>
          <w:p w14:paraId="4A470C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2C70D61" w14:textId="77777777" w:rsidR="00AD652B" w:rsidRPr="00AD652B" w:rsidRDefault="00AD652B" w:rsidP="006F13B3">
            <w:pPr>
              <w:pStyle w:val="2suptable"/>
            </w:pPr>
            <w:r w:rsidRPr="00AD652B">
              <w:t>27262975</w:t>
            </w:r>
          </w:p>
        </w:tc>
        <w:tc>
          <w:tcPr>
            <w:tcW w:w="1020" w:type="dxa"/>
            <w:tcBorders>
              <w:top w:val="nil"/>
              <w:left w:val="nil"/>
              <w:bottom w:val="nil"/>
              <w:right w:val="nil"/>
            </w:tcBorders>
            <w:shd w:val="clear" w:color="auto" w:fill="auto"/>
            <w:noWrap/>
            <w:vAlign w:val="center"/>
            <w:hideMark/>
          </w:tcPr>
          <w:p w14:paraId="495907B2"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789201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A1DA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64130E9" w14:textId="77777777" w:rsidR="00AD652B" w:rsidRPr="00AD652B" w:rsidRDefault="00AD652B" w:rsidP="006F13B3">
            <w:pPr>
              <w:pStyle w:val="2suptable"/>
            </w:pPr>
            <w:r w:rsidRPr="00AD652B">
              <w:t>96.80%</w:t>
            </w:r>
          </w:p>
        </w:tc>
        <w:tc>
          <w:tcPr>
            <w:tcW w:w="708" w:type="dxa"/>
            <w:tcBorders>
              <w:top w:val="nil"/>
              <w:left w:val="nil"/>
              <w:bottom w:val="nil"/>
              <w:right w:val="nil"/>
            </w:tcBorders>
            <w:shd w:val="clear" w:color="auto" w:fill="auto"/>
            <w:noWrap/>
            <w:vAlign w:val="center"/>
            <w:hideMark/>
          </w:tcPr>
          <w:p w14:paraId="3DFE528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B0F6DB" w14:textId="77777777" w:rsidR="00AD652B" w:rsidRPr="00AD652B" w:rsidRDefault="00AD652B" w:rsidP="006F13B3">
            <w:pPr>
              <w:pStyle w:val="2suptable"/>
            </w:pPr>
            <w:r w:rsidRPr="00AD652B">
              <w:t>3.20%</w:t>
            </w:r>
          </w:p>
        </w:tc>
        <w:tc>
          <w:tcPr>
            <w:tcW w:w="2048" w:type="dxa"/>
            <w:tcBorders>
              <w:top w:val="nil"/>
              <w:left w:val="nil"/>
              <w:bottom w:val="nil"/>
              <w:right w:val="nil"/>
            </w:tcBorders>
            <w:shd w:val="clear" w:color="auto" w:fill="auto"/>
            <w:vAlign w:val="center"/>
            <w:hideMark/>
          </w:tcPr>
          <w:p w14:paraId="7FFB2C63" w14:textId="133E1711" w:rsidR="00AD652B" w:rsidRPr="00AD652B" w:rsidRDefault="00AD652B" w:rsidP="006F13B3">
            <w:pPr>
              <w:pStyle w:val="2suptable"/>
            </w:pPr>
            <w:r w:rsidRPr="00AD652B">
              <w:t>C&gt;T, missense</w:t>
            </w:r>
            <w:r>
              <w:t xml:space="preserve"> variant</w:t>
            </w:r>
            <w:r w:rsidRPr="00AD652B">
              <w:t xml:space="preserve"> LOC_Os11g45050, Arg628His</w:t>
            </w:r>
          </w:p>
        </w:tc>
      </w:tr>
      <w:tr w:rsidR="00AD652B" w:rsidRPr="00AD652B" w14:paraId="652DDA1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6C66F9"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00B74929" w14:textId="77777777" w:rsidR="00AD652B" w:rsidRPr="00AD652B" w:rsidRDefault="00AD652B" w:rsidP="006F13B3">
            <w:pPr>
              <w:pStyle w:val="2suptable"/>
            </w:pPr>
            <w:r w:rsidRPr="00AD652B">
              <w:t>11127262976</w:t>
            </w:r>
          </w:p>
        </w:tc>
        <w:tc>
          <w:tcPr>
            <w:tcW w:w="567" w:type="dxa"/>
            <w:tcBorders>
              <w:top w:val="nil"/>
              <w:left w:val="nil"/>
              <w:bottom w:val="nil"/>
              <w:right w:val="nil"/>
            </w:tcBorders>
            <w:shd w:val="clear" w:color="auto" w:fill="auto"/>
            <w:noWrap/>
            <w:vAlign w:val="center"/>
            <w:hideMark/>
          </w:tcPr>
          <w:p w14:paraId="127E503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D6EDF3" w14:textId="77777777" w:rsidR="00AD652B" w:rsidRPr="00AD652B" w:rsidRDefault="00AD652B" w:rsidP="006F13B3">
            <w:pPr>
              <w:pStyle w:val="2suptable"/>
            </w:pPr>
            <w:r w:rsidRPr="00AD652B">
              <w:t>27262976</w:t>
            </w:r>
          </w:p>
        </w:tc>
        <w:tc>
          <w:tcPr>
            <w:tcW w:w="1020" w:type="dxa"/>
            <w:tcBorders>
              <w:top w:val="nil"/>
              <w:left w:val="nil"/>
              <w:bottom w:val="nil"/>
              <w:right w:val="nil"/>
            </w:tcBorders>
            <w:shd w:val="clear" w:color="auto" w:fill="auto"/>
            <w:noWrap/>
            <w:vAlign w:val="center"/>
            <w:hideMark/>
          </w:tcPr>
          <w:p w14:paraId="5A733E35"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2265E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142F7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26ED19C" w14:textId="77777777" w:rsidR="00AD652B" w:rsidRPr="00AD652B" w:rsidRDefault="00AD652B" w:rsidP="006F13B3">
            <w:pPr>
              <w:pStyle w:val="2suptable"/>
            </w:pPr>
            <w:r w:rsidRPr="00AD652B">
              <w:t>98.89%</w:t>
            </w:r>
          </w:p>
        </w:tc>
        <w:tc>
          <w:tcPr>
            <w:tcW w:w="708" w:type="dxa"/>
            <w:tcBorders>
              <w:top w:val="nil"/>
              <w:left w:val="nil"/>
              <w:bottom w:val="nil"/>
              <w:right w:val="nil"/>
            </w:tcBorders>
            <w:shd w:val="clear" w:color="auto" w:fill="auto"/>
            <w:noWrap/>
            <w:vAlign w:val="center"/>
            <w:hideMark/>
          </w:tcPr>
          <w:p w14:paraId="006C29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0823AC5" w14:textId="77777777" w:rsidR="00AD652B" w:rsidRPr="00AD652B" w:rsidRDefault="00AD652B" w:rsidP="006F13B3">
            <w:pPr>
              <w:pStyle w:val="2suptable"/>
            </w:pPr>
            <w:r w:rsidRPr="00AD652B">
              <w:t>1.11%</w:t>
            </w:r>
          </w:p>
        </w:tc>
        <w:tc>
          <w:tcPr>
            <w:tcW w:w="2048" w:type="dxa"/>
            <w:tcBorders>
              <w:top w:val="nil"/>
              <w:left w:val="nil"/>
              <w:bottom w:val="nil"/>
              <w:right w:val="nil"/>
            </w:tcBorders>
            <w:shd w:val="clear" w:color="auto" w:fill="auto"/>
            <w:vAlign w:val="center"/>
            <w:hideMark/>
          </w:tcPr>
          <w:p w14:paraId="2F1574C8" w14:textId="4F9C60A4"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7659DD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14C8D3"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7691507" w14:textId="77777777" w:rsidR="00AD652B" w:rsidRPr="00AD652B" w:rsidRDefault="00AD652B" w:rsidP="006F13B3">
            <w:pPr>
              <w:pStyle w:val="2suptable"/>
            </w:pPr>
            <w:r w:rsidRPr="00AD652B">
              <w:t>11127262978</w:t>
            </w:r>
          </w:p>
        </w:tc>
        <w:tc>
          <w:tcPr>
            <w:tcW w:w="567" w:type="dxa"/>
            <w:tcBorders>
              <w:top w:val="nil"/>
              <w:left w:val="nil"/>
              <w:bottom w:val="nil"/>
              <w:right w:val="nil"/>
            </w:tcBorders>
            <w:shd w:val="clear" w:color="auto" w:fill="auto"/>
            <w:noWrap/>
            <w:vAlign w:val="center"/>
            <w:hideMark/>
          </w:tcPr>
          <w:p w14:paraId="7558873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048CC88" w14:textId="77777777" w:rsidR="00AD652B" w:rsidRPr="00AD652B" w:rsidRDefault="00AD652B" w:rsidP="006F13B3">
            <w:pPr>
              <w:pStyle w:val="2suptable"/>
            </w:pPr>
            <w:r w:rsidRPr="00AD652B">
              <w:t>27262978</w:t>
            </w:r>
          </w:p>
        </w:tc>
        <w:tc>
          <w:tcPr>
            <w:tcW w:w="1020" w:type="dxa"/>
            <w:tcBorders>
              <w:top w:val="nil"/>
              <w:left w:val="nil"/>
              <w:bottom w:val="nil"/>
              <w:right w:val="nil"/>
            </w:tcBorders>
            <w:shd w:val="clear" w:color="auto" w:fill="auto"/>
            <w:noWrap/>
            <w:vAlign w:val="center"/>
            <w:hideMark/>
          </w:tcPr>
          <w:p w14:paraId="63DB5F09"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71D9D01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1194F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CBCFE" w14:textId="77777777" w:rsidR="00AD652B" w:rsidRPr="00AD652B" w:rsidRDefault="00AD652B" w:rsidP="006F13B3">
            <w:pPr>
              <w:pStyle w:val="2suptable"/>
            </w:pPr>
            <w:r w:rsidRPr="00AD652B">
              <w:t>97.16%</w:t>
            </w:r>
          </w:p>
        </w:tc>
        <w:tc>
          <w:tcPr>
            <w:tcW w:w="708" w:type="dxa"/>
            <w:tcBorders>
              <w:top w:val="nil"/>
              <w:left w:val="nil"/>
              <w:bottom w:val="nil"/>
              <w:right w:val="nil"/>
            </w:tcBorders>
            <w:shd w:val="clear" w:color="auto" w:fill="auto"/>
            <w:noWrap/>
            <w:vAlign w:val="center"/>
            <w:hideMark/>
          </w:tcPr>
          <w:p w14:paraId="073B40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21967E" w14:textId="77777777" w:rsidR="00AD652B" w:rsidRPr="00AD652B" w:rsidRDefault="00AD652B" w:rsidP="006F13B3">
            <w:pPr>
              <w:pStyle w:val="2suptable"/>
            </w:pPr>
            <w:r w:rsidRPr="00AD652B">
              <w:t>2.84%</w:t>
            </w:r>
          </w:p>
        </w:tc>
        <w:tc>
          <w:tcPr>
            <w:tcW w:w="2048" w:type="dxa"/>
            <w:tcBorders>
              <w:top w:val="nil"/>
              <w:left w:val="nil"/>
              <w:bottom w:val="nil"/>
              <w:right w:val="nil"/>
            </w:tcBorders>
            <w:shd w:val="clear" w:color="auto" w:fill="auto"/>
            <w:vAlign w:val="center"/>
            <w:hideMark/>
          </w:tcPr>
          <w:p w14:paraId="2E971DAA" w14:textId="1A263812"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2A82EC8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A468EC"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6E5A2808" w14:textId="77777777" w:rsidR="00AD652B" w:rsidRPr="00AD652B" w:rsidRDefault="00AD652B" w:rsidP="006F13B3">
            <w:pPr>
              <w:pStyle w:val="2suptable"/>
            </w:pPr>
            <w:r w:rsidRPr="00AD652B">
              <w:t>11127262979</w:t>
            </w:r>
          </w:p>
        </w:tc>
        <w:tc>
          <w:tcPr>
            <w:tcW w:w="567" w:type="dxa"/>
            <w:tcBorders>
              <w:top w:val="nil"/>
              <w:left w:val="nil"/>
              <w:bottom w:val="nil"/>
              <w:right w:val="nil"/>
            </w:tcBorders>
            <w:shd w:val="clear" w:color="auto" w:fill="auto"/>
            <w:noWrap/>
            <w:vAlign w:val="center"/>
            <w:hideMark/>
          </w:tcPr>
          <w:p w14:paraId="13BEB65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64FB33" w14:textId="77777777" w:rsidR="00AD652B" w:rsidRPr="00AD652B" w:rsidRDefault="00AD652B" w:rsidP="006F13B3">
            <w:pPr>
              <w:pStyle w:val="2suptable"/>
            </w:pPr>
            <w:r w:rsidRPr="00AD652B">
              <w:t>27262979</w:t>
            </w:r>
          </w:p>
        </w:tc>
        <w:tc>
          <w:tcPr>
            <w:tcW w:w="1020" w:type="dxa"/>
            <w:tcBorders>
              <w:top w:val="nil"/>
              <w:left w:val="nil"/>
              <w:bottom w:val="nil"/>
              <w:right w:val="nil"/>
            </w:tcBorders>
            <w:shd w:val="clear" w:color="auto" w:fill="auto"/>
            <w:noWrap/>
            <w:vAlign w:val="center"/>
            <w:hideMark/>
          </w:tcPr>
          <w:p w14:paraId="3B058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5E5B200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8E9CD2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6FDB48" w14:textId="77777777" w:rsidR="00AD652B" w:rsidRPr="00AD652B" w:rsidRDefault="00AD652B" w:rsidP="006F13B3">
            <w:pPr>
              <w:pStyle w:val="2suptable"/>
            </w:pPr>
            <w:r w:rsidRPr="00AD652B">
              <w:t>97.18%</w:t>
            </w:r>
          </w:p>
        </w:tc>
        <w:tc>
          <w:tcPr>
            <w:tcW w:w="708" w:type="dxa"/>
            <w:tcBorders>
              <w:top w:val="nil"/>
              <w:left w:val="nil"/>
              <w:bottom w:val="nil"/>
              <w:right w:val="nil"/>
            </w:tcBorders>
            <w:shd w:val="clear" w:color="auto" w:fill="auto"/>
            <w:noWrap/>
            <w:vAlign w:val="center"/>
            <w:hideMark/>
          </w:tcPr>
          <w:p w14:paraId="1A3C470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57CAFEE" w14:textId="77777777" w:rsidR="00AD652B" w:rsidRPr="00AD652B" w:rsidRDefault="00AD652B" w:rsidP="006F13B3">
            <w:pPr>
              <w:pStyle w:val="2suptable"/>
            </w:pPr>
            <w:r w:rsidRPr="00AD652B">
              <w:t>2.82%</w:t>
            </w:r>
          </w:p>
        </w:tc>
        <w:tc>
          <w:tcPr>
            <w:tcW w:w="2048" w:type="dxa"/>
            <w:tcBorders>
              <w:top w:val="nil"/>
              <w:left w:val="nil"/>
              <w:bottom w:val="nil"/>
              <w:right w:val="nil"/>
            </w:tcBorders>
            <w:shd w:val="clear" w:color="auto" w:fill="auto"/>
            <w:vAlign w:val="center"/>
            <w:hideMark/>
          </w:tcPr>
          <w:p w14:paraId="6B760AA2" w14:textId="44705F98" w:rsidR="00AD652B" w:rsidRPr="00AD652B" w:rsidRDefault="00AD652B" w:rsidP="006F13B3">
            <w:pPr>
              <w:pStyle w:val="2suptable"/>
            </w:pPr>
            <w:r w:rsidRPr="00AD652B">
              <w:t>A&gt;T, missense</w:t>
            </w:r>
            <w:r>
              <w:t xml:space="preserve"> variant</w:t>
            </w:r>
            <w:r w:rsidRPr="00AD652B">
              <w:t xml:space="preserve"> LOC_Os11g45050, Arg629Ser</w:t>
            </w:r>
          </w:p>
        </w:tc>
      </w:tr>
      <w:tr w:rsidR="00AD652B" w:rsidRPr="00AD652B" w14:paraId="18EC531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B7C9E1"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4C8C5B5" w14:textId="77777777" w:rsidR="00AD652B" w:rsidRPr="00AD652B" w:rsidRDefault="00AD652B" w:rsidP="006F13B3">
            <w:pPr>
              <w:pStyle w:val="2suptable"/>
            </w:pPr>
            <w:r w:rsidRPr="00AD652B">
              <w:t>11127262985</w:t>
            </w:r>
          </w:p>
        </w:tc>
        <w:tc>
          <w:tcPr>
            <w:tcW w:w="567" w:type="dxa"/>
            <w:tcBorders>
              <w:top w:val="nil"/>
              <w:left w:val="nil"/>
              <w:bottom w:val="nil"/>
              <w:right w:val="nil"/>
            </w:tcBorders>
            <w:shd w:val="clear" w:color="auto" w:fill="auto"/>
            <w:noWrap/>
            <w:vAlign w:val="center"/>
            <w:hideMark/>
          </w:tcPr>
          <w:p w14:paraId="35558C1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DEC384E" w14:textId="77777777" w:rsidR="00AD652B" w:rsidRPr="00AD652B" w:rsidRDefault="00AD652B" w:rsidP="006F13B3">
            <w:pPr>
              <w:pStyle w:val="2suptable"/>
            </w:pPr>
            <w:r w:rsidRPr="00AD652B">
              <w:t>27262985</w:t>
            </w:r>
          </w:p>
        </w:tc>
        <w:tc>
          <w:tcPr>
            <w:tcW w:w="1020" w:type="dxa"/>
            <w:tcBorders>
              <w:top w:val="nil"/>
              <w:left w:val="nil"/>
              <w:bottom w:val="nil"/>
              <w:right w:val="nil"/>
            </w:tcBorders>
            <w:shd w:val="clear" w:color="auto" w:fill="auto"/>
            <w:noWrap/>
            <w:vAlign w:val="center"/>
            <w:hideMark/>
          </w:tcPr>
          <w:p w14:paraId="5A38DC08"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25DF4A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97E702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2A21DDB"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2060145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0F8B615"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006E0CC3" w14:textId="53610F56" w:rsidR="00AD652B" w:rsidRPr="00AD652B" w:rsidRDefault="00AD652B" w:rsidP="006F13B3">
            <w:pPr>
              <w:pStyle w:val="2suptable"/>
            </w:pPr>
            <w:r w:rsidRPr="00AD652B">
              <w:t>T&gt;A, synonymous</w:t>
            </w:r>
            <w:r>
              <w:t xml:space="preserve"> variant</w:t>
            </w:r>
            <w:r w:rsidRPr="00AD652B">
              <w:t xml:space="preserve"> LOC_Os11g45050, Pro631Pro</w:t>
            </w:r>
          </w:p>
        </w:tc>
      </w:tr>
      <w:tr w:rsidR="00AD652B" w:rsidRPr="00AD652B" w14:paraId="4DFDE7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3D0A7A"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69C7BD3A" w14:textId="77777777" w:rsidR="00AD652B" w:rsidRPr="00AD652B" w:rsidRDefault="00AD652B" w:rsidP="006F13B3">
            <w:pPr>
              <w:pStyle w:val="2suptable"/>
            </w:pPr>
            <w:r w:rsidRPr="00AD652B">
              <w:t>11128347801</w:t>
            </w:r>
          </w:p>
        </w:tc>
        <w:tc>
          <w:tcPr>
            <w:tcW w:w="567" w:type="dxa"/>
            <w:tcBorders>
              <w:top w:val="nil"/>
              <w:left w:val="nil"/>
              <w:bottom w:val="nil"/>
              <w:right w:val="nil"/>
            </w:tcBorders>
            <w:shd w:val="clear" w:color="auto" w:fill="auto"/>
            <w:noWrap/>
            <w:vAlign w:val="center"/>
            <w:hideMark/>
          </w:tcPr>
          <w:p w14:paraId="2EB3469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EA7031E" w14:textId="77777777" w:rsidR="00AD652B" w:rsidRPr="00AD652B" w:rsidRDefault="00AD652B" w:rsidP="006F13B3">
            <w:pPr>
              <w:pStyle w:val="2suptable"/>
            </w:pPr>
            <w:r w:rsidRPr="00AD652B">
              <w:t>28347801</w:t>
            </w:r>
          </w:p>
        </w:tc>
        <w:tc>
          <w:tcPr>
            <w:tcW w:w="1020" w:type="dxa"/>
            <w:tcBorders>
              <w:top w:val="nil"/>
              <w:left w:val="nil"/>
              <w:bottom w:val="nil"/>
              <w:right w:val="nil"/>
            </w:tcBorders>
            <w:shd w:val="clear" w:color="auto" w:fill="auto"/>
            <w:noWrap/>
            <w:vAlign w:val="center"/>
            <w:hideMark/>
          </w:tcPr>
          <w:p w14:paraId="582F5297"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A8049A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695E9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037336B"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30BC507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367885F"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75E7859E" w14:textId="77777777" w:rsidR="00AD652B" w:rsidRPr="00AD652B" w:rsidRDefault="00AD652B" w:rsidP="006F13B3">
            <w:pPr>
              <w:pStyle w:val="2suptable"/>
            </w:pPr>
            <w:r w:rsidRPr="00AD652B">
              <w:t>－</w:t>
            </w:r>
          </w:p>
        </w:tc>
      </w:tr>
      <w:tr w:rsidR="00AD652B" w:rsidRPr="00AD652B" w14:paraId="66C5CCC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B35302"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1A8446E6" w14:textId="77777777" w:rsidR="00AD652B" w:rsidRPr="00AD652B" w:rsidRDefault="00AD652B" w:rsidP="006F13B3">
            <w:pPr>
              <w:pStyle w:val="2suptable"/>
            </w:pPr>
            <w:r w:rsidRPr="00AD652B">
              <w:t>11128347808</w:t>
            </w:r>
          </w:p>
        </w:tc>
        <w:tc>
          <w:tcPr>
            <w:tcW w:w="567" w:type="dxa"/>
            <w:tcBorders>
              <w:top w:val="nil"/>
              <w:left w:val="nil"/>
              <w:bottom w:val="nil"/>
              <w:right w:val="nil"/>
            </w:tcBorders>
            <w:shd w:val="clear" w:color="auto" w:fill="auto"/>
            <w:noWrap/>
            <w:vAlign w:val="center"/>
            <w:hideMark/>
          </w:tcPr>
          <w:p w14:paraId="5FA0B0D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2ADB074" w14:textId="77777777" w:rsidR="00AD652B" w:rsidRPr="00AD652B" w:rsidRDefault="00AD652B" w:rsidP="006F13B3">
            <w:pPr>
              <w:pStyle w:val="2suptable"/>
            </w:pPr>
            <w:r w:rsidRPr="00AD652B">
              <w:t>28347808</w:t>
            </w:r>
          </w:p>
        </w:tc>
        <w:tc>
          <w:tcPr>
            <w:tcW w:w="1020" w:type="dxa"/>
            <w:tcBorders>
              <w:top w:val="nil"/>
              <w:left w:val="nil"/>
              <w:bottom w:val="nil"/>
              <w:right w:val="nil"/>
            </w:tcBorders>
            <w:shd w:val="clear" w:color="auto" w:fill="auto"/>
            <w:noWrap/>
            <w:vAlign w:val="center"/>
            <w:hideMark/>
          </w:tcPr>
          <w:p w14:paraId="4C572563"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642193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CEFD9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FE29DA9" w14:textId="77777777" w:rsidR="00AD652B" w:rsidRPr="00AD652B" w:rsidRDefault="00AD652B" w:rsidP="006F13B3">
            <w:pPr>
              <w:pStyle w:val="2suptable"/>
            </w:pPr>
            <w:r w:rsidRPr="00AD652B">
              <w:t>99.71%</w:t>
            </w:r>
          </w:p>
        </w:tc>
        <w:tc>
          <w:tcPr>
            <w:tcW w:w="708" w:type="dxa"/>
            <w:tcBorders>
              <w:top w:val="nil"/>
              <w:left w:val="nil"/>
              <w:bottom w:val="nil"/>
              <w:right w:val="nil"/>
            </w:tcBorders>
            <w:shd w:val="clear" w:color="auto" w:fill="auto"/>
            <w:noWrap/>
            <w:vAlign w:val="center"/>
            <w:hideMark/>
          </w:tcPr>
          <w:p w14:paraId="43C72B2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009C" w14:textId="77777777" w:rsidR="00AD652B" w:rsidRPr="00AD652B" w:rsidRDefault="00AD652B" w:rsidP="006F13B3">
            <w:pPr>
              <w:pStyle w:val="2suptable"/>
            </w:pPr>
            <w:r w:rsidRPr="00AD652B">
              <w:t>0.29%</w:t>
            </w:r>
          </w:p>
        </w:tc>
        <w:tc>
          <w:tcPr>
            <w:tcW w:w="2048" w:type="dxa"/>
            <w:tcBorders>
              <w:top w:val="nil"/>
              <w:left w:val="nil"/>
              <w:bottom w:val="nil"/>
              <w:right w:val="nil"/>
            </w:tcBorders>
            <w:shd w:val="clear" w:color="auto" w:fill="auto"/>
            <w:vAlign w:val="center"/>
            <w:hideMark/>
          </w:tcPr>
          <w:p w14:paraId="0257362B" w14:textId="77777777" w:rsidR="00AD652B" w:rsidRPr="00AD652B" w:rsidRDefault="00AD652B" w:rsidP="006F13B3">
            <w:pPr>
              <w:pStyle w:val="2suptable"/>
            </w:pPr>
            <w:r w:rsidRPr="00AD652B">
              <w:t>－</w:t>
            </w:r>
          </w:p>
        </w:tc>
      </w:tr>
      <w:tr w:rsidR="00AD652B" w:rsidRPr="00AD652B" w14:paraId="491EAA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4D3713"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2646A367" w14:textId="77777777" w:rsidR="00AD652B" w:rsidRPr="00AD652B" w:rsidRDefault="00AD652B" w:rsidP="006F13B3">
            <w:pPr>
              <w:pStyle w:val="2suptable"/>
            </w:pPr>
            <w:r w:rsidRPr="00AD652B">
              <w:t>11202338277</w:t>
            </w:r>
          </w:p>
        </w:tc>
        <w:tc>
          <w:tcPr>
            <w:tcW w:w="567" w:type="dxa"/>
            <w:tcBorders>
              <w:top w:val="nil"/>
              <w:left w:val="nil"/>
              <w:bottom w:val="nil"/>
              <w:right w:val="nil"/>
            </w:tcBorders>
            <w:shd w:val="clear" w:color="auto" w:fill="auto"/>
            <w:noWrap/>
            <w:vAlign w:val="center"/>
            <w:hideMark/>
          </w:tcPr>
          <w:p w14:paraId="7EF7758A"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6652824" w14:textId="77777777" w:rsidR="00AD652B" w:rsidRPr="00AD652B" w:rsidRDefault="00AD652B" w:rsidP="006F13B3">
            <w:pPr>
              <w:pStyle w:val="2suptable"/>
            </w:pPr>
            <w:r w:rsidRPr="00AD652B">
              <w:t>2338277</w:t>
            </w:r>
          </w:p>
        </w:tc>
        <w:tc>
          <w:tcPr>
            <w:tcW w:w="1020" w:type="dxa"/>
            <w:tcBorders>
              <w:top w:val="nil"/>
              <w:left w:val="nil"/>
              <w:bottom w:val="nil"/>
              <w:right w:val="nil"/>
            </w:tcBorders>
            <w:shd w:val="clear" w:color="auto" w:fill="auto"/>
            <w:noWrap/>
            <w:vAlign w:val="center"/>
            <w:hideMark/>
          </w:tcPr>
          <w:p w14:paraId="21C1D468"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23FE5FD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AF8E9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9FD849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DD4004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1A72F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B92DCB" w14:textId="1879E7E1" w:rsidR="00AD652B" w:rsidRPr="00AD652B" w:rsidRDefault="00AD652B" w:rsidP="006F13B3">
            <w:pPr>
              <w:pStyle w:val="2suptable"/>
            </w:pPr>
            <w:r w:rsidRPr="00AD652B">
              <w:t>C&gt;G, missense</w:t>
            </w:r>
            <w:r>
              <w:t xml:space="preserve"> variant</w:t>
            </w:r>
            <w:r w:rsidRPr="00AD652B">
              <w:t xml:space="preserve"> LOC_Os12g05260, Leu16Val</w:t>
            </w:r>
          </w:p>
        </w:tc>
      </w:tr>
      <w:tr w:rsidR="00AD652B" w:rsidRPr="00AD652B" w14:paraId="6E934D0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43E1F"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5E7FEBB3" w14:textId="77777777" w:rsidR="00AD652B" w:rsidRPr="00AD652B" w:rsidRDefault="00AD652B" w:rsidP="006F13B3">
            <w:pPr>
              <w:pStyle w:val="2suptable"/>
            </w:pPr>
            <w:r w:rsidRPr="00AD652B">
              <w:t>11202338282</w:t>
            </w:r>
          </w:p>
        </w:tc>
        <w:tc>
          <w:tcPr>
            <w:tcW w:w="567" w:type="dxa"/>
            <w:tcBorders>
              <w:top w:val="nil"/>
              <w:left w:val="nil"/>
              <w:bottom w:val="nil"/>
              <w:right w:val="nil"/>
            </w:tcBorders>
            <w:shd w:val="clear" w:color="auto" w:fill="auto"/>
            <w:noWrap/>
            <w:vAlign w:val="center"/>
            <w:hideMark/>
          </w:tcPr>
          <w:p w14:paraId="6C8213F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544875A" w14:textId="77777777" w:rsidR="00AD652B" w:rsidRPr="00AD652B" w:rsidRDefault="00AD652B" w:rsidP="006F13B3">
            <w:pPr>
              <w:pStyle w:val="2suptable"/>
            </w:pPr>
            <w:r w:rsidRPr="00AD652B">
              <w:t>2338282</w:t>
            </w:r>
          </w:p>
        </w:tc>
        <w:tc>
          <w:tcPr>
            <w:tcW w:w="1020" w:type="dxa"/>
            <w:tcBorders>
              <w:top w:val="nil"/>
              <w:left w:val="nil"/>
              <w:bottom w:val="nil"/>
              <w:right w:val="nil"/>
            </w:tcBorders>
            <w:shd w:val="clear" w:color="auto" w:fill="auto"/>
            <w:noWrap/>
            <w:vAlign w:val="center"/>
            <w:hideMark/>
          </w:tcPr>
          <w:p w14:paraId="4109708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22E7C9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C6E009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318D3D4" w14:textId="77777777" w:rsidR="00AD652B" w:rsidRPr="00AD652B" w:rsidRDefault="00AD652B" w:rsidP="006F13B3">
            <w:pPr>
              <w:pStyle w:val="2suptable"/>
            </w:pPr>
            <w:r w:rsidRPr="00AD652B">
              <w:t>98.96%</w:t>
            </w:r>
          </w:p>
        </w:tc>
        <w:tc>
          <w:tcPr>
            <w:tcW w:w="708" w:type="dxa"/>
            <w:tcBorders>
              <w:top w:val="nil"/>
              <w:left w:val="nil"/>
              <w:bottom w:val="nil"/>
              <w:right w:val="nil"/>
            </w:tcBorders>
            <w:shd w:val="clear" w:color="auto" w:fill="auto"/>
            <w:noWrap/>
            <w:vAlign w:val="center"/>
            <w:hideMark/>
          </w:tcPr>
          <w:p w14:paraId="7A83505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AAE2221" w14:textId="77777777" w:rsidR="00AD652B" w:rsidRPr="00AD652B" w:rsidRDefault="00AD652B" w:rsidP="006F13B3">
            <w:pPr>
              <w:pStyle w:val="2suptable"/>
            </w:pPr>
            <w:r w:rsidRPr="00AD652B">
              <w:t>1.04%</w:t>
            </w:r>
          </w:p>
        </w:tc>
        <w:tc>
          <w:tcPr>
            <w:tcW w:w="2048" w:type="dxa"/>
            <w:tcBorders>
              <w:top w:val="nil"/>
              <w:left w:val="nil"/>
              <w:bottom w:val="nil"/>
              <w:right w:val="nil"/>
            </w:tcBorders>
            <w:shd w:val="clear" w:color="auto" w:fill="auto"/>
            <w:vAlign w:val="center"/>
            <w:hideMark/>
          </w:tcPr>
          <w:p w14:paraId="255FFDAB" w14:textId="6E6BB548" w:rsidR="00AD652B" w:rsidRPr="00AD652B" w:rsidRDefault="00AD652B" w:rsidP="006F13B3">
            <w:pPr>
              <w:pStyle w:val="2suptable"/>
            </w:pPr>
            <w:r w:rsidRPr="00AD652B">
              <w:t>C&gt;T, synonymous</w:t>
            </w:r>
            <w:r>
              <w:t xml:space="preserve"> variant</w:t>
            </w:r>
            <w:r w:rsidRPr="00AD652B">
              <w:t xml:space="preserve"> LOC_Os12g05260, Ala17Ala</w:t>
            </w:r>
          </w:p>
        </w:tc>
      </w:tr>
      <w:tr w:rsidR="00AD652B" w:rsidRPr="00AD652B" w14:paraId="4B99D7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FE0EEF" w14:textId="77777777" w:rsidR="00AD652B" w:rsidRPr="00AD652B" w:rsidRDefault="00AD652B" w:rsidP="006F13B3">
            <w:pPr>
              <w:pStyle w:val="2suptable"/>
            </w:pPr>
            <w:r w:rsidRPr="00AD652B">
              <w:t>LOC_Os12g15680</w:t>
            </w:r>
          </w:p>
        </w:tc>
        <w:tc>
          <w:tcPr>
            <w:tcW w:w="1134" w:type="dxa"/>
            <w:tcBorders>
              <w:top w:val="nil"/>
              <w:left w:val="nil"/>
              <w:bottom w:val="nil"/>
              <w:right w:val="nil"/>
            </w:tcBorders>
            <w:shd w:val="clear" w:color="auto" w:fill="auto"/>
            <w:noWrap/>
            <w:vAlign w:val="center"/>
            <w:hideMark/>
          </w:tcPr>
          <w:p w14:paraId="648FAC22" w14:textId="77777777" w:rsidR="00AD652B" w:rsidRPr="00AD652B" w:rsidRDefault="00AD652B" w:rsidP="006F13B3">
            <w:pPr>
              <w:pStyle w:val="2suptable"/>
            </w:pPr>
            <w:r w:rsidRPr="00AD652B">
              <w:t>11208962185</w:t>
            </w:r>
          </w:p>
        </w:tc>
        <w:tc>
          <w:tcPr>
            <w:tcW w:w="567" w:type="dxa"/>
            <w:tcBorders>
              <w:top w:val="nil"/>
              <w:left w:val="nil"/>
              <w:bottom w:val="nil"/>
              <w:right w:val="nil"/>
            </w:tcBorders>
            <w:shd w:val="clear" w:color="auto" w:fill="auto"/>
            <w:noWrap/>
            <w:vAlign w:val="center"/>
            <w:hideMark/>
          </w:tcPr>
          <w:p w14:paraId="76CB6ED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568FE4E" w14:textId="77777777" w:rsidR="00AD652B" w:rsidRPr="00AD652B" w:rsidRDefault="00AD652B" w:rsidP="006F13B3">
            <w:pPr>
              <w:pStyle w:val="2suptable"/>
            </w:pPr>
            <w:r w:rsidRPr="00AD652B">
              <w:t>8962185</w:t>
            </w:r>
          </w:p>
        </w:tc>
        <w:tc>
          <w:tcPr>
            <w:tcW w:w="1020" w:type="dxa"/>
            <w:tcBorders>
              <w:top w:val="nil"/>
              <w:left w:val="nil"/>
              <w:bottom w:val="nil"/>
              <w:right w:val="nil"/>
            </w:tcBorders>
            <w:shd w:val="clear" w:color="auto" w:fill="auto"/>
            <w:noWrap/>
            <w:vAlign w:val="center"/>
            <w:hideMark/>
          </w:tcPr>
          <w:p w14:paraId="57F0F770"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2515C5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64FD7C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016089F"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85583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B58502"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25BC807C" w14:textId="390D66DD" w:rsidR="00AD652B" w:rsidRPr="00AD652B" w:rsidRDefault="00AD652B" w:rsidP="006F13B3">
            <w:pPr>
              <w:pStyle w:val="2suptable"/>
            </w:pPr>
            <w:r w:rsidRPr="00AD652B">
              <w:t>G&gt;A, synonymous</w:t>
            </w:r>
            <w:r>
              <w:t xml:space="preserve"> variant</w:t>
            </w:r>
            <w:r w:rsidRPr="00AD652B">
              <w:t xml:space="preserve"> LOC_Os12g15680, Ala249Ala</w:t>
            </w:r>
          </w:p>
        </w:tc>
      </w:tr>
      <w:tr w:rsidR="00AD652B" w:rsidRPr="00AD652B" w14:paraId="297CAE1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FEB3B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31412190"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2AB15FF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1BC3C1B"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5D5AD7C9"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1151D2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20C208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649DB0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65638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A8972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4BC5E5B" w14:textId="1406923A"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22E9A56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2E6FF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2389E32C"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7BDCC84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FFD3073"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0F389CF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9EBA7B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8E29D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8E706F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20271D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D53B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48A4DD" w14:textId="218C0D32"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566E8C4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7A2DB6" w14:textId="77777777" w:rsidR="00AD652B" w:rsidRPr="00AD652B" w:rsidRDefault="00AD652B" w:rsidP="006F13B3">
            <w:pPr>
              <w:pStyle w:val="2suptable"/>
            </w:pPr>
            <w:r w:rsidRPr="00AD652B">
              <w:t>LOC_Os12g41680</w:t>
            </w:r>
          </w:p>
        </w:tc>
        <w:tc>
          <w:tcPr>
            <w:tcW w:w="1134" w:type="dxa"/>
            <w:tcBorders>
              <w:top w:val="nil"/>
              <w:left w:val="nil"/>
              <w:bottom w:val="nil"/>
              <w:right w:val="nil"/>
            </w:tcBorders>
            <w:shd w:val="clear" w:color="auto" w:fill="auto"/>
            <w:noWrap/>
            <w:vAlign w:val="center"/>
            <w:hideMark/>
          </w:tcPr>
          <w:p w14:paraId="02389728" w14:textId="77777777" w:rsidR="00AD652B" w:rsidRPr="00AD652B" w:rsidRDefault="00AD652B" w:rsidP="006F13B3">
            <w:pPr>
              <w:pStyle w:val="2suptable"/>
            </w:pPr>
            <w:r w:rsidRPr="00AD652B">
              <w:t>11225805936</w:t>
            </w:r>
          </w:p>
        </w:tc>
        <w:tc>
          <w:tcPr>
            <w:tcW w:w="567" w:type="dxa"/>
            <w:tcBorders>
              <w:top w:val="nil"/>
              <w:left w:val="nil"/>
              <w:bottom w:val="nil"/>
              <w:right w:val="nil"/>
            </w:tcBorders>
            <w:shd w:val="clear" w:color="auto" w:fill="auto"/>
            <w:noWrap/>
            <w:vAlign w:val="center"/>
            <w:hideMark/>
          </w:tcPr>
          <w:p w14:paraId="500B8CB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621D7EB" w14:textId="77777777" w:rsidR="00AD652B" w:rsidRPr="00AD652B" w:rsidRDefault="00AD652B" w:rsidP="006F13B3">
            <w:pPr>
              <w:pStyle w:val="2suptable"/>
            </w:pPr>
            <w:r w:rsidRPr="00AD652B">
              <w:t>25805936</w:t>
            </w:r>
          </w:p>
        </w:tc>
        <w:tc>
          <w:tcPr>
            <w:tcW w:w="1020" w:type="dxa"/>
            <w:tcBorders>
              <w:top w:val="nil"/>
              <w:left w:val="nil"/>
              <w:bottom w:val="nil"/>
              <w:right w:val="nil"/>
            </w:tcBorders>
            <w:shd w:val="clear" w:color="auto" w:fill="auto"/>
            <w:noWrap/>
            <w:vAlign w:val="center"/>
            <w:hideMark/>
          </w:tcPr>
          <w:p w14:paraId="3B652CE3"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3377C42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4ABDA4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FE21A7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1EB31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4C9E52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068FAEA" w14:textId="61D475CA" w:rsidR="00AD652B" w:rsidRPr="00AD652B" w:rsidRDefault="00AD652B" w:rsidP="006F13B3">
            <w:pPr>
              <w:pStyle w:val="2suptable"/>
            </w:pPr>
            <w:r w:rsidRPr="00AD652B">
              <w:t>A&gt;G, synonymous</w:t>
            </w:r>
            <w:r>
              <w:t xml:space="preserve"> variant</w:t>
            </w:r>
            <w:r w:rsidRPr="00AD652B">
              <w:t xml:space="preserve"> LOC_Os12g41680, Gln232Gln</w:t>
            </w:r>
          </w:p>
        </w:tc>
      </w:tr>
      <w:tr w:rsidR="00AD652B" w:rsidRPr="00AD652B" w14:paraId="36A5615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8F64E" w14:textId="77777777" w:rsidR="00AD652B" w:rsidRPr="00AD652B" w:rsidRDefault="00AD652B" w:rsidP="006F13B3">
            <w:pPr>
              <w:pStyle w:val="2suptable"/>
            </w:pPr>
            <w:r w:rsidRPr="00AD652B">
              <w:lastRenderedPageBreak/>
              <w:t>LOC_Os12g41680</w:t>
            </w:r>
          </w:p>
        </w:tc>
        <w:tc>
          <w:tcPr>
            <w:tcW w:w="1134" w:type="dxa"/>
            <w:tcBorders>
              <w:top w:val="nil"/>
              <w:left w:val="nil"/>
              <w:bottom w:val="nil"/>
              <w:right w:val="nil"/>
            </w:tcBorders>
            <w:shd w:val="clear" w:color="auto" w:fill="auto"/>
            <w:noWrap/>
            <w:vAlign w:val="center"/>
            <w:hideMark/>
          </w:tcPr>
          <w:p w14:paraId="74DE0D7D" w14:textId="77777777" w:rsidR="00AD652B" w:rsidRPr="00AD652B" w:rsidRDefault="00AD652B" w:rsidP="006F13B3">
            <w:pPr>
              <w:pStyle w:val="2suptable"/>
            </w:pPr>
            <w:r w:rsidRPr="00AD652B">
              <w:t>11225805945</w:t>
            </w:r>
          </w:p>
        </w:tc>
        <w:tc>
          <w:tcPr>
            <w:tcW w:w="567" w:type="dxa"/>
            <w:tcBorders>
              <w:top w:val="nil"/>
              <w:left w:val="nil"/>
              <w:bottom w:val="nil"/>
              <w:right w:val="nil"/>
            </w:tcBorders>
            <w:shd w:val="clear" w:color="auto" w:fill="auto"/>
            <w:noWrap/>
            <w:vAlign w:val="center"/>
            <w:hideMark/>
          </w:tcPr>
          <w:p w14:paraId="05B8579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0C060EC2" w14:textId="77777777" w:rsidR="00AD652B" w:rsidRPr="00AD652B" w:rsidRDefault="00AD652B" w:rsidP="006F13B3">
            <w:pPr>
              <w:pStyle w:val="2suptable"/>
            </w:pPr>
            <w:r w:rsidRPr="00AD652B">
              <w:t>25805945</w:t>
            </w:r>
          </w:p>
        </w:tc>
        <w:tc>
          <w:tcPr>
            <w:tcW w:w="1020" w:type="dxa"/>
            <w:tcBorders>
              <w:top w:val="nil"/>
              <w:left w:val="nil"/>
              <w:bottom w:val="nil"/>
              <w:right w:val="nil"/>
            </w:tcBorders>
            <w:shd w:val="clear" w:color="auto" w:fill="auto"/>
            <w:noWrap/>
            <w:vAlign w:val="center"/>
            <w:hideMark/>
          </w:tcPr>
          <w:p w14:paraId="5F70F17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AEBEC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7D11A1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BE2118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AC87FC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DBC80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2962F67" w14:textId="58563C2D" w:rsidR="00AD652B" w:rsidRPr="00AD652B" w:rsidRDefault="00AD652B" w:rsidP="006F13B3">
            <w:pPr>
              <w:pStyle w:val="2suptable"/>
            </w:pPr>
            <w:r w:rsidRPr="00AD652B">
              <w:t>C&gt;T, synonymous</w:t>
            </w:r>
            <w:r>
              <w:t xml:space="preserve"> variant</w:t>
            </w:r>
            <w:r w:rsidRPr="00AD652B">
              <w:t xml:space="preserve"> LOC_Os12g41680, Cys235Cys</w:t>
            </w:r>
          </w:p>
        </w:tc>
      </w:tr>
      <w:tr w:rsidR="00AD652B" w:rsidRPr="00AD652B" w14:paraId="7DD68D5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9498DC" w14:textId="77777777" w:rsidR="00AD652B" w:rsidRPr="00AD652B" w:rsidRDefault="00AD652B" w:rsidP="006F13B3">
            <w:pPr>
              <w:pStyle w:val="2suptable"/>
            </w:pPr>
            <w:r w:rsidRPr="00AD652B">
              <w:t>LOC_Os12g41860</w:t>
            </w:r>
          </w:p>
        </w:tc>
        <w:tc>
          <w:tcPr>
            <w:tcW w:w="1134" w:type="dxa"/>
            <w:tcBorders>
              <w:top w:val="nil"/>
              <w:left w:val="nil"/>
              <w:bottom w:val="nil"/>
              <w:right w:val="nil"/>
            </w:tcBorders>
            <w:shd w:val="clear" w:color="auto" w:fill="auto"/>
            <w:noWrap/>
            <w:vAlign w:val="center"/>
            <w:hideMark/>
          </w:tcPr>
          <w:p w14:paraId="3CB8D742" w14:textId="77777777" w:rsidR="00AD652B" w:rsidRPr="00AD652B" w:rsidRDefault="00AD652B" w:rsidP="006F13B3">
            <w:pPr>
              <w:pStyle w:val="2suptable"/>
            </w:pPr>
            <w:r w:rsidRPr="00AD652B">
              <w:t>11225924993</w:t>
            </w:r>
          </w:p>
        </w:tc>
        <w:tc>
          <w:tcPr>
            <w:tcW w:w="567" w:type="dxa"/>
            <w:tcBorders>
              <w:top w:val="nil"/>
              <w:left w:val="nil"/>
              <w:bottom w:val="nil"/>
              <w:right w:val="nil"/>
            </w:tcBorders>
            <w:shd w:val="clear" w:color="auto" w:fill="auto"/>
            <w:noWrap/>
            <w:vAlign w:val="center"/>
            <w:hideMark/>
          </w:tcPr>
          <w:p w14:paraId="1A26E6A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16C6F22" w14:textId="77777777" w:rsidR="00AD652B" w:rsidRPr="00AD652B" w:rsidRDefault="00AD652B" w:rsidP="006F13B3">
            <w:pPr>
              <w:pStyle w:val="2suptable"/>
            </w:pPr>
            <w:r w:rsidRPr="00AD652B">
              <w:t>25924993</w:t>
            </w:r>
          </w:p>
        </w:tc>
        <w:tc>
          <w:tcPr>
            <w:tcW w:w="1020" w:type="dxa"/>
            <w:tcBorders>
              <w:top w:val="nil"/>
              <w:left w:val="nil"/>
              <w:bottom w:val="nil"/>
              <w:right w:val="nil"/>
            </w:tcBorders>
            <w:shd w:val="clear" w:color="auto" w:fill="auto"/>
            <w:noWrap/>
            <w:vAlign w:val="center"/>
            <w:hideMark/>
          </w:tcPr>
          <w:p w14:paraId="17F067F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CD0FE7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8BEFA9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1A13BB7" w14:textId="77777777" w:rsidR="00AD652B" w:rsidRPr="00AD652B" w:rsidRDefault="00AD652B" w:rsidP="006F13B3">
            <w:pPr>
              <w:pStyle w:val="2suptable"/>
            </w:pPr>
            <w:r w:rsidRPr="00AD652B">
              <w:t>99.12%</w:t>
            </w:r>
          </w:p>
        </w:tc>
        <w:tc>
          <w:tcPr>
            <w:tcW w:w="708" w:type="dxa"/>
            <w:tcBorders>
              <w:top w:val="nil"/>
              <w:left w:val="nil"/>
              <w:bottom w:val="nil"/>
              <w:right w:val="nil"/>
            </w:tcBorders>
            <w:shd w:val="clear" w:color="auto" w:fill="auto"/>
            <w:noWrap/>
            <w:vAlign w:val="center"/>
            <w:hideMark/>
          </w:tcPr>
          <w:p w14:paraId="317CBDD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8C8DB8" w14:textId="77777777" w:rsidR="00AD652B" w:rsidRPr="00AD652B" w:rsidRDefault="00AD652B" w:rsidP="006F13B3">
            <w:pPr>
              <w:pStyle w:val="2suptable"/>
            </w:pPr>
            <w:r w:rsidRPr="00AD652B">
              <w:t>0.88%</w:t>
            </w:r>
          </w:p>
        </w:tc>
        <w:tc>
          <w:tcPr>
            <w:tcW w:w="2048" w:type="dxa"/>
            <w:tcBorders>
              <w:top w:val="nil"/>
              <w:left w:val="nil"/>
              <w:bottom w:val="nil"/>
              <w:right w:val="nil"/>
            </w:tcBorders>
            <w:shd w:val="clear" w:color="auto" w:fill="auto"/>
            <w:vAlign w:val="center"/>
            <w:hideMark/>
          </w:tcPr>
          <w:p w14:paraId="40259BCB" w14:textId="2524E734" w:rsidR="00AD652B" w:rsidRPr="00AD652B" w:rsidRDefault="00AD652B" w:rsidP="006F13B3">
            <w:pPr>
              <w:pStyle w:val="2suptable"/>
            </w:pPr>
            <w:r w:rsidRPr="00AD652B">
              <w:t>C&gt;A, synonymous</w:t>
            </w:r>
            <w:r>
              <w:t xml:space="preserve"> variant</w:t>
            </w:r>
            <w:r w:rsidRPr="00AD652B">
              <w:t xml:space="preserve"> LOC_Os12g41860, Gly202Gly</w:t>
            </w:r>
          </w:p>
        </w:tc>
      </w:tr>
      <w:tr w:rsidR="00AD652B" w:rsidRPr="00AD652B" w14:paraId="4AEA8157" w14:textId="77777777" w:rsidTr="00AD652B">
        <w:trPr>
          <w:trHeight w:val="85"/>
          <w:jc w:val="center"/>
        </w:trPr>
        <w:tc>
          <w:tcPr>
            <w:tcW w:w="1423" w:type="dxa"/>
            <w:tcBorders>
              <w:top w:val="nil"/>
              <w:left w:val="nil"/>
              <w:bottom w:val="single" w:sz="8" w:space="0" w:color="auto"/>
              <w:right w:val="nil"/>
            </w:tcBorders>
            <w:shd w:val="clear" w:color="auto" w:fill="auto"/>
            <w:noWrap/>
            <w:vAlign w:val="center"/>
            <w:hideMark/>
          </w:tcPr>
          <w:p w14:paraId="2AF83CB6" w14:textId="77777777" w:rsidR="00AD652B" w:rsidRPr="00AD652B" w:rsidRDefault="00AD652B" w:rsidP="006F13B3">
            <w:pPr>
              <w:pStyle w:val="2suptable"/>
            </w:pPr>
            <w:r w:rsidRPr="00AD652B">
              <w:t>LOC_Os12g42400</w:t>
            </w:r>
          </w:p>
        </w:tc>
        <w:tc>
          <w:tcPr>
            <w:tcW w:w="1134" w:type="dxa"/>
            <w:tcBorders>
              <w:top w:val="nil"/>
              <w:left w:val="nil"/>
              <w:bottom w:val="single" w:sz="8" w:space="0" w:color="auto"/>
              <w:right w:val="nil"/>
            </w:tcBorders>
            <w:shd w:val="clear" w:color="auto" w:fill="auto"/>
            <w:noWrap/>
            <w:vAlign w:val="center"/>
            <w:hideMark/>
          </w:tcPr>
          <w:p w14:paraId="103DD555" w14:textId="77777777" w:rsidR="00AD652B" w:rsidRPr="00AD652B" w:rsidRDefault="00AD652B" w:rsidP="006F13B3">
            <w:pPr>
              <w:pStyle w:val="2suptable"/>
            </w:pPr>
            <w:r w:rsidRPr="00AD652B">
              <w:t>11226347351</w:t>
            </w:r>
          </w:p>
        </w:tc>
        <w:tc>
          <w:tcPr>
            <w:tcW w:w="567" w:type="dxa"/>
            <w:tcBorders>
              <w:top w:val="nil"/>
              <w:left w:val="nil"/>
              <w:bottom w:val="single" w:sz="8" w:space="0" w:color="auto"/>
              <w:right w:val="nil"/>
            </w:tcBorders>
            <w:shd w:val="clear" w:color="auto" w:fill="auto"/>
            <w:noWrap/>
            <w:vAlign w:val="center"/>
            <w:hideMark/>
          </w:tcPr>
          <w:p w14:paraId="2F2DCEBC" w14:textId="77777777" w:rsidR="00AD652B" w:rsidRPr="00AD652B" w:rsidRDefault="00AD652B" w:rsidP="006F13B3">
            <w:pPr>
              <w:pStyle w:val="2suptable"/>
            </w:pPr>
            <w:r w:rsidRPr="00AD652B">
              <w:t>chr12</w:t>
            </w:r>
          </w:p>
        </w:tc>
        <w:tc>
          <w:tcPr>
            <w:tcW w:w="956" w:type="dxa"/>
            <w:tcBorders>
              <w:top w:val="nil"/>
              <w:left w:val="nil"/>
              <w:bottom w:val="single" w:sz="8" w:space="0" w:color="auto"/>
              <w:right w:val="nil"/>
            </w:tcBorders>
            <w:shd w:val="clear" w:color="auto" w:fill="auto"/>
            <w:noWrap/>
            <w:vAlign w:val="center"/>
            <w:hideMark/>
          </w:tcPr>
          <w:p w14:paraId="0B60C643" w14:textId="77777777" w:rsidR="00AD652B" w:rsidRPr="00AD652B" w:rsidRDefault="00AD652B" w:rsidP="006F13B3">
            <w:pPr>
              <w:pStyle w:val="2suptable"/>
            </w:pPr>
            <w:r w:rsidRPr="00AD652B">
              <w:t>26347351</w:t>
            </w:r>
          </w:p>
        </w:tc>
        <w:tc>
          <w:tcPr>
            <w:tcW w:w="1020" w:type="dxa"/>
            <w:tcBorders>
              <w:top w:val="nil"/>
              <w:left w:val="nil"/>
              <w:bottom w:val="single" w:sz="8" w:space="0" w:color="auto"/>
              <w:right w:val="nil"/>
            </w:tcBorders>
            <w:shd w:val="clear" w:color="auto" w:fill="auto"/>
            <w:noWrap/>
            <w:vAlign w:val="center"/>
            <w:hideMark/>
          </w:tcPr>
          <w:p w14:paraId="1AA2A227" w14:textId="77777777" w:rsidR="00AD652B" w:rsidRPr="00AD652B" w:rsidRDefault="00AD652B" w:rsidP="006F13B3">
            <w:pPr>
              <w:pStyle w:val="2suptable"/>
            </w:pPr>
            <w:r w:rsidRPr="00AD652B">
              <w:t>14</w:t>
            </w:r>
          </w:p>
        </w:tc>
        <w:tc>
          <w:tcPr>
            <w:tcW w:w="997" w:type="dxa"/>
            <w:tcBorders>
              <w:top w:val="nil"/>
              <w:left w:val="nil"/>
              <w:bottom w:val="single" w:sz="8" w:space="0" w:color="auto"/>
              <w:right w:val="nil"/>
            </w:tcBorders>
            <w:shd w:val="clear" w:color="auto" w:fill="auto"/>
            <w:noWrap/>
            <w:vAlign w:val="center"/>
            <w:hideMark/>
          </w:tcPr>
          <w:p w14:paraId="6C337347" w14:textId="77777777" w:rsidR="00AD652B" w:rsidRPr="00AD652B" w:rsidRDefault="00AD652B" w:rsidP="006F13B3">
            <w:pPr>
              <w:pStyle w:val="2suptable"/>
            </w:pPr>
            <w:r w:rsidRPr="00AD652B">
              <w:t>G</w:t>
            </w:r>
          </w:p>
        </w:tc>
        <w:tc>
          <w:tcPr>
            <w:tcW w:w="992" w:type="dxa"/>
            <w:tcBorders>
              <w:top w:val="nil"/>
              <w:left w:val="nil"/>
              <w:bottom w:val="single" w:sz="8" w:space="0" w:color="auto"/>
              <w:right w:val="nil"/>
            </w:tcBorders>
            <w:shd w:val="clear" w:color="auto" w:fill="auto"/>
            <w:noWrap/>
            <w:vAlign w:val="center"/>
            <w:hideMark/>
          </w:tcPr>
          <w:p w14:paraId="0CDA6514" w14:textId="77777777" w:rsidR="00AD652B" w:rsidRPr="00AD652B" w:rsidRDefault="00AD652B" w:rsidP="006F13B3">
            <w:pPr>
              <w:pStyle w:val="2suptable"/>
            </w:pPr>
            <w:r w:rsidRPr="00AD652B">
              <w:t>G</w:t>
            </w:r>
          </w:p>
        </w:tc>
        <w:tc>
          <w:tcPr>
            <w:tcW w:w="713" w:type="dxa"/>
            <w:tcBorders>
              <w:top w:val="nil"/>
              <w:left w:val="nil"/>
              <w:bottom w:val="single" w:sz="8" w:space="0" w:color="auto"/>
              <w:right w:val="nil"/>
            </w:tcBorders>
            <w:shd w:val="clear" w:color="auto" w:fill="auto"/>
            <w:noWrap/>
            <w:vAlign w:val="center"/>
            <w:hideMark/>
          </w:tcPr>
          <w:p w14:paraId="31647487" w14:textId="77777777" w:rsidR="00AD652B" w:rsidRPr="00AD652B" w:rsidRDefault="00AD652B" w:rsidP="006F13B3">
            <w:pPr>
              <w:pStyle w:val="2suptable"/>
            </w:pPr>
            <w:r w:rsidRPr="00AD652B">
              <w:t>99.98%</w:t>
            </w:r>
          </w:p>
        </w:tc>
        <w:tc>
          <w:tcPr>
            <w:tcW w:w="708" w:type="dxa"/>
            <w:tcBorders>
              <w:top w:val="nil"/>
              <w:left w:val="nil"/>
              <w:bottom w:val="single" w:sz="8" w:space="0" w:color="auto"/>
              <w:right w:val="nil"/>
            </w:tcBorders>
            <w:shd w:val="clear" w:color="auto" w:fill="auto"/>
            <w:noWrap/>
            <w:vAlign w:val="center"/>
            <w:hideMark/>
          </w:tcPr>
          <w:p w14:paraId="75D724B9" w14:textId="77777777" w:rsidR="00AD652B" w:rsidRPr="00AD652B" w:rsidRDefault="00AD652B" w:rsidP="006F13B3">
            <w:pPr>
              <w:pStyle w:val="2suptable"/>
            </w:pPr>
            <w:r w:rsidRPr="00AD652B">
              <w:t>T</w:t>
            </w:r>
          </w:p>
        </w:tc>
        <w:tc>
          <w:tcPr>
            <w:tcW w:w="662" w:type="dxa"/>
            <w:tcBorders>
              <w:top w:val="nil"/>
              <w:left w:val="nil"/>
              <w:bottom w:val="single" w:sz="8" w:space="0" w:color="auto"/>
              <w:right w:val="nil"/>
            </w:tcBorders>
            <w:shd w:val="clear" w:color="auto" w:fill="auto"/>
            <w:noWrap/>
            <w:vAlign w:val="center"/>
            <w:hideMark/>
          </w:tcPr>
          <w:p w14:paraId="59A8CA90" w14:textId="77777777" w:rsidR="00AD652B" w:rsidRPr="00AD652B" w:rsidRDefault="00AD652B" w:rsidP="006F13B3">
            <w:pPr>
              <w:pStyle w:val="2suptable"/>
            </w:pPr>
            <w:r w:rsidRPr="00AD652B">
              <w:t>0.02%</w:t>
            </w:r>
          </w:p>
        </w:tc>
        <w:tc>
          <w:tcPr>
            <w:tcW w:w="2048" w:type="dxa"/>
            <w:tcBorders>
              <w:top w:val="nil"/>
              <w:left w:val="nil"/>
              <w:bottom w:val="single" w:sz="8" w:space="0" w:color="auto"/>
              <w:right w:val="nil"/>
            </w:tcBorders>
            <w:shd w:val="clear" w:color="auto" w:fill="auto"/>
            <w:vAlign w:val="center"/>
            <w:hideMark/>
          </w:tcPr>
          <w:p w14:paraId="3B6FCBCE" w14:textId="77777777" w:rsidR="00AD652B" w:rsidRPr="00AD652B" w:rsidRDefault="00AD652B" w:rsidP="006F13B3">
            <w:pPr>
              <w:pStyle w:val="2suptable"/>
            </w:pPr>
            <w:r w:rsidRPr="00AD652B">
              <w:t>－</w:t>
            </w:r>
          </w:p>
        </w:tc>
      </w:tr>
    </w:tbl>
    <w:p w14:paraId="63894502" w14:textId="77777777" w:rsidR="00594C88" w:rsidRDefault="00594C88" w:rsidP="006F13B3"/>
    <w:p w14:paraId="24294BE0" w14:textId="4BCC6FF7" w:rsidR="00594C88" w:rsidRPr="00694013" w:rsidRDefault="00C6423C" w:rsidP="006F13B3">
      <w:r w:rsidRPr="00694013">
        <w:t xml:space="preserve">* rela pos: relative position, </w:t>
      </w:r>
      <w:r w:rsidRPr="00694013">
        <w:rPr>
          <w:rFonts w:hint="eastAsia"/>
        </w:rPr>
        <w:t>表示在和成熟</w:t>
      </w:r>
      <w:r w:rsidRPr="00694013">
        <w:rPr>
          <w:rFonts w:hint="eastAsia"/>
        </w:rPr>
        <w:t>miRNA</w:t>
      </w:r>
      <w:r w:rsidRPr="00694013">
        <w:rPr>
          <w:rFonts w:hint="eastAsia"/>
        </w:rPr>
        <w:t>形成互补模式时，按照成熟</w:t>
      </w:r>
      <w:r w:rsidRPr="00694013">
        <w:rPr>
          <w:rFonts w:hint="eastAsia"/>
        </w:rPr>
        <w:t>miRNA</w:t>
      </w:r>
      <w:r w:rsidRPr="00694013">
        <w:t xml:space="preserve"> 5’</w:t>
      </w:r>
      <w:r w:rsidRPr="00694013">
        <w:rPr>
          <w:rFonts w:hint="eastAsia"/>
        </w:rPr>
        <w:t>到</w:t>
      </w:r>
      <w:r w:rsidRPr="00694013">
        <w:t>3’</w:t>
      </w:r>
      <w:r w:rsidRPr="00694013">
        <w:rPr>
          <w:rFonts w:hint="eastAsia"/>
        </w:rPr>
        <w:t>的顺序的相对位置；</w:t>
      </w:r>
    </w:p>
    <w:p w14:paraId="7CF045FF" w14:textId="75EB8AA0" w:rsidR="00C6423C" w:rsidRPr="00694013" w:rsidRDefault="00C6423C" w:rsidP="006F13B3"/>
    <w:p w14:paraId="6832034D" w14:textId="3BBC7735" w:rsidR="00C6423C" w:rsidRPr="00694013" w:rsidRDefault="00C6423C" w:rsidP="006F13B3">
      <w:r w:rsidRPr="00694013">
        <w:rPr>
          <w:rFonts w:hint="eastAsia"/>
        </w:rPr>
        <w:t>另外，其中加粗和斜体的</w:t>
      </w:r>
      <w:r w:rsidRPr="00694013">
        <w:rPr>
          <w:rFonts w:hint="eastAsia"/>
        </w:rPr>
        <w:t>SNP</w:t>
      </w:r>
      <w:r w:rsidRPr="00694013">
        <w:rPr>
          <w:rFonts w:hint="eastAsia"/>
        </w:rPr>
        <w:t>有第三个等位碱基，</w:t>
      </w:r>
      <w:r w:rsidR="003B1100" w:rsidRPr="00694013">
        <w:rPr>
          <w:rFonts w:hint="eastAsia"/>
        </w:rPr>
        <w:t>具体如下表：</w:t>
      </w:r>
    </w:p>
    <w:p w14:paraId="3248CFAC" w14:textId="77777777" w:rsidR="003B1100" w:rsidRPr="00694013" w:rsidRDefault="003B1100" w:rsidP="006F13B3"/>
    <w:tbl>
      <w:tblPr>
        <w:tblW w:w="3950" w:type="dxa"/>
        <w:jc w:val="center"/>
        <w:tblLook w:val="04A0" w:firstRow="1" w:lastRow="0" w:firstColumn="1" w:lastColumn="0" w:noHBand="0" w:noVBand="1"/>
      </w:tblPr>
      <w:tblGrid>
        <w:gridCol w:w="1371"/>
        <w:gridCol w:w="1300"/>
        <w:gridCol w:w="1300"/>
      </w:tblGrid>
      <w:tr w:rsidR="003B1100" w:rsidRPr="00694013" w14:paraId="5BAB3B33" w14:textId="77777777" w:rsidTr="003B1100">
        <w:trPr>
          <w:trHeight w:val="320"/>
          <w:jc w:val="center"/>
        </w:trPr>
        <w:tc>
          <w:tcPr>
            <w:tcW w:w="1350" w:type="dxa"/>
            <w:tcBorders>
              <w:top w:val="single" w:sz="4" w:space="0" w:color="auto"/>
              <w:left w:val="nil"/>
              <w:bottom w:val="single" w:sz="4" w:space="0" w:color="auto"/>
              <w:right w:val="nil"/>
            </w:tcBorders>
            <w:shd w:val="clear" w:color="auto" w:fill="auto"/>
            <w:noWrap/>
            <w:vAlign w:val="center"/>
            <w:hideMark/>
          </w:tcPr>
          <w:p w14:paraId="6DE020AB" w14:textId="77777777" w:rsidR="003B1100" w:rsidRPr="00694013" w:rsidRDefault="003B1100" w:rsidP="006F13B3">
            <w:pPr>
              <w:pStyle w:val="Tablehead"/>
            </w:pPr>
            <w:r w:rsidRPr="00694013">
              <w:t>SNP id</w:t>
            </w:r>
          </w:p>
        </w:tc>
        <w:tc>
          <w:tcPr>
            <w:tcW w:w="1300" w:type="dxa"/>
            <w:tcBorders>
              <w:top w:val="single" w:sz="4" w:space="0" w:color="auto"/>
              <w:left w:val="nil"/>
              <w:bottom w:val="single" w:sz="4" w:space="0" w:color="auto"/>
              <w:right w:val="nil"/>
            </w:tcBorders>
            <w:shd w:val="clear" w:color="auto" w:fill="auto"/>
            <w:noWrap/>
            <w:vAlign w:val="center"/>
            <w:hideMark/>
          </w:tcPr>
          <w:p w14:paraId="4A523A8E" w14:textId="77777777" w:rsidR="003B1100" w:rsidRPr="00694013" w:rsidRDefault="003B1100" w:rsidP="006F13B3">
            <w:pPr>
              <w:pStyle w:val="Tablehead"/>
            </w:pPr>
            <w:r w:rsidRPr="00694013">
              <w:t>allele3</w:t>
            </w:r>
          </w:p>
        </w:tc>
        <w:tc>
          <w:tcPr>
            <w:tcW w:w="1300" w:type="dxa"/>
            <w:tcBorders>
              <w:top w:val="single" w:sz="4" w:space="0" w:color="auto"/>
              <w:left w:val="nil"/>
              <w:bottom w:val="single" w:sz="4" w:space="0" w:color="auto"/>
              <w:right w:val="nil"/>
            </w:tcBorders>
            <w:shd w:val="clear" w:color="auto" w:fill="auto"/>
            <w:noWrap/>
            <w:vAlign w:val="center"/>
            <w:hideMark/>
          </w:tcPr>
          <w:p w14:paraId="4F9D2BEE" w14:textId="77777777" w:rsidR="003B1100" w:rsidRPr="00694013" w:rsidRDefault="003B1100" w:rsidP="006F13B3">
            <w:pPr>
              <w:pStyle w:val="Tablehead"/>
            </w:pPr>
            <w:r w:rsidRPr="00694013">
              <w:t>freq3</w:t>
            </w:r>
          </w:p>
        </w:tc>
      </w:tr>
      <w:tr w:rsidR="003B1100" w:rsidRPr="00694013" w14:paraId="5CCC7A45"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30B0964" w14:textId="77777777" w:rsidR="003B1100" w:rsidRPr="002E3E0C" w:rsidRDefault="003B1100" w:rsidP="006F13B3">
            <w:pPr>
              <w:pStyle w:val="Table"/>
              <w:rPr>
                <w:sz w:val="21"/>
              </w:rPr>
            </w:pPr>
            <w:r w:rsidRPr="002E3E0C">
              <w:rPr>
                <w:sz w:val="21"/>
              </w:rPr>
              <w:t>10335991179</w:t>
            </w:r>
          </w:p>
        </w:tc>
        <w:tc>
          <w:tcPr>
            <w:tcW w:w="1300" w:type="dxa"/>
            <w:tcBorders>
              <w:top w:val="nil"/>
              <w:left w:val="nil"/>
              <w:bottom w:val="nil"/>
              <w:right w:val="nil"/>
            </w:tcBorders>
            <w:shd w:val="clear" w:color="auto" w:fill="auto"/>
            <w:noWrap/>
            <w:vAlign w:val="center"/>
            <w:hideMark/>
          </w:tcPr>
          <w:p w14:paraId="69741073" w14:textId="77777777" w:rsidR="003B1100" w:rsidRPr="002E3E0C" w:rsidRDefault="003B1100" w:rsidP="006F13B3">
            <w:pPr>
              <w:pStyle w:val="Table"/>
              <w:rPr>
                <w:sz w:val="21"/>
              </w:rPr>
            </w:pPr>
            <w:r w:rsidRPr="002E3E0C">
              <w:rPr>
                <w:sz w:val="21"/>
              </w:rPr>
              <w:t>T</w:t>
            </w:r>
          </w:p>
        </w:tc>
        <w:tc>
          <w:tcPr>
            <w:tcW w:w="1300" w:type="dxa"/>
            <w:tcBorders>
              <w:top w:val="nil"/>
              <w:left w:val="nil"/>
              <w:bottom w:val="nil"/>
              <w:right w:val="nil"/>
            </w:tcBorders>
            <w:shd w:val="clear" w:color="auto" w:fill="auto"/>
            <w:noWrap/>
            <w:vAlign w:val="center"/>
            <w:hideMark/>
          </w:tcPr>
          <w:p w14:paraId="24A804CA" w14:textId="77777777" w:rsidR="003B1100" w:rsidRPr="002E3E0C" w:rsidRDefault="003B1100" w:rsidP="006F13B3">
            <w:pPr>
              <w:pStyle w:val="Table"/>
              <w:rPr>
                <w:sz w:val="21"/>
              </w:rPr>
            </w:pPr>
            <w:r w:rsidRPr="002E3E0C">
              <w:rPr>
                <w:sz w:val="21"/>
              </w:rPr>
              <w:t>0.02%</w:t>
            </w:r>
          </w:p>
        </w:tc>
      </w:tr>
      <w:tr w:rsidR="003B1100" w:rsidRPr="00694013" w14:paraId="6EFC495B"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2B7B8E72" w14:textId="77777777" w:rsidR="003B1100" w:rsidRPr="002E3E0C" w:rsidRDefault="003B1100" w:rsidP="006F13B3">
            <w:pPr>
              <w:pStyle w:val="Table"/>
              <w:rPr>
                <w:sz w:val="21"/>
              </w:rPr>
            </w:pPr>
            <w:r w:rsidRPr="002E3E0C">
              <w:rPr>
                <w:sz w:val="21"/>
              </w:rPr>
              <w:t>10616854997</w:t>
            </w:r>
          </w:p>
        </w:tc>
        <w:tc>
          <w:tcPr>
            <w:tcW w:w="1300" w:type="dxa"/>
            <w:tcBorders>
              <w:top w:val="nil"/>
              <w:left w:val="nil"/>
              <w:bottom w:val="nil"/>
              <w:right w:val="nil"/>
            </w:tcBorders>
            <w:shd w:val="clear" w:color="auto" w:fill="auto"/>
            <w:noWrap/>
            <w:vAlign w:val="center"/>
            <w:hideMark/>
          </w:tcPr>
          <w:p w14:paraId="3E147C0A" w14:textId="77777777" w:rsidR="003B1100" w:rsidRPr="002E3E0C" w:rsidRDefault="003B1100" w:rsidP="006F13B3">
            <w:pPr>
              <w:pStyle w:val="Table"/>
              <w:rPr>
                <w:sz w:val="21"/>
              </w:rPr>
            </w:pPr>
            <w:r w:rsidRPr="002E3E0C">
              <w:rPr>
                <w:sz w:val="21"/>
              </w:rPr>
              <w:t>T</w:t>
            </w:r>
          </w:p>
        </w:tc>
        <w:tc>
          <w:tcPr>
            <w:tcW w:w="1300" w:type="dxa"/>
            <w:tcBorders>
              <w:top w:val="nil"/>
              <w:left w:val="nil"/>
              <w:bottom w:val="nil"/>
              <w:right w:val="nil"/>
            </w:tcBorders>
            <w:shd w:val="clear" w:color="auto" w:fill="auto"/>
            <w:noWrap/>
            <w:vAlign w:val="center"/>
            <w:hideMark/>
          </w:tcPr>
          <w:p w14:paraId="32E75031" w14:textId="77777777" w:rsidR="003B1100" w:rsidRPr="002E3E0C" w:rsidRDefault="003B1100" w:rsidP="006F13B3">
            <w:pPr>
              <w:pStyle w:val="Table"/>
              <w:rPr>
                <w:sz w:val="21"/>
              </w:rPr>
            </w:pPr>
            <w:r w:rsidRPr="002E3E0C">
              <w:rPr>
                <w:sz w:val="21"/>
              </w:rPr>
              <w:t>0.02%</w:t>
            </w:r>
          </w:p>
        </w:tc>
      </w:tr>
      <w:tr w:rsidR="003B1100" w:rsidRPr="00694013" w14:paraId="3A2BF27D"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F9714EE" w14:textId="77777777" w:rsidR="003B1100" w:rsidRPr="002E3E0C" w:rsidRDefault="003B1100" w:rsidP="006F13B3">
            <w:pPr>
              <w:pStyle w:val="Table"/>
              <w:rPr>
                <w:sz w:val="21"/>
              </w:rPr>
            </w:pPr>
            <w:r w:rsidRPr="002E3E0C">
              <w:rPr>
                <w:sz w:val="21"/>
              </w:rPr>
              <w:t>10720089117</w:t>
            </w:r>
          </w:p>
        </w:tc>
        <w:tc>
          <w:tcPr>
            <w:tcW w:w="1300" w:type="dxa"/>
            <w:tcBorders>
              <w:top w:val="nil"/>
              <w:left w:val="nil"/>
              <w:bottom w:val="nil"/>
              <w:right w:val="nil"/>
            </w:tcBorders>
            <w:shd w:val="clear" w:color="auto" w:fill="auto"/>
            <w:noWrap/>
            <w:vAlign w:val="center"/>
            <w:hideMark/>
          </w:tcPr>
          <w:p w14:paraId="420AC574" w14:textId="77777777" w:rsidR="003B1100" w:rsidRPr="002E3E0C" w:rsidRDefault="003B1100" w:rsidP="006F13B3">
            <w:pPr>
              <w:pStyle w:val="Table"/>
              <w:rPr>
                <w:sz w:val="21"/>
              </w:rPr>
            </w:pPr>
            <w:r w:rsidRPr="002E3E0C">
              <w:rPr>
                <w:sz w:val="21"/>
              </w:rPr>
              <w:t>T</w:t>
            </w:r>
          </w:p>
        </w:tc>
        <w:tc>
          <w:tcPr>
            <w:tcW w:w="1300" w:type="dxa"/>
            <w:tcBorders>
              <w:top w:val="nil"/>
              <w:left w:val="nil"/>
              <w:bottom w:val="nil"/>
              <w:right w:val="nil"/>
            </w:tcBorders>
            <w:shd w:val="clear" w:color="auto" w:fill="auto"/>
            <w:noWrap/>
            <w:vAlign w:val="center"/>
            <w:hideMark/>
          </w:tcPr>
          <w:p w14:paraId="3245C88F" w14:textId="77777777" w:rsidR="003B1100" w:rsidRPr="002E3E0C" w:rsidRDefault="003B1100" w:rsidP="006F13B3">
            <w:pPr>
              <w:pStyle w:val="Table"/>
              <w:rPr>
                <w:sz w:val="21"/>
              </w:rPr>
            </w:pPr>
            <w:r w:rsidRPr="002E3E0C">
              <w:rPr>
                <w:sz w:val="21"/>
              </w:rPr>
              <w:t>0.02%</w:t>
            </w:r>
          </w:p>
        </w:tc>
      </w:tr>
      <w:tr w:rsidR="003B1100" w:rsidRPr="00694013" w14:paraId="088BA1E6"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3026566" w14:textId="77777777" w:rsidR="003B1100" w:rsidRPr="002E3E0C" w:rsidRDefault="003B1100" w:rsidP="006F13B3">
            <w:pPr>
              <w:pStyle w:val="Table"/>
              <w:rPr>
                <w:sz w:val="21"/>
              </w:rPr>
            </w:pPr>
            <w:r w:rsidRPr="002E3E0C">
              <w:rPr>
                <w:sz w:val="21"/>
              </w:rPr>
              <w:t>10816521998</w:t>
            </w:r>
          </w:p>
        </w:tc>
        <w:tc>
          <w:tcPr>
            <w:tcW w:w="1300" w:type="dxa"/>
            <w:tcBorders>
              <w:top w:val="nil"/>
              <w:left w:val="nil"/>
              <w:bottom w:val="nil"/>
              <w:right w:val="nil"/>
            </w:tcBorders>
            <w:shd w:val="clear" w:color="auto" w:fill="auto"/>
            <w:noWrap/>
            <w:vAlign w:val="center"/>
            <w:hideMark/>
          </w:tcPr>
          <w:p w14:paraId="4DF8D88A" w14:textId="77777777" w:rsidR="003B1100" w:rsidRPr="002E3E0C" w:rsidRDefault="003B1100" w:rsidP="006F13B3">
            <w:pPr>
              <w:pStyle w:val="Table"/>
              <w:rPr>
                <w:sz w:val="21"/>
              </w:rPr>
            </w:pPr>
            <w:r w:rsidRPr="002E3E0C">
              <w:rPr>
                <w:sz w:val="21"/>
              </w:rPr>
              <w:t>T</w:t>
            </w:r>
          </w:p>
        </w:tc>
        <w:tc>
          <w:tcPr>
            <w:tcW w:w="1300" w:type="dxa"/>
            <w:tcBorders>
              <w:top w:val="nil"/>
              <w:left w:val="nil"/>
              <w:bottom w:val="nil"/>
              <w:right w:val="nil"/>
            </w:tcBorders>
            <w:shd w:val="clear" w:color="auto" w:fill="auto"/>
            <w:noWrap/>
            <w:vAlign w:val="center"/>
            <w:hideMark/>
          </w:tcPr>
          <w:p w14:paraId="5E9801D8" w14:textId="77777777" w:rsidR="003B1100" w:rsidRPr="002E3E0C" w:rsidRDefault="003B1100" w:rsidP="006F13B3">
            <w:pPr>
              <w:pStyle w:val="Table"/>
              <w:rPr>
                <w:sz w:val="21"/>
              </w:rPr>
            </w:pPr>
            <w:r w:rsidRPr="002E3E0C">
              <w:rPr>
                <w:sz w:val="21"/>
              </w:rPr>
              <w:t>0.02%</w:t>
            </w:r>
          </w:p>
        </w:tc>
      </w:tr>
      <w:tr w:rsidR="003B1100" w:rsidRPr="00694013" w14:paraId="564C330E"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6FCEB3A4" w14:textId="77777777" w:rsidR="003B1100" w:rsidRPr="002E3E0C" w:rsidRDefault="003B1100" w:rsidP="006F13B3">
            <w:pPr>
              <w:pStyle w:val="Table"/>
              <w:rPr>
                <w:sz w:val="21"/>
              </w:rPr>
            </w:pPr>
            <w:r w:rsidRPr="002E3E0C">
              <w:rPr>
                <w:sz w:val="21"/>
              </w:rPr>
              <w:t>11127223744</w:t>
            </w:r>
          </w:p>
        </w:tc>
        <w:tc>
          <w:tcPr>
            <w:tcW w:w="1300" w:type="dxa"/>
            <w:tcBorders>
              <w:top w:val="nil"/>
              <w:left w:val="nil"/>
              <w:bottom w:val="nil"/>
              <w:right w:val="nil"/>
            </w:tcBorders>
            <w:shd w:val="clear" w:color="auto" w:fill="auto"/>
            <w:noWrap/>
            <w:vAlign w:val="center"/>
            <w:hideMark/>
          </w:tcPr>
          <w:p w14:paraId="67CE9888" w14:textId="77777777" w:rsidR="003B1100" w:rsidRPr="002E3E0C" w:rsidRDefault="003B1100" w:rsidP="006F13B3">
            <w:pPr>
              <w:pStyle w:val="Table"/>
              <w:rPr>
                <w:sz w:val="21"/>
              </w:rPr>
            </w:pPr>
            <w:r w:rsidRPr="002E3E0C">
              <w:rPr>
                <w:sz w:val="21"/>
              </w:rPr>
              <w:t>T</w:t>
            </w:r>
          </w:p>
        </w:tc>
        <w:tc>
          <w:tcPr>
            <w:tcW w:w="1300" w:type="dxa"/>
            <w:tcBorders>
              <w:top w:val="nil"/>
              <w:left w:val="nil"/>
              <w:bottom w:val="nil"/>
              <w:right w:val="nil"/>
            </w:tcBorders>
            <w:shd w:val="clear" w:color="auto" w:fill="auto"/>
            <w:noWrap/>
            <w:vAlign w:val="center"/>
            <w:hideMark/>
          </w:tcPr>
          <w:p w14:paraId="7BBE8048" w14:textId="77777777" w:rsidR="003B1100" w:rsidRPr="002E3E0C" w:rsidRDefault="003B1100" w:rsidP="006F13B3">
            <w:pPr>
              <w:pStyle w:val="Table"/>
              <w:rPr>
                <w:sz w:val="21"/>
              </w:rPr>
            </w:pPr>
            <w:r w:rsidRPr="002E3E0C">
              <w:rPr>
                <w:sz w:val="21"/>
              </w:rPr>
              <w:t>1.16%</w:t>
            </w:r>
          </w:p>
        </w:tc>
      </w:tr>
      <w:tr w:rsidR="003B1100" w:rsidRPr="00694013" w14:paraId="52A2640C"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44F8550" w14:textId="77777777" w:rsidR="003B1100" w:rsidRPr="002E3E0C" w:rsidRDefault="003B1100" w:rsidP="006F13B3">
            <w:pPr>
              <w:pStyle w:val="Table"/>
              <w:rPr>
                <w:sz w:val="21"/>
              </w:rPr>
            </w:pPr>
            <w:r w:rsidRPr="002E3E0C">
              <w:rPr>
                <w:sz w:val="21"/>
              </w:rPr>
              <w:t>10136635613</w:t>
            </w:r>
          </w:p>
        </w:tc>
        <w:tc>
          <w:tcPr>
            <w:tcW w:w="1300" w:type="dxa"/>
            <w:tcBorders>
              <w:top w:val="nil"/>
              <w:left w:val="nil"/>
              <w:bottom w:val="nil"/>
              <w:right w:val="nil"/>
            </w:tcBorders>
            <w:shd w:val="clear" w:color="auto" w:fill="auto"/>
            <w:noWrap/>
            <w:vAlign w:val="center"/>
            <w:hideMark/>
          </w:tcPr>
          <w:p w14:paraId="39BA371D" w14:textId="77777777" w:rsidR="003B1100" w:rsidRPr="002E3E0C" w:rsidRDefault="003B1100" w:rsidP="006F13B3">
            <w:pPr>
              <w:pStyle w:val="Table"/>
              <w:rPr>
                <w:sz w:val="21"/>
              </w:rPr>
            </w:pPr>
            <w:r w:rsidRPr="002E3E0C">
              <w:rPr>
                <w:sz w:val="21"/>
              </w:rPr>
              <w:t>C</w:t>
            </w:r>
          </w:p>
        </w:tc>
        <w:tc>
          <w:tcPr>
            <w:tcW w:w="1300" w:type="dxa"/>
            <w:tcBorders>
              <w:top w:val="nil"/>
              <w:left w:val="nil"/>
              <w:bottom w:val="nil"/>
              <w:right w:val="nil"/>
            </w:tcBorders>
            <w:shd w:val="clear" w:color="auto" w:fill="auto"/>
            <w:noWrap/>
            <w:vAlign w:val="center"/>
            <w:hideMark/>
          </w:tcPr>
          <w:p w14:paraId="37E12056" w14:textId="77777777" w:rsidR="003B1100" w:rsidRPr="002E3E0C" w:rsidRDefault="003B1100" w:rsidP="006F13B3">
            <w:pPr>
              <w:pStyle w:val="Table"/>
              <w:rPr>
                <w:sz w:val="21"/>
              </w:rPr>
            </w:pPr>
            <w:r w:rsidRPr="002E3E0C">
              <w:rPr>
                <w:sz w:val="21"/>
              </w:rPr>
              <w:t>0.02%</w:t>
            </w:r>
          </w:p>
        </w:tc>
      </w:tr>
      <w:tr w:rsidR="003B1100" w:rsidRPr="00694013" w14:paraId="77E3FD28"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3AE51446" w14:textId="77777777" w:rsidR="003B1100" w:rsidRPr="002E3E0C" w:rsidRDefault="003B1100" w:rsidP="006F13B3">
            <w:pPr>
              <w:pStyle w:val="Table"/>
              <w:rPr>
                <w:sz w:val="21"/>
              </w:rPr>
            </w:pPr>
            <w:r w:rsidRPr="002E3E0C">
              <w:rPr>
                <w:sz w:val="21"/>
              </w:rPr>
              <w:t>10327413861</w:t>
            </w:r>
          </w:p>
        </w:tc>
        <w:tc>
          <w:tcPr>
            <w:tcW w:w="1300" w:type="dxa"/>
            <w:tcBorders>
              <w:top w:val="nil"/>
              <w:left w:val="nil"/>
              <w:bottom w:val="nil"/>
              <w:right w:val="nil"/>
            </w:tcBorders>
            <w:shd w:val="clear" w:color="auto" w:fill="auto"/>
            <w:noWrap/>
            <w:vAlign w:val="center"/>
            <w:hideMark/>
          </w:tcPr>
          <w:p w14:paraId="01479B33" w14:textId="77777777" w:rsidR="003B1100" w:rsidRPr="002E3E0C" w:rsidRDefault="003B1100" w:rsidP="006F13B3">
            <w:pPr>
              <w:pStyle w:val="Table"/>
              <w:rPr>
                <w:sz w:val="21"/>
              </w:rPr>
            </w:pPr>
            <w:r w:rsidRPr="002E3E0C">
              <w:rPr>
                <w:sz w:val="21"/>
              </w:rPr>
              <w:t>C</w:t>
            </w:r>
          </w:p>
        </w:tc>
        <w:tc>
          <w:tcPr>
            <w:tcW w:w="1300" w:type="dxa"/>
            <w:tcBorders>
              <w:top w:val="nil"/>
              <w:left w:val="nil"/>
              <w:bottom w:val="nil"/>
              <w:right w:val="nil"/>
            </w:tcBorders>
            <w:shd w:val="clear" w:color="auto" w:fill="auto"/>
            <w:noWrap/>
            <w:vAlign w:val="center"/>
            <w:hideMark/>
          </w:tcPr>
          <w:p w14:paraId="331997DE" w14:textId="77777777" w:rsidR="003B1100" w:rsidRPr="002E3E0C" w:rsidRDefault="003B1100" w:rsidP="006F13B3">
            <w:pPr>
              <w:pStyle w:val="Table"/>
              <w:rPr>
                <w:sz w:val="21"/>
              </w:rPr>
            </w:pPr>
            <w:r w:rsidRPr="002E3E0C">
              <w:rPr>
                <w:sz w:val="21"/>
              </w:rPr>
              <w:t>0.03%</w:t>
            </w:r>
          </w:p>
        </w:tc>
      </w:tr>
      <w:tr w:rsidR="003B1100" w:rsidRPr="00694013" w14:paraId="05694355" w14:textId="77777777" w:rsidTr="003B1100">
        <w:trPr>
          <w:trHeight w:val="340"/>
          <w:jc w:val="center"/>
        </w:trPr>
        <w:tc>
          <w:tcPr>
            <w:tcW w:w="1350" w:type="dxa"/>
            <w:tcBorders>
              <w:top w:val="nil"/>
              <w:left w:val="nil"/>
              <w:bottom w:val="single" w:sz="8" w:space="0" w:color="auto"/>
              <w:right w:val="nil"/>
            </w:tcBorders>
            <w:shd w:val="clear" w:color="auto" w:fill="auto"/>
            <w:noWrap/>
            <w:vAlign w:val="center"/>
            <w:hideMark/>
          </w:tcPr>
          <w:p w14:paraId="0073E740" w14:textId="77777777" w:rsidR="003B1100" w:rsidRPr="002E3E0C" w:rsidRDefault="003B1100" w:rsidP="006F13B3">
            <w:pPr>
              <w:pStyle w:val="Table"/>
              <w:rPr>
                <w:sz w:val="21"/>
              </w:rPr>
            </w:pPr>
            <w:r w:rsidRPr="002E3E0C">
              <w:rPr>
                <w:sz w:val="21"/>
              </w:rPr>
              <w:t>10809795889</w:t>
            </w:r>
          </w:p>
        </w:tc>
        <w:tc>
          <w:tcPr>
            <w:tcW w:w="1300" w:type="dxa"/>
            <w:tcBorders>
              <w:top w:val="nil"/>
              <w:left w:val="nil"/>
              <w:bottom w:val="single" w:sz="8" w:space="0" w:color="auto"/>
              <w:right w:val="nil"/>
            </w:tcBorders>
            <w:shd w:val="clear" w:color="auto" w:fill="auto"/>
            <w:noWrap/>
            <w:vAlign w:val="center"/>
            <w:hideMark/>
          </w:tcPr>
          <w:p w14:paraId="797B39EB" w14:textId="77777777" w:rsidR="003B1100" w:rsidRPr="002E3E0C" w:rsidRDefault="003B1100" w:rsidP="006F13B3">
            <w:pPr>
              <w:pStyle w:val="Table"/>
              <w:rPr>
                <w:sz w:val="21"/>
              </w:rPr>
            </w:pPr>
            <w:r w:rsidRPr="002E3E0C">
              <w:rPr>
                <w:sz w:val="21"/>
              </w:rPr>
              <w:t>A</w:t>
            </w:r>
          </w:p>
        </w:tc>
        <w:tc>
          <w:tcPr>
            <w:tcW w:w="1300" w:type="dxa"/>
            <w:tcBorders>
              <w:top w:val="nil"/>
              <w:left w:val="nil"/>
              <w:bottom w:val="single" w:sz="8" w:space="0" w:color="auto"/>
              <w:right w:val="nil"/>
            </w:tcBorders>
            <w:shd w:val="clear" w:color="auto" w:fill="auto"/>
            <w:noWrap/>
            <w:vAlign w:val="center"/>
            <w:hideMark/>
          </w:tcPr>
          <w:p w14:paraId="0769EB01" w14:textId="77777777" w:rsidR="003B1100" w:rsidRPr="002E3E0C" w:rsidRDefault="003B1100" w:rsidP="006F13B3">
            <w:pPr>
              <w:pStyle w:val="Table"/>
              <w:rPr>
                <w:sz w:val="21"/>
              </w:rPr>
            </w:pPr>
            <w:r w:rsidRPr="002E3E0C">
              <w:rPr>
                <w:sz w:val="21"/>
              </w:rPr>
              <w:t>7.72%</w:t>
            </w:r>
          </w:p>
        </w:tc>
      </w:tr>
    </w:tbl>
    <w:p w14:paraId="09DF3F86" w14:textId="77777777" w:rsidR="00C6423C" w:rsidRPr="003B1100" w:rsidRDefault="00C6423C" w:rsidP="006F13B3">
      <w:pPr>
        <w:rPr>
          <w:vertAlign w:val="superscript"/>
        </w:rPr>
      </w:pPr>
    </w:p>
    <w:p w14:paraId="5F50844C" w14:textId="77777777" w:rsidR="00594C88" w:rsidRDefault="00594C88" w:rsidP="006F13B3"/>
    <w:p w14:paraId="7F5531C6" w14:textId="77777777" w:rsidR="004858CD" w:rsidRDefault="004858CD" w:rsidP="006F13B3"/>
    <w:p w14:paraId="026366C7"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6219B904" w14:textId="7F6080F3" w:rsidR="006747B3" w:rsidRPr="00F73E58" w:rsidRDefault="006747B3" w:rsidP="006F13B3">
      <w:pPr>
        <w:pStyle w:val="a4"/>
      </w:pPr>
      <w:bookmarkStart w:id="943" w:name="_Toc535813201"/>
      <w:bookmarkStart w:id="944" w:name="_Toc535813483"/>
      <w:bookmarkStart w:id="945" w:name="_Toc85561545"/>
      <w:bookmarkStart w:id="946" w:name="_Toc85901097"/>
      <w:bookmarkStart w:id="947" w:name="_Toc251145377"/>
      <w:bookmarkStart w:id="948" w:name="_Toc251145541"/>
      <w:bookmarkStart w:id="949" w:name="_Toc251590733"/>
      <w:bookmarkStart w:id="950" w:name="_Toc479949744"/>
      <w:r w:rsidRPr="00F73E58">
        <w:lastRenderedPageBreak/>
        <w:t>致</w:t>
      </w:r>
      <w:r w:rsidRPr="00F73E58">
        <w:t xml:space="preserve"> </w:t>
      </w:r>
      <w:r w:rsidR="00DD7F0C" w:rsidRPr="00F73E58">
        <w:t xml:space="preserve"> </w:t>
      </w:r>
      <w:r w:rsidRPr="00F73E58">
        <w:t>谢</w:t>
      </w:r>
      <w:bookmarkEnd w:id="943"/>
      <w:bookmarkEnd w:id="944"/>
      <w:bookmarkEnd w:id="945"/>
      <w:bookmarkEnd w:id="946"/>
      <w:bookmarkEnd w:id="947"/>
      <w:bookmarkEnd w:id="948"/>
      <w:bookmarkEnd w:id="949"/>
      <w:bookmarkEnd w:id="950"/>
    </w:p>
    <w:p w14:paraId="239ADEBD" w14:textId="77777777" w:rsidR="002E3E0C" w:rsidRDefault="002E3E0C" w:rsidP="006F13B3"/>
    <w:p w14:paraId="6B7CB8D3" w14:textId="77777777" w:rsidR="002E3E0C" w:rsidRDefault="002C0FA7" w:rsidP="006F13B3">
      <w:r>
        <w:rPr>
          <w:rFonts w:hint="eastAsia"/>
        </w:rPr>
        <w:t>研究生这两年半的时间，对我来说是一个充满挑战和艰辛的时间。首先，很感谢我的导师张大兵老师</w:t>
      </w:r>
      <w:r w:rsidR="00302CF7">
        <w:rPr>
          <w:rFonts w:hint="eastAsia"/>
        </w:rPr>
        <w:t>当时接收我进入实验室，让我</w:t>
      </w:r>
      <w:r w:rsidR="002E3E0C">
        <w:rPr>
          <w:rFonts w:hint="eastAsia"/>
        </w:rPr>
        <w:t>能够继续从事生物信息方面的研究。而刚开始一年的时间，我有很多的迷茫，不适应研究生的生活也没有一个合适的课题进行研究，常常研究工作中没有进展又无从下手。</w:t>
      </w:r>
    </w:p>
    <w:p w14:paraId="39408267" w14:textId="40B5F1B5" w:rsidR="0006284B" w:rsidRDefault="002E3E0C" w:rsidP="0006284B">
      <w:r>
        <w:rPr>
          <w:rFonts w:hint="eastAsia"/>
        </w:rPr>
        <w:t>这时我真的很幸运遇到李俊彦老师。我很感激李老师给了我这个研究的课题，并且非常耐心的</w:t>
      </w:r>
      <w:r w:rsidR="000675C1">
        <w:rPr>
          <w:rFonts w:hint="eastAsia"/>
        </w:rPr>
        <w:t>教导我如何开展研究，而且将很多相关的文献整理好发给我，让我可以入门并且学习。对我来讲，意义最大的是，不断的鼓励我，看到我的进步的地方并且予以肯定，给了我很大的空间，我也是因此从之前觉得自己是吊车尾的内心恐惧感中开始找到信心，并且开始对所研究的内容开始有兴趣并且有期待。当我开始了解这个课题的意义，找到这个课题可以解决的问题，我心中其实非常激动。而之后的日子里，我常常设定好方向，并且用生物信息的技术解决相应的问题，然后反馈给李老师，这些讨论的日子真的是很珍贵也很美好的！同时在后期也遇到实验结果和预期不符合的现象，这对我来讲是挺沮丧的，但是李老师的</w:t>
      </w:r>
      <w:r w:rsidR="0006284B">
        <w:rPr>
          <w:rFonts w:hint="eastAsia"/>
        </w:rPr>
        <w:t>鼓励也让我更加能够接受这种状态。在后期准备毕业论文的过程中，很感谢实验室许杰老师的帮助，给我论文修改的意见。</w:t>
      </w:r>
    </w:p>
    <w:p w14:paraId="78BB338F" w14:textId="778ECC81" w:rsidR="0006284B" w:rsidRPr="0006284B" w:rsidRDefault="0006284B" w:rsidP="0006284B">
      <w:r>
        <w:rPr>
          <w:rFonts w:hint="eastAsia"/>
        </w:rPr>
        <w:t>除了实验室的生活，也感谢很多同学和朋友的陪伴，我也参与了很多的读书会、运动、出游，过程中结交了很多很棒的朋友，我相信也会成为一生的挚友。感谢这段研究生生涯的经历，我成长了很多的谦卑、耐心、信心的品格！</w:t>
      </w:r>
    </w:p>
    <w:p w14:paraId="6175D2AB" w14:textId="77777777" w:rsidR="00B175BB" w:rsidRPr="00F73E58" w:rsidRDefault="00B175BB" w:rsidP="006F13B3"/>
    <w:p w14:paraId="61033FA1" w14:textId="77777777" w:rsidR="006747B3" w:rsidRPr="00F73E58" w:rsidRDefault="006747B3" w:rsidP="00D745A6">
      <w:pPr>
        <w:ind w:firstLine="0"/>
      </w:pPr>
    </w:p>
    <w:p w14:paraId="54ACE08D" w14:textId="77777777" w:rsidR="006747B3" w:rsidRPr="00F73E58" w:rsidRDefault="006747B3" w:rsidP="006F13B3"/>
    <w:p w14:paraId="072F5A04" w14:textId="77777777" w:rsidR="006747B3" w:rsidRPr="00F73E58" w:rsidRDefault="006747B3" w:rsidP="006F13B3"/>
    <w:p w14:paraId="3E9D084C" w14:textId="77777777" w:rsidR="006747B3" w:rsidRPr="00F73E58" w:rsidRDefault="006747B3" w:rsidP="006F13B3"/>
    <w:p w14:paraId="295411F8" w14:textId="77777777" w:rsidR="006747B3" w:rsidRPr="00F73E58" w:rsidRDefault="006747B3" w:rsidP="006F13B3"/>
    <w:p w14:paraId="19422014" w14:textId="77777777" w:rsidR="006747B3" w:rsidRPr="00F73E58" w:rsidRDefault="006747B3" w:rsidP="006F13B3"/>
    <w:p w14:paraId="18D54F99" w14:textId="77777777" w:rsidR="006747B3" w:rsidRPr="00F73E58" w:rsidRDefault="006747B3" w:rsidP="006F13B3"/>
    <w:p w14:paraId="4A5B5A20" w14:textId="77777777" w:rsidR="006747B3" w:rsidRPr="00F73E58" w:rsidRDefault="006747B3" w:rsidP="006F13B3"/>
    <w:p w14:paraId="2D9D6AA6" w14:textId="77777777" w:rsidR="006747B3" w:rsidRPr="00F73E58" w:rsidRDefault="006747B3" w:rsidP="006F13B3"/>
    <w:p w14:paraId="0B1120CC" w14:textId="77777777" w:rsidR="006747B3" w:rsidRPr="00F73E58" w:rsidRDefault="006747B3" w:rsidP="006F13B3"/>
    <w:p w14:paraId="2B23F852" w14:textId="77777777" w:rsidR="006747B3" w:rsidRPr="00F73E58" w:rsidRDefault="006747B3" w:rsidP="006F13B3"/>
    <w:p w14:paraId="1DFA1CD6" w14:textId="77777777" w:rsidR="006747B3" w:rsidRPr="00F73E58" w:rsidRDefault="006747B3" w:rsidP="006F13B3"/>
    <w:p w14:paraId="1F30F651" w14:textId="77777777" w:rsidR="006747B3" w:rsidRPr="00F73E58" w:rsidRDefault="006747B3" w:rsidP="006F13B3"/>
    <w:p w14:paraId="34663A39" w14:textId="77777777" w:rsidR="006747B3" w:rsidRPr="00F73E58" w:rsidRDefault="006747B3" w:rsidP="006F13B3"/>
    <w:p w14:paraId="50D46A68" w14:textId="77777777" w:rsidR="006747B3" w:rsidRPr="00F73E58" w:rsidRDefault="006747B3" w:rsidP="006F13B3"/>
    <w:p w14:paraId="0002FF7C" w14:textId="77777777" w:rsidR="006747B3" w:rsidRPr="00F73E58" w:rsidRDefault="006747B3" w:rsidP="006F13B3">
      <w:pPr>
        <w:sectPr w:rsidR="006747B3" w:rsidRPr="00F73E58" w:rsidSect="004F2961">
          <w:endnotePr>
            <w:numFmt w:val="decimal"/>
          </w:endnotePr>
          <w:pgSz w:w="11906" w:h="16838" w:code="9"/>
          <w:pgMar w:top="1985" w:right="1588" w:bottom="2268" w:left="1588" w:header="1418" w:footer="1701" w:gutter="284"/>
          <w:cols w:space="425"/>
          <w:noEndnote/>
          <w:docGrid w:linePitch="395"/>
        </w:sectPr>
      </w:pPr>
    </w:p>
    <w:p w14:paraId="0E0FFA83" w14:textId="278AC4F8" w:rsidR="006747B3" w:rsidRPr="00F73E58" w:rsidRDefault="003A3826" w:rsidP="006F13B3">
      <w:pPr>
        <w:pStyle w:val="a4"/>
      </w:pPr>
      <w:bookmarkStart w:id="951" w:name="_Toc85561546"/>
      <w:bookmarkStart w:id="952" w:name="_Toc85901098"/>
      <w:bookmarkStart w:id="953" w:name="_Toc251145378"/>
      <w:bookmarkStart w:id="954" w:name="_Toc251145542"/>
      <w:bookmarkStart w:id="955" w:name="_Toc251590734"/>
      <w:bookmarkStart w:id="956" w:name="_Toc479949745"/>
      <w:r w:rsidRPr="00F73E58">
        <w:lastRenderedPageBreak/>
        <w:t>攻读硕</w:t>
      </w:r>
      <w:r w:rsidR="006747B3" w:rsidRPr="00F73E58">
        <w:t>士学位期间已发表或录用的论文</w:t>
      </w:r>
      <w:bookmarkEnd w:id="951"/>
      <w:bookmarkEnd w:id="952"/>
      <w:bookmarkEnd w:id="953"/>
      <w:bookmarkEnd w:id="954"/>
      <w:bookmarkEnd w:id="955"/>
      <w:bookmarkEnd w:id="956"/>
    </w:p>
    <w:p w14:paraId="09A085EA" w14:textId="77777777" w:rsidR="00B175BB" w:rsidRPr="00F73E58" w:rsidRDefault="00B175BB" w:rsidP="006F13B3"/>
    <w:p w14:paraId="6E3E13B8" w14:textId="77777777" w:rsidR="006747B3" w:rsidRPr="00F73E58" w:rsidRDefault="006747B3" w:rsidP="006F13B3">
      <w:pPr>
        <w:pStyle w:val="a5"/>
      </w:pPr>
    </w:p>
    <w:p w14:paraId="0E7D3EEB" w14:textId="1B258327" w:rsidR="00091B72" w:rsidRPr="00D745A6" w:rsidRDefault="006747B3" w:rsidP="00D745A6">
      <w:pPr>
        <w:pStyle w:val="a5"/>
      </w:pPr>
      <w:r w:rsidRPr="00F73E58">
        <w:t xml:space="preserve">[1] </w:t>
      </w:r>
      <w:r w:rsidR="00D745A6">
        <w:rPr>
          <w:rFonts w:hint="eastAsia"/>
        </w:rPr>
        <w:t>黄飘飘，李俊彦等</w:t>
      </w:r>
      <w:r w:rsidRPr="00F73E58">
        <w:t xml:space="preserve">. </w:t>
      </w:r>
      <w:r w:rsidR="00E05BA2" w:rsidRPr="00E05BA2">
        <w:rPr>
          <w:rFonts w:hint="eastAsia"/>
        </w:rPr>
        <w:t>水稻中介导基因沉默相关</w:t>
      </w:r>
      <w:r w:rsidR="00E05BA2" w:rsidRPr="00E05BA2">
        <w:rPr>
          <w:rFonts w:hint="eastAsia"/>
        </w:rPr>
        <w:t>microRNA</w:t>
      </w:r>
      <w:r w:rsidR="00E05BA2" w:rsidRPr="00E05BA2">
        <w:rPr>
          <w:rFonts w:hint="eastAsia"/>
        </w:rPr>
        <w:t>的</w:t>
      </w:r>
      <w:r w:rsidR="00E05BA2" w:rsidRPr="00E05BA2">
        <w:rPr>
          <w:rFonts w:hint="eastAsia"/>
        </w:rPr>
        <w:t>SNP</w:t>
      </w:r>
      <w:r w:rsidR="00E05BA2" w:rsidRPr="00E05BA2">
        <w:rPr>
          <w:rFonts w:hint="eastAsia"/>
        </w:rPr>
        <w:t>分析</w:t>
      </w:r>
      <w:r w:rsidRPr="00F73E58">
        <w:t xml:space="preserve"> </w:t>
      </w:r>
      <w:r w:rsidR="00D745A6">
        <w:t>（</w:t>
      </w:r>
      <w:r w:rsidR="00D745A6">
        <w:rPr>
          <w:rFonts w:hint="eastAsia"/>
        </w:rPr>
        <w:t>准备中</w:t>
      </w:r>
      <w:r w:rsidRPr="00F73E58">
        <w:t>）</w:t>
      </w:r>
    </w:p>
    <w:p w14:paraId="75E37A0F" w14:textId="77777777" w:rsidR="006747B3" w:rsidRPr="00F73E58" w:rsidRDefault="006747B3" w:rsidP="006F13B3">
      <w:pPr>
        <w:pStyle w:val="a5"/>
      </w:pPr>
    </w:p>
    <w:p w14:paraId="32CE9699" w14:textId="77777777" w:rsidR="006747B3" w:rsidRPr="00F73E58" w:rsidRDefault="006747B3" w:rsidP="006F13B3">
      <w:pPr>
        <w:pStyle w:val="a5"/>
      </w:pPr>
    </w:p>
    <w:p w14:paraId="3A743CE1" w14:textId="77777777" w:rsidR="006747B3" w:rsidRPr="00F73E58" w:rsidRDefault="006747B3" w:rsidP="006F13B3">
      <w:pPr>
        <w:pStyle w:val="a5"/>
      </w:pPr>
    </w:p>
    <w:p w14:paraId="185060A7" w14:textId="77777777" w:rsidR="006747B3" w:rsidRPr="00F73E58" w:rsidRDefault="006747B3" w:rsidP="006F13B3">
      <w:pPr>
        <w:pStyle w:val="a5"/>
      </w:pPr>
    </w:p>
    <w:p w14:paraId="5E98A322" w14:textId="77777777" w:rsidR="006747B3" w:rsidRPr="00F73E58" w:rsidRDefault="006747B3" w:rsidP="006F13B3">
      <w:pPr>
        <w:pStyle w:val="a5"/>
      </w:pPr>
    </w:p>
    <w:p w14:paraId="20B73F99" w14:textId="77777777" w:rsidR="006747B3" w:rsidRPr="00F73E58" w:rsidRDefault="006747B3" w:rsidP="006F13B3">
      <w:pPr>
        <w:pStyle w:val="a5"/>
      </w:pPr>
    </w:p>
    <w:p w14:paraId="310F87CE" w14:textId="77777777" w:rsidR="006747B3" w:rsidRPr="00F73E58" w:rsidRDefault="006747B3" w:rsidP="006F13B3">
      <w:pPr>
        <w:pStyle w:val="a5"/>
      </w:pPr>
    </w:p>
    <w:p w14:paraId="3BD9BEA8" w14:textId="77777777" w:rsidR="006747B3" w:rsidRPr="00F73E58" w:rsidRDefault="006747B3" w:rsidP="006F13B3">
      <w:pPr>
        <w:pStyle w:val="a5"/>
      </w:pPr>
    </w:p>
    <w:p w14:paraId="2B73FE30" w14:textId="77777777" w:rsidR="006747B3" w:rsidRPr="00F73E58" w:rsidRDefault="006747B3" w:rsidP="006F13B3">
      <w:pPr>
        <w:pStyle w:val="a5"/>
      </w:pPr>
    </w:p>
    <w:p w14:paraId="1BEB3209" w14:textId="77777777" w:rsidR="006747B3" w:rsidRPr="00F73E58" w:rsidRDefault="006747B3" w:rsidP="006F13B3">
      <w:pPr>
        <w:pStyle w:val="a5"/>
      </w:pPr>
    </w:p>
    <w:p w14:paraId="28EB3865" w14:textId="77777777" w:rsidR="006747B3" w:rsidRPr="00F73E58" w:rsidRDefault="006747B3" w:rsidP="006F13B3">
      <w:pPr>
        <w:pStyle w:val="a5"/>
      </w:pPr>
    </w:p>
    <w:p w14:paraId="62DF4C36" w14:textId="77777777" w:rsidR="006747B3" w:rsidRPr="00F73E58" w:rsidRDefault="006747B3" w:rsidP="006F13B3">
      <w:pPr>
        <w:pStyle w:val="a5"/>
      </w:pPr>
    </w:p>
    <w:p w14:paraId="2B7BA56F" w14:textId="77777777" w:rsidR="006747B3" w:rsidRPr="00F73E58" w:rsidRDefault="006747B3" w:rsidP="006F13B3">
      <w:pPr>
        <w:pStyle w:val="a5"/>
      </w:pPr>
    </w:p>
    <w:p w14:paraId="418669CB" w14:textId="77777777" w:rsidR="006747B3" w:rsidRPr="00F73E58" w:rsidRDefault="006747B3" w:rsidP="006F13B3">
      <w:pPr>
        <w:pStyle w:val="a5"/>
      </w:pPr>
    </w:p>
    <w:p w14:paraId="5C955BBF" w14:textId="77777777" w:rsidR="006747B3" w:rsidRPr="00F73E58" w:rsidRDefault="006747B3" w:rsidP="006F13B3">
      <w:pPr>
        <w:pStyle w:val="a5"/>
      </w:pPr>
    </w:p>
    <w:p w14:paraId="68EDA7C5" w14:textId="77777777" w:rsidR="006747B3" w:rsidRPr="00F73E58" w:rsidRDefault="006747B3" w:rsidP="006F13B3">
      <w:pPr>
        <w:pStyle w:val="a5"/>
      </w:pPr>
    </w:p>
    <w:p w14:paraId="004A144D" w14:textId="77777777" w:rsidR="00BD2EF6" w:rsidRPr="00F73E58" w:rsidRDefault="00BD2EF6" w:rsidP="006F13B3">
      <w:pPr>
        <w:pStyle w:val="a5"/>
      </w:pPr>
    </w:p>
    <w:sectPr w:rsidR="00BD2EF6" w:rsidRPr="00F73E58" w:rsidSect="004F2961">
      <w:headerReference w:type="even" r:id="rId51"/>
      <w:endnotePr>
        <w:numFmt w:val="decimal"/>
      </w:endnotePr>
      <w:pgSz w:w="11906" w:h="16838" w:code="9"/>
      <w:pgMar w:top="1985" w:right="1588" w:bottom="2268" w:left="1588" w:header="1418" w:footer="1701" w:gutter="284"/>
      <w:cols w:space="425"/>
      <w:noEndnote/>
      <w:docGrid w:linePitch="395"/>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0" w:author="Thomas Huang" w:date="2017-04-14T10:27:00Z" w:initials="TH">
    <w:p w14:paraId="0F7186BF" w14:textId="38B855BD" w:rsidR="00E05BA2" w:rsidRDefault="00E05BA2">
      <w:pPr>
        <w:pStyle w:val="CommentText"/>
      </w:pPr>
      <w:r>
        <w:rPr>
          <w:rStyle w:val="CommentReference"/>
        </w:rPr>
        <w:annotationRef/>
      </w:r>
      <w:r>
        <w:rPr>
          <w:rFonts w:hint="eastAsia"/>
        </w:rPr>
        <w:t>改成本研究……</w:t>
      </w:r>
    </w:p>
  </w:comment>
  <w:comment w:id="37" w:author="Thomas Huang" w:date="2017-04-06T16:03:00Z" w:initials="TH">
    <w:p w14:paraId="1B9BB032" w14:textId="2BEAA54B" w:rsidR="00E05BA2" w:rsidRDefault="00E05BA2">
      <w:pPr>
        <w:pStyle w:val="CommentText"/>
      </w:pPr>
      <w:r>
        <w:rPr>
          <w:rStyle w:val="CommentReference"/>
        </w:rPr>
        <w:annotationRef/>
      </w:r>
      <w:r>
        <w:rPr>
          <w:rFonts w:hint="eastAsia"/>
        </w:rPr>
        <w:t>需要提到引用的文章</w:t>
      </w:r>
    </w:p>
  </w:comment>
  <w:comment w:id="52" w:author="Thomas Huang" w:date="2017-04-06T16:06:00Z" w:initials="TH">
    <w:p w14:paraId="77B118BC" w14:textId="1158A7C0" w:rsidR="00E05BA2" w:rsidRDefault="00E05BA2">
      <w:pPr>
        <w:pStyle w:val="CommentText"/>
      </w:pPr>
      <w:r>
        <w:rPr>
          <w:rStyle w:val="CommentReference"/>
        </w:rPr>
        <w:annotationRef/>
      </w:r>
      <w:r>
        <w:rPr>
          <w:rFonts w:hint="eastAsia"/>
        </w:rPr>
        <w:t>格式合成一段就好了。</w:t>
      </w:r>
    </w:p>
  </w:comment>
  <w:comment w:id="62" w:author="Thomas Huang" w:date="2017-04-06T16:08:00Z" w:initials="TH">
    <w:p w14:paraId="16603CD0" w14:textId="38FFD1A2" w:rsidR="00E05BA2" w:rsidRDefault="00E05BA2">
      <w:pPr>
        <w:pStyle w:val="CommentText"/>
      </w:pPr>
      <w:r>
        <w:rPr>
          <w:rStyle w:val="CommentReference"/>
        </w:rPr>
        <w:annotationRef/>
      </w:r>
      <w:r>
        <w:rPr>
          <w:rFonts w:hint="eastAsia"/>
        </w:rPr>
        <w:t>具体各种方法、数据库的相关文献引用需要标明</w:t>
      </w:r>
    </w:p>
  </w:comment>
  <w:comment w:id="64" w:author="Thomas Huang" w:date="2017-04-06T16:07:00Z" w:initials="TH">
    <w:p w14:paraId="11282042" w14:textId="7DA0A17D" w:rsidR="00E05BA2" w:rsidRDefault="00E05BA2">
      <w:pPr>
        <w:pStyle w:val="CommentText"/>
      </w:pPr>
      <w:r>
        <w:rPr>
          <w:rStyle w:val="CommentReference"/>
        </w:rPr>
        <w:annotationRef/>
      </w:r>
      <w:r>
        <w:rPr>
          <w:rFonts w:hint="eastAsia"/>
        </w:rPr>
        <w:t>需要加上链接</w:t>
      </w:r>
    </w:p>
  </w:comment>
  <w:comment w:id="79" w:author="Thomas Huang" w:date="2017-04-06T16:10:00Z" w:initials="TH">
    <w:p w14:paraId="2B643357" w14:textId="6228D8FE" w:rsidR="00E05BA2" w:rsidRDefault="00E05BA2">
      <w:pPr>
        <w:pStyle w:val="CommentText"/>
      </w:pPr>
      <w:r>
        <w:rPr>
          <w:rStyle w:val="CommentReference"/>
        </w:rPr>
        <w:annotationRef/>
      </w:r>
      <w:r>
        <w:rPr>
          <w:rFonts w:hint="eastAsia"/>
        </w:rPr>
        <w:t>网站</w:t>
      </w:r>
    </w:p>
  </w:comment>
  <w:comment w:id="101" w:author="Thomas Huang" w:date="2017-04-06T16:12:00Z" w:initials="TH">
    <w:p w14:paraId="3410493A" w14:textId="1780F822" w:rsidR="00E05BA2" w:rsidRDefault="00E05BA2">
      <w:pPr>
        <w:pStyle w:val="CommentText"/>
      </w:pPr>
      <w:r>
        <w:rPr>
          <w:rStyle w:val="CommentReference"/>
        </w:rPr>
        <w:annotationRef/>
      </w:r>
      <w:r>
        <w:rPr>
          <w:rFonts w:hint="eastAsia"/>
        </w:rPr>
        <w:t>这也要引用文献</w:t>
      </w:r>
    </w:p>
  </w:comment>
  <w:comment w:id="124" w:author="Thomas Huang" w:date="2017-04-06T16:13:00Z" w:initials="TH">
    <w:p w14:paraId="49BBDD75" w14:textId="7C7C187C" w:rsidR="00E05BA2" w:rsidRDefault="00E05BA2">
      <w:pPr>
        <w:pStyle w:val="CommentText"/>
      </w:pPr>
      <w:r>
        <w:rPr>
          <w:rStyle w:val="CommentReference"/>
        </w:rPr>
        <w:annotationRef/>
      </w:r>
      <w:r>
        <w:rPr>
          <w:rFonts w:hint="eastAsia"/>
        </w:rPr>
        <w:t>解释清楚</w:t>
      </w:r>
      <w:r>
        <w:rPr>
          <w:rFonts w:hint="eastAsia"/>
        </w:rPr>
        <w:t>CCPA</w:t>
      </w:r>
    </w:p>
  </w:comment>
  <w:comment w:id="151" w:author="Thomas Huang" w:date="2017-04-06T16:15:00Z" w:initials="TH">
    <w:p w14:paraId="00C06DA4" w14:textId="16FF0B80" w:rsidR="00E05BA2" w:rsidRDefault="00E05BA2">
      <w:pPr>
        <w:pStyle w:val="CommentText"/>
      </w:pPr>
      <w:r>
        <w:rPr>
          <w:rStyle w:val="CommentReference"/>
        </w:rPr>
        <w:annotationRef/>
      </w:r>
      <w:r>
        <w:rPr>
          <w:rFonts w:hint="eastAsia"/>
        </w:rPr>
        <w:t>合成同一段</w:t>
      </w:r>
    </w:p>
  </w:comment>
  <w:comment w:id="165" w:author="Thomas Huang" w:date="2017-04-06T16:16:00Z" w:initials="TH">
    <w:p w14:paraId="5168F6B4" w14:textId="295F4D62" w:rsidR="00E05BA2" w:rsidRDefault="00E05BA2">
      <w:pPr>
        <w:pStyle w:val="CommentText"/>
      </w:pPr>
      <w:r>
        <w:rPr>
          <w:rStyle w:val="CommentReference"/>
        </w:rPr>
        <w:annotationRef/>
      </w:r>
      <w:r>
        <w:rPr>
          <w:rFonts w:hint="eastAsia"/>
        </w:rPr>
        <w:t>图片的标注可以另外说明</w:t>
      </w:r>
    </w:p>
  </w:comment>
  <w:comment w:id="238" w:author="Thomas Huang" w:date="2017-04-06T16:18:00Z" w:initials="TH">
    <w:p w14:paraId="0EEBB9DB" w14:textId="49F3201A" w:rsidR="00E05BA2" w:rsidRDefault="00E05BA2">
      <w:pPr>
        <w:pStyle w:val="CommentText"/>
      </w:pPr>
      <w:r>
        <w:rPr>
          <w:rStyle w:val="CommentReference"/>
        </w:rPr>
        <w:annotationRef/>
      </w:r>
      <w:r>
        <w:rPr>
          <w:rFonts w:hint="eastAsia"/>
        </w:rPr>
        <w:t>去掉图片标题</w:t>
      </w:r>
    </w:p>
  </w:comment>
  <w:comment w:id="307" w:author="Thomas Huang" w:date="2017-04-14T10:15:00Z" w:initials="TH">
    <w:p w14:paraId="2CFE8386" w14:textId="4E3C906A" w:rsidR="00E05BA2" w:rsidRDefault="00E05BA2">
      <w:pPr>
        <w:pStyle w:val="CommentText"/>
      </w:pPr>
      <w:r>
        <w:rPr>
          <w:rStyle w:val="CommentReference"/>
        </w:rPr>
        <w:annotationRef/>
      </w:r>
      <w:r>
        <w:rPr>
          <w:rFonts w:hint="eastAsia"/>
        </w:rPr>
        <w:t>修改行距</w:t>
      </w:r>
    </w:p>
  </w:comment>
  <w:comment w:id="330" w:author="Thomas Huang" w:date="2017-04-14T10:16:00Z" w:initials="TH">
    <w:p w14:paraId="6075649D" w14:textId="44B2EB34" w:rsidR="00E05BA2" w:rsidRDefault="00E05BA2">
      <w:pPr>
        <w:pStyle w:val="CommentText"/>
      </w:pPr>
      <w:r>
        <w:rPr>
          <w:rStyle w:val="CommentReference"/>
        </w:rPr>
        <w:annotationRef/>
      </w:r>
      <w:r>
        <w:rPr>
          <w:rFonts w:hint="eastAsia"/>
        </w:rPr>
        <w:t>结合别人的结论，加上我们自己的结论</w:t>
      </w:r>
    </w:p>
  </w:comment>
  <w:comment w:id="351" w:author="Thomas Huang" w:date="2017-04-06T16:22:00Z" w:initials="TH">
    <w:p w14:paraId="74FC4FE4" w14:textId="0D9633F0" w:rsidR="00E05BA2" w:rsidRDefault="00E05BA2">
      <w:pPr>
        <w:pStyle w:val="CommentText"/>
      </w:pPr>
      <w:r>
        <w:rPr>
          <w:rStyle w:val="CommentReference"/>
        </w:rPr>
        <w:annotationRef/>
      </w:r>
      <w:r>
        <w:rPr>
          <w:rFonts w:hint="eastAsia"/>
        </w:rPr>
        <w:t>标题是结论</w:t>
      </w:r>
    </w:p>
  </w:comment>
  <w:comment w:id="363" w:author="Thomas Huang" w:date="2017-04-06T16:24:00Z" w:initials="TH">
    <w:p w14:paraId="49F17152" w14:textId="10FC9907" w:rsidR="00E05BA2" w:rsidRDefault="00E05BA2">
      <w:pPr>
        <w:pStyle w:val="CommentText"/>
      </w:pPr>
      <w:r>
        <w:rPr>
          <w:rStyle w:val="CommentReference"/>
        </w:rPr>
        <w:annotationRef/>
      </w:r>
      <w:r>
        <w:rPr>
          <w:rFonts w:hint="eastAsia"/>
        </w:rPr>
        <w:t>体现出这是我的结果</w:t>
      </w:r>
    </w:p>
  </w:comment>
  <w:comment w:id="373" w:author="Thomas Huang" w:date="2017-04-06T16:25:00Z" w:initials="TH">
    <w:p w14:paraId="4587559E" w14:textId="50C94DED" w:rsidR="00E05BA2" w:rsidRDefault="00E05BA2">
      <w:pPr>
        <w:pStyle w:val="CommentText"/>
      </w:pPr>
      <w:r>
        <w:rPr>
          <w:rStyle w:val="CommentReference"/>
        </w:rPr>
        <w:annotationRef/>
      </w:r>
      <w:r>
        <w:rPr>
          <w:rFonts w:hint="eastAsia"/>
        </w:rPr>
        <w:t>修改</w:t>
      </w:r>
    </w:p>
  </w:comment>
  <w:comment w:id="484" w:author="Thomas Huang" w:date="2017-04-06T16:25:00Z" w:initials="TH">
    <w:p w14:paraId="55BF4E65" w14:textId="6EA9B72B" w:rsidR="00E05BA2" w:rsidRDefault="00E05BA2">
      <w:pPr>
        <w:pStyle w:val="CommentText"/>
      </w:pPr>
      <w:r>
        <w:rPr>
          <w:rStyle w:val="CommentReference"/>
        </w:rPr>
        <w:annotationRef/>
      </w:r>
      <w:r>
        <w:rPr>
          <w:rFonts w:hint="eastAsia"/>
        </w:rPr>
        <w:t>放在同一页</w:t>
      </w:r>
    </w:p>
  </w:comment>
  <w:comment w:id="592" w:author="Thomas Huang" w:date="2017-04-06T16:26:00Z" w:initials="TH">
    <w:p w14:paraId="7FE4F091" w14:textId="0CEDE5F0" w:rsidR="00E05BA2" w:rsidRDefault="00E05BA2">
      <w:pPr>
        <w:pStyle w:val="CommentText"/>
      </w:pPr>
      <w:r>
        <w:rPr>
          <w:rStyle w:val="CommentReference"/>
        </w:rPr>
        <w:annotationRef/>
      </w:r>
    </w:p>
  </w:comment>
  <w:comment w:id="601" w:author="Thomas Huang" w:date="2017-04-14T10:24:00Z" w:initials="TH">
    <w:p w14:paraId="57A88F0D" w14:textId="6C287D65" w:rsidR="00E05BA2" w:rsidRDefault="00E05BA2">
      <w:pPr>
        <w:pStyle w:val="CommentText"/>
      </w:pPr>
      <w:r>
        <w:rPr>
          <w:rStyle w:val="CommentReference"/>
        </w:rPr>
        <w:annotationRef/>
      </w:r>
      <w:r>
        <w:rPr>
          <w:rFonts w:hint="eastAsia"/>
        </w:rPr>
        <w:t>去掉图片名字，标注在下面</w:t>
      </w:r>
    </w:p>
  </w:comment>
  <w:comment w:id="917" w:author="Thomas Huang" w:date="2017-04-14T10:25:00Z" w:initials="TH">
    <w:p w14:paraId="685F7557" w14:textId="6AD49BE4" w:rsidR="00E05BA2" w:rsidRDefault="00E05BA2">
      <w:pPr>
        <w:pStyle w:val="CommentText"/>
      </w:pPr>
      <w:r>
        <w:rPr>
          <w:rStyle w:val="CommentReference"/>
        </w:rPr>
        <w:annotationRef/>
      </w:r>
      <w:r>
        <w:rPr>
          <w:rFonts w:hint="eastAsia"/>
        </w:rPr>
        <w:t>标记</w:t>
      </w:r>
      <w:r>
        <w:t>a,b,c,d</w:t>
      </w:r>
      <w:r>
        <w:rPr>
          <w:rFonts w:hint="eastAsia"/>
        </w:rPr>
        <w:t>分别是什么？</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F7186BF" w15:done="0"/>
  <w15:commentEx w15:paraId="1B9BB032" w15:done="0"/>
  <w15:commentEx w15:paraId="77B118BC" w15:done="0"/>
  <w15:commentEx w15:paraId="16603CD0" w15:done="0"/>
  <w15:commentEx w15:paraId="11282042" w15:done="0"/>
  <w15:commentEx w15:paraId="2B643357" w15:done="0"/>
  <w15:commentEx w15:paraId="3410493A" w15:done="0"/>
  <w15:commentEx w15:paraId="49BBDD75" w15:done="0"/>
  <w15:commentEx w15:paraId="00C06DA4" w15:done="0"/>
  <w15:commentEx w15:paraId="5168F6B4" w15:done="0"/>
  <w15:commentEx w15:paraId="0EEBB9DB" w15:done="0"/>
  <w15:commentEx w15:paraId="2CFE8386" w15:done="0"/>
  <w15:commentEx w15:paraId="6075649D" w15:done="0"/>
  <w15:commentEx w15:paraId="74FC4FE4" w15:done="0"/>
  <w15:commentEx w15:paraId="49F17152" w15:done="0"/>
  <w15:commentEx w15:paraId="4587559E" w15:done="0"/>
  <w15:commentEx w15:paraId="55BF4E65" w15:done="0"/>
  <w15:commentEx w15:paraId="7FE4F091" w15:done="0"/>
  <w15:commentEx w15:paraId="57A88F0D" w15:done="0"/>
  <w15:commentEx w15:paraId="685F7557" w15:done="0"/>
</w15:commentsEx>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174647" w14:textId="77777777" w:rsidR="00AE5091" w:rsidRDefault="00AE5091" w:rsidP="006F13B3"/>
  </w:endnote>
  <w:endnote w:type="continuationSeparator" w:id="0">
    <w:p w14:paraId="01D07049" w14:textId="77777777" w:rsidR="00AE5091" w:rsidRDefault="00AE5091" w:rsidP="006F13B3"/>
  </w:endnote>
  <w:endnote w:type="continuationNotice" w:id="1">
    <w:p w14:paraId="542AF11F" w14:textId="77777777" w:rsidR="00AE5091" w:rsidRDefault="00AE5091">
      <w:pPr>
        <w:spacing w:line="240" w:lineRule="auto"/>
      </w:pPr>
    </w:p>
  </w:endnote>
  <w:endnote w:id="2">
    <w:p w14:paraId="2E37D3F3" w14:textId="0104BE50" w:rsidR="00E05BA2" w:rsidRPr="00386646" w:rsidRDefault="00E05BA2" w:rsidP="00C8777F">
      <w:pPr>
        <w:pStyle w:val="EndnoteText"/>
        <w:ind w:firstLine="0"/>
      </w:pPr>
      <w:r w:rsidRPr="00C8777F">
        <w:t>[</w:t>
      </w:r>
      <w:r w:rsidRPr="00C8777F">
        <w:endnoteRef/>
      </w:r>
      <w:r w:rsidRPr="00C8777F">
        <w:t>]</w:t>
      </w:r>
      <w:r>
        <w:t xml:space="preserve"> </w:t>
      </w:r>
      <w:r w:rsidRPr="00386646">
        <w:t>Collins F</w:t>
      </w:r>
      <w:r>
        <w:t>.</w:t>
      </w:r>
      <w:r w:rsidRPr="00386646">
        <w:t>S</w:t>
      </w:r>
      <w:r>
        <w:t>.</w:t>
      </w:r>
      <w:r w:rsidRPr="00386646">
        <w:t>, Brooks L</w:t>
      </w:r>
      <w:r>
        <w:t>.</w:t>
      </w:r>
      <w:r w:rsidRPr="00386646">
        <w:t>D</w:t>
      </w:r>
      <w:r>
        <w:t>.</w:t>
      </w:r>
      <w:r w:rsidRPr="00386646">
        <w:t>, Chakravarti A.</w:t>
      </w:r>
      <w:r>
        <w:t>,</w:t>
      </w:r>
      <w:r w:rsidRPr="00386646">
        <w:t xml:space="preserve"> A DNA polymorphism discovery resource for research on human genetic variation.</w:t>
      </w:r>
      <w:r>
        <w:t>, 1998,</w:t>
      </w:r>
      <w:r w:rsidRPr="00386646">
        <w:t xml:space="preserve"> Genome Res. 8:1229–31</w:t>
      </w:r>
    </w:p>
  </w:endnote>
  <w:endnote w:id="3">
    <w:p w14:paraId="78AC2B83" w14:textId="301790E9" w:rsidR="00E05BA2" w:rsidRDefault="00E05BA2" w:rsidP="00C8777F">
      <w:pPr>
        <w:pStyle w:val="EndnoteText"/>
        <w:ind w:firstLine="0"/>
      </w:pPr>
      <w:r w:rsidRPr="00C8777F">
        <w:t>[</w:t>
      </w:r>
      <w:r w:rsidRPr="00C8777F">
        <w:endnoteRef/>
      </w:r>
      <w:r w:rsidRPr="00C8777F">
        <w:t>]</w:t>
      </w:r>
      <w:r>
        <w:t xml:space="preserve"> </w:t>
      </w:r>
      <w:r w:rsidRPr="00386646">
        <w:t>Sachidanandam</w:t>
      </w:r>
      <w:r>
        <w:t xml:space="preserve"> </w:t>
      </w:r>
      <w:r w:rsidRPr="00386646">
        <w:t>R</w:t>
      </w:r>
      <w:r>
        <w:t>.</w:t>
      </w:r>
      <w:r w:rsidRPr="00386646">
        <w:t>,</w:t>
      </w:r>
      <w:r>
        <w:t xml:space="preserve"> </w:t>
      </w:r>
      <w:r w:rsidRPr="00386646">
        <w:t>Weissman</w:t>
      </w:r>
      <w:r>
        <w:t xml:space="preserve"> </w:t>
      </w:r>
      <w:r w:rsidRPr="00386646">
        <w:t>D</w:t>
      </w:r>
      <w:r>
        <w:t>.</w:t>
      </w:r>
      <w:r w:rsidRPr="00386646">
        <w:t>,</w:t>
      </w:r>
      <w:r>
        <w:t xml:space="preserve"> </w:t>
      </w:r>
      <w:r w:rsidRPr="00386646">
        <w:t>Schmidt</w:t>
      </w:r>
      <w:r>
        <w:t xml:space="preserve"> </w:t>
      </w:r>
      <w:r w:rsidRPr="00386646">
        <w:t>S</w:t>
      </w:r>
      <w:r>
        <w:t>.</w:t>
      </w:r>
      <w:r w:rsidRPr="00386646">
        <w:t>C</w:t>
      </w:r>
      <w:r>
        <w:t>.</w:t>
      </w:r>
      <w:r w:rsidRPr="00386646">
        <w:t>,</w:t>
      </w:r>
      <w:r>
        <w:t xml:space="preserve"> </w:t>
      </w:r>
      <w:r w:rsidRPr="00C3574A">
        <w:rPr>
          <w:i/>
        </w:rPr>
        <w:t>et al.</w:t>
      </w:r>
      <w:r>
        <w:t>,</w:t>
      </w:r>
      <w:r w:rsidRPr="00386646">
        <w:t xml:space="preserve"> A map of human genome sequence variation containing 1.42 million single nucleotide polymorphisms.</w:t>
      </w:r>
      <w:r>
        <w:t xml:space="preserve"> </w:t>
      </w:r>
      <w:r w:rsidRPr="00386646">
        <w:t>Nature</w:t>
      </w:r>
      <w:r>
        <w:t>, 2001,</w:t>
      </w:r>
      <w:r w:rsidRPr="00386646">
        <w:t xml:space="preserve"> 409:928–33</w:t>
      </w:r>
    </w:p>
  </w:endnote>
  <w:endnote w:id="4">
    <w:p w14:paraId="5A0AA1EA" w14:textId="5294E98C" w:rsidR="00E05BA2" w:rsidRDefault="00E05BA2" w:rsidP="00C8777F">
      <w:pPr>
        <w:pStyle w:val="EndnoteText"/>
        <w:ind w:firstLine="0"/>
      </w:pPr>
      <w:r w:rsidRPr="00C8777F">
        <w:t>[</w:t>
      </w:r>
      <w:r w:rsidRPr="00C8777F">
        <w:endnoteRef/>
      </w:r>
      <w:r w:rsidRPr="00C8777F">
        <w:t>]</w:t>
      </w:r>
      <w:r>
        <w:t xml:space="preserve"> Brookes A.J.,</w:t>
      </w:r>
      <w:r w:rsidRPr="00CC0BD0">
        <w:t xml:space="preserve"> The essence of SNPs. Gene</w:t>
      </w:r>
      <w:r>
        <w:t>, 1999,</w:t>
      </w:r>
      <w:r w:rsidRPr="00CC0BD0">
        <w:t xml:space="preserve"> 234:177–86</w:t>
      </w:r>
    </w:p>
  </w:endnote>
  <w:endnote w:id="5">
    <w:p w14:paraId="3E18FD5D" w14:textId="281C10CB" w:rsidR="00E05BA2" w:rsidRDefault="00E05BA2" w:rsidP="00C8777F">
      <w:pPr>
        <w:pStyle w:val="EndnoteText"/>
        <w:ind w:firstLine="0"/>
      </w:pPr>
      <w:r w:rsidRPr="00C8777F">
        <w:t>[</w:t>
      </w:r>
      <w:r w:rsidRPr="00C8777F">
        <w:endnoteRef/>
      </w:r>
      <w:r w:rsidRPr="00C8777F">
        <w:t>]</w:t>
      </w:r>
      <w:r>
        <w:t xml:space="preserve"> </w:t>
      </w:r>
      <w:r w:rsidRPr="00C45CD9">
        <w:t>Castle J.C., SNPs occur in regions with less genomic sequence conservation. PLoS ONE</w:t>
      </w:r>
      <w:r>
        <w:t>, 2011,</w:t>
      </w:r>
      <w:r w:rsidRPr="00C45CD9">
        <w:t xml:space="preserve"> 6:e20660</w:t>
      </w:r>
    </w:p>
  </w:endnote>
  <w:endnote w:id="6">
    <w:p w14:paraId="14F7C25E" w14:textId="266538A2" w:rsidR="00E05BA2" w:rsidRDefault="00E05BA2" w:rsidP="00C8777F">
      <w:pPr>
        <w:pStyle w:val="EndnoteText"/>
        <w:ind w:firstLine="0"/>
      </w:pPr>
      <w:r w:rsidRPr="00C8777F">
        <w:t>[</w:t>
      </w:r>
      <w:r w:rsidRPr="00C8777F">
        <w:endnoteRef/>
      </w:r>
      <w:r w:rsidRPr="00C8777F">
        <w:t>]</w:t>
      </w:r>
      <w:r>
        <w:t xml:space="preserve"> </w:t>
      </w:r>
      <w:r w:rsidRPr="00C45CD9">
        <w:t xml:space="preserve">Yamamoto T., Nagasaki H., Yonemaru J.I., </w:t>
      </w:r>
      <w:r w:rsidRPr="00C3574A">
        <w:rPr>
          <w:i/>
        </w:rPr>
        <w:t>et al.</w:t>
      </w:r>
      <w:r w:rsidRPr="00C45CD9">
        <w:t>, Fine definition of the pedigree haplotypes of closely related rice cultivars by means of genome-wide discovery of single-nucleotide polymorphisms. BMC Genomics</w:t>
      </w:r>
      <w:r>
        <w:t>, 2010,</w:t>
      </w:r>
      <w:r w:rsidRPr="00C45CD9">
        <w:t xml:space="preserve"> 11:267.</w:t>
      </w:r>
    </w:p>
  </w:endnote>
  <w:endnote w:id="7">
    <w:p w14:paraId="59FF5632" w14:textId="34D0AB6A" w:rsidR="00E05BA2" w:rsidRDefault="00E05BA2" w:rsidP="00C8777F">
      <w:pPr>
        <w:pStyle w:val="EndnoteText"/>
        <w:ind w:firstLine="0"/>
      </w:pPr>
      <w:r w:rsidRPr="00C8777F">
        <w:t>[</w:t>
      </w:r>
      <w:r w:rsidRPr="00C8777F">
        <w:endnoteRef/>
      </w:r>
      <w:r w:rsidRPr="00C8777F">
        <w:t>]</w:t>
      </w:r>
      <w:r>
        <w:t xml:space="preserve"> </w:t>
      </w:r>
      <w:r w:rsidRPr="00692284">
        <w:t>Hunt</w:t>
      </w:r>
      <w:r>
        <w:rPr>
          <w:rFonts w:hint="eastAsia"/>
        </w:rPr>
        <w:t xml:space="preserve"> R</w:t>
      </w:r>
      <w:r>
        <w:t>.</w:t>
      </w:r>
      <w:r w:rsidRPr="00692284">
        <w:t>, Sauna</w:t>
      </w:r>
      <w:r>
        <w:t xml:space="preserve"> Z.E.</w:t>
      </w:r>
      <w:r w:rsidRPr="00692284">
        <w:t>, Ambudkar</w:t>
      </w:r>
      <w:r>
        <w:t xml:space="preserve"> S.V.,</w:t>
      </w:r>
      <w:r w:rsidRPr="00692284">
        <w:t xml:space="preserve"> Silent (Synonymous) SNPs: Should We Care About Them?. Methods Mol Biol</w:t>
      </w:r>
      <w:r>
        <w:t>, 2009,</w:t>
      </w:r>
      <w:r w:rsidRPr="00692284">
        <w:t xml:space="preserve"> 578:3–22</w:t>
      </w:r>
    </w:p>
  </w:endnote>
  <w:endnote w:id="8">
    <w:p w14:paraId="7D2C7B1E" w14:textId="1F6F351A" w:rsidR="00E05BA2" w:rsidRPr="0019777E" w:rsidRDefault="00E05BA2" w:rsidP="00C8777F">
      <w:pPr>
        <w:pStyle w:val="EndnoteText"/>
        <w:ind w:firstLine="0"/>
      </w:pPr>
      <w:r w:rsidRPr="00C8777F">
        <w:t>[</w:t>
      </w:r>
      <w:r w:rsidRPr="00C8777F">
        <w:endnoteRef/>
      </w:r>
      <w:r w:rsidRPr="00C8777F">
        <w:t>]</w:t>
      </w:r>
      <w:r>
        <w:t xml:space="preserve"> </w:t>
      </w:r>
      <w:r w:rsidRPr="0019777E">
        <w:t>Garg B</w:t>
      </w:r>
      <w:r>
        <w:t>.</w:t>
      </w:r>
      <w:r w:rsidRPr="0019777E">
        <w:t>, Lata C</w:t>
      </w:r>
      <w:r>
        <w:t>.</w:t>
      </w:r>
      <w:r w:rsidRPr="0019777E">
        <w:t>, Prasad M</w:t>
      </w:r>
      <w:r>
        <w:t>.,</w:t>
      </w:r>
      <w:r w:rsidRPr="0019777E">
        <w:t xml:space="preserve"> A study of the role of gene TaMYB2 and an associated SNP in dehydration tolerance in common wheat. Mol Biol Rep</w:t>
      </w:r>
      <w:r>
        <w:t>, 2012,</w:t>
      </w:r>
      <w:r w:rsidRPr="0019777E">
        <w:t xml:space="preserve"> 39:10865–10871</w:t>
      </w:r>
    </w:p>
  </w:endnote>
  <w:endnote w:id="9">
    <w:p w14:paraId="3149F448" w14:textId="1D2A4A0B" w:rsidR="00E05BA2" w:rsidRPr="00DD07D7" w:rsidRDefault="00E05BA2" w:rsidP="00C8777F">
      <w:pPr>
        <w:pStyle w:val="EndnoteText"/>
        <w:ind w:firstLine="0"/>
      </w:pPr>
      <w:r w:rsidRPr="00C8777F">
        <w:t>[</w:t>
      </w:r>
      <w:r w:rsidRPr="00C8777F">
        <w:endnoteRef/>
      </w:r>
      <w:r w:rsidRPr="00C8777F">
        <w:t>]</w:t>
      </w:r>
      <w:r>
        <w:t xml:space="preserve"> Konishi S., Izawa T., Lin S.Y., Ebana K., </w:t>
      </w:r>
      <w:r w:rsidRPr="00C3574A">
        <w:rPr>
          <w:i/>
        </w:rPr>
        <w:t>et al.</w:t>
      </w:r>
      <w:r>
        <w:t>, An SNP caused loss of seed shattering during rice domestication, Science, 312 (2006), pp. 1392–1396</w:t>
      </w:r>
    </w:p>
  </w:endnote>
  <w:endnote w:id="10">
    <w:p w14:paraId="13EFFD19" w14:textId="66A63403" w:rsidR="00E05BA2" w:rsidRPr="00997D75" w:rsidRDefault="00E05BA2" w:rsidP="00C8777F">
      <w:pPr>
        <w:pStyle w:val="EndnoteText"/>
        <w:ind w:firstLine="0"/>
      </w:pPr>
      <w:r w:rsidRPr="00C8777F">
        <w:t>[</w:t>
      </w:r>
      <w:r w:rsidRPr="00C8777F">
        <w:endnoteRef/>
      </w:r>
      <w:r w:rsidRPr="00C8777F">
        <w:t>]</w:t>
      </w:r>
      <w:r>
        <w:t xml:space="preserve"> </w:t>
      </w:r>
      <w:r w:rsidRPr="00997D75">
        <w:t xml:space="preserve">Lee S.H., van der Werf J.H.J., Hayes B.J., </w:t>
      </w:r>
      <w:r w:rsidRPr="00C3574A">
        <w:rPr>
          <w:i/>
        </w:rPr>
        <w:t>et al.</w:t>
      </w:r>
      <w:r w:rsidRPr="00997D75">
        <w:t>, Predicting unobserved phenotypes for complex traits from whole-genome SNP data. PLoS Genet</w:t>
      </w:r>
      <w:r>
        <w:t>, 2008,</w:t>
      </w:r>
      <w:r w:rsidRPr="00997D75">
        <w:t xml:space="preserve"> 4, e1000231</w:t>
      </w:r>
    </w:p>
  </w:endnote>
  <w:endnote w:id="11">
    <w:p w14:paraId="5DC0BD1C" w14:textId="061533C0" w:rsidR="00E05BA2" w:rsidRDefault="00E05BA2" w:rsidP="00C8777F">
      <w:pPr>
        <w:pStyle w:val="EndnoteText"/>
        <w:ind w:firstLine="0"/>
      </w:pPr>
      <w:r w:rsidRPr="00C8777F">
        <w:t>[</w:t>
      </w:r>
      <w:r w:rsidRPr="00C8777F">
        <w:endnoteRef/>
      </w:r>
      <w:r w:rsidRPr="00C8777F">
        <w:t>]</w:t>
      </w:r>
      <w:r>
        <w:t xml:space="preserve"> </w:t>
      </w:r>
      <w:r w:rsidRPr="00997D75">
        <w:t xml:space="preserve">Huang X.H, Kurata N., Wei X.H., </w:t>
      </w:r>
      <w:r w:rsidRPr="00C3574A">
        <w:rPr>
          <w:i/>
        </w:rPr>
        <w:t>et al.</w:t>
      </w:r>
      <w:r w:rsidRPr="00997D75">
        <w:t>, A map of rice genome variation reveals the origin of cultivated rice. Nature</w:t>
      </w:r>
      <w:r>
        <w:t>, 2012,</w:t>
      </w:r>
      <w:r w:rsidRPr="00997D75">
        <w:t xml:space="preserve"> 490:497–501</w:t>
      </w:r>
    </w:p>
  </w:endnote>
  <w:endnote w:id="12">
    <w:p w14:paraId="4E6B53A1" w14:textId="1C48B8A8" w:rsidR="00E05BA2" w:rsidRDefault="00E05BA2" w:rsidP="00C8777F">
      <w:pPr>
        <w:pStyle w:val="EndnoteText"/>
        <w:ind w:firstLine="0"/>
      </w:pPr>
      <w:r w:rsidRPr="00C8777F">
        <w:t>[</w:t>
      </w:r>
      <w:r w:rsidRPr="00C8777F">
        <w:endnoteRef/>
      </w:r>
      <w:r w:rsidRPr="00C8777F">
        <w:t>]</w:t>
      </w:r>
      <w:r>
        <w:t xml:space="preserve"> </w:t>
      </w:r>
      <w:r w:rsidRPr="0020774F">
        <w:t xml:space="preserve">Xu X., Liu X., Ge S., </w:t>
      </w:r>
      <w:r w:rsidRPr="00C3574A">
        <w:rPr>
          <w:i/>
        </w:rPr>
        <w:t>et al.</w:t>
      </w:r>
      <w:r w:rsidRPr="0020774F">
        <w:t>, Resequencing 50 accessions of cultivated and wild rice yields markers for identifying agronomically important genes. Nat Biotechnol</w:t>
      </w:r>
      <w:r>
        <w:t>., 2012,</w:t>
      </w:r>
      <w:r w:rsidRPr="0020774F">
        <w:t xml:space="preserve"> 30:105–111</w:t>
      </w:r>
    </w:p>
  </w:endnote>
  <w:endnote w:id="13">
    <w:p w14:paraId="123A5760" w14:textId="4793FC8C" w:rsidR="00E05BA2" w:rsidRDefault="00E05BA2" w:rsidP="00C8777F">
      <w:pPr>
        <w:pStyle w:val="EndnoteText"/>
        <w:ind w:firstLine="0"/>
      </w:pPr>
      <w:r w:rsidRPr="00C8777F">
        <w:t>[</w:t>
      </w:r>
      <w:r w:rsidRPr="00C8777F">
        <w:endnoteRef/>
      </w:r>
      <w:r w:rsidRPr="00C8777F">
        <w:t>]</w:t>
      </w:r>
      <w:r>
        <w:t xml:space="preserve"> </w:t>
      </w:r>
      <w:r w:rsidRPr="0020774F">
        <w:t xml:space="preserve">Alexandrov N., Tai S.S., Wang W.S., </w:t>
      </w:r>
      <w:r w:rsidRPr="00C3574A">
        <w:rPr>
          <w:i/>
        </w:rPr>
        <w:t>et al.</w:t>
      </w:r>
      <w:r w:rsidRPr="0020774F">
        <w:t>, Mauleon R., Hamilton R.S., McNally K.L., SNP-Seek database of SNPs derived from 3000 rice genomes. Nucleic Acids Res.</w:t>
      </w:r>
      <w:r>
        <w:t>, 2015,</w:t>
      </w:r>
      <w:r w:rsidRPr="0020774F">
        <w:t xml:space="preserve"> 43:1023–1027</w:t>
      </w:r>
    </w:p>
  </w:endnote>
  <w:endnote w:id="14">
    <w:p w14:paraId="14C68AB8" w14:textId="76DE2566" w:rsidR="00E05BA2" w:rsidRDefault="00E05BA2" w:rsidP="00C8777F">
      <w:pPr>
        <w:pStyle w:val="EndnoteText"/>
        <w:ind w:firstLine="0"/>
      </w:pPr>
      <w:r w:rsidRPr="00C8777F">
        <w:t>[</w:t>
      </w:r>
      <w:r w:rsidRPr="00C8777F">
        <w:endnoteRef/>
      </w:r>
      <w:r w:rsidRPr="00C8777F">
        <w:t>]</w:t>
      </w:r>
      <w:r>
        <w:t xml:space="preserve"> </w:t>
      </w:r>
      <w:r w:rsidRPr="0020774F">
        <w:t xml:space="preserve">Chia J.M., Song C., Bradbury P.J., </w:t>
      </w:r>
      <w:r w:rsidRPr="00C3574A">
        <w:rPr>
          <w:i/>
        </w:rPr>
        <w:t>et al.</w:t>
      </w:r>
      <w:r w:rsidRPr="0020774F">
        <w:t>, Maize HapMap2 identifies extant variation from a genome in flux. Nat. Genet.</w:t>
      </w:r>
      <w:r>
        <w:t>, 2012,</w:t>
      </w:r>
      <w:r w:rsidRPr="0020774F">
        <w:t xml:space="preserve"> 44:803–7</w:t>
      </w:r>
    </w:p>
  </w:endnote>
  <w:endnote w:id="15">
    <w:p w14:paraId="0871AF45" w14:textId="17E3C83E" w:rsidR="00E05BA2" w:rsidRDefault="00E05BA2" w:rsidP="00C8777F">
      <w:pPr>
        <w:pStyle w:val="EndnoteText"/>
        <w:ind w:firstLine="0"/>
      </w:pPr>
      <w:r w:rsidRPr="00C8777F">
        <w:t>[</w:t>
      </w:r>
      <w:r w:rsidRPr="00C8777F">
        <w:endnoteRef/>
      </w:r>
      <w:r w:rsidRPr="00C8777F">
        <w:t>]</w:t>
      </w:r>
      <w:r>
        <w:t xml:space="preserve"> </w:t>
      </w:r>
      <w:r w:rsidRPr="0020774F">
        <w:t xml:space="preserve">Lai J.S., Li R.Q., Xu X., </w:t>
      </w:r>
      <w:r w:rsidRPr="00C3574A">
        <w:rPr>
          <w:i/>
        </w:rPr>
        <w:t>et al.</w:t>
      </w:r>
      <w:r w:rsidRPr="0020774F">
        <w:t>, Genome-wide patterns of genetic variation among elite maize inbred lines. Nat. Genet.</w:t>
      </w:r>
      <w:r>
        <w:t>, 2010,</w:t>
      </w:r>
      <w:r w:rsidRPr="0020774F">
        <w:t xml:space="preserve"> 42:1027–30</w:t>
      </w:r>
    </w:p>
  </w:endnote>
  <w:endnote w:id="16">
    <w:p w14:paraId="07057E6B" w14:textId="5DB097F8" w:rsidR="00E05BA2" w:rsidRDefault="00E05BA2" w:rsidP="00C8777F">
      <w:pPr>
        <w:pStyle w:val="EndnoteText"/>
        <w:ind w:firstLine="0"/>
      </w:pPr>
      <w:r w:rsidRPr="00C8777F">
        <w:t>[</w:t>
      </w:r>
      <w:r w:rsidRPr="00C8777F">
        <w:endnoteRef/>
      </w:r>
      <w:r w:rsidRPr="00C8777F">
        <w:t>]</w:t>
      </w:r>
      <w:r>
        <w:t xml:space="preserve"> </w:t>
      </w:r>
      <w:r w:rsidRPr="0020774F">
        <w:t xml:space="preserve">Lam H.M., Xu X., Liu X., </w:t>
      </w:r>
      <w:r w:rsidRPr="00C3574A">
        <w:rPr>
          <w:i/>
        </w:rPr>
        <w:t>et al.</w:t>
      </w:r>
      <w:r w:rsidRPr="0020774F">
        <w:t>, Resequencing of 31 wild and cultivated soybean genomes identifies patterns of genetic diversity and selection. Nat. Genet.</w:t>
      </w:r>
      <w:r>
        <w:t>, 2010,</w:t>
      </w:r>
      <w:r w:rsidRPr="0020774F">
        <w:t xml:space="preserve"> 42:1053–59</w:t>
      </w:r>
    </w:p>
  </w:endnote>
  <w:endnote w:id="17">
    <w:p w14:paraId="69C74102" w14:textId="00FDA7DB" w:rsidR="00E05BA2" w:rsidRDefault="00E05BA2" w:rsidP="00C8777F">
      <w:pPr>
        <w:pStyle w:val="EndnoteText"/>
        <w:ind w:firstLine="0"/>
      </w:pPr>
      <w:r w:rsidRPr="00C8777F">
        <w:t>[</w:t>
      </w:r>
      <w:r w:rsidRPr="00C8777F">
        <w:endnoteRef/>
      </w:r>
      <w:r w:rsidRPr="00C8777F">
        <w:t>]</w:t>
      </w:r>
      <w:r>
        <w:t xml:space="preserve"> </w:t>
      </w:r>
      <w:r w:rsidRPr="00B4736D">
        <w:t xml:space="preserve">Atwell S., Huang Y.S., lmsson B.J.V., </w:t>
      </w:r>
      <w:r w:rsidRPr="00C3574A">
        <w:rPr>
          <w:i/>
        </w:rPr>
        <w:t>et al.</w:t>
      </w:r>
      <w:r w:rsidRPr="00B4736D">
        <w:t>, Genome-wide association study of 107 phenotypes in Arabidopsis thaliana inbred lines. Nature</w:t>
      </w:r>
      <w:r>
        <w:t>, 2010,</w:t>
      </w:r>
      <w:r w:rsidRPr="00B4736D">
        <w:t xml:space="preserve"> 465:627–631</w:t>
      </w:r>
    </w:p>
  </w:endnote>
  <w:endnote w:id="18">
    <w:p w14:paraId="47E06A55" w14:textId="5DA0DF48" w:rsidR="00E05BA2" w:rsidRPr="000D2BC6" w:rsidRDefault="00E05BA2" w:rsidP="00C8777F">
      <w:pPr>
        <w:pStyle w:val="EndnoteText"/>
        <w:ind w:firstLine="0"/>
      </w:pPr>
      <w:r w:rsidRPr="00C8777F">
        <w:t>[</w:t>
      </w:r>
      <w:r w:rsidRPr="00C8777F">
        <w:endnoteRef/>
      </w:r>
      <w:r w:rsidRPr="00C8777F">
        <w:t>]</w:t>
      </w:r>
      <w:r>
        <w:t xml:space="preserve"> </w:t>
      </w:r>
      <w:r w:rsidRPr="000D2BC6">
        <w:rPr>
          <w:rFonts w:hint="eastAsia"/>
        </w:rPr>
        <w:t xml:space="preserve">Li J, Yang Z, Yu B, </w:t>
      </w:r>
      <w:r w:rsidRPr="00C3574A">
        <w:rPr>
          <w:i/>
        </w:rPr>
        <w:t>et al.</w:t>
      </w:r>
      <w:r>
        <w:t>,</w:t>
      </w:r>
      <w:r w:rsidRPr="000D2BC6">
        <w:rPr>
          <w:rFonts w:hint="eastAsia"/>
        </w:rPr>
        <w:t xml:space="preserve"> Methylation protects miRNAs and siRNAs from a 3</w:t>
      </w:r>
      <w:r w:rsidRPr="000D2BC6">
        <w:rPr>
          <w:rFonts w:hint="eastAsia"/>
        </w:rPr>
        <w:t>′</w:t>
      </w:r>
      <w:r w:rsidRPr="000D2BC6">
        <w:rPr>
          <w:rFonts w:hint="eastAsia"/>
        </w:rPr>
        <w:t>-end uridylation activity in Arabidopsis. Curr. Biol.</w:t>
      </w:r>
      <w:r>
        <w:t>, 2005,</w:t>
      </w:r>
      <w:r>
        <w:rPr>
          <w:rFonts w:hint="eastAsia"/>
        </w:rPr>
        <w:t xml:space="preserve"> 15:1501-</w:t>
      </w:r>
      <w:r w:rsidRPr="000D2BC6">
        <w:rPr>
          <w:rFonts w:hint="eastAsia"/>
        </w:rPr>
        <w:t>7</w:t>
      </w:r>
    </w:p>
  </w:endnote>
  <w:endnote w:id="19">
    <w:p w14:paraId="0A182F98" w14:textId="63333A1F" w:rsidR="00E05BA2" w:rsidRDefault="00E05BA2" w:rsidP="002E3E0C">
      <w:pPr>
        <w:pStyle w:val="EndnoteText"/>
        <w:ind w:firstLine="0"/>
      </w:pPr>
      <w:r>
        <w:t>[</w:t>
      </w:r>
      <w:r w:rsidRPr="002E3E0C">
        <w:endnoteRef/>
      </w:r>
      <w:r>
        <w:t>] M.W. Jones-Rhoades, D.P. Bartel, B. Bartel, MicroRNAs and their regulatory roles in plants, Annu. Rev. Plant Biol., 57 (2006), pp. 19–53</w:t>
      </w:r>
    </w:p>
  </w:endnote>
  <w:endnote w:id="20">
    <w:p w14:paraId="143267DC" w14:textId="20A666E9" w:rsidR="00E05BA2" w:rsidRPr="00436094" w:rsidRDefault="00E05BA2" w:rsidP="00C8777F">
      <w:pPr>
        <w:pStyle w:val="EndnoteText"/>
        <w:ind w:firstLine="0"/>
      </w:pPr>
      <w:r w:rsidRPr="00C8777F">
        <w:t>[</w:t>
      </w:r>
      <w:r w:rsidRPr="00C8777F">
        <w:endnoteRef/>
      </w:r>
      <w:r w:rsidRPr="00C8777F">
        <w:t>]</w:t>
      </w:r>
      <w:r>
        <w:t xml:space="preserve"> </w:t>
      </w:r>
      <w:r w:rsidRPr="00436094">
        <w:t>Kasschau K</w:t>
      </w:r>
      <w:r>
        <w:t>.</w:t>
      </w:r>
      <w:r w:rsidRPr="00436094">
        <w:t>D</w:t>
      </w:r>
      <w:r>
        <w:t>.</w:t>
      </w:r>
      <w:r w:rsidRPr="00436094">
        <w:t>, Xie Z</w:t>
      </w:r>
      <w:r>
        <w:t>.</w:t>
      </w:r>
      <w:r w:rsidRPr="00436094">
        <w:t>, Allen E</w:t>
      </w:r>
      <w:r>
        <w:t>.,</w:t>
      </w:r>
      <w:r w:rsidRPr="00436094">
        <w:t xml:space="preserve"> </w:t>
      </w:r>
      <w:r w:rsidRPr="00C3574A">
        <w:rPr>
          <w:i/>
        </w:rPr>
        <w:t>et al.</w:t>
      </w:r>
      <w:r>
        <w:t>,</w:t>
      </w:r>
      <w:r w:rsidRPr="00436094">
        <w:t xml:space="preserve"> P1/HC-Pro, a viral suppressor of RNA silencing, interferes with Arabidopsis development and miRNA unction. Dev Cell</w:t>
      </w:r>
      <w:r>
        <w:t>, 2003,</w:t>
      </w:r>
      <w:r w:rsidRPr="00436094">
        <w:t xml:space="preserve"> 4(2):205–217</w:t>
      </w:r>
    </w:p>
  </w:endnote>
  <w:endnote w:id="21">
    <w:p w14:paraId="29A596AA" w14:textId="5D64ADD0" w:rsidR="00E05BA2" w:rsidRPr="00EB2864" w:rsidRDefault="00E05BA2" w:rsidP="00C8777F">
      <w:pPr>
        <w:pStyle w:val="EndnoteText"/>
        <w:ind w:firstLine="0"/>
      </w:pPr>
      <w:r w:rsidRPr="00C8777F">
        <w:t>[</w:t>
      </w:r>
      <w:r w:rsidRPr="00C8777F">
        <w:endnoteRef/>
      </w:r>
      <w:r w:rsidRPr="00C8777F">
        <w:t>]</w:t>
      </w:r>
      <w:r>
        <w:t xml:space="preserve"> Vaucheret H., Vazquez F., Crete P., The action of ARGONAUTE1 in the miRNA pathway and its regulation by the miRNA pathway are crucial for plant development. Genes Dev, 2004, 18(10):1187–1197</w:t>
      </w:r>
    </w:p>
  </w:endnote>
  <w:endnote w:id="22">
    <w:p w14:paraId="7983E137" w14:textId="12915DDE" w:rsidR="00E05BA2" w:rsidRDefault="00E05BA2" w:rsidP="00C8777F">
      <w:pPr>
        <w:pStyle w:val="EndnoteText"/>
        <w:ind w:firstLine="0"/>
      </w:pPr>
      <w:r w:rsidRPr="00C8777F">
        <w:t>[</w:t>
      </w:r>
      <w:r w:rsidRPr="00C8777F">
        <w:endnoteRef/>
      </w:r>
      <w:r w:rsidRPr="00C8777F">
        <w:t>]</w:t>
      </w:r>
      <w:r>
        <w:t xml:space="preserve"> Cuperus</w:t>
      </w:r>
      <w:r w:rsidRPr="00E75590">
        <w:t xml:space="preserve"> J.T</w:t>
      </w:r>
      <w:r>
        <w:t>., Fahlgren N., and Carrington</w:t>
      </w:r>
      <w:r w:rsidRPr="00E75590">
        <w:t xml:space="preserve"> J.C. Evolution and Functional Diversification of MIRNA Genes. Plant Cell:</w:t>
      </w:r>
      <w:r>
        <w:t xml:space="preserve"> 2011</w:t>
      </w:r>
      <w:r w:rsidRPr="00E75590">
        <w:t xml:space="preserve"> tpc.110.082784. </w:t>
      </w:r>
    </w:p>
  </w:endnote>
  <w:endnote w:id="23">
    <w:p w14:paraId="1795CF0C" w14:textId="27AB3A8D" w:rsidR="00E05BA2" w:rsidRPr="007C6777" w:rsidRDefault="00E05BA2" w:rsidP="00C8777F">
      <w:pPr>
        <w:pStyle w:val="EndnoteText"/>
        <w:ind w:firstLine="0"/>
      </w:pPr>
      <w:r w:rsidRPr="00C8777F">
        <w:t>[</w:t>
      </w:r>
      <w:r w:rsidRPr="00C8777F">
        <w:endnoteRef/>
      </w:r>
      <w:r w:rsidRPr="00C8777F">
        <w:t>]</w:t>
      </w:r>
      <w:r>
        <w:t xml:space="preserve"> Hung PS, Chang KW, Kao SY, </w:t>
      </w:r>
      <w:r w:rsidRPr="00C3574A">
        <w:rPr>
          <w:i/>
        </w:rPr>
        <w:t>et al.</w:t>
      </w:r>
      <w:r>
        <w:t>, Association between</w:t>
      </w:r>
      <w:r>
        <w:rPr>
          <w:rFonts w:hint="eastAsia"/>
        </w:rPr>
        <w:t xml:space="preserve"> </w:t>
      </w:r>
      <w:r>
        <w:t>the rs2910164 polymorphism in pre-mir-146a and oral carcinoma progression. Oral Oncol, 2012, 48:404–408</w:t>
      </w:r>
    </w:p>
  </w:endnote>
  <w:endnote w:id="24">
    <w:p w14:paraId="7FBE550C" w14:textId="520C689C" w:rsidR="00E05BA2" w:rsidRDefault="00E05BA2" w:rsidP="00C8777F">
      <w:pPr>
        <w:pStyle w:val="EndnoteText"/>
        <w:ind w:firstLine="0"/>
      </w:pPr>
      <w:r w:rsidRPr="00C8777F">
        <w:t>[</w:t>
      </w:r>
      <w:r w:rsidRPr="00C8777F">
        <w:endnoteRef/>
      </w:r>
      <w:r w:rsidRPr="00C8777F">
        <w:t>]</w:t>
      </w:r>
      <w:r>
        <w:t xml:space="preserve"> </w:t>
      </w:r>
      <w:r w:rsidRPr="00E16D9C">
        <w:t xml:space="preserve">Jiao Y.Q., Wang Y.H., Xue D.W., </w:t>
      </w:r>
      <w:r w:rsidRPr="00C3574A">
        <w:rPr>
          <w:i/>
        </w:rPr>
        <w:t>et al.</w:t>
      </w:r>
      <w:r w:rsidRPr="00E16D9C">
        <w:t>, Regulation of OsSPL14 by OsmiR156 defines ideal plant architecture in rice. Nat</w:t>
      </w:r>
      <w:r>
        <w:t>.</w:t>
      </w:r>
      <w:r w:rsidRPr="00E16D9C">
        <w:t xml:space="preserve"> Genet</w:t>
      </w:r>
      <w:r>
        <w:t>., 2010,</w:t>
      </w:r>
      <w:r w:rsidRPr="00E16D9C">
        <w:t xml:space="preserve"> 426: 541-544</w:t>
      </w:r>
    </w:p>
  </w:endnote>
  <w:endnote w:id="25">
    <w:p w14:paraId="0D13A494" w14:textId="07EC04EA" w:rsidR="00E05BA2" w:rsidRDefault="00E05BA2" w:rsidP="00C8777F">
      <w:pPr>
        <w:pStyle w:val="EndnoteText"/>
        <w:ind w:firstLine="0"/>
      </w:pPr>
      <w:r w:rsidRPr="00C8777F">
        <w:t>[</w:t>
      </w:r>
      <w:r w:rsidRPr="00C8777F">
        <w:endnoteRef/>
      </w:r>
      <w:r w:rsidRPr="00C8777F">
        <w:t>]</w:t>
      </w:r>
      <w:r>
        <w:t xml:space="preserve"> </w:t>
      </w:r>
      <w:r w:rsidRPr="00E16D9C">
        <w:t xml:space="preserve">Houston K., McKimb S.M., Comadrana J., </w:t>
      </w:r>
      <w:r w:rsidRPr="00C3574A">
        <w:rPr>
          <w:i/>
        </w:rPr>
        <w:t>et al.</w:t>
      </w:r>
      <w:r w:rsidRPr="00E16D9C">
        <w:t>, Variation in the interaction between alleles of HvAPETALA2 and microRNA172 determines the density of grains on the barley inflorescence. Proceedings of the Na</w:t>
      </w:r>
      <w:r>
        <w:t xml:space="preserve">tional Academy of Sciences, USA, 2013, </w:t>
      </w:r>
      <w:r w:rsidRPr="00E16D9C">
        <w:t>110:16675–16680.</w:t>
      </w:r>
    </w:p>
  </w:endnote>
  <w:endnote w:id="26">
    <w:p w14:paraId="38E5C334" w14:textId="36B04267" w:rsidR="00E05BA2" w:rsidRDefault="00E05BA2" w:rsidP="00C8777F">
      <w:pPr>
        <w:pStyle w:val="EndnoteText"/>
        <w:ind w:firstLine="0"/>
      </w:pPr>
      <w:r w:rsidRPr="00C8777F">
        <w:t>[</w:t>
      </w:r>
      <w:r w:rsidRPr="00C8777F">
        <w:endnoteRef/>
      </w:r>
      <w:r w:rsidRPr="00C8777F">
        <w:t>]</w:t>
      </w:r>
      <w:r>
        <w:t xml:space="preserve"> 3K R.G.P.</w:t>
      </w:r>
      <w:r w:rsidRPr="00B70562">
        <w:t>, The 3,000 rice genomes project. Gigascience,</w:t>
      </w:r>
      <w:r>
        <w:t xml:space="preserve"> 2014,</w:t>
      </w:r>
      <w:r w:rsidRPr="00B70562">
        <w:t xml:space="preserve"> 3:7.</w:t>
      </w:r>
    </w:p>
  </w:endnote>
  <w:endnote w:id="27">
    <w:p w14:paraId="3C1121F9" w14:textId="49A78D9B" w:rsidR="00E05BA2" w:rsidRDefault="00E05BA2" w:rsidP="002E3E0C">
      <w:pPr>
        <w:pStyle w:val="EndnoteText"/>
        <w:ind w:firstLine="0"/>
      </w:pPr>
      <w:r>
        <w:t>[</w:t>
      </w:r>
      <w:r w:rsidRPr="002E3E0C">
        <w:endnoteRef/>
      </w:r>
      <w:r>
        <w:t>] Wickham H.,</w:t>
      </w:r>
      <w:r w:rsidRPr="00361535">
        <w:t xml:space="preserve"> ggplot2: Elegant Graphics for Data Analysis. Springer-Verlag New York, 2009.</w:t>
      </w:r>
    </w:p>
  </w:endnote>
  <w:endnote w:id="28">
    <w:p w14:paraId="25D40CE7" w14:textId="48F6072A" w:rsidR="00E05BA2" w:rsidRDefault="00E05BA2" w:rsidP="00C8777F">
      <w:pPr>
        <w:pStyle w:val="EndnoteText"/>
        <w:ind w:firstLine="0"/>
      </w:pPr>
      <w:r w:rsidRPr="00C8777F">
        <w:t>[</w:t>
      </w:r>
      <w:r w:rsidRPr="00C8777F">
        <w:endnoteRef/>
      </w:r>
      <w:r w:rsidRPr="00C8777F">
        <w:t>]</w:t>
      </w:r>
      <w:r>
        <w:t xml:space="preserve"> </w:t>
      </w:r>
      <w:r w:rsidRPr="00E024A8">
        <w:t>Kozomara A, Griffiths-Jones S., miRBase: annotating high confidence microRN</w:t>
      </w:r>
      <w:r>
        <w:t>As using deep sequencing data. Nucleic Acids Res.</w:t>
      </w:r>
      <w:r w:rsidRPr="00E024A8">
        <w:t xml:space="preserve"> 2014, 42:D68-D73</w:t>
      </w:r>
    </w:p>
  </w:endnote>
  <w:endnote w:id="29">
    <w:p w14:paraId="77A567E7" w14:textId="088C5F6D" w:rsidR="00E05BA2" w:rsidRDefault="00E05BA2" w:rsidP="00C8777F">
      <w:pPr>
        <w:pStyle w:val="EndnoteText"/>
        <w:ind w:firstLine="0"/>
      </w:pPr>
      <w:r w:rsidRPr="00C8777F">
        <w:t>[</w:t>
      </w:r>
      <w:r w:rsidRPr="00C8777F">
        <w:endnoteRef/>
      </w:r>
      <w:r w:rsidRPr="00C8777F">
        <w:t>]</w:t>
      </w:r>
      <w:r>
        <w:t xml:space="preserve"> </w:t>
      </w:r>
      <w:r w:rsidRPr="00AC454F">
        <w:t xml:space="preserve">Lu, C., </w:t>
      </w:r>
      <w:r w:rsidRPr="00C3574A">
        <w:rPr>
          <w:i/>
        </w:rPr>
        <w:t>et al.</w:t>
      </w:r>
      <w:r w:rsidRPr="00AC454F">
        <w:t xml:space="preserve"> Genome-wide analysis for discovery of rice microRNAs reveals natural ant</w:t>
      </w:r>
      <w:r>
        <w:t>isense microRNAs (nat-miRNAs). Proc. Natl. Acad. Sci. USA</w:t>
      </w:r>
      <w:r w:rsidRPr="00AC454F">
        <w:t xml:space="preserve"> 2008, 105: 4951–4956.</w:t>
      </w:r>
    </w:p>
  </w:endnote>
  <w:endnote w:id="30">
    <w:p w14:paraId="1B766E36" w14:textId="479D5FE9" w:rsidR="00E05BA2" w:rsidRDefault="00E05BA2" w:rsidP="00C8777F">
      <w:pPr>
        <w:pStyle w:val="EndnoteText"/>
        <w:ind w:firstLine="0"/>
      </w:pPr>
      <w:r w:rsidRPr="00C8777F">
        <w:t>[</w:t>
      </w:r>
      <w:r w:rsidRPr="00C8777F">
        <w:endnoteRef/>
      </w:r>
      <w:r w:rsidRPr="00C8777F">
        <w:t>]</w:t>
      </w:r>
      <w:r>
        <w:t xml:space="preserve"> </w:t>
      </w:r>
      <w:r w:rsidRPr="009811B0">
        <w:t>Jones-Rhoades M</w:t>
      </w:r>
      <w:r>
        <w:t>.</w:t>
      </w:r>
      <w:r w:rsidRPr="009811B0">
        <w:t>W</w:t>
      </w:r>
      <w:r>
        <w:t>.</w:t>
      </w:r>
      <w:r w:rsidRPr="009811B0">
        <w:t>, Conservation and divergence in p</w:t>
      </w:r>
      <w:r>
        <w:t>lant microRNAs. Plant Mol Biol. 2011,</w:t>
      </w:r>
      <w:r w:rsidRPr="009811B0">
        <w:t xml:space="preserve"> 80:3–16</w:t>
      </w:r>
    </w:p>
  </w:endnote>
  <w:endnote w:id="31">
    <w:p w14:paraId="49DEAF24" w14:textId="7D400717" w:rsidR="00E05BA2" w:rsidRDefault="00E05BA2" w:rsidP="00C8777F">
      <w:pPr>
        <w:pStyle w:val="EndnoteText"/>
        <w:ind w:firstLine="0"/>
      </w:pPr>
      <w:r w:rsidRPr="00C8777F">
        <w:t>[</w:t>
      </w:r>
      <w:r w:rsidRPr="00C8777F">
        <w:endnoteRef/>
      </w:r>
      <w:r w:rsidRPr="00C8777F">
        <w:t>]</w:t>
      </w:r>
      <w:r>
        <w:t xml:space="preserve"> </w:t>
      </w:r>
      <w:r w:rsidRPr="003F63E6">
        <w:t>Li, J.</w:t>
      </w:r>
      <w:r>
        <w:rPr>
          <w:rFonts w:hint="eastAsia"/>
        </w:rPr>
        <w:t>Y</w:t>
      </w:r>
      <w:r>
        <w:t>.</w:t>
      </w:r>
      <w:r w:rsidRPr="003F63E6">
        <w:t xml:space="preserve"> </w:t>
      </w:r>
      <w:r w:rsidRPr="00C3574A">
        <w:rPr>
          <w:i/>
        </w:rPr>
        <w:t>et al.</w:t>
      </w:r>
      <w:r w:rsidRPr="003F63E6">
        <w:t xml:space="preserve"> 2014, The functional scope of plant microRNA-mediated sile</w:t>
      </w:r>
      <w:r>
        <w:t>ncing. Trends Plant Sci.</w:t>
      </w:r>
      <w:r w:rsidRPr="003F63E6">
        <w:t xml:space="preserve"> </w:t>
      </w:r>
      <w:r>
        <w:t xml:space="preserve">2014, </w:t>
      </w:r>
      <w:r w:rsidRPr="003F63E6">
        <w:t>19:785-756.</w:t>
      </w:r>
    </w:p>
  </w:endnote>
  <w:endnote w:id="32">
    <w:p w14:paraId="59B42123" w14:textId="15AC1C29" w:rsidR="00E05BA2" w:rsidRDefault="00E05BA2" w:rsidP="00C8777F">
      <w:pPr>
        <w:pStyle w:val="EndnoteText"/>
        <w:ind w:firstLine="0"/>
      </w:pPr>
      <w:r w:rsidRPr="00C8777F">
        <w:t>[</w:t>
      </w:r>
      <w:r w:rsidRPr="00C8777F">
        <w:endnoteRef/>
      </w:r>
      <w:r w:rsidRPr="00C8777F">
        <w:t>]</w:t>
      </w:r>
      <w:r>
        <w:t xml:space="preserve"> Dai</w:t>
      </w:r>
      <w:r w:rsidRPr="00C0017A">
        <w:t xml:space="preserve"> X.</w:t>
      </w:r>
      <w:r>
        <w:t>,</w:t>
      </w:r>
      <w:r w:rsidRPr="00C0017A">
        <w:t xml:space="preserve"> </w:t>
      </w:r>
      <w:r>
        <w:t>Zhao</w:t>
      </w:r>
      <w:r w:rsidRPr="00C0017A">
        <w:t xml:space="preserve"> P.X., psRNATarget: a plant small RNA target analy</w:t>
      </w:r>
      <w:r>
        <w:t>sis server. Nucleic Acids Res.</w:t>
      </w:r>
      <w:r w:rsidRPr="00C0017A">
        <w:t xml:space="preserve"> 2011, 39:W155-W159</w:t>
      </w:r>
    </w:p>
  </w:endnote>
  <w:endnote w:id="33">
    <w:p w14:paraId="26D9987A" w14:textId="331F8F3C" w:rsidR="00E05BA2" w:rsidRDefault="00E05BA2" w:rsidP="00C8777F">
      <w:pPr>
        <w:pStyle w:val="EndnoteText"/>
        <w:ind w:firstLine="0"/>
      </w:pPr>
      <w:r w:rsidRPr="00C8777F">
        <w:t>[</w:t>
      </w:r>
      <w:r w:rsidRPr="00C8777F">
        <w:endnoteRef/>
      </w:r>
      <w:r w:rsidRPr="00C8777F">
        <w:t>]</w:t>
      </w:r>
      <w:r>
        <w:t xml:space="preserve"> </w:t>
      </w:r>
      <w:r w:rsidRPr="00C0017A">
        <w:t>Li Y</w:t>
      </w:r>
      <w:r>
        <w:t>.</w:t>
      </w:r>
      <w:r w:rsidRPr="00C0017A">
        <w:t>F</w:t>
      </w:r>
      <w:r>
        <w:t xml:space="preserve">., Zheng Y., Addo-Quaye </w:t>
      </w:r>
      <w:r w:rsidRPr="00C0017A">
        <w:t>C</w:t>
      </w:r>
      <w:r>
        <w:t>.</w:t>
      </w:r>
      <w:r w:rsidRPr="00C0017A">
        <w:t xml:space="preserve">, </w:t>
      </w:r>
      <w:r w:rsidRPr="00C3574A">
        <w:rPr>
          <w:i/>
        </w:rPr>
        <w:t>et al.</w:t>
      </w:r>
      <w:r>
        <w:t>,</w:t>
      </w:r>
      <w:r w:rsidRPr="00C0017A">
        <w:t xml:space="preserve"> Transcriptome-wide identification of micr</w:t>
      </w:r>
      <w:r>
        <w:t>oRNA targets in rice. Plant J.</w:t>
      </w:r>
      <w:r w:rsidRPr="00C0017A">
        <w:t xml:space="preserve"> </w:t>
      </w:r>
      <w:r>
        <w:t xml:space="preserve">2010, </w:t>
      </w:r>
      <w:r w:rsidRPr="00C0017A">
        <w:t>62:742-759</w:t>
      </w:r>
    </w:p>
  </w:endnote>
  <w:endnote w:id="34">
    <w:p w14:paraId="5840AE2E" w14:textId="5263F4DC" w:rsidR="00E05BA2" w:rsidRDefault="00E05BA2" w:rsidP="00C8777F">
      <w:pPr>
        <w:pStyle w:val="EndnoteText"/>
        <w:ind w:firstLine="0"/>
      </w:pPr>
      <w:r w:rsidRPr="00C8777F">
        <w:t>[</w:t>
      </w:r>
      <w:r w:rsidRPr="00C8777F">
        <w:endnoteRef/>
      </w:r>
      <w:r w:rsidRPr="00C8777F">
        <w:t>]</w:t>
      </w:r>
      <w:r>
        <w:t xml:space="preserve"> Kertesz M., Iovino N., Unnerstall </w:t>
      </w:r>
      <w:r w:rsidRPr="002272CA">
        <w:t>U.,</w:t>
      </w:r>
      <w:r>
        <w:t xml:space="preserve"> </w:t>
      </w:r>
      <w:r w:rsidRPr="00C3574A">
        <w:rPr>
          <w:i/>
        </w:rPr>
        <w:t>et al.</w:t>
      </w:r>
      <w:r>
        <w:t>,</w:t>
      </w:r>
      <w:r w:rsidRPr="002272CA">
        <w:t xml:space="preserve"> The role of site accessibility i</w:t>
      </w:r>
      <w:r>
        <w:t>n microRNA target recognition. Nat. Genet.</w:t>
      </w:r>
      <w:r w:rsidRPr="002272CA">
        <w:t xml:space="preserve">, </w:t>
      </w:r>
      <w:r>
        <w:t xml:space="preserve">2007, </w:t>
      </w:r>
      <w:r w:rsidRPr="002272CA">
        <w:t>39:1278-1284.</w:t>
      </w:r>
    </w:p>
  </w:endnote>
  <w:endnote w:id="35">
    <w:p w14:paraId="39E77664" w14:textId="6C756972" w:rsidR="00E05BA2" w:rsidRDefault="00E05BA2" w:rsidP="00C8777F">
      <w:pPr>
        <w:pStyle w:val="EndnoteText"/>
        <w:ind w:firstLine="0"/>
      </w:pPr>
      <w:r w:rsidRPr="00C8777F">
        <w:t>[</w:t>
      </w:r>
      <w:r w:rsidRPr="00C8777F">
        <w:endnoteRef/>
      </w:r>
      <w:r w:rsidRPr="00C8777F">
        <w:t>]</w:t>
      </w:r>
      <w:r>
        <w:t xml:space="preserve"> </w:t>
      </w:r>
      <w:r w:rsidRPr="002272CA">
        <w:t>Liu Q, Wang F, Axtell M.J., Analysis of complementarity requirements for plant microRNA targeting using a Nicotiana benthamiana quantitati</w:t>
      </w:r>
      <w:r>
        <w:t>ve transient assay. Plant Cell, 2014,</w:t>
      </w:r>
      <w:r w:rsidRPr="002272CA">
        <w:t xml:space="preserve"> 26: 741-753</w:t>
      </w:r>
    </w:p>
  </w:endnote>
  <w:endnote w:id="36">
    <w:p w14:paraId="16AC6EF4" w14:textId="3F97ADA2" w:rsidR="00E05BA2" w:rsidRDefault="00E05BA2" w:rsidP="00C8777F">
      <w:pPr>
        <w:pStyle w:val="EndnoteText"/>
        <w:ind w:firstLine="0"/>
      </w:pPr>
      <w:r w:rsidRPr="00C8777F">
        <w:t>[</w:t>
      </w:r>
      <w:r w:rsidRPr="00C8777F">
        <w:endnoteRef/>
      </w:r>
      <w:r w:rsidRPr="00C8777F">
        <w:t>]</w:t>
      </w:r>
      <w:r>
        <w:t xml:space="preserve"> Iwakawa H., Tomari Y.,</w:t>
      </w:r>
      <w:r w:rsidRPr="00F27A69">
        <w:t xml:space="preserve"> Molecular insights into microRNA-mediated trans</w:t>
      </w:r>
      <w:r>
        <w:t>lational repression in plants. Mol. Cell, 2013,</w:t>
      </w:r>
      <w:r w:rsidRPr="00F27A69">
        <w:t xml:space="preserve"> 52:591-601</w:t>
      </w:r>
    </w:p>
  </w:endnote>
  <w:endnote w:id="37">
    <w:p w14:paraId="18FD39CE" w14:textId="4F70ABA4" w:rsidR="00E05BA2" w:rsidRDefault="00E05BA2" w:rsidP="00C8777F">
      <w:pPr>
        <w:pStyle w:val="EndnoteText"/>
        <w:ind w:firstLine="0"/>
      </w:pPr>
      <w:r w:rsidRPr="00C8777F">
        <w:t>[</w:t>
      </w:r>
      <w:r w:rsidRPr="00C8777F">
        <w:endnoteRef/>
      </w:r>
      <w:r w:rsidRPr="00C8777F">
        <w:t>]</w:t>
      </w:r>
      <w:r>
        <w:t xml:space="preserve"> Tang G., Reinhart B.J., Bartel D.P., </w:t>
      </w:r>
      <w:r w:rsidRPr="00C3574A">
        <w:rPr>
          <w:i/>
        </w:rPr>
        <w:t>et al.</w:t>
      </w:r>
      <w:r>
        <w:t>,</w:t>
      </w:r>
      <w:r w:rsidRPr="00F27A69">
        <w:t xml:space="preserve"> A biochemical framework for RNA s</w:t>
      </w:r>
      <w:r>
        <w:t>ilencing in plants. Genes Dev. 2003,</w:t>
      </w:r>
      <w:r w:rsidRPr="00F27A69">
        <w:t xml:space="preserve"> 17:49-63</w:t>
      </w:r>
    </w:p>
  </w:endnote>
  <w:endnote w:id="38">
    <w:p w14:paraId="441036D0" w14:textId="29259035" w:rsidR="00E05BA2" w:rsidRDefault="00E05BA2" w:rsidP="00C8777F">
      <w:pPr>
        <w:pStyle w:val="EndnoteText"/>
        <w:ind w:firstLine="0"/>
      </w:pPr>
      <w:r w:rsidRPr="00C8777F">
        <w:t>[</w:t>
      </w:r>
      <w:r w:rsidRPr="00C8777F">
        <w:endnoteRef/>
      </w:r>
      <w:r w:rsidRPr="00C8777F">
        <w:t>]</w:t>
      </w:r>
      <w:r>
        <w:t xml:space="preserve"> </w:t>
      </w:r>
      <w:r w:rsidRPr="001D5A2D">
        <w:t>Palatnik J</w:t>
      </w:r>
      <w:r>
        <w:t>.</w:t>
      </w:r>
      <w:r w:rsidRPr="001D5A2D">
        <w:t>F</w:t>
      </w:r>
      <w:r>
        <w:t>.</w:t>
      </w:r>
      <w:r w:rsidRPr="001D5A2D">
        <w:t>, Allen E</w:t>
      </w:r>
      <w:r>
        <w:t>.</w:t>
      </w:r>
      <w:r w:rsidRPr="001D5A2D">
        <w:t>, Wu X</w:t>
      </w:r>
      <w:r>
        <w:t>.</w:t>
      </w:r>
      <w:r w:rsidRPr="001D5A2D">
        <w:t>, Sc</w:t>
      </w:r>
      <w:r>
        <w:t xml:space="preserve">hommer C., </w:t>
      </w:r>
      <w:r w:rsidRPr="00C3574A">
        <w:rPr>
          <w:i/>
        </w:rPr>
        <w:t>et al.</w:t>
      </w:r>
      <w:r>
        <w:t>,</w:t>
      </w:r>
      <w:r w:rsidRPr="001D5A2D">
        <w:t xml:space="preserve"> Control of leaf morphogenesis by</w:t>
      </w:r>
      <w:r>
        <w:t xml:space="preserve"> microRNAs. Nature, 2003</w:t>
      </w:r>
      <w:r w:rsidRPr="001D5A2D">
        <w:t xml:space="preserve"> 425:257–63</w:t>
      </w:r>
    </w:p>
  </w:endnote>
  <w:endnote w:id="39">
    <w:p w14:paraId="7B5933EE" w14:textId="7FF8EB9F" w:rsidR="00E05BA2" w:rsidRDefault="00E05BA2" w:rsidP="00C8777F">
      <w:pPr>
        <w:pStyle w:val="EndnoteText"/>
        <w:ind w:firstLine="0"/>
      </w:pPr>
      <w:r w:rsidRPr="00C8777F">
        <w:t>[</w:t>
      </w:r>
      <w:r w:rsidRPr="00C8777F">
        <w:endnoteRef/>
      </w:r>
      <w:r w:rsidRPr="00C8777F">
        <w:t>]</w:t>
      </w:r>
      <w:r>
        <w:t xml:space="preserve"> </w:t>
      </w:r>
      <w:r w:rsidRPr="0041331A">
        <w:t>Sato Y</w:t>
      </w:r>
      <w:r>
        <w:t>.</w:t>
      </w:r>
      <w:r w:rsidRPr="0041331A">
        <w:t>, Namiki N</w:t>
      </w:r>
      <w:r>
        <w:t>.</w:t>
      </w:r>
      <w:r w:rsidRPr="0041331A">
        <w:t>, Takehisa H</w:t>
      </w:r>
      <w:r>
        <w:t>.</w:t>
      </w:r>
      <w:r w:rsidRPr="0041331A">
        <w:t xml:space="preserve">, </w:t>
      </w:r>
      <w:r w:rsidRPr="00C3574A">
        <w:rPr>
          <w:i/>
        </w:rPr>
        <w:t>et al.</w:t>
      </w:r>
      <w:r>
        <w:t xml:space="preserve">, </w:t>
      </w:r>
      <w:r w:rsidRPr="0041331A">
        <w:t>RiceFREND: a platform for retrieving coexpressed gene networks i</w:t>
      </w:r>
      <w:r>
        <w:t>n rice. Nucleic Acids Research, 2013,</w:t>
      </w:r>
      <w:r w:rsidRPr="0041331A">
        <w:t xml:space="preserve"> 41:D12</w:t>
      </w:r>
      <w:r>
        <w:t>14-D1221</w:t>
      </w:r>
    </w:p>
  </w:endnote>
  <w:endnote w:id="40">
    <w:p w14:paraId="7CBE7507" w14:textId="031D57FE" w:rsidR="00E05BA2" w:rsidRDefault="00E05BA2" w:rsidP="00C8777F">
      <w:pPr>
        <w:pStyle w:val="EndnoteText"/>
        <w:ind w:firstLine="0"/>
      </w:pPr>
      <w:r w:rsidRPr="00C8777F">
        <w:t>[</w:t>
      </w:r>
      <w:r w:rsidRPr="00C8777F">
        <w:endnoteRef/>
      </w:r>
      <w:r w:rsidRPr="00C8777F">
        <w:t>]</w:t>
      </w:r>
      <w:r>
        <w:t xml:space="preserve"> Sturn A, Quackenbush J, Trajanoski Z. Genesis: Cluster analysis of microarray data., Bioinformatics. 2002,18(1):207-8.</w:t>
      </w:r>
    </w:p>
  </w:endnote>
  <w:endnote w:id="41">
    <w:p w14:paraId="03250C31" w14:textId="77777777" w:rsidR="00E05BA2" w:rsidRDefault="00E05BA2" w:rsidP="00EA1975">
      <w:pPr>
        <w:pStyle w:val="EndnoteText"/>
        <w:ind w:firstLine="0"/>
      </w:pPr>
      <w:r w:rsidRPr="00C8777F">
        <w:t>[</w:t>
      </w:r>
      <w:r w:rsidRPr="00C8777F">
        <w:endnoteRef/>
      </w:r>
      <w:r w:rsidRPr="00C8777F">
        <w:t>]</w:t>
      </w:r>
      <w:r>
        <w:t xml:space="preserve"> </w:t>
      </w:r>
      <w:r w:rsidRPr="003B38A6">
        <w:t>Wen M., Xie M.N., He L., Wang Y.S., Shi S.H., Tang T., 2016, Expression Variations of miRNAs and mRNAs in Rice Oryza sativa. Genome Biology and Evolution 8:3529-3544</w:t>
      </w:r>
    </w:p>
  </w:endnote>
  <w:endnote w:id="42">
    <w:p w14:paraId="016B99AE" w14:textId="1D8CBB5A" w:rsidR="00E05BA2" w:rsidDel="00EA1975" w:rsidRDefault="00E05BA2" w:rsidP="00C8777F">
      <w:pPr>
        <w:pStyle w:val="EndnoteText"/>
        <w:ind w:firstLine="0"/>
        <w:rPr>
          <w:del w:id="246" w:author="Thomas Huang" w:date="2017-04-11T22:43:00Z"/>
        </w:rPr>
      </w:pPr>
    </w:p>
  </w:endnote>
  <w:endnote w:id="43">
    <w:p w14:paraId="450C50A0" w14:textId="049A567C" w:rsidR="00E05BA2" w:rsidRDefault="00E05BA2" w:rsidP="00C8777F">
      <w:pPr>
        <w:pStyle w:val="EndnoteText"/>
        <w:ind w:firstLine="0"/>
      </w:pPr>
      <w:r w:rsidRPr="00C8777F">
        <w:t>[</w:t>
      </w:r>
      <w:r w:rsidRPr="00C8777F">
        <w:endnoteRef/>
      </w:r>
      <w:r w:rsidRPr="00C8777F">
        <w:t>]</w:t>
      </w:r>
      <w:r>
        <w:t xml:space="preserve"> </w:t>
      </w:r>
      <w:r w:rsidRPr="00544857">
        <w:t>Zhao H., Yao W., Ouyang Y.,</w:t>
      </w:r>
      <w:r>
        <w:t xml:space="preserve"> </w:t>
      </w:r>
      <w:r w:rsidRPr="00C3574A">
        <w:rPr>
          <w:i/>
        </w:rPr>
        <w:t>et al.</w:t>
      </w:r>
      <w:r w:rsidRPr="00544857">
        <w:t>, RiceVarMap: a comprehensive database of rice genomic variations. Nucleic Acids Research</w:t>
      </w:r>
      <w:r>
        <w:t>, 2014,</w:t>
      </w:r>
      <w:r w:rsidRPr="00544857">
        <w:t xml:space="preserve"> 43:D1018–D1022.</w:t>
      </w:r>
    </w:p>
  </w:endnote>
  <w:endnote w:id="44">
    <w:p w14:paraId="475495D2" w14:textId="61F41D4C" w:rsidR="00E05BA2" w:rsidRDefault="00E05BA2" w:rsidP="00C8777F">
      <w:pPr>
        <w:pStyle w:val="EndnoteText"/>
        <w:ind w:firstLine="0"/>
      </w:pPr>
      <w:r w:rsidRPr="00C8777F">
        <w:t>[</w:t>
      </w:r>
      <w:r w:rsidRPr="00C8777F">
        <w:endnoteRef/>
      </w:r>
      <w:r w:rsidRPr="00C8777F">
        <w:t>]</w:t>
      </w:r>
      <w:r>
        <w:t xml:space="preserve"> </w:t>
      </w:r>
      <w:r w:rsidRPr="002752D8">
        <w:t>Chen K., Rajewsky N., Natural selection on human miRNA binding sites inferred from SNP data. Nature Genet.</w:t>
      </w:r>
      <w:r>
        <w:t>, 2006,</w:t>
      </w:r>
      <w:r w:rsidRPr="002752D8">
        <w:t xml:space="preserve"> 38:1452–1456</w:t>
      </w:r>
    </w:p>
  </w:endnote>
  <w:endnote w:id="45">
    <w:p w14:paraId="2C029476" w14:textId="56C4268F" w:rsidR="00E05BA2" w:rsidRDefault="00E05BA2" w:rsidP="00C8777F">
      <w:pPr>
        <w:pStyle w:val="EndnoteText"/>
        <w:ind w:firstLine="0"/>
      </w:pPr>
      <w:r w:rsidRPr="00C8777F">
        <w:t>[</w:t>
      </w:r>
      <w:r w:rsidRPr="00C8777F">
        <w:endnoteRef/>
      </w:r>
      <w:r w:rsidRPr="00C8777F">
        <w:t>]</w:t>
      </w:r>
      <w:r>
        <w:t xml:space="preserve"> </w:t>
      </w:r>
      <w:r w:rsidRPr="002752D8">
        <w:t>Saunders M. A., Liang H., Li, W. H., Human polymorphism at microRNAs and microRNA target sites. Proc. Natl Acad. Sci. USA</w:t>
      </w:r>
      <w:r>
        <w:t>, 2007</w:t>
      </w:r>
      <w:r w:rsidRPr="002752D8">
        <w:t xml:space="preserve"> 104, 3300–3305</w:t>
      </w:r>
    </w:p>
  </w:endnote>
  <w:endnote w:id="46">
    <w:p w14:paraId="0F3CE802" w14:textId="77777777" w:rsidR="00E05BA2" w:rsidRDefault="00E05BA2" w:rsidP="000C617E">
      <w:pPr>
        <w:pStyle w:val="EndnoteText"/>
        <w:ind w:firstLine="0"/>
      </w:pPr>
      <w:r w:rsidRPr="00C8777F">
        <w:t>[</w:t>
      </w:r>
      <w:r w:rsidRPr="00C8777F">
        <w:endnoteRef/>
      </w:r>
      <w:r w:rsidRPr="00C8777F">
        <w:t>]</w:t>
      </w:r>
      <w:r>
        <w:t xml:space="preserve"> </w:t>
      </w:r>
      <w:r w:rsidRPr="00BF40A9">
        <w:t xml:space="preserve">Fahlgren N., Jogdeo S., Kasschau K.D., </w:t>
      </w:r>
      <w:r w:rsidRPr="00C3574A">
        <w:rPr>
          <w:i/>
        </w:rPr>
        <w:t>et al.</w:t>
      </w:r>
      <w:r>
        <w:t xml:space="preserve">, </w:t>
      </w:r>
      <w:r w:rsidRPr="00BF40A9">
        <w:t>MicroRNA gene evolution in Arabidopsis lyrata and Arabidopsis thaliana. Plant Cell</w:t>
      </w:r>
      <w:r>
        <w:t xml:space="preserve">, </w:t>
      </w:r>
      <w:r w:rsidRPr="00BF40A9">
        <w:t>2010, 224:1074–1089</w:t>
      </w:r>
    </w:p>
  </w:endnote>
  <w:endnote w:id="47">
    <w:p w14:paraId="2E9D5BFC" w14:textId="77777777" w:rsidR="00E05BA2" w:rsidRDefault="00E05BA2" w:rsidP="000C617E">
      <w:pPr>
        <w:pStyle w:val="EndnoteText"/>
        <w:ind w:firstLine="0"/>
      </w:pPr>
      <w:r w:rsidRPr="00C8777F">
        <w:t>[</w:t>
      </w:r>
      <w:r w:rsidRPr="00C8777F">
        <w:endnoteRef/>
      </w:r>
      <w:r w:rsidRPr="00C8777F">
        <w:t>]</w:t>
      </w:r>
      <w:r>
        <w:t xml:space="preserve"> </w:t>
      </w:r>
      <w:r w:rsidRPr="00BF40A9">
        <w:t xml:space="preserve">Rajagopalan R., Vaucheret </w:t>
      </w:r>
      <w:r>
        <w:t>H., Trejo J., Bartel D.P.,</w:t>
      </w:r>
      <w:r w:rsidRPr="00BF40A9">
        <w:t xml:space="preserve"> A diverse and evolutionarily fluid set of microRNAs in Arabidopsis thaliana. Genes Dev</w:t>
      </w:r>
      <w:r>
        <w:t>., 2006,</w:t>
      </w:r>
      <w:r w:rsidRPr="00BF40A9">
        <w:t xml:space="preserve"> 2024:3407–3425</w:t>
      </w:r>
    </w:p>
  </w:endnote>
  <w:endnote w:id="48">
    <w:p w14:paraId="1BD32ACA" w14:textId="77777777" w:rsidR="00E05BA2" w:rsidRDefault="00E05BA2" w:rsidP="00040D66">
      <w:pPr>
        <w:pStyle w:val="EndnoteText"/>
        <w:ind w:firstLine="0"/>
      </w:pPr>
      <w:r w:rsidRPr="00C8777F">
        <w:t>[</w:t>
      </w:r>
      <w:r w:rsidRPr="00C8777F">
        <w:endnoteRef/>
      </w:r>
      <w:r w:rsidRPr="00C8777F">
        <w:t>]</w:t>
      </w:r>
      <w:r>
        <w:t xml:space="preserve"> </w:t>
      </w:r>
      <w:r w:rsidRPr="003C573E">
        <w:t xml:space="preserve">Liu Q., Wang H., Zhu L., </w:t>
      </w:r>
      <w:r w:rsidRPr="00C3574A">
        <w:rPr>
          <w:i/>
        </w:rPr>
        <w:t>et al.</w:t>
      </w:r>
      <w:r w:rsidRPr="003C573E">
        <w:t>, Genome-wide identification and analysis of miRNA-related single nucleotide polymorphisms SNPs in rice.</w:t>
      </w:r>
      <w:r>
        <w:t>, 2013,</w:t>
      </w:r>
      <w:r w:rsidRPr="003C573E">
        <w:t xml:space="preserve"> Rice 6:10</w:t>
      </w:r>
    </w:p>
  </w:endnote>
  <w:endnote w:id="49">
    <w:p w14:paraId="1E83A2B1" w14:textId="6E1BA212" w:rsidR="00E05BA2" w:rsidDel="000C617E" w:rsidRDefault="00E05BA2" w:rsidP="00C8777F">
      <w:pPr>
        <w:pStyle w:val="EndnoteText"/>
        <w:ind w:firstLine="0"/>
        <w:rPr>
          <w:del w:id="347" w:author="Thomas Huang" w:date="2017-04-11T22:45:00Z"/>
        </w:rPr>
      </w:pPr>
    </w:p>
  </w:endnote>
  <w:endnote w:id="50">
    <w:p w14:paraId="3EEB7C64" w14:textId="3020B998" w:rsidR="00E05BA2" w:rsidDel="000C617E" w:rsidRDefault="00E05BA2" w:rsidP="00C8777F">
      <w:pPr>
        <w:pStyle w:val="EndnoteText"/>
        <w:ind w:firstLine="0"/>
        <w:rPr>
          <w:del w:id="348" w:author="Thomas Huang" w:date="2017-04-11T22:45:00Z"/>
        </w:rPr>
      </w:pPr>
    </w:p>
  </w:endnote>
  <w:endnote w:id="51">
    <w:p w14:paraId="6002FE78" w14:textId="6BEC305C" w:rsidR="00E05BA2" w:rsidRDefault="00E05BA2" w:rsidP="00C8777F">
      <w:pPr>
        <w:pStyle w:val="EndnoteText"/>
        <w:ind w:firstLine="0"/>
      </w:pPr>
      <w:r w:rsidRPr="00C8777F">
        <w:t>[</w:t>
      </w:r>
      <w:r w:rsidRPr="00C8777F">
        <w:endnoteRef/>
      </w:r>
      <w:r w:rsidRPr="00C8777F">
        <w:t>]</w:t>
      </w:r>
      <w:r>
        <w:t xml:space="preserve"> </w:t>
      </w:r>
      <w:r w:rsidRPr="00A55F88">
        <w:t>Mallory A.C., Rei</w:t>
      </w:r>
      <w:r>
        <w:t xml:space="preserve">nhart B.J., Jones-Rhoades M.W., </w:t>
      </w:r>
      <w:r w:rsidRPr="00C3574A">
        <w:rPr>
          <w:i/>
        </w:rPr>
        <w:t>et al.</w:t>
      </w:r>
      <w:r>
        <w:t>,</w:t>
      </w:r>
      <w:r w:rsidRPr="00A55F88">
        <w:t xml:space="preserve"> MicroRNA control of PHABULOSA in leaf development: Importance of pairing to the microRNA 59 region. EMBO J.</w:t>
      </w:r>
      <w:r>
        <w:t>, 2004,</w:t>
      </w:r>
      <w:r w:rsidRPr="00A55F88">
        <w:t xml:space="preserve"> 23: 3356-3364.</w:t>
      </w:r>
    </w:p>
  </w:endnote>
  <w:endnote w:id="52">
    <w:p w14:paraId="1A9BB8A9" w14:textId="5738FC15" w:rsidR="00E05BA2" w:rsidRDefault="00E05BA2" w:rsidP="00C8777F">
      <w:pPr>
        <w:pStyle w:val="EndnoteText"/>
        <w:ind w:firstLine="0"/>
      </w:pPr>
      <w:r w:rsidRPr="00C8777F">
        <w:t>[</w:t>
      </w:r>
      <w:r w:rsidRPr="00C8777F">
        <w:endnoteRef/>
      </w:r>
      <w:r w:rsidRPr="00C8777F">
        <w:t>]</w:t>
      </w:r>
      <w:r>
        <w:t xml:space="preserve"> </w:t>
      </w:r>
      <w:r w:rsidRPr="00A55F88">
        <w:t>Parizotto E.A., Dunoyer P., Rahm N.,</w:t>
      </w:r>
      <w:r>
        <w:t xml:space="preserve"> </w:t>
      </w:r>
      <w:r w:rsidRPr="00C3574A">
        <w:rPr>
          <w:i/>
        </w:rPr>
        <w:t>et al.</w:t>
      </w:r>
      <w:r>
        <w:t>,</w:t>
      </w:r>
      <w:r w:rsidRPr="00A55F88">
        <w:t xml:space="preserve"> In vivo investigation of the transcription, processing, endonucleolytic activity, and functional relevance of the spatial distribution of a plant miRNA. Genes Dev.</w:t>
      </w:r>
      <w:r>
        <w:t>, 2004,</w:t>
      </w:r>
      <w:r w:rsidRPr="00A55F88">
        <w:t xml:space="preserve"> 18: 2237-2242</w:t>
      </w:r>
    </w:p>
  </w:endnote>
  <w:endnote w:id="53">
    <w:p w14:paraId="401853F7" w14:textId="655540F1" w:rsidR="00E05BA2" w:rsidRDefault="00E05BA2" w:rsidP="00C8777F">
      <w:pPr>
        <w:pStyle w:val="EndnoteText"/>
        <w:ind w:firstLine="0"/>
      </w:pPr>
      <w:r w:rsidRPr="00C8777F">
        <w:t>[</w:t>
      </w:r>
      <w:r w:rsidRPr="00C8777F">
        <w:endnoteRef/>
      </w:r>
      <w:r w:rsidRPr="00C8777F">
        <w:t>]</w:t>
      </w:r>
      <w:r>
        <w:t xml:space="preserve"> </w:t>
      </w:r>
      <w:r w:rsidRPr="00B37CDA">
        <w:rPr>
          <w:rFonts w:hint="eastAsia"/>
        </w:rPr>
        <w:t xml:space="preserve">Mi S.J., Cai T., Hu Y.G., </w:t>
      </w:r>
      <w:r w:rsidRPr="00C3574A">
        <w:rPr>
          <w:i/>
        </w:rPr>
        <w:t>et al.</w:t>
      </w:r>
      <w:r>
        <w:rPr>
          <w:rFonts w:hint="eastAsia"/>
        </w:rPr>
        <w:t>,</w:t>
      </w:r>
      <w:r w:rsidRPr="00B37CDA">
        <w:rPr>
          <w:rFonts w:hint="eastAsia"/>
        </w:rPr>
        <w:t xml:space="preserve"> Sorting of small RNAs into Arabidopsis argonaute complexes is directed by the 5</w:t>
      </w:r>
      <w:r>
        <w:t>’</w:t>
      </w:r>
      <w:r w:rsidRPr="00B37CDA">
        <w:rPr>
          <w:rFonts w:hint="eastAsia"/>
        </w:rPr>
        <w:t xml:space="preserve"> terminal nucleotide. Cell</w:t>
      </w:r>
      <w:r>
        <w:t>, 2008,</w:t>
      </w:r>
      <w:r w:rsidRPr="00B37CDA">
        <w:rPr>
          <w:rFonts w:hint="eastAsia"/>
        </w:rPr>
        <w:t xml:space="preserve"> 133: 116</w:t>
      </w:r>
      <w:r>
        <w:t>-</w:t>
      </w:r>
      <w:r w:rsidRPr="00B37CDA">
        <w:rPr>
          <w:rFonts w:hint="eastAsia"/>
        </w:rPr>
        <w:t>127</w:t>
      </w:r>
    </w:p>
  </w:endnote>
  <w:endnote w:id="54">
    <w:p w14:paraId="487CB1B0" w14:textId="75238DC3" w:rsidR="00E05BA2" w:rsidRDefault="00E05BA2" w:rsidP="00C8777F">
      <w:pPr>
        <w:pStyle w:val="EndnoteText"/>
        <w:ind w:firstLine="0"/>
      </w:pPr>
      <w:r w:rsidRPr="00C8777F">
        <w:t>[</w:t>
      </w:r>
      <w:r w:rsidRPr="00C8777F">
        <w:endnoteRef/>
      </w:r>
      <w:r w:rsidRPr="00C8777F">
        <w:t>]</w:t>
      </w:r>
      <w:r>
        <w:t xml:space="preserve"> </w:t>
      </w:r>
      <w:r w:rsidRPr="00B37CDA">
        <w:t>Mallory A., Vaucheret H., Form, function, and regulation of ARGONAUTE proteins. Plant Cell</w:t>
      </w:r>
      <w:r>
        <w:t>, 2010,</w:t>
      </w:r>
      <w:r w:rsidRPr="00B37CDA">
        <w:t xml:space="preserve"> 22: 3879–3889</w:t>
      </w:r>
    </w:p>
  </w:endnote>
  <w:endnote w:id="55">
    <w:p w14:paraId="74C40364" w14:textId="00C1A8E0" w:rsidR="00E05BA2" w:rsidRDefault="00E05BA2" w:rsidP="00C8777F">
      <w:pPr>
        <w:pStyle w:val="EndnoteText"/>
        <w:ind w:firstLine="0"/>
      </w:pPr>
      <w:r w:rsidRPr="00C8777F">
        <w:t>[</w:t>
      </w:r>
      <w:r w:rsidRPr="00C8777F">
        <w:endnoteRef/>
      </w:r>
      <w:r w:rsidRPr="00C8777F">
        <w:t>]</w:t>
      </w:r>
      <w:r>
        <w:t xml:space="preserve"> </w:t>
      </w:r>
      <w:r w:rsidRPr="00B37CDA">
        <w:t xml:space="preserve">Schwab R., Palatnik J.F., Riester M., </w:t>
      </w:r>
      <w:r w:rsidRPr="00C3574A">
        <w:rPr>
          <w:i/>
        </w:rPr>
        <w:t>et al.</w:t>
      </w:r>
      <w:r>
        <w:t>,</w:t>
      </w:r>
      <w:r w:rsidRPr="00B37CDA">
        <w:t xml:space="preserve"> Specific effects of microRNAs on the plant transcriptome. Dev. Cell</w:t>
      </w:r>
      <w:r>
        <w:t>, 2005,</w:t>
      </w:r>
      <w:r w:rsidRPr="00B37CDA">
        <w:t xml:space="preserve"> 8: 517–527</w:t>
      </w:r>
    </w:p>
  </w:endnote>
  <w:endnote w:id="56">
    <w:p w14:paraId="3F8F91CD" w14:textId="4179C0C2" w:rsidR="00E05BA2" w:rsidRDefault="00E05BA2" w:rsidP="00C8777F">
      <w:pPr>
        <w:pStyle w:val="EndnoteText"/>
        <w:ind w:firstLine="0"/>
      </w:pPr>
      <w:r w:rsidRPr="00C8777F">
        <w:t>[</w:t>
      </w:r>
      <w:r w:rsidRPr="00C8777F">
        <w:endnoteRef/>
      </w:r>
      <w:r w:rsidRPr="00C8777F">
        <w:t>]</w:t>
      </w:r>
      <w:r>
        <w:t xml:space="preserve"> </w:t>
      </w:r>
      <w:r w:rsidRPr="00B37CDA">
        <w:t xml:space="preserve">Franco-Zorrilla J.M., Valli A., Todesco M., </w:t>
      </w:r>
      <w:r w:rsidRPr="00C3574A">
        <w:rPr>
          <w:i/>
        </w:rPr>
        <w:t>et al.</w:t>
      </w:r>
      <w:r w:rsidRPr="00B37CDA">
        <w:t>, Target mimicry provides a new mechanism for regulation of microRNA activity. Nat. Genet.</w:t>
      </w:r>
      <w:r>
        <w:t>, 2007, 39:</w:t>
      </w:r>
      <w:r w:rsidRPr="00B37CDA">
        <w:t>1033-1037</w:t>
      </w:r>
    </w:p>
  </w:endnote>
  <w:endnote w:id="57">
    <w:p w14:paraId="1088457F" w14:textId="3CC92B9A" w:rsidR="00E05BA2" w:rsidRDefault="00E05BA2" w:rsidP="00C8777F">
      <w:pPr>
        <w:pStyle w:val="EndnoteText"/>
        <w:ind w:firstLine="0"/>
      </w:pPr>
      <w:r w:rsidRPr="00C8777F">
        <w:t>[</w:t>
      </w:r>
      <w:r w:rsidRPr="00C8777F">
        <w:endnoteRef/>
      </w:r>
      <w:r w:rsidRPr="00C8777F">
        <w:t>]</w:t>
      </w:r>
      <w:r>
        <w:t xml:space="preserve"> </w:t>
      </w:r>
      <w:r w:rsidRPr="00B37CDA">
        <w:t xml:space="preserve">Todesco M., Rubio-Somoza </w:t>
      </w:r>
      <w:r>
        <w:t xml:space="preserve">I., Paz-Ares J., </w:t>
      </w:r>
      <w:r w:rsidRPr="00C3574A">
        <w:rPr>
          <w:i/>
        </w:rPr>
        <w:t>et al.</w:t>
      </w:r>
      <w:r>
        <w:t>,</w:t>
      </w:r>
      <w:r w:rsidRPr="00B37CDA">
        <w:t xml:space="preserve"> A collection of target mimics for comprehensive analysis of microRNA function in Arabidopsis thaliana. PLoS Genet</w:t>
      </w:r>
      <w:r>
        <w:t>., 2010,</w:t>
      </w:r>
      <w:r w:rsidRPr="00B37CDA">
        <w:t xml:space="preserve"> 6: e1001031</w:t>
      </w:r>
    </w:p>
  </w:endnote>
  <w:endnote w:id="58">
    <w:p w14:paraId="672CB943" w14:textId="55DBEAF2" w:rsidR="00E05BA2" w:rsidRDefault="00E05BA2" w:rsidP="00C8777F">
      <w:pPr>
        <w:pStyle w:val="EndnoteText"/>
        <w:ind w:firstLine="0"/>
      </w:pPr>
      <w:r w:rsidRPr="00C8777F">
        <w:t>[</w:t>
      </w:r>
      <w:r w:rsidRPr="00C8777F">
        <w:endnoteRef/>
      </w:r>
      <w:r w:rsidRPr="00C8777F">
        <w:t>]</w:t>
      </w:r>
      <w:r>
        <w:t xml:space="preserve"> </w:t>
      </w:r>
      <w:r w:rsidRPr="004A3973">
        <w:t>Arikit</w:t>
      </w:r>
      <w:r>
        <w:t xml:space="preserve"> S., Zhai J., Meyers B.C.,</w:t>
      </w:r>
      <w:r w:rsidRPr="004A3973">
        <w:t xml:space="preserve"> Biogenesis and function of rice small RNAs from non-coding RNA precursors. Curr</w:t>
      </w:r>
      <w:r>
        <w:t>.</w:t>
      </w:r>
      <w:r w:rsidRPr="004A3973">
        <w:t xml:space="preserve"> Opin</w:t>
      </w:r>
      <w:r>
        <w:t>.</w:t>
      </w:r>
      <w:r w:rsidRPr="004A3973">
        <w:t xml:space="preserve"> Plant Biol</w:t>
      </w:r>
      <w:r>
        <w:t>., 2013,</w:t>
      </w:r>
      <w:r w:rsidRPr="004A3973">
        <w:t xml:space="preserve"> 162:170–179.</w:t>
      </w:r>
    </w:p>
  </w:endnote>
  <w:endnote w:id="59">
    <w:p w14:paraId="5BC782E0" w14:textId="1E1DE375" w:rsidR="00E05BA2" w:rsidRDefault="00E05BA2" w:rsidP="00C8777F">
      <w:pPr>
        <w:pStyle w:val="EndnoteText"/>
        <w:ind w:firstLine="0"/>
      </w:pPr>
      <w:r w:rsidRPr="00C8777F">
        <w:t>[</w:t>
      </w:r>
      <w:r w:rsidRPr="00C8777F">
        <w:endnoteRef/>
      </w:r>
      <w:r w:rsidRPr="00C8777F">
        <w:t>]</w:t>
      </w:r>
      <w:r>
        <w:t xml:space="preserve"> </w:t>
      </w:r>
      <w:r w:rsidRPr="003B2F52">
        <w:t>Sun G</w:t>
      </w:r>
      <w:r>
        <w:t>.</w:t>
      </w:r>
      <w:r w:rsidRPr="003B2F52">
        <w:t>, Yan J</w:t>
      </w:r>
      <w:r>
        <w:t>.</w:t>
      </w:r>
      <w:r w:rsidRPr="003B2F52">
        <w:t>, Noltner K</w:t>
      </w:r>
      <w:r>
        <w:t>.</w:t>
      </w:r>
      <w:r w:rsidRPr="003B2F52">
        <w:t xml:space="preserve">, </w:t>
      </w:r>
      <w:r w:rsidRPr="00C3574A">
        <w:rPr>
          <w:i/>
        </w:rPr>
        <w:t>et al.</w:t>
      </w:r>
      <w:r>
        <w:t>,</w:t>
      </w:r>
      <w:r w:rsidRPr="003B2F52">
        <w:t xml:space="preserve"> SNPs in human miRNA genes affect biogenesis and function. RNA</w:t>
      </w:r>
      <w:r>
        <w:t>, 2009,</w:t>
      </w:r>
      <w:r w:rsidRPr="003B2F52">
        <w:t xml:space="preserve"> 15:1640–1651</w:t>
      </w:r>
    </w:p>
  </w:endnote>
  <w:endnote w:id="60">
    <w:p w14:paraId="73A0F86F" w14:textId="0B56EADE" w:rsidR="00E05BA2" w:rsidRDefault="00E05BA2" w:rsidP="00C8777F">
      <w:pPr>
        <w:pStyle w:val="EndnoteText"/>
        <w:ind w:firstLine="0"/>
      </w:pPr>
      <w:r w:rsidRPr="00C8777F">
        <w:t>[</w:t>
      </w:r>
      <w:r w:rsidRPr="00C8777F">
        <w:endnoteRef/>
      </w:r>
      <w:r w:rsidRPr="00C8777F">
        <w:t>]</w:t>
      </w:r>
      <w:r>
        <w:t xml:space="preserve"> Hofacker I.L., Vienna RNA secondary structure server. Nucleic Acids Res., 2003,</w:t>
      </w:r>
    </w:p>
    <w:p w14:paraId="0167BE21" w14:textId="77777777" w:rsidR="00E05BA2" w:rsidRDefault="00E05BA2" w:rsidP="00C8777F">
      <w:pPr>
        <w:pStyle w:val="EndnoteText"/>
        <w:ind w:firstLine="0"/>
      </w:pPr>
      <w:r>
        <w:t>31:3429–3431</w:t>
      </w:r>
    </w:p>
  </w:endnote>
  <w:endnote w:id="61">
    <w:p w14:paraId="3FE29A64" w14:textId="0462DFD8" w:rsidR="00E05BA2" w:rsidRDefault="00E05BA2" w:rsidP="00C8777F">
      <w:pPr>
        <w:pStyle w:val="EndnoteText"/>
        <w:ind w:firstLine="0"/>
      </w:pPr>
      <w:r w:rsidRPr="00C8777F">
        <w:t>[</w:t>
      </w:r>
      <w:r w:rsidRPr="00C8777F">
        <w:endnoteRef/>
      </w:r>
      <w:r w:rsidRPr="00C8777F">
        <w:t>]</w:t>
      </w:r>
      <w:r>
        <w:t xml:space="preserve"> Zhang Y., Chen X., Yang F., </w:t>
      </w:r>
      <w:r w:rsidRPr="00C3574A">
        <w:rPr>
          <w:i/>
        </w:rPr>
        <w:t>et al.</w:t>
      </w:r>
      <w:r w:rsidRPr="00B87CDF">
        <w:t xml:space="preserve"> miRNA: A Novel Link Between Rice Ragged</w:t>
      </w:r>
      <w:r>
        <w:t xml:space="preserve"> Stunt Virus and Oryza sativa, Indian Journal of Microbiology</w:t>
      </w:r>
      <w:r w:rsidRPr="00B87CDF">
        <w:t>,</w:t>
      </w:r>
      <w:r>
        <w:rPr>
          <w:rFonts w:hint="eastAsia"/>
        </w:rPr>
        <w:t xml:space="preserve"> 2016,</w:t>
      </w:r>
      <w:r w:rsidRPr="00B87CDF">
        <w:t xml:space="preserve"> 56:219-224</w:t>
      </w:r>
    </w:p>
  </w:endnote>
  <w:endnote w:id="62">
    <w:p w14:paraId="47EB4487" w14:textId="7B23E78D" w:rsidR="00E05BA2" w:rsidRDefault="00E05BA2" w:rsidP="00C8777F">
      <w:pPr>
        <w:pStyle w:val="EndnoteText"/>
        <w:ind w:firstLine="0"/>
      </w:pPr>
      <w:r w:rsidRPr="00C8777F">
        <w:t>[</w:t>
      </w:r>
      <w:r w:rsidRPr="00C8777F">
        <w:endnoteRef/>
      </w:r>
      <w:r w:rsidRPr="00C8777F">
        <w:t>]</w:t>
      </w:r>
      <w:r>
        <w:t xml:space="preserve"> </w:t>
      </w:r>
      <w:r w:rsidRPr="00B87CDF">
        <w:t>Li</w:t>
      </w:r>
      <w:r>
        <w:t xml:space="preserve"> L.Y.</w:t>
      </w:r>
      <w:r w:rsidRPr="00B87CDF">
        <w:t>, Yang</w:t>
      </w:r>
      <w:r>
        <w:t xml:space="preserve"> C.</w:t>
      </w:r>
      <w:r w:rsidRPr="00B87CDF">
        <w:t>, H</w:t>
      </w:r>
      <w:r>
        <w:t xml:space="preserve">e Y., </w:t>
      </w:r>
      <w:r w:rsidRPr="00C3574A">
        <w:rPr>
          <w:i/>
        </w:rPr>
        <w:t>et al.</w:t>
      </w:r>
      <w:r>
        <w:t>,</w:t>
      </w:r>
      <w:r w:rsidRPr="00B87CDF">
        <w:t xml:space="preserve"> Expression patterns of microRNAs in different organs and developmental stages of a superhybrid rice LYP9 and i</w:t>
      </w:r>
      <w:r>
        <w:t>ts parental lines, Plant Biol.</w:t>
      </w:r>
      <w:r w:rsidRPr="00B87CDF">
        <w:t xml:space="preserve">, </w:t>
      </w:r>
      <w:r>
        <w:t xml:space="preserve">2014, </w:t>
      </w:r>
      <w:r w:rsidRPr="00B87CDF">
        <w:t>16:878-887</w:t>
      </w:r>
    </w:p>
  </w:endnote>
  <w:endnote w:id="63">
    <w:p w14:paraId="0A892897" w14:textId="28120AA3" w:rsidR="00E05BA2" w:rsidRDefault="00E05BA2" w:rsidP="009911B9">
      <w:pPr>
        <w:pStyle w:val="EndnoteText"/>
        <w:ind w:firstLine="0"/>
      </w:pPr>
      <w:r>
        <w:t>[</w:t>
      </w:r>
      <w:r w:rsidRPr="009911B9">
        <w:endnoteRef/>
      </w:r>
      <w:r>
        <w:t xml:space="preserve">] </w:t>
      </w:r>
      <w:r w:rsidRPr="009911B9">
        <w:t xml:space="preserve">Kim S.G., Kim S.T., Wang Y., </w:t>
      </w:r>
      <w:r w:rsidRPr="009911B9">
        <w:rPr>
          <w:i/>
        </w:rPr>
        <w:t>et al.</w:t>
      </w:r>
      <w:r w:rsidRPr="009911B9">
        <w:t>, Overexpression of rice isoflavone reductase-like gene (OsIRL) confers tolerance to reactive oxygen species. Physiol Plant, 138,</w:t>
      </w:r>
      <w:r>
        <w:t xml:space="preserve"> 2010,</w:t>
      </w:r>
      <w:r w:rsidRPr="009911B9">
        <w:t xml:space="preserve"> pp. 1–9</w:t>
      </w:r>
    </w:p>
  </w:endnote>
  <w:endnote w:id="64">
    <w:p w14:paraId="39224E11" w14:textId="396B40E7" w:rsidR="00E05BA2" w:rsidRDefault="00E05BA2" w:rsidP="009911B9">
      <w:pPr>
        <w:pStyle w:val="EndnoteText"/>
        <w:ind w:firstLine="0"/>
      </w:pPr>
      <w:r>
        <w:t>[</w:t>
      </w:r>
      <w:r w:rsidRPr="009911B9">
        <w:endnoteRef/>
      </w:r>
      <w:r>
        <w:t xml:space="preserve">] </w:t>
      </w:r>
      <w:r w:rsidRPr="009911B9">
        <w:t xml:space="preserve">Kim S.T., Kyu S.C., Kim S.G., </w:t>
      </w:r>
      <w:r w:rsidRPr="009911B9">
        <w:rPr>
          <w:i/>
        </w:rPr>
        <w:t>et al.</w:t>
      </w:r>
      <w:r>
        <w:t>,</w:t>
      </w:r>
      <w:r w:rsidRPr="009911B9">
        <w:t xml:space="preserve"> A rice isoflavone reductase-like gene, OsIRL, is induced by rice blast fungal elicitor. Mol Cell, 16,</w:t>
      </w:r>
      <w:r>
        <w:t xml:space="preserve"> 2003</w:t>
      </w:r>
      <w:r w:rsidRPr="009911B9">
        <w:t xml:space="preserve"> pp. 224–231</w:t>
      </w:r>
    </w:p>
  </w:endnote>
  <w:endnote w:id="65">
    <w:p w14:paraId="223FD222" w14:textId="1A6F00BD" w:rsidR="00E05BA2" w:rsidRDefault="00E05BA2" w:rsidP="009911B9">
      <w:pPr>
        <w:pStyle w:val="EndnoteText"/>
        <w:ind w:firstLine="0"/>
      </w:pPr>
      <w:r>
        <w:t>[</w:t>
      </w:r>
      <w:r w:rsidRPr="009911B9">
        <w:endnoteRef/>
      </w:r>
      <w:r>
        <w:t xml:space="preserve">] </w:t>
      </w:r>
      <w:r w:rsidRPr="009911B9">
        <w:t>Zhang Y</w:t>
      </w:r>
      <w:r>
        <w:t xml:space="preserve">., Xia R., Kuang H., </w:t>
      </w:r>
      <w:r w:rsidRPr="009911B9">
        <w:rPr>
          <w:i/>
        </w:rPr>
        <w:t>et al.</w:t>
      </w:r>
      <w:r w:rsidRPr="009911B9">
        <w:t>, 2016, The diversification of plant NBS-LRR defense genes directs the evolution of MicroRNAs that target them. Mol Biol Evol, 33, pp. 2692–2705</w:t>
      </w:r>
    </w:p>
  </w:endnote>
  <w:endnote w:id="66">
    <w:p w14:paraId="6617395F" w14:textId="186FA563" w:rsidR="00E05BA2" w:rsidRDefault="00E05BA2" w:rsidP="00C8777F">
      <w:pPr>
        <w:pStyle w:val="EndnoteText"/>
        <w:ind w:firstLine="0"/>
      </w:pPr>
      <w:r w:rsidRPr="00C8777F">
        <w:t>[</w:t>
      </w:r>
      <w:r w:rsidRPr="00C8777F">
        <w:endnoteRef/>
      </w:r>
      <w:r w:rsidRPr="00C8777F">
        <w:t>]</w:t>
      </w:r>
      <w:r>
        <w:t xml:space="preserve"> </w:t>
      </w:r>
      <w:r w:rsidRPr="00614B13">
        <w:t>Jones-Rhoades M</w:t>
      </w:r>
      <w:r>
        <w:t>.</w:t>
      </w:r>
      <w:r w:rsidRPr="00614B13">
        <w:t>W</w:t>
      </w:r>
      <w:r>
        <w:t>.</w:t>
      </w:r>
      <w:r w:rsidRPr="00614B13">
        <w:t>, Bartel D</w:t>
      </w:r>
      <w:r>
        <w:t>.</w:t>
      </w:r>
      <w:r w:rsidRPr="00614B13">
        <w:t>P</w:t>
      </w:r>
      <w:r>
        <w:t>.</w:t>
      </w:r>
      <w:r w:rsidRPr="00614B13">
        <w:t>, Bartel B</w:t>
      </w:r>
      <w:r>
        <w:t>. MicroRNAs</w:t>
      </w:r>
      <w:r w:rsidRPr="00614B13">
        <w:t xml:space="preserve"> and their regulatory roles in plants. Annu Rev Plant Biol</w:t>
      </w:r>
      <w:r>
        <w:t>, 2006,</w:t>
      </w:r>
      <w:r w:rsidRPr="00614B13">
        <w:t xml:space="preserve"> 57:19–53</w:t>
      </w:r>
    </w:p>
  </w:endnote>
  <w:endnote w:id="67">
    <w:p w14:paraId="649C16B8" w14:textId="0EC8DE82" w:rsidR="00E05BA2" w:rsidRDefault="00E05BA2" w:rsidP="00C8777F">
      <w:pPr>
        <w:pStyle w:val="EndnoteText"/>
        <w:ind w:firstLine="0"/>
      </w:pPr>
      <w:r w:rsidRPr="00C8777F">
        <w:t>[</w:t>
      </w:r>
      <w:r w:rsidRPr="00C8777F">
        <w:endnoteRef/>
      </w:r>
      <w:r w:rsidRPr="00C8777F">
        <w:t>]</w:t>
      </w:r>
      <w:r>
        <w:t xml:space="preserve"> </w:t>
      </w:r>
      <w:r w:rsidRPr="0081460E">
        <w:t xml:space="preserve">Wang D., Pei K., Fu Y., </w:t>
      </w:r>
      <w:r w:rsidRPr="00C3574A">
        <w:rPr>
          <w:i/>
        </w:rPr>
        <w:t>et al.</w:t>
      </w:r>
      <w:r>
        <w:t>,</w:t>
      </w:r>
      <w:r w:rsidRPr="0081460E">
        <w:t xml:space="preserve"> Genome-wide analysis of the auxin response factor ARF gene family in rice Oryza sativa Gene,</w:t>
      </w:r>
      <w:r>
        <w:t xml:space="preserve"> 2007,</w:t>
      </w:r>
      <w:r w:rsidRPr="0081460E">
        <w:t xml:space="preserve"> 394 pp. 13-24</w:t>
      </w:r>
    </w:p>
  </w:endnote>
  <w:endnote w:id="68">
    <w:p w14:paraId="10AAEEEC" w14:textId="44B9410A" w:rsidR="00E05BA2" w:rsidRDefault="00E05BA2" w:rsidP="00C8777F">
      <w:pPr>
        <w:pStyle w:val="EndnoteText"/>
        <w:ind w:firstLine="0"/>
      </w:pPr>
      <w:r w:rsidRPr="00C8777F">
        <w:t>[</w:t>
      </w:r>
      <w:r w:rsidRPr="00C8777F">
        <w:endnoteRef/>
      </w:r>
      <w:r w:rsidRPr="00C8777F">
        <w:t>]</w:t>
      </w:r>
      <w:r>
        <w:t xml:space="preserve"> </w:t>
      </w:r>
      <w:r w:rsidRPr="0081460E">
        <w:t>Jeon J., Lee S., Jung K.H.,</w:t>
      </w:r>
      <w:r>
        <w:t xml:space="preserve"> </w:t>
      </w:r>
      <w:r w:rsidRPr="00C3574A">
        <w:rPr>
          <w:i/>
        </w:rPr>
        <w:t>et al.</w:t>
      </w:r>
      <w:r w:rsidRPr="0081460E">
        <w:t xml:space="preserve">, Production of transgenic rice plants showing reduced heading date and plant height by ectopic expression of rice MADS-box genes, </w:t>
      </w:r>
      <w:r>
        <w:t xml:space="preserve">2000, </w:t>
      </w:r>
      <w:r w:rsidRPr="0081460E">
        <w:t>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88FBD" w14:textId="77777777" w:rsidR="00E05BA2" w:rsidRPr="004C7F43" w:rsidRDefault="00E05BA2" w:rsidP="006F13B3">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8BB0C" w14:textId="77777777" w:rsidR="00E05BA2" w:rsidRPr="002B216E" w:rsidRDefault="00E05BA2"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027A">
      <w:rPr>
        <w:rStyle w:val="PageNumber"/>
        <w:rFonts w:cs="Times New Roman"/>
        <w:noProof/>
        <w:kern w:val="2"/>
      </w:rPr>
      <w:t>48</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DCBC" w14:textId="77777777" w:rsidR="00E05BA2" w:rsidRPr="002B216E" w:rsidRDefault="00E05BA2"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027A">
      <w:rPr>
        <w:rStyle w:val="PageNumber"/>
        <w:rFonts w:cs="Times New Roman"/>
        <w:noProof/>
        <w:kern w:val="2"/>
      </w:rPr>
      <w:t>VIII</w:t>
    </w:r>
    <w:r w:rsidRPr="002B216E">
      <w:rPr>
        <w:rStyle w:val="PageNumber"/>
        <w:rFonts w:cs="Times New Roman"/>
        <w:noProof/>
        <w:kern w:val="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CFAFAB" w14:textId="77777777" w:rsidR="00E05BA2" w:rsidRPr="002B216E" w:rsidRDefault="00E05BA2"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027A">
      <w:rPr>
        <w:rStyle w:val="PageNumber"/>
        <w:rFonts w:cs="Times New Roman"/>
        <w:noProof/>
        <w:kern w:val="2"/>
      </w:rPr>
      <w:t>IX</w:t>
    </w:r>
    <w:r w:rsidRPr="002B216E">
      <w:rPr>
        <w:rStyle w:val="PageNumber"/>
        <w:rFonts w:cs="Times New Roman"/>
        <w:noProof/>
        <w:kern w:val="2"/>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BC33B4" w14:textId="77777777" w:rsidR="00E05BA2" w:rsidRPr="002B216E" w:rsidRDefault="00E05BA2"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027A">
      <w:rPr>
        <w:rStyle w:val="PageNumber"/>
        <w:rFonts w:cs="Times New Roman"/>
        <w:noProof/>
        <w:kern w:val="2"/>
      </w:rPr>
      <w:t>1</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F3ABE" w14:textId="77777777" w:rsidR="00E05BA2" w:rsidRPr="002B216E" w:rsidRDefault="00E05BA2"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027A">
      <w:rPr>
        <w:rStyle w:val="PageNumber"/>
        <w:rFonts w:cs="Times New Roman"/>
        <w:noProof/>
        <w:kern w:val="2"/>
      </w:rPr>
      <w:t>8</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F2E2" w14:textId="77777777" w:rsidR="00E05BA2" w:rsidRPr="002B216E" w:rsidRDefault="00E05BA2"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027A">
      <w:rPr>
        <w:rStyle w:val="PageNumber"/>
        <w:rFonts w:cs="Times New Roman"/>
        <w:noProof/>
        <w:kern w:val="2"/>
      </w:rPr>
      <w:t>11</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DED65" w14:textId="77777777" w:rsidR="00E05BA2" w:rsidRPr="002B216E" w:rsidRDefault="00E05BA2"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027A">
      <w:rPr>
        <w:rStyle w:val="PageNumber"/>
        <w:rFonts w:cs="Times New Roman"/>
        <w:noProof/>
        <w:kern w:val="2"/>
      </w:rPr>
      <w:t>18</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9AA32" w14:textId="77777777" w:rsidR="00E05BA2" w:rsidRPr="002B216E" w:rsidRDefault="00E05BA2"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027A">
      <w:rPr>
        <w:rStyle w:val="PageNumber"/>
        <w:rFonts w:cs="Times New Roman"/>
        <w:noProof/>
        <w:kern w:val="2"/>
      </w:rPr>
      <w:t>20</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7D104" w14:textId="77777777" w:rsidR="00E05BA2" w:rsidRPr="002B216E" w:rsidRDefault="00E05BA2"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027A">
      <w:rPr>
        <w:rStyle w:val="PageNumber"/>
        <w:rFonts w:cs="Times New Roman"/>
        <w:noProof/>
        <w:kern w:val="2"/>
      </w:rPr>
      <w:t>36</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C31DC9" w14:textId="77777777" w:rsidR="00AE5091" w:rsidRDefault="00AE5091" w:rsidP="006F13B3">
      <w:r>
        <w:separator/>
      </w:r>
    </w:p>
    <w:p w14:paraId="6D5A6DB3" w14:textId="77777777" w:rsidR="00AE5091" w:rsidRDefault="00AE5091" w:rsidP="006F13B3"/>
    <w:p w14:paraId="412F6962" w14:textId="77777777" w:rsidR="00AE5091" w:rsidRDefault="00AE5091" w:rsidP="006F13B3"/>
    <w:p w14:paraId="52EAAA18" w14:textId="77777777" w:rsidR="00AE5091" w:rsidRDefault="00AE5091" w:rsidP="006F13B3"/>
    <w:p w14:paraId="0F8C3E3A" w14:textId="77777777" w:rsidR="00AE5091" w:rsidRDefault="00AE5091" w:rsidP="006F13B3"/>
  </w:footnote>
  <w:footnote w:type="continuationSeparator" w:id="0">
    <w:p w14:paraId="20E3C00D" w14:textId="77777777" w:rsidR="00AE5091" w:rsidRDefault="00AE5091" w:rsidP="006F13B3">
      <w:r>
        <w:continuationSeparator/>
      </w:r>
    </w:p>
    <w:p w14:paraId="5C4B648C" w14:textId="77777777" w:rsidR="00AE5091" w:rsidRDefault="00AE5091" w:rsidP="006F13B3"/>
    <w:p w14:paraId="535D470B" w14:textId="77777777" w:rsidR="00AE5091" w:rsidRDefault="00AE5091" w:rsidP="006F13B3"/>
    <w:p w14:paraId="3C7B5853" w14:textId="77777777" w:rsidR="00AE5091" w:rsidRDefault="00AE5091" w:rsidP="006F13B3"/>
    <w:p w14:paraId="62F82E22" w14:textId="77777777" w:rsidR="00AE5091" w:rsidRDefault="00AE5091" w:rsidP="006F13B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316" w14:textId="77777777" w:rsidR="00E05BA2" w:rsidRPr="001E3BF4" w:rsidRDefault="00E05BA2" w:rsidP="006F13B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DFDD4" w14:textId="77777777" w:rsidR="00E05BA2" w:rsidRPr="001E3BF4" w:rsidRDefault="00E05BA2" w:rsidP="006F13B3">
    <w:pPr>
      <w:pStyle w:val="Header"/>
    </w:pPr>
    <w:r>
      <w:rPr>
        <w:rFonts w:hint="eastAsia"/>
      </w:rPr>
      <w:t>上海交通大学硕士学位论文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E2608" w14:textId="77777777" w:rsidR="00E05BA2" w:rsidRDefault="00E05BA2" w:rsidP="006F13B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D96E6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0FEEEB6"/>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7770855C"/>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AFB8C8C6"/>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D990E8FA"/>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8B26ACB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8E0E468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F6D638D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2434478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510801AC"/>
    <w:lvl w:ilvl="0">
      <w:start w:val="1"/>
      <w:numFmt w:val="decimal"/>
      <w:lvlText w:val="%1."/>
      <w:lvlJc w:val="left"/>
      <w:pPr>
        <w:tabs>
          <w:tab w:val="num" w:pos="360"/>
        </w:tabs>
        <w:ind w:left="360" w:hangingChars="200" w:hanging="360"/>
      </w:pPr>
    </w:lvl>
  </w:abstractNum>
  <w:abstractNum w:abstractNumId="10">
    <w:nsid w:val="FFFFFF89"/>
    <w:multiLevelType w:val="singleLevel"/>
    <w:tmpl w:val="552CEDA0"/>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16F148BD"/>
    <w:multiLevelType w:val="multilevel"/>
    <w:tmpl w:val="711262A2"/>
    <w:lvl w:ilvl="0">
      <w:start w:val="1"/>
      <w:numFmt w:val="chineseCountingThousand"/>
      <w:suff w:val="space"/>
      <w:lvlText w:val="第%1章"/>
      <w:lvlJc w:val="center"/>
      <w:pPr>
        <w:ind w:left="425" w:hanging="137"/>
      </w:pPr>
      <w:rPr>
        <w:rFonts w:hint="eastAsia"/>
      </w:rPr>
    </w:lvl>
    <w:lvl w:ilvl="1">
      <w:start w:val="1"/>
      <w:numFmt w:val="decimal"/>
      <w:isLgl/>
      <w:lvlText w:val="%1.%2"/>
      <w:lvlJc w:val="left"/>
      <w:pPr>
        <w:tabs>
          <w:tab w:val="num" w:pos="992"/>
        </w:tabs>
        <w:ind w:left="992" w:hanging="567"/>
      </w:pPr>
      <w:rPr>
        <w:rFonts w:hint="eastAsia"/>
      </w:rPr>
    </w:lvl>
    <w:lvl w:ilvl="2">
      <w:start w:val="1"/>
      <w:numFmt w:val="decimal"/>
      <w:isLgl/>
      <w:lvlText w:val="%1.%2.%3"/>
      <w:lvlJc w:val="left"/>
      <w:pPr>
        <w:tabs>
          <w:tab w:val="num" w:pos="1571"/>
        </w:tabs>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2">
    <w:nsid w:val="192014D7"/>
    <w:multiLevelType w:val="hybridMultilevel"/>
    <w:tmpl w:val="B4D00A84"/>
    <w:lvl w:ilvl="0" w:tplc="04090011">
      <w:start w:val="1"/>
      <w:numFmt w:val="decimal"/>
      <w:lvlText w:val="%1)"/>
      <w:lvlJc w:val="left"/>
      <w:pPr>
        <w:ind w:left="120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0D666BF"/>
    <w:multiLevelType w:val="hybridMultilevel"/>
    <w:tmpl w:val="2E34FF56"/>
    <w:lvl w:ilvl="0" w:tplc="FC723172">
      <w:start w:val="1"/>
      <w:numFmt w:val="decimal"/>
      <w:lvlText w:val="[%1]"/>
      <w:lvlJc w:val="left"/>
      <w:pPr>
        <w:ind w:left="227" w:firstLine="1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4B4A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25C4E73"/>
    <w:multiLevelType w:val="multilevel"/>
    <w:tmpl w:val="ADF6277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6">
    <w:nsid w:val="277B478E"/>
    <w:multiLevelType w:val="multilevel"/>
    <w:tmpl w:val="AE5EE80A"/>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7">
    <w:nsid w:val="280F7FB1"/>
    <w:multiLevelType w:val="multilevel"/>
    <w:tmpl w:val="A186FCB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8">
    <w:nsid w:val="29CB0912"/>
    <w:multiLevelType w:val="multilevel"/>
    <w:tmpl w:val="1DB62E62"/>
    <w:lvl w:ilvl="0">
      <w:start w:val="1"/>
      <w:numFmt w:val="chineseCountingThousand"/>
      <w:pStyle w:val="Heading1"/>
      <w:suff w:val="space"/>
      <w:lvlText w:val="第%1章"/>
      <w:lvlJc w:val="center"/>
      <w:pPr>
        <w:ind w:left="425" w:hanging="137"/>
      </w:pPr>
      <w:rPr>
        <w:rFonts w:hint="eastAsia"/>
      </w:rPr>
    </w:lvl>
    <w:lvl w:ilvl="1">
      <w:start w:val="1"/>
      <w:numFmt w:val="decimal"/>
      <w:pStyle w:val="Heading2"/>
      <w:isLgl/>
      <w:suff w:val="space"/>
      <w:lvlText w:val="%1.%2"/>
      <w:lvlJc w:val="left"/>
      <w:pPr>
        <w:ind w:left="0" w:firstLine="0"/>
      </w:pPr>
      <w:rPr>
        <w:rFonts w:hint="eastAsia"/>
      </w:rPr>
    </w:lvl>
    <w:lvl w:ilvl="2">
      <w:start w:val="1"/>
      <w:numFmt w:val="decimal"/>
      <w:pStyle w:val="Heading3"/>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nsid w:val="2A0079A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0">
    <w:nsid w:val="2A566078"/>
    <w:multiLevelType w:val="multilevel"/>
    <w:tmpl w:val="A11AF7FE"/>
    <w:lvl w:ilvl="0">
      <w:start w:val="1"/>
      <w:numFmt w:val="decimal"/>
      <w:suff w:val="space"/>
      <w:lvlText w:val="%1"/>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2B9F2B4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nsid w:val="2C545856"/>
    <w:multiLevelType w:val="hybridMultilevel"/>
    <w:tmpl w:val="B972C086"/>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nsid w:val="2F5B6F69"/>
    <w:multiLevelType w:val="multilevel"/>
    <w:tmpl w:val="2E527D68"/>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4">
    <w:nsid w:val="31CD30C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5">
    <w:nsid w:val="31E130B0"/>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56C3874"/>
    <w:multiLevelType w:val="multilevel"/>
    <w:tmpl w:val="CC1854F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7">
    <w:nsid w:val="47CD3AE5"/>
    <w:multiLevelType w:val="multilevel"/>
    <w:tmpl w:val="5FB8B3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495215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49CA0789"/>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4A170988"/>
    <w:multiLevelType w:val="hybridMultilevel"/>
    <w:tmpl w:val="B2E80A2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1">
    <w:nsid w:val="519871D0"/>
    <w:multiLevelType w:val="hybridMultilevel"/>
    <w:tmpl w:val="F7A65D92"/>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nsid w:val="593B67BE"/>
    <w:multiLevelType w:val="multilevel"/>
    <w:tmpl w:val="60DC505A"/>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3">
    <w:nsid w:val="5D0D0898"/>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5D8F09F4"/>
    <w:multiLevelType w:val="multilevel"/>
    <w:tmpl w:val="028CF05A"/>
    <w:lvl w:ilvl="0">
      <w:start w:val="1"/>
      <w:numFmt w:val="chineseCountingThousand"/>
      <w:suff w:val="space"/>
      <w:lvlText w:val="第%1章"/>
      <w:lvlJc w:val="center"/>
      <w:pPr>
        <w:ind w:left="240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5">
    <w:nsid w:val="5EB46D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67B555EE"/>
    <w:multiLevelType w:val="multilevel"/>
    <w:tmpl w:val="0409002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7">
    <w:nsid w:val="6C467944"/>
    <w:multiLevelType w:val="hybridMultilevel"/>
    <w:tmpl w:val="05C817E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20327EB"/>
    <w:multiLevelType w:val="hybridMultilevel"/>
    <w:tmpl w:val="25708D02"/>
    <w:lvl w:ilvl="0" w:tplc="500A1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3B0D1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40">
    <w:nsid w:val="7EE56278"/>
    <w:multiLevelType w:val="hybridMultilevel"/>
    <w:tmpl w:val="BD308FB4"/>
    <w:lvl w:ilvl="0" w:tplc="BC663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FC57B72"/>
    <w:multiLevelType w:val="multilevel"/>
    <w:tmpl w:val="4852CBE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16"/>
  </w:num>
  <w:num w:numId="2">
    <w:abstractNumId w:val="29"/>
  </w:num>
  <w:num w:numId="3">
    <w:abstractNumId w:val="21"/>
  </w:num>
  <w:num w:numId="4">
    <w:abstractNumId w:val="19"/>
  </w:num>
  <w:num w:numId="5">
    <w:abstractNumId w:val="24"/>
  </w:num>
  <w:num w:numId="6">
    <w:abstractNumId w:val="39"/>
  </w:num>
  <w:num w:numId="7">
    <w:abstractNumId w:val="36"/>
  </w:num>
  <w:num w:numId="8">
    <w:abstractNumId w:val="18"/>
  </w:num>
  <w:num w:numId="9">
    <w:abstractNumId w:val="11"/>
  </w:num>
  <w:num w:numId="10">
    <w:abstractNumId w:val="15"/>
  </w:num>
  <w:num w:numId="11">
    <w:abstractNumId w:val="18"/>
  </w:num>
  <w:num w:numId="12">
    <w:abstractNumId w:val="18"/>
  </w:num>
  <w:num w:numId="13">
    <w:abstractNumId w:val="18"/>
  </w:num>
  <w:num w:numId="14">
    <w:abstractNumId w:val="9"/>
  </w:num>
  <w:num w:numId="15">
    <w:abstractNumId w:val="4"/>
  </w:num>
  <w:num w:numId="16">
    <w:abstractNumId w:val="3"/>
  </w:num>
  <w:num w:numId="17">
    <w:abstractNumId w:val="2"/>
  </w:num>
  <w:num w:numId="18">
    <w:abstractNumId w:val="1"/>
  </w:num>
  <w:num w:numId="19">
    <w:abstractNumId w:val="10"/>
  </w:num>
  <w:num w:numId="20">
    <w:abstractNumId w:val="8"/>
  </w:num>
  <w:num w:numId="21">
    <w:abstractNumId w:val="7"/>
  </w:num>
  <w:num w:numId="22">
    <w:abstractNumId w:val="6"/>
  </w:num>
  <w:num w:numId="23">
    <w:abstractNumId w:val="5"/>
  </w:num>
  <w:num w:numId="24">
    <w:abstractNumId w:val="26"/>
  </w:num>
  <w:num w:numId="25">
    <w:abstractNumId w:val="20"/>
  </w:num>
  <w:num w:numId="26">
    <w:abstractNumId w:val="32"/>
  </w:num>
  <w:num w:numId="27">
    <w:abstractNumId w:val="41"/>
  </w:num>
  <w:num w:numId="28">
    <w:abstractNumId w:val="23"/>
  </w:num>
  <w:num w:numId="29">
    <w:abstractNumId w:val="17"/>
  </w:num>
  <w:num w:numId="30">
    <w:abstractNumId w:val="0"/>
  </w:num>
  <w:num w:numId="31">
    <w:abstractNumId w:val="38"/>
  </w:num>
  <w:num w:numId="32">
    <w:abstractNumId w:val="28"/>
  </w:num>
  <w:num w:numId="33">
    <w:abstractNumId w:val="40"/>
  </w:num>
  <w:num w:numId="34">
    <w:abstractNumId w:val="14"/>
  </w:num>
  <w:num w:numId="35">
    <w:abstractNumId w:val="22"/>
  </w:num>
  <w:num w:numId="36">
    <w:abstractNumId w:val="13"/>
  </w:num>
  <w:num w:numId="37">
    <w:abstractNumId w:val="33"/>
  </w:num>
  <w:num w:numId="38">
    <w:abstractNumId w:val="25"/>
  </w:num>
  <w:num w:numId="39">
    <w:abstractNumId w:val="18"/>
  </w:num>
  <w:num w:numId="40">
    <w:abstractNumId w:val="27"/>
  </w:num>
  <w:num w:numId="41">
    <w:abstractNumId w:val="35"/>
  </w:num>
  <w:num w:numId="42">
    <w:abstractNumId w:val="31"/>
  </w:num>
  <w:num w:numId="43">
    <w:abstractNumId w:val="18"/>
  </w:num>
  <w:num w:numId="44">
    <w:abstractNumId w:val="34"/>
  </w:num>
  <w:num w:numId="45">
    <w:abstractNumId w:val="12"/>
  </w:num>
  <w:num w:numId="46">
    <w:abstractNumId w:val="37"/>
  </w:num>
  <w:num w:numId="47">
    <w:abstractNumId w:val="3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omas Huang">
    <w15:presenceInfo w15:providerId="Windows Live" w15:userId="2c6d085a2e0513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en-US" w:vendorID="64" w:dllVersion="0" w:nlCheck="1" w:checkStyle="0"/>
  <w:linkStyles/>
  <w:documentProtection w:formatting="1" w:enforcement="0"/>
  <w:defaultTabStop w:val="420"/>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FD"/>
    <w:rsid w:val="0000054F"/>
    <w:rsid w:val="00001304"/>
    <w:rsid w:val="0000149B"/>
    <w:rsid w:val="0000354B"/>
    <w:rsid w:val="00004985"/>
    <w:rsid w:val="0000590E"/>
    <w:rsid w:val="00020832"/>
    <w:rsid w:val="00020EBA"/>
    <w:rsid w:val="00021164"/>
    <w:rsid w:val="000223D9"/>
    <w:rsid w:val="0002331F"/>
    <w:rsid w:val="00024DE4"/>
    <w:rsid w:val="0002548B"/>
    <w:rsid w:val="000267E6"/>
    <w:rsid w:val="00027053"/>
    <w:rsid w:val="00027332"/>
    <w:rsid w:val="0002751F"/>
    <w:rsid w:val="000306C5"/>
    <w:rsid w:val="00030CC6"/>
    <w:rsid w:val="00032B05"/>
    <w:rsid w:val="00032D96"/>
    <w:rsid w:val="00034B2B"/>
    <w:rsid w:val="00040D66"/>
    <w:rsid w:val="000410EF"/>
    <w:rsid w:val="000429CC"/>
    <w:rsid w:val="000442C4"/>
    <w:rsid w:val="000444E4"/>
    <w:rsid w:val="00045B8F"/>
    <w:rsid w:val="000500FD"/>
    <w:rsid w:val="00050859"/>
    <w:rsid w:val="0005249A"/>
    <w:rsid w:val="00057BF9"/>
    <w:rsid w:val="00061073"/>
    <w:rsid w:val="0006284B"/>
    <w:rsid w:val="0006333D"/>
    <w:rsid w:val="00065423"/>
    <w:rsid w:val="000675C1"/>
    <w:rsid w:val="00067F4D"/>
    <w:rsid w:val="0007078A"/>
    <w:rsid w:val="000719D3"/>
    <w:rsid w:val="000763DB"/>
    <w:rsid w:val="00084A48"/>
    <w:rsid w:val="00084C98"/>
    <w:rsid w:val="000864C1"/>
    <w:rsid w:val="000868C7"/>
    <w:rsid w:val="00090745"/>
    <w:rsid w:val="00091B72"/>
    <w:rsid w:val="000925A7"/>
    <w:rsid w:val="00092895"/>
    <w:rsid w:val="00093964"/>
    <w:rsid w:val="00096AE2"/>
    <w:rsid w:val="000972C3"/>
    <w:rsid w:val="00097B77"/>
    <w:rsid w:val="000A0613"/>
    <w:rsid w:val="000A0A51"/>
    <w:rsid w:val="000A4143"/>
    <w:rsid w:val="000A50A5"/>
    <w:rsid w:val="000A5105"/>
    <w:rsid w:val="000A5BBF"/>
    <w:rsid w:val="000A644A"/>
    <w:rsid w:val="000B0CC4"/>
    <w:rsid w:val="000B13D9"/>
    <w:rsid w:val="000B2A13"/>
    <w:rsid w:val="000B5980"/>
    <w:rsid w:val="000C1BFD"/>
    <w:rsid w:val="000C218B"/>
    <w:rsid w:val="000C21AC"/>
    <w:rsid w:val="000C396F"/>
    <w:rsid w:val="000C490F"/>
    <w:rsid w:val="000C4D32"/>
    <w:rsid w:val="000C5BA8"/>
    <w:rsid w:val="000C617E"/>
    <w:rsid w:val="000D0F4F"/>
    <w:rsid w:val="000D2BC6"/>
    <w:rsid w:val="000D681D"/>
    <w:rsid w:val="000D7ABD"/>
    <w:rsid w:val="000E1B02"/>
    <w:rsid w:val="000E4E93"/>
    <w:rsid w:val="000E550C"/>
    <w:rsid w:val="000E73AD"/>
    <w:rsid w:val="000E790D"/>
    <w:rsid w:val="000F42A5"/>
    <w:rsid w:val="000F50DF"/>
    <w:rsid w:val="00105393"/>
    <w:rsid w:val="00106478"/>
    <w:rsid w:val="00106F66"/>
    <w:rsid w:val="0010744A"/>
    <w:rsid w:val="001125B3"/>
    <w:rsid w:val="00117DC9"/>
    <w:rsid w:val="00125190"/>
    <w:rsid w:val="00125CBD"/>
    <w:rsid w:val="00130174"/>
    <w:rsid w:val="001316BB"/>
    <w:rsid w:val="001334A2"/>
    <w:rsid w:val="001348C4"/>
    <w:rsid w:val="00135331"/>
    <w:rsid w:val="0013735B"/>
    <w:rsid w:val="00137548"/>
    <w:rsid w:val="001376F4"/>
    <w:rsid w:val="00137BA0"/>
    <w:rsid w:val="00142395"/>
    <w:rsid w:val="00144407"/>
    <w:rsid w:val="0014502F"/>
    <w:rsid w:val="00147D80"/>
    <w:rsid w:val="00151075"/>
    <w:rsid w:val="00152A72"/>
    <w:rsid w:val="00154475"/>
    <w:rsid w:val="00155ECB"/>
    <w:rsid w:val="001609EC"/>
    <w:rsid w:val="001612FD"/>
    <w:rsid w:val="0017109B"/>
    <w:rsid w:val="00172A34"/>
    <w:rsid w:val="0017333F"/>
    <w:rsid w:val="001768CA"/>
    <w:rsid w:val="00176952"/>
    <w:rsid w:val="0017734C"/>
    <w:rsid w:val="00180B8C"/>
    <w:rsid w:val="00181B7E"/>
    <w:rsid w:val="001859A4"/>
    <w:rsid w:val="00185A21"/>
    <w:rsid w:val="00186A62"/>
    <w:rsid w:val="00190564"/>
    <w:rsid w:val="0019449F"/>
    <w:rsid w:val="001976D0"/>
    <w:rsid w:val="0019777E"/>
    <w:rsid w:val="001A160C"/>
    <w:rsid w:val="001A2113"/>
    <w:rsid w:val="001A5C63"/>
    <w:rsid w:val="001B3845"/>
    <w:rsid w:val="001B43D0"/>
    <w:rsid w:val="001B5FB2"/>
    <w:rsid w:val="001B6476"/>
    <w:rsid w:val="001C07D4"/>
    <w:rsid w:val="001C57BE"/>
    <w:rsid w:val="001C5BD6"/>
    <w:rsid w:val="001C5C6E"/>
    <w:rsid w:val="001C690D"/>
    <w:rsid w:val="001C6A49"/>
    <w:rsid w:val="001D029B"/>
    <w:rsid w:val="001D06D1"/>
    <w:rsid w:val="001D1709"/>
    <w:rsid w:val="001D4A33"/>
    <w:rsid w:val="001D5969"/>
    <w:rsid w:val="001D5A2D"/>
    <w:rsid w:val="001D5D0C"/>
    <w:rsid w:val="001E0A7D"/>
    <w:rsid w:val="001E14BE"/>
    <w:rsid w:val="001E3BF4"/>
    <w:rsid w:val="001E4E28"/>
    <w:rsid w:val="001E5CBC"/>
    <w:rsid w:val="001E60A4"/>
    <w:rsid w:val="001E7BB1"/>
    <w:rsid w:val="001F0867"/>
    <w:rsid w:val="001F08BD"/>
    <w:rsid w:val="001F094D"/>
    <w:rsid w:val="001F1628"/>
    <w:rsid w:val="001F25C6"/>
    <w:rsid w:val="001F4896"/>
    <w:rsid w:val="001F4FA6"/>
    <w:rsid w:val="001F4FF3"/>
    <w:rsid w:val="001F5D8F"/>
    <w:rsid w:val="001F6079"/>
    <w:rsid w:val="001F61B2"/>
    <w:rsid w:val="001F6F53"/>
    <w:rsid w:val="001F7B1A"/>
    <w:rsid w:val="00205A71"/>
    <w:rsid w:val="0020774F"/>
    <w:rsid w:val="00211D6B"/>
    <w:rsid w:val="00214D19"/>
    <w:rsid w:val="002153B2"/>
    <w:rsid w:val="00215922"/>
    <w:rsid w:val="00215F0D"/>
    <w:rsid w:val="00216CAF"/>
    <w:rsid w:val="00217396"/>
    <w:rsid w:val="0022071B"/>
    <w:rsid w:val="002207B6"/>
    <w:rsid w:val="00220936"/>
    <w:rsid w:val="00222470"/>
    <w:rsid w:val="002224CF"/>
    <w:rsid w:val="002272CA"/>
    <w:rsid w:val="00231CDD"/>
    <w:rsid w:val="00236DBE"/>
    <w:rsid w:val="00241514"/>
    <w:rsid w:val="0024209B"/>
    <w:rsid w:val="00242673"/>
    <w:rsid w:val="00243AB8"/>
    <w:rsid w:val="002451F6"/>
    <w:rsid w:val="00245902"/>
    <w:rsid w:val="0024632D"/>
    <w:rsid w:val="0024733F"/>
    <w:rsid w:val="00247C6B"/>
    <w:rsid w:val="00250E79"/>
    <w:rsid w:val="002544E7"/>
    <w:rsid w:val="002600F5"/>
    <w:rsid w:val="002602DD"/>
    <w:rsid w:val="00262C96"/>
    <w:rsid w:val="002639A2"/>
    <w:rsid w:val="00274DC3"/>
    <w:rsid w:val="002752D8"/>
    <w:rsid w:val="002777AF"/>
    <w:rsid w:val="00280B63"/>
    <w:rsid w:val="0028547F"/>
    <w:rsid w:val="00285C30"/>
    <w:rsid w:val="00285F7A"/>
    <w:rsid w:val="00287728"/>
    <w:rsid w:val="002911E5"/>
    <w:rsid w:val="00293FE7"/>
    <w:rsid w:val="00295B87"/>
    <w:rsid w:val="00295CF3"/>
    <w:rsid w:val="002975A7"/>
    <w:rsid w:val="002A3B38"/>
    <w:rsid w:val="002A3C6F"/>
    <w:rsid w:val="002A4F6C"/>
    <w:rsid w:val="002B1197"/>
    <w:rsid w:val="002B216E"/>
    <w:rsid w:val="002B22FA"/>
    <w:rsid w:val="002B306D"/>
    <w:rsid w:val="002B4BFB"/>
    <w:rsid w:val="002B7746"/>
    <w:rsid w:val="002C04D6"/>
    <w:rsid w:val="002C0D85"/>
    <w:rsid w:val="002C0FA7"/>
    <w:rsid w:val="002C3371"/>
    <w:rsid w:val="002C7FCC"/>
    <w:rsid w:val="002D1F6C"/>
    <w:rsid w:val="002D40E8"/>
    <w:rsid w:val="002D6FE5"/>
    <w:rsid w:val="002E026B"/>
    <w:rsid w:val="002E0339"/>
    <w:rsid w:val="002E0695"/>
    <w:rsid w:val="002E1709"/>
    <w:rsid w:val="002E1DA3"/>
    <w:rsid w:val="002E3605"/>
    <w:rsid w:val="002E3E0C"/>
    <w:rsid w:val="002E6E34"/>
    <w:rsid w:val="002F0921"/>
    <w:rsid w:val="002F1B29"/>
    <w:rsid w:val="002F5C1E"/>
    <w:rsid w:val="002F5E81"/>
    <w:rsid w:val="002F6157"/>
    <w:rsid w:val="002F685C"/>
    <w:rsid w:val="003006C0"/>
    <w:rsid w:val="00300AF0"/>
    <w:rsid w:val="00302770"/>
    <w:rsid w:val="00302CF7"/>
    <w:rsid w:val="00303416"/>
    <w:rsid w:val="00303F66"/>
    <w:rsid w:val="0030686F"/>
    <w:rsid w:val="003068FF"/>
    <w:rsid w:val="00306D6F"/>
    <w:rsid w:val="00307745"/>
    <w:rsid w:val="00310DD4"/>
    <w:rsid w:val="00311F88"/>
    <w:rsid w:val="0031261A"/>
    <w:rsid w:val="00312EC8"/>
    <w:rsid w:val="0031363C"/>
    <w:rsid w:val="003154AF"/>
    <w:rsid w:val="00316D0B"/>
    <w:rsid w:val="003175C7"/>
    <w:rsid w:val="003210F1"/>
    <w:rsid w:val="003221FC"/>
    <w:rsid w:val="00324CD9"/>
    <w:rsid w:val="0032568D"/>
    <w:rsid w:val="00325C1E"/>
    <w:rsid w:val="0032637C"/>
    <w:rsid w:val="003300E4"/>
    <w:rsid w:val="0033118F"/>
    <w:rsid w:val="00332A36"/>
    <w:rsid w:val="00333355"/>
    <w:rsid w:val="00336A95"/>
    <w:rsid w:val="00337F18"/>
    <w:rsid w:val="00341923"/>
    <w:rsid w:val="003454E4"/>
    <w:rsid w:val="00350094"/>
    <w:rsid w:val="0035428E"/>
    <w:rsid w:val="00354A64"/>
    <w:rsid w:val="00356A04"/>
    <w:rsid w:val="00361535"/>
    <w:rsid w:val="003631AF"/>
    <w:rsid w:val="00366B87"/>
    <w:rsid w:val="003675D7"/>
    <w:rsid w:val="0037131E"/>
    <w:rsid w:val="00372D6E"/>
    <w:rsid w:val="00376609"/>
    <w:rsid w:val="00376927"/>
    <w:rsid w:val="00380293"/>
    <w:rsid w:val="003838B4"/>
    <w:rsid w:val="0038590E"/>
    <w:rsid w:val="00385EC9"/>
    <w:rsid w:val="00386646"/>
    <w:rsid w:val="00386D6F"/>
    <w:rsid w:val="00390B8E"/>
    <w:rsid w:val="0039352E"/>
    <w:rsid w:val="00394AED"/>
    <w:rsid w:val="003A1074"/>
    <w:rsid w:val="003A1813"/>
    <w:rsid w:val="003A259B"/>
    <w:rsid w:val="003A3338"/>
    <w:rsid w:val="003A3826"/>
    <w:rsid w:val="003A4A05"/>
    <w:rsid w:val="003A7240"/>
    <w:rsid w:val="003A7C52"/>
    <w:rsid w:val="003A7CAA"/>
    <w:rsid w:val="003B0A73"/>
    <w:rsid w:val="003B1100"/>
    <w:rsid w:val="003B118A"/>
    <w:rsid w:val="003B15D0"/>
    <w:rsid w:val="003B2F52"/>
    <w:rsid w:val="003B38A6"/>
    <w:rsid w:val="003B4959"/>
    <w:rsid w:val="003B6167"/>
    <w:rsid w:val="003C13D5"/>
    <w:rsid w:val="003C1556"/>
    <w:rsid w:val="003C17D3"/>
    <w:rsid w:val="003C38F9"/>
    <w:rsid w:val="003C416D"/>
    <w:rsid w:val="003C573E"/>
    <w:rsid w:val="003C5B44"/>
    <w:rsid w:val="003C62A8"/>
    <w:rsid w:val="003D2410"/>
    <w:rsid w:val="003D3E3D"/>
    <w:rsid w:val="003D425C"/>
    <w:rsid w:val="003D499D"/>
    <w:rsid w:val="003D646E"/>
    <w:rsid w:val="003E3D45"/>
    <w:rsid w:val="003E6A9F"/>
    <w:rsid w:val="003F0F38"/>
    <w:rsid w:val="003F2428"/>
    <w:rsid w:val="003F2EC3"/>
    <w:rsid w:val="003F45A4"/>
    <w:rsid w:val="003F533C"/>
    <w:rsid w:val="003F5C82"/>
    <w:rsid w:val="003F63E6"/>
    <w:rsid w:val="003F69CF"/>
    <w:rsid w:val="003F6AFE"/>
    <w:rsid w:val="004018E2"/>
    <w:rsid w:val="00401EF7"/>
    <w:rsid w:val="00404E99"/>
    <w:rsid w:val="00406281"/>
    <w:rsid w:val="00406B26"/>
    <w:rsid w:val="00407300"/>
    <w:rsid w:val="0041331A"/>
    <w:rsid w:val="0041345F"/>
    <w:rsid w:val="00414B3D"/>
    <w:rsid w:val="00421221"/>
    <w:rsid w:val="00422097"/>
    <w:rsid w:val="00425D05"/>
    <w:rsid w:val="00427DF5"/>
    <w:rsid w:val="00430F9C"/>
    <w:rsid w:val="00432E33"/>
    <w:rsid w:val="00433B70"/>
    <w:rsid w:val="00435A0C"/>
    <w:rsid w:val="00436094"/>
    <w:rsid w:val="004401AA"/>
    <w:rsid w:val="00444CF4"/>
    <w:rsid w:val="004464EF"/>
    <w:rsid w:val="004474A6"/>
    <w:rsid w:val="00447DA1"/>
    <w:rsid w:val="00447F40"/>
    <w:rsid w:val="00450716"/>
    <w:rsid w:val="00453FC0"/>
    <w:rsid w:val="004556F0"/>
    <w:rsid w:val="00455940"/>
    <w:rsid w:val="00457667"/>
    <w:rsid w:val="00460934"/>
    <w:rsid w:val="00460EFC"/>
    <w:rsid w:val="004633DE"/>
    <w:rsid w:val="00464DC8"/>
    <w:rsid w:val="00465254"/>
    <w:rsid w:val="00471349"/>
    <w:rsid w:val="00472C57"/>
    <w:rsid w:val="00473B02"/>
    <w:rsid w:val="0047441E"/>
    <w:rsid w:val="00476067"/>
    <w:rsid w:val="0047781F"/>
    <w:rsid w:val="004802D4"/>
    <w:rsid w:val="004809CF"/>
    <w:rsid w:val="0048335A"/>
    <w:rsid w:val="0048535F"/>
    <w:rsid w:val="004858CD"/>
    <w:rsid w:val="00487921"/>
    <w:rsid w:val="004906B9"/>
    <w:rsid w:val="004910BA"/>
    <w:rsid w:val="004943BB"/>
    <w:rsid w:val="0049491F"/>
    <w:rsid w:val="00494D68"/>
    <w:rsid w:val="00495042"/>
    <w:rsid w:val="0049691F"/>
    <w:rsid w:val="004A07D1"/>
    <w:rsid w:val="004A2ADB"/>
    <w:rsid w:val="004A3973"/>
    <w:rsid w:val="004A4567"/>
    <w:rsid w:val="004A4754"/>
    <w:rsid w:val="004A4D17"/>
    <w:rsid w:val="004B23B8"/>
    <w:rsid w:val="004B3056"/>
    <w:rsid w:val="004B47CB"/>
    <w:rsid w:val="004B5D2F"/>
    <w:rsid w:val="004C2376"/>
    <w:rsid w:val="004C7F43"/>
    <w:rsid w:val="004D3AB9"/>
    <w:rsid w:val="004D3B04"/>
    <w:rsid w:val="004D450C"/>
    <w:rsid w:val="004D5E92"/>
    <w:rsid w:val="004D62CA"/>
    <w:rsid w:val="004D78A0"/>
    <w:rsid w:val="004D7C18"/>
    <w:rsid w:val="004E1D4E"/>
    <w:rsid w:val="004E2453"/>
    <w:rsid w:val="004E682E"/>
    <w:rsid w:val="004F265B"/>
    <w:rsid w:val="004F2961"/>
    <w:rsid w:val="004F346E"/>
    <w:rsid w:val="004F49AF"/>
    <w:rsid w:val="004F5BD0"/>
    <w:rsid w:val="00500D75"/>
    <w:rsid w:val="0050425A"/>
    <w:rsid w:val="005055C9"/>
    <w:rsid w:val="005130B4"/>
    <w:rsid w:val="005136AD"/>
    <w:rsid w:val="005146D3"/>
    <w:rsid w:val="00515C56"/>
    <w:rsid w:val="0051650E"/>
    <w:rsid w:val="005224FC"/>
    <w:rsid w:val="00523474"/>
    <w:rsid w:val="00524486"/>
    <w:rsid w:val="00526F23"/>
    <w:rsid w:val="005352BE"/>
    <w:rsid w:val="00535771"/>
    <w:rsid w:val="00540153"/>
    <w:rsid w:val="00544857"/>
    <w:rsid w:val="00561711"/>
    <w:rsid w:val="00563CEE"/>
    <w:rsid w:val="005642E1"/>
    <w:rsid w:val="005707F6"/>
    <w:rsid w:val="00571BBA"/>
    <w:rsid w:val="005764E2"/>
    <w:rsid w:val="00576A5B"/>
    <w:rsid w:val="0058092C"/>
    <w:rsid w:val="00581C9C"/>
    <w:rsid w:val="0058387F"/>
    <w:rsid w:val="00584D45"/>
    <w:rsid w:val="00590B89"/>
    <w:rsid w:val="0059114C"/>
    <w:rsid w:val="00593BA6"/>
    <w:rsid w:val="00593C7F"/>
    <w:rsid w:val="00594C88"/>
    <w:rsid w:val="00596429"/>
    <w:rsid w:val="00597D23"/>
    <w:rsid w:val="005A027A"/>
    <w:rsid w:val="005A2D32"/>
    <w:rsid w:val="005A6411"/>
    <w:rsid w:val="005A7B61"/>
    <w:rsid w:val="005B1703"/>
    <w:rsid w:val="005B615D"/>
    <w:rsid w:val="005B67C8"/>
    <w:rsid w:val="005B69BB"/>
    <w:rsid w:val="005B6B6D"/>
    <w:rsid w:val="005C11E2"/>
    <w:rsid w:val="005C1CF1"/>
    <w:rsid w:val="005C3C7F"/>
    <w:rsid w:val="005C539A"/>
    <w:rsid w:val="005C5CA9"/>
    <w:rsid w:val="005D0D55"/>
    <w:rsid w:val="005D2D10"/>
    <w:rsid w:val="005E00CE"/>
    <w:rsid w:val="005E0467"/>
    <w:rsid w:val="005E0846"/>
    <w:rsid w:val="005E09F4"/>
    <w:rsid w:val="005E1F17"/>
    <w:rsid w:val="005E373D"/>
    <w:rsid w:val="005E3DC0"/>
    <w:rsid w:val="005E3E9E"/>
    <w:rsid w:val="005E4A5D"/>
    <w:rsid w:val="005E5D1B"/>
    <w:rsid w:val="005E69D5"/>
    <w:rsid w:val="005F4061"/>
    <w:rsid w:val="005F4C08"/>
    <w:rsid w:val="005F7745"/>
    <w:rsid w:val="00601D70"/>
    <w:rsid w:val="0060212C"/>
    <w:rsid w:val="00603447"/>
    <w:rsid w:val="00604315"/>
    <w:rsid w:val="00604401"/>
    <w:rsid w:val="00604F76"/>
    <w:rsid w:val="00605121"/>
    <w:rsid w:val="00606CBD"/>
    <w:rsid w:val="006077AB"/>
    <w:rsid w:val="006119B7"/>
    <w:rsid w:val="006136CA"/>
    <w:rsid w:val="006147FD"/>
    <w:rsid w:val="00614B13"/>
    <w:rsid w:val="00615E8F"/>
    <w:rsid w:val="006161A1"/>
    <w:rsid w:val="00616275"/>
    <w:rsid w:val="0061725E"/>
    <w:rsid w:val="0061783F"/>
    <w:rsid w:val="00620A11"/>
    <w:rsid w:val="006238B7"/>
    <w:rsid w:val="006349C6"/>
    <w:rsid w:val="00634E49"/>
    <w:rsid w:val="00635238"/>
    <w:rsid w:val="00637A50"/>
    <w:rsid w:val="006404C1"/>
    <w:rsid w:val="00642FA1"/>
    <w:rsid w:val="00646779"/>
    <w:rsid w:val="00650A09"/>
    <w:rsid w:val="00650F59"/>
    <w:rsid w:val="00652654"/>
    <w:rsid w:val="006539CF"/>
    <w:rsid w:val="00655E72"/>
    <w:rsid w:val="006605D3"/>
    <w:rsid w:val="00661CF8"/>
    <w:rsid w:val="00664D2E"/>
    <w:rsid w:val="00666A58"/>
    <w:rsid w:val="00666B2F"/>
    <w:rsid w:val="006670B0"/>
    <w:rsid w:val="00671EB4"/>
    <w:rsid w:val="00672211"/>
    <w:rsid w:val="00672398"/>
    <w:rsid w:val="00672CBF"/>
    <w:rsid w:val="00672DC8"/>
    <w:rsid w:val="00672EE4"/>
    <w:rsid w:val="00673712"/>
    <w:rsid w:val="0067418C"/>
    <w:rsid w:val="006747B3"/>
    <w:rsid w:val="00674872"/>
    <w:rsid w:val="006768AD"/>
    <w:rsid w:val="00676F1E"/>
    <w:rsid w:val="00683D80"/>
    <w:rsid w:val="00684A65"/>
    <w:rsid w:val="0068686F"/>
    <w:rsid w:val="006872FA"/>
    <w:rsid w:val="00690876"/>
    <w:rsid w:val="00692284"/>
    <w:rsid w:val="00692F81"/>
    <w:rsid w:val="00694013"/>
    <w:rsid w:val="006A3A01"/>
    <w:rsid w:val="006A5F33"/>
    <w:rsid w:val="006A6C89"/>
    <w:rsid w:val="006B2176"/>
    <w:rsid w:val="006B5261"/>
    <w:rsid w:val="006B5E6C"/>
    <w:rsid w:val="006C0A05"/>
    <w:rsid w:val="006C1396"/>
    <w:rsid w:val="006C201F"/>
    <w:rsid w:val="006C2B82"/>
    <w:rsid w:val="006C4FE4"/>
    <w:rsid w:val="006C5AFF"/>
    <w:rsid w:val="006C6FD9"/>
    <w:rsid w:val="006C723D"/>
    <w:rsid w:val="006D0108"/>
    <w:rsid w:val="006D0FC2"/>
    <w:rsid w:val="006D2528"/>
    <w:rsid w:val="006D2989"/>
    <w:rsid w:val="006D5824"/>
    <w:rsid w:val="006D6519"/>
    <w:rsid w:val="006E03DE"/>
    <w:rsid w:val="006E222A"/>
    <w:rsid w:val="006E48AE"/>
    <w:rsid w:val="006E520C"/>
    <w:rsid w:val="006F0BD4"/>
    <w:rsid w:val="006F13B3"/>
    <w:rsid w:val="006F39A5"/>
    <w:rsid w:val="006F68CB"/>
    <w:rsid w:val="00700026"/>
    <w:rsid w:val="00700C39"/>
    <w:rsid w:val="00702628"/>
    <w:rsid w:val="007044B2"/>
    <w:rsid w:val="007100DA"/>
    <w:rsid w:val="00711EC2"/>
    <w:rsid w:val="00713CA2"/>
    <w:rsid w:val="00714B58"/>
    <w:rsid w:val="00715530"/>
    <w:rsid w:val="00715A8C"/>
    <w:rsid w:val="007164F4"/>
    <w:rsid w:val="00716D67"/>
    <w:rsid w:val="00717749"/>
    <w:rsid w:val="007230C8"/>
    <w:rsid w:val="007236B4"/>
    <w:rsid w:val="00724243"/>
    <w:rsid w:val="00724990"/>
    <w:rsid w:val="00727C68"/>
    <w:rsid w:val="00727DC7"/>
    <w:rsid w:val="00731EFD"/>
    <w:rsid w:val="00734ABF"/>
    <w:rsid w:val="00735BC3"/>
    <w:rsid w:val="007413C7"/>
    <w:rsid w:val="00743D56"/>
    <w:rsid w:val="00744702"/>
    <w:rsid w:val="00746D66"/>
    <w:rsid w:val="00747CD8"/>
    <w:rsid w:val="00751500"/>
    <w:rsid w:val="007550CB"/>
    <w:rsid w:val="0075630F"/>
    <w:rsid w:val="007575BE"/>
    <w:rsid w:val="0075793E"/>
    <w:rsid w:val="00757E54"/>
    <w:rsid w:val="0076134C"/>
    <w:rsid w:val="007620F6"/>
    <w:rsid w:val="0076717F"/>
    <w:rsid w:val="007676AE"/>
    <w:rsid w:val="00770542"/>
    <w:rsid w:val="00771D08"/>
    <w:rsid w:val="007736AF"/>
    <w:rsid w:val="00783E93"/>
    <w:rsid w:val="007857BB"/>
    <w:rsid w:val="00786922"/>
    <w:rsid w:val="00790E74"/>
    <w:rsid w:val="007912E2"/>
    <w:rsid w:val="0079212F"/>
    <w:rsid w:val="00792CD1"/>
    <w:rsid w:val="0079320F"/>
    <w:rsid w:val="0079514D"/>
    <w:rsid w:val="00795EB6"/>
    <w:rsid w:val="007963F3"/>
    <w:rsid w:val="007A02BA"/>
    <w:rsid w:val="007A1C9E"/>
    <w:rsid w:val="007A28F1"/>
    <w:rsid w:val="007A2DFC"/>
    <w:rsid w:val="007A3618"/>
    <w:rsid w:val="007A7B92"/>
    <w:rsid w:val="007B011D"/>
    <w:rsid w:val="007B0B10"/>
    <w:rsid w:val="007B34B7"/>
    <w:rsid w:val="007B4519"/>
    <w:rsid w:val="007B54DF"/>
    <w:rsid w:val="007B780D"/>
    <w:rsid w:val="007C0BB0"/>
    <w:rsid w:val="007C13C4"/>
    <w:rsid w:val="007C2A17"/>
    <w:rsid w:val="007C2CCF"/>
    <w:rsid w:val="007C34BE"/>
    <w:rsid w:val="007C6777"/>
    <w:rsid w:val="007C7031"/>
    <w:rsid w:val="007D0D19"/>
    <w:rsid w:val="007D0FA4"/>
    <w:rsid w:val="007D1AC1"/>
    <w:rsid w:val="007D2855"/>
    <w:rsid w:val="007D5538"/>
    <w:rsid w:val="007D6394"/>
    <w:rsid w:val="007E0527"/>
    <w:rsid w:val="007E0553"/>
    <w:rsid w:val="007E0931"/>
    <w:rsid w:val="007E0D2F"/>
    <w:rsid w:val="007E3DF2"/>
    <w:rsid w:val="007E7448"/>
    <w:rsid w:val="007F2ADB"/>
    <w:rsid w:val="007F3698"/>
    <w:rsid w:val="007F5058"/>
    <w:rsid w:val="007F5AF7"/>
    <w:rsid w:val="008005EC"/>
    <w:rsid w:val="0080346A"/>
    <w:rsid w:val="0080482D"/>
    <w:rsid w:val="00805C0C"/>
    <w:rsid w:val="00807F54"/>
    <w:rsid w:val="008100F0"/>
    <w:rsid w:val="008104AC"/>
    <w:rsid w:val="00811924"/>
    <w:rsid w:val="00812DBE"/>
    <w:rsid w:val="0081460E"/>
    <w:rsid w:val="008148D7"/>
    <w:rsid w:val="00814F96"/>
    <w:rsid w:val="00815EC3"/>
    <w:rsid w:val="00823B83"/>
    <w:rsid w:val="008316B8"/>
    <w:rsid w:val="00833554"/>
    <w:rsid w:val="0084365E"/>
    <w:rsid w:val="00843EAA"/>
    <w:rsid w:val="00847214"/>
    <w:rsid w:val="00847DEF"/>
    <w:rsid w:val="0085029C"/>
    <w:rsid w:val="00851859"/>
    <w:rsid w:val="008519C8"/>
    <w:rsid w:val="008547DA"/>
    <w:rsid w:val="00854B24"/>
    <w:rsid w:val="00854BB2"/>
    <w:rsid w:val="008567A3"/>
    <w:rsid w:val="008601E7"/>
    <w:rsid w:val="00865AB4"/>
    <w:rsid w:val="00866EAA"/>
    <w:rsid w:val="00870811"/>
    <w:rsid w:val="00874CA1"/>
    <w:rsid w:val="008752E6"/>
    <w:rsid w:val="008777CA"/>
    <w:rsid w:val="008778D7"/>
    <w:rsid w:val="0088054C"/>
    <w:rsid w:val="0088130B"/>
    <w:rsid w:val="008817BE"/>
    <w:rsid w:val="00882C1F"/>
    <w:rsid w:val="00887796"/>
    <w:rsid w:val="00894936"/>
    <w:rsid w:val="00894ECB"/>
    <w:rsid w:val="008954DD"/>
    <w:rsid w:val="00897B3A"/>
    <w:rsid w:val="008A0D7C"/>
    <w:rsid w:val="008A561B"/>
    <w:rsid w:val="008A5E4A"/>
    <w:rsid w:val="008A6332"/>
    <w:rsid w:val="008A7D42"/>
    <w:rsid w:val="008A7E61"/>
    <w:rsid w:val="008B1451"/>
    <w:rsid w:val="008B24F9"/>
    <w:rsid w:val="008B2698"/>
    <w:rsid w:val="008B3B64"/>
    <w:rsid w:val="008B42C3"/>
    <w:rsid w:val="008B6112"/>
    <w:rsid w:val="008B6495"/>
    <w:rsid w:val="008B64BC"/>
    <w:rsid w:val="008B7F05"/>
    <w:rsid w:val="008C1C1C"/>
    <w:rsid w:val="008C380E"/>
    <w:rsid w:val="008C3FC9"/>
    <w:rsid w:val="008C46ED"/>
    <w:rsid w:val="008C6361"/>
    <w:rsid w:val="008C68AF"/>
    <w:rsid w:val="008C7DB9"/>
    <w:rsid w:val="008D0B6B"/>
    <w:rsid w:val="008D26B5"/>
    <w:rsid w:val="008D44B5"/>
    <w:rsid w:val="008D6161"/>
    <w:rsid w:val="008E0E5A"/>
    <w:rsid w:val="008E21D4"/>
    <w:rsid w:val="008E35A3"/>
    <w:rsid w:val="008E3755"/>
    <w:rsid w:val="008E5A8A"/>
    <w:rsid w:val="008E7199"/>
    <w:rsid w:val="008F10C4"/>
    <w:rsid w:val="008F4C07"/>
    <w:rsid w:val="008F5A49"/>
    <w:rsid w:val="008F77ED"/>
    <w:rsid w:val="00902970"/>
    <w:rsid w:val="00904343"/>
    <w:rsid w:val="00904DCB"/>
    <w:rsid w:val="00907E79"/>
    <w:rsid w:val="009169A8"/>
    <w:rsid w:val="009175FD"/>
    <w:rsid w:val="009209C5"/>
    <w:rsid w:val="00921430"/>
    <w:rsid w:val="00921E44"/>
    <w:rsid w:val="00922917"/>
    <w:rsid w:val="00926CD6"/>
    <w:rsid w:val="00926F46"/>
    <w:rsid w:val="00927150"/>
    <w:rsid w:val="009308E6"/>
    <w:rsid w:val="00931957"/>
    <w:rsid w:val="00935A55"/>
    <w:rsid w:val="009460E3"/>
    <w:rsid w:val="009500D3"/>
    <w:rsid w:val="00950B19"/>
    <w:rsid w:val="00953213"/>
    <w:rsid w:val="009537C3"/>
    <w:rsid w:val="0095381E"/>
    <w:rsid w:val="00956431"/>
    <w:rsid w:val="00957F5C"/>
    <w:rsid w:val="00963242"/>
    <w:rsid w:val="00963710"/>
    <w:rsid w:val="00964AAF"/>
    <w:rsid w:val="0097022A"/>
    <w:rsid w:val="00970FEB"/>
    <w:rsid w:val="009762E5"/>
    <w:rsid w:val="009765F6"/>
    <w:rsid w:val="009811B0"/>
    <w:rsid w:val="009828B9"/>
    <w:rsid w:val="00983BC2"/>
    <w:rsid w:val="009863BF"/>
    <w:rsid w:val="009911B9"/>
    <w:rsid w:val="009914A9"/>
    <w:rsid w:val="00991A10"/>
    <w:rsid w:val="00991C04"/>
    <w:rsid w:val="009921A9"/>
    <w:rsid w:val="00992EFB"/>
    <w:rsid w:val="00996173"/>
    <w:rsid w:val="00997D75"/>
    <w:rsid w:val="00997DF4"/>
    <w:rsid w:val="009A026C"/>
    <w:rsid w:val="009A1B86"/>
    <w:rsid w:val="009A214F"/>
    <w:rsid w:val="009A441D"/>
    <w:rsid w:val="009A7364"/>
    <w:rsid w:val="009A7F39"/>
    <w:rsid w:val="009B0586"/>
    <w:rsid w:val="009B0D37"/>
    <w:rsid w:val="009B2C19"/>
    <w:rsid w:val="009B2D0C"/>
    <w:rsid w:val="009B5F75"/>
    <w:rsid w:val="009B6068"/>
    <w:rsid w:val="009B7E5A"/>
    <w:rsid w:val="009C053E"/>
    <w:rsid w:val="009C6923"/>
    <w:rsid w:val="009C6AD1"/>
    <w:rsid w:val="009D01A3"/>
    <w:rsid w:val="009D0485"/>
    <w:rsid w:val="009D061D"/>
    <w:rsid w:val="009D0818"/>
    <w:rsid w:val="009D6A37"/>
    <w:rsid w:val="009E28A7"/>
    <w:rsid w:val="009E54F6"/>
    <w:rsid w:val="009F26C1"/>
    <w:rsid w:val="009F5803"/>
    <w:rsid w:val="009F587D"/>
    <w:rsid w:val="009F6084"/>
    <w:rsid w:val="009F63E4"/>
    <w:rsid w:val="009F6FFE"/>
    <w:rsid w:val="009F714B"/>
    <w:rsid w:val="00A00958"/>
    <w:rsid w:val="00A00E9E"/>
    <w:rsid w:val="00A01BE3"/>
    <w:rsid w:val="00A03B50"/>
    <w:rsid w:val="00A0494C"/>
    <w:rsid w:val="00A052AE"/>
    <w:rsid w:val="00A05AC7"/>
    <w:rsid w:val="00A06D3E"/>
    <w:rsid w:val="00A100C4"/>
    <w:rsid w:val="00A10245"/>
    <w:rsid w:val="00A1223E"/>
    <w:rsid w:val="00A148CE"/>
    <w:rsid w:val="00A149FF"/>
    <w:rsid w:val="00A20AC4"/>
    <w:rsid w:val="00A20F6A"/>
    <w:rsid w:val="00A22A28"/>
    <w:rsid w:val="00A24063"/>
    <w:rsid w:val="00A24A9A"/>
    <w:rsid w:val="00A2698E"/>
    <w:rsid w:val="00A2726D"/>
    <w:rsid w:val="00A27289"/>
    <w:rsid w:val="00A2799E"/>
    <w:rsid w:val="00A31076"/>
    <w:rsid w:val="00A323B0"/>
    <w:rsid w:val="00A33202"/>
    <w:rsid w:val="00A33439"/>
    <w:rsid w:val="00A335CF"/>
    <w:rsid w:val="00A34125"/>
    <w:rsid w:val="00A35E12"/>
    <w:rsid w:val="00A36121"/>
    <w:rsid w:val="00A361A2"/>
    <w:rsid w:val="00A36DF9"/>
    <w:rsid w:val="00A37048"/>
    <w:rsid w:val="00A37AE9"/>
    <w:rsid w:val="00A42D59"/>
    <w:rsid w:val="00A43ADA"/>
    <w:rsid w:val="00A47B85"/>
    <w:rsid w:val="00A50E27"/>
    <w:rsid w:val="00A51FE0"/>
    <w:rsid w:val="00A52BFA"/>
    <w:rsid w:val="00A52D14"/>
    <w:rsid w:val="00A54195"/>
    <w:rsid w:val="00A54A44"/>
    <w:rsid w:val="00A55F88"/>
    <w:rsid w:val="00A62791"/>
    <w:rsid w:val="00A65059"/>
    <w:rsid w:val="00A67F89"/>
    <w:rsid w:val="00A71301"/>
    <w:rsid w:val="00A729C2"/>
    <w:rsid w:val="00A8065A"/>
    <w:rsid w:val="00A85BB0"/>
    <w:rsid w:val="00A87662"/>
    <w:rsid w:val="00A877A4"/>
    <w:rsid w:val="00A95709"/>
    <w:rsid w:val="00A9589B"/>
    <w:rsid w:val="00A96141"/>
    <w:rsid w:val="00A976E3"/>
    <w:rsid w:val="00AA2355"/>
    <w:rsid w:val="00AA27B3"/>
    <w:rsid w:val="00AA2D09"/>
    <w:rsid w:val="00AA4C62"/>
    <w:rsid w:val="00AA4D2D"/>
    <w:rsid w:val="00AA51A0"/>
    <w:rsid w:val="00AA7CE5"/>
    <w:rsid w:val="00AB0291"/>
    <w:rsid w:val="00AB16B5"/>
    <w:rsid w:val="00AB17E2"/>
    <w:rsid w:val="00AB3160"/>
    <w:rsid w:val="00AB33A5"/>
    <w:rsid w:val="00AB51B2"/>
    <w:rsid w:val="00AB5E42"/>
    <w:rsid w:val="00AB60D4"/>
    <w:rsid w:val="00AB7C02"/>
    <w:rsid w:val="00AC0AED"/>
    <w:rsid w:val="00AC25DF"/>
    <w:rsid w:val="00AC2FE5"/>
    <w:rsid w:val="00AC454F"/>
    <w:rsid w:val="00AC4FBD"/>
    <w:rsid w:val="00AC5D3D"/>
    <w:rsid w:val="00AD1BD6"/>
    <w:rsid w:val="00AD3C80"/>
    <w:rsid w:val="00AD49E5"/>
    <w:rsid w:val="00AD6471"/>
    <w:rsid w:val="00AD652B"/>
    <w:rsid w:val="00AE4815"/>
    <w:rsid w:val="00AE5091"/>
    <w:rsid w:val="00AF0B9A"/>
    <w:rsid w:val="00AF1BD8"/>
    <w:rsid w:val="00AF4506"/>
    <w:rsid w:val="00AF6271"/>
    <w:rsid w:val="00B00076"/>
    <w:rsid w:val="00B041D8"/>
    <w:rsid w:val="00B06C85"/>
    <w:rsid w:val="00B072FB"/>
    <w:rsid w:val="00B10F6B"/>
    <w:rsid w:val="00B1129C"/>
    <w:rsid w:val="00B11B39"/>
    <w:rsid w:val="00B1258D"/>
    <w:rsid w:val="00B13C47"/>
    <w:rsid w:val="00B14303"/>
    <w:rsid w:val="00B16E96"/>
    <w:rsid w:val="00B175BB"/>
    <w:rsid w:val="00B225C0"/>
    <w:rsid w:val="00B237CD"/>
    <w:rsid w:val="00B2752E"/>
    <w:rsid w:val="00B33F0A"/>
    <w:rsid w:val="00B3532F"/>
    <w:rsid w:val="00B37BED"/>
    <w:rsid w:val="00B37CDA"/>
    <w:rsid w:val="00B41B95"/>
    <w:rsid w:val="00B41D96"/>
    <w:rsid w:val="00B423A9"/>
    <w:rsid w:val="00B42E36"/>
    <w:rsid w:val="00B43826"/>
    <w:rsid w:val="00B448B5"/>
    <w:rsid w:val="00B45407"/>
    <w:rsid w:val="00B46614"/>
    <w:rsid w:val="00B4736D"/>
    <w:rsid w:val="00B479EB"/>
    <w:rsid w:val="00B53390"/>
    <w:rsid w:val="00B53521"/>
    <w:rsid w:val="00B57DDA"/>
    <w:rsid w:val="00B60102"/>
    <w:rsid w:val="00B61D60"/>
    <w:rsid w:val="00B62F2F"/>
    <w:rsid w:val="00B6322E"/>
    <w:rsid w:val="00B633DB"/>
    <w:rsid w:val="00B640AB"/>
    <w:rsid w:val="00B649B6"/>
    <w:rsid w:val="00B660A6"/>
    <w:rsid w:val="00B66EBE"/>
    <w:rsid w:val="00B670DC"/>
    <w:rsid w:val="00B70562"/>
    <w:rsid w:val="00B723FB"/>
    <w:rsid w:val="00B7655F"/>
    <w:rsid w:val="00B82D06"/>
    <w:rsid w:val="00B82DC4"/>
    <w:rsid w:val="00B8486C"/>
    <w:rsid w:val="00B8541F"/>
    <w:rsid w:val="00B870F9"/>
    <w:rsid w:val="00B8715E"/>
    <w:rsid w:val="00B87219"/>
    <w:rsid w:val="00B87CDF"/>
    <w:rsid w:val="00B9135D"/>
    <w:rsid w:val="00B91512"/>
    <w:rsid w:val="00B92391"/>
    <w:rsid w:val="00B92431"/>
    <w:rsid w:val="00B9348A"/>
    <w:rsid w:val="00B934C7"/>
    <w:rsid w:val="00B93DF5"/>
    <w:rsid w:val="00B942E2"/>
    <w:rsid w:val="00BA1760"/>
    <w:rsid w:val="00BB0C60"/>
    <w:rsid w:val="00BB0D62"/>
    <w:rsid w:val="00BB1FA2"/>
    <w:rsid w:val="00BB2891"/>
    <w:rsid w:val="00BB3158"/>
    <w:rsid w:val="00BB63D1"/>
    <w:rsid w:val="00BB6F80"/>
    <w:rsid w:val="00BC247E"/>
    <w:rsid w:val="00BC36A6"/>
    <w:rsid w:val="00BC55BF"/>
    <w:rsid w:val="00BC6B97"/>
    <w:rsid w:val="00BC6DEC"/>
    <w:rsid w:val="00BD1AE8"/>
    <w:rsid w:val="00BD2EF6"/>
    <w:rsid w:val="00BD410B"/>
    <w:rsid w:val="00BD47CD"/>
    <w:rsid w:val="00BD5DFD"/>
    <w:rsid w:val="00BE0566"/>
    <w:rsid w:val="00BE3483"/>
    <w:rsid w:val="00BE7A8C"/>
    <w:rsid w:val="00BF026F"/>
    <w:rsid w:val="00BF2BF5"/>
    <w:rsid w:val="00BF2FA5"/>
    <w:rsid w:val="00BF40A9"/>
    <w:rsid w:val="00BF52D3"/>
    <w:rsid w:val="00C0017A"/>
    <w:rsid w:val="00C001BF"/>
    <w:rsid w:val="00C01792"/>
    <w:rsid w:val="00C044DF"/>
    <w:rsid w:val="00C117B5"/>
    <w:rsid w:val="00C13D4F"/>
    <w:rsid w:val="00C1628D"/>
    <w:rsid w:val="00C17A49"/>
    <w:rsid w:val="00C23C67"/>
    <w:rsid w:val="00C26396"/>
    <w:rsid w:val="00C2737C"/>
    <w:rsid w:val="00C341D0"/>
    <w:rsid w:val="00C3574A"/>
    <w:rsid w:val="00C37BD2"/>
    <w:rsid w:val="00C4046E"/>
    <w:rsid w:val="00C43578"/>
    <w:rsid w:val="00C447B2"/>
    <w:rsid w:val="00C45CD9"/>
    <w:rsid w:val="00C4652E"/>
    <w:rsid w:val="00C5257D"/>
    <w:rsid w:val="00C53A7E"/>
    <w:rsid w:val="00C54074"/>
    <w:rsid w:val="00C555A8"/>
    <w:rsid w:val="00C616BA"/>
    <w:rsid w:val="00C620F0"/>
    <w:rsid w:val="00C6423C"/>
    <w:rsid w:val="00C6713B"/>
    <w:rsid w:val="00C702FC"/>
    <w:rsid w:val="00C71090"/>
    <w:rsid w:val="00C7111F"/>
    <w:rsid w:val="00C72939"/>
    <w:rsid w:val="00C73A34"/>
    <w:rsid w:val="00C764D0"/>
    <w:rsid w:val="00C83CB0"/>
    <w:rsid w:val="00C83F46"/>
    <w:rsid w:val="00C85834"/>
    <w:rsid w:val="00C8777F"/>
    <w:rsid w:val="00C87A66"/>
    <w:rsid w:val="00C90555"/>
    <w:rsid w:val="00C913CE"/>
    <w:rsid w:val="00C91699"/>
    <w:rsid w:val="00C93CCB"/>
    <w:rsid w:val="00C9629C"/>
    <w:rsid w:val="00CA1345"/>
    <w:rsid w:val="00CA46DC"/>
    <w:rsid w:val="00CA4D0C"/>
    <w:rsid w:val="00CA5579"/>
    <w:rsid w:val="00CA5D1D"/>
    <w:rsid w:val="00CA6C24"/>
    <w:rsid w:val="00CA78F0"/>
    <w:rsid w:val="00CB0EE7"/>
    <w:rsid w:val="00CB2917"/>
    <w:rsid w:val="00CB3565"/>
    <w:rsid w:val="00CB565D"/>
    <w:rsid w:val="00CB63BF"/>
    <w:rsid w:val="00CB78B3"/>
    <w:rsid w:val="00CC0BD0"/>
    <w:rsid w:val="00CC2197"/>
    <w:rsid w:val="00CC502C"/>
    <w:rsid w:val="00CD1413"/>
    <w:rsid w:val="00CD1438"/>
    <w:rsid w:val="00CD171B"/>
    <w:rsid w:val="00CD6B74"/>
    <w:rsid w:val="00CD715B"/>
    <w:rsid w:val="00CD7973"/>
    <w:rsid w:val="00CD7BB3"/>
    <w:rsid w:val="00CE2919"/>
    <w:rsid w:val="00CE3047"/>
    <w:rsid w:val="00CE519C"/>
    <w:rsid w:val="00CE7344"/>
    <w:rsid w:val="00CF0187"/>
    <w:rsid w:val="00CF20D6"/>
    <w:rsid w:val="00CF32CB"/>
    <w:rsid w:val="00CF3C00"/>
    <w:rsid w:val="00CF49F1"/>
    <w:rsid w:val="00CF65F4"/>
    <w:rsid w:val="00CF6B4A"/>
    <w:rsid w:val="00D01C72"/>
    <w:rsid w:val="00D037D8"/>
    <w:rsid w:val="00D039CE"/>
    <w:rsid w:val="00D10B59"/>
    <w:rsid w:val="00D10F5B"/>
    <w:rsid w:val="00D14428"/>
    <w:rsid w:val="00D16556"/>
    <w:rsid w:val="00D16702"/>
    <w:rsid w:val="00D20A46"/>
    <w:rsid w:val="00D217A6"/>
    <w:rsid w:val="00D217CE"/>
    <w:rsid w:val="00D21E3F"/>
    <w:rsid w:val="00D23283"/>
    <w:rsid w:val="00D24D1A"/>
    <w:rsid w:val="00D30B8F"/>
    <w:rsid w:val="00D31579"/>
    <w:rsid w:val="00D315D5"/>
    <w:rsid w:val="00D32E0E"/>
    <w:rsid w:val="00D36BB8"/>
    <w:rsid w:val="00D42DD0"/>
    <w:rsid w:val="00D43055"/>
    <w:rsid w:val="00D43FBC"/>
    <w:rsid w:val="00D44184"/>
    <w:rsid w:val="00D4546B"/>
    <w:rsid w:val="00D4567F"/>
    <w:rsid w:val="00D459CA"/>
    <w:rsid w:val="00D45BA8"/>
    <w:rsid w:val="00D509AB"/>
    <w:rsid w:val="00D54CC6"/>
    <w:rsid w:val="00D56EED"/>
    <w:rsid w:val="00D57250"/>
    <w:rsid w:val="00D60DCE"/>
    <w:rsid w:val="00D60DEB"/>
    <w:rsid w:val="00D61D33"/>
    <w:rsid w:val="00D64ABA"/>
    <w:rsid w:val="00D66B3B"/>
    <w:rsid w:val="00D673DE"/>
    <w:rsid w:val="00D70130"/>
    <w:rsid w:val="00D73810"/>
    <w:rsid w:val="00D74056"/>
    <w:rsid w:val="00D745A6"/>
    <w:rsid w:val="00D74E40"/>
    <w:rsid w:val="00D77144"/>
    <w:rsid w:val="00D81CF3"/>
    <w:rsid w:val="00D83FB6"/>
    <w:rsid w:val="00D922E6"/>
    <w:rsid w:val="00D9264D"/>
    <w:rsid w:val="00D9537E"/>
    <w:rsid w:val="00D95DF5"/>
    <w:rsid w:val="00D96E87"/>
    <w:rsid w:val="00D97454"/>
    <w:rsid w:val="00DA1D05"/>
    <w:rsid w:val="00DA258D"/>
    <w:rsid w:val="00DA469A"/>
    <w:rsid w:val="00DA4C08"/>
    <w:rsid w:val="00DA7C35"/>
    <w:rsid w:val="00DB4C57"/>
    <w:rsid w:val="00DC0AE7"/>
    <w:rsid w:val="00DC335A"/>
    <w:rsid w:val="00DC4701"/>
    <w:rsid w:val="00DC58DA"/>
    <w:rsid w:val="00DC5CA5"/>
    <w:rsid w:val="00DC7DEF"/>
    <w:rsid w:val="00DD07D7"/>
    <w:rsid w:val="00DD0E6E"/>
    <w:rsid w:val="00DD7F0C"/>
    <w:rsid w:val="00DE04D0"/>
    <w:rsid w:val="00DE0971"/>
    <w:rsid w:val="00DE1186"/>
    <w:rsid w:val="00DE141D"/>
    <w:rsid w:val="00DE2CDE"/>
    <w:rsid w:val="00DE5A0A"/>
    <w:rsid w:val="00DF1C61"/>
    <w:rsid w:val="00DF3418"/>
    <w:rsid w:val="00DF3B0D"/>
    <w:rsid w:val="00E00A80"/>
    <w:rsid w:val="00E01F37"/>
    <w:rsid w:val="00E024A8"/>
    <w:rsid w:val="00E05005"/>
    <w:rsid w:val="00E05BA2"/>
    <w:rsid w:val="00E07069"/>
    <w:rsid w:val="00E07AAD"/>
    <w:rsid w:val="00E07FC8"/>
    <w:rsid w:val="00E12455"/>
    <w:rsid w:val="00E13DFD"/>
    <w:rsid w:val="00E1421E"/>
    <w:rsid w:val="00E1464B"/>
    <w:rsid w:val="00E1527E"/>
    <w:rsid w:val="00E16D9C"/>
    <w:rsid w:val="00E2197C"/>
    <w:rsid w:val="00E22238"/>
    <w:rsid w:val="00E222E9"/>
    <w:rsid w:val="00E23ADB"/>
    <w:rsid w:val="00E24FB3"/>
    <w:rsid w:val="00E25D9A"/>
    <w:rsid w:val="00E25DA5"/>
    <w:rsid w:val="00E2705F"/>
    <w:rsid w:val="00E2745D"/>
    <w:rsid w:val="00E32474"/>
    <w:rsid w:val="00E32638"/>
    <w:rsid w:val="00E3324B"/>
    <w:rsid w:val="00E37249"/>
    <w:rsid w:val="00E441A8"/>
    <w:rsid w:val="00E53625"/>
    <w:rsid w:val="00E53B08"/>
    <w:rsid w:val="00E55B6A"/>
    <w:rsid w:val="00E560C8"/>
    <w:rsid w:val="00E6063C"/>
    <w:rsid w:val="00E62681"/>
    <w:rsid w:val="00E63F6F"/>
    <w:rsid w:val="00E670E0"/>
    <w:rsid w:val="00E71C20"/>
    <w:rsid w:val="00E723F4"/>
    <w:rsid w:val="00E724B2"/>
    <w:rsid w:val="00E737EA"/>
    <w:rsid w:val="00E75434"/>
    <w:rsid w:val="00E75590"/>
    <w:rsid w:val="00E75D33"/>
    <w:rsid w:val="00E76548"/>
    <w:rsid w:val="00E765A1"/>
    <w:rsid w:val="00E778C8"/>
    <w:rsid w:val="00E80226"/>
    <w:rsid w:val="00E81100"/>
    <w:rsid w:val="00E8222B"/>
    <w:rsid w:val="00E85016"/>
    <w:rsid w:val="00E8651D"/>
    <w:rsid w:val="00E87510"/>
    <w:rsid w:val="00E8764E"/>
    <w:rsid w:val="00E90EFF"/>
    <w:rsid w:val="00E92D23"/>
    <w:rsid w:val="00E95366"/>
    <w:rsid w:val="00E95C3D"/>
    <w:rsid w:val="00E97669"/>
    <w:rsid w:val="00EA0EC8"/>
    <w:rsid w:val="00EA1975"/>
    <w:rsid w:val="00EA2FDF"/>
    <w:rsid w:val="00EA5463"/>
    <w:rsid w:val="00EB24AA"/>
    <w:rsid w:val="00EB2864"/>
    <w:rsid w:val="00EB7A00"/>
    <w:rsid w:val="00EC0F86"/>
    <w:rsid w:val="00EC20B9"/>
    <w:rsid w:val="00EC25F7"/>
    <w:rsid w:val="00EC3FEB"/>
    <w:rsid w:val="00ED3DB1"/>
    <w:rsid w:val="00ED411A"/>
    <w:rsid w:val="00ED4879"/>
    <w:rsid w:val="00ED4B75"/>
    <w:rsid w:val="00ED72BC"/>
    <w:rsid w:val="00EE0879"/>
    <w:rsid w:val="00EE0978"/>
    <w:rsid w:val="00EE13F0"/>
    <w:rsid w:val="00EE6D1A"/>
    <w:rsid w:val="00EE6F26"/>
    <w:rsid w:val="00EE7C49"/>
    <w:rsid w:val="00EF18FC"/>
    <w:rsid w:val="00EF4267"/>
    <w:rsid w:val="00EF53F5"/>
    <w:rsid w:val="00EF5456"/>
    <w:rsid w:val="00F001C3"/>
    <w:rsid w:val="00F03E10"/>
    <w:rsid w:val="00F03F18"/>
    <w:rsid w:val="00F06163"/>
    <w:rsid w:val="00F07DC3"/>
    <w:rsid w:val="00F11832"/>
    <w:rsid w:val="00F129AC"/>
    <w:rsid w:val="00F12EFE"/>
    <w:rsid w:val="00F13AA6"/>
    <w:rsid w:val="00F13BB1"/>
    <w:rsid w:val="00F140A5"/>
    <w:rsid w:val="00F14C64"/>
    <w:rsid w:val="00F15E7A"/>
    <w:rsid w:val="00F15F84"/>
    <w:rsid w:val="00F16115"/>
    <w:rsid w:val="00F1776A"/>
    <w:rsid w:val="00F17DF3"/>
    <w:rsid w:val="00F208C3"/>
    <w:rsid w:val="00F2202C"/>
    <w:rsid w:val="00F22D79"/>
    <w:rsid w:val="00F238A5"/>
    <w:rsid w:val="00F23DC3"/>
    <w:rsid w:val="00F27A69"/>
    <w:rsid w:val="00F27F69"/>
    <w:rsid w:val="00F302E0"/>
    <w:rsid w:val="00F31DD1"/>
    <w:rsid w:val="00F33529"/>
    <w:rsid w:val="00F34790"/>
    <w:rsid w:val="00F432E5"/>
    <w:rsid w:val="00F44AB1"/>
    <w:rsid w:val="00F44C1D"/>
    <w:rsid w:val="00F45353"/>
    <w:rsid w:val="00F470FC"/>
    <w:rsid w:val="00F4734C"/>
    <w:rsid w:val="00F52D2A"/>
    <w:rsid w:val="00F53B1A"/>
    <w:rsid w:val="00F55F42"/>
    <w:rsid w:val="00F62087"/>
    <w:rsid w:val="00F62AAE"/>
    <w:rsid w:val="00F647B0"/>
    <w:rsid w:val="00F72730"/>
    <w:rsid w:val="00F73E58"/>
    <w:rsid w:val="00F74DEF"/>
    <w:rsid w:val="00F7700C"/>
    <w:rsid w:val="00F80394"/>
    <w:rsid w:val="00F82767"/>
    <w:rsid w:val="00F83C34"/>
    <w:rsid w:val="00F83FFD"/>
    <w:rsid w:val="00F85056"/>
    <w:rsid w:val="00F923D0"/>
    <w:rsid w:val="00F9328B"/>
    <w:rsid w:val="00F93AA7"/>
    <w:rsid w:val="00F95103"/>
    <w:rsid w:val="00F969B4"/>
    <w:rsid w:val="00F97241"/>
    <w:rsid w:val="00F97761"/>
    <w:rsid w:val="00FA0E16"/>
    <w:rsid w:val="00FA1B04"/>
    <w:rsid w:val="00FA4D79"/>
    <w:rsid w:val="00FA57E0"/>
    <w:rsid w:val="00FA7B0F"/>
    <w:rsid w:val="00FB0BB8"/>
    <w:rsid w:val="00FB2C4E"/>
    <w:rsid w:val="00FB3713"/>
    <w:rsid w:val="00FB66F9"/>
    <w:rsid w:val="00FB6DE7"/>
    <w:rsid w:val="00FB72C7"/>
    <w:rsid w:val="00FC0B5E"/>
    <w:rsid w:val="00FC27CC"/>
    <w:rsid w:val="00FC4E81"/>
    <w:rsid w:val="00FC6170"/>
    <w:rsid w:val="00FC76C1"/>
    <w:rsid w:val="00FD1023"/>
    <w:rsid w:val="00FD1060"/>
    <w:rsid w:val="00FD12AC"/>
    <w:rsid w:val="00FD1931"/>
    <w:rsid w:val="00FD2CBA"/>
    <w:rsid w:val="00FD67FB"/>
    <w:rsid w:val="00FD71EE"/>
    <w:rsid w:val="00FE307F"/>
    <w:rsid w:val="00FE38F1"/>
    <w:rsid w:val="00FE3CEA"/>
    <w:rsid w:val="00FE608F"/>
    <w:rsid w:val="00FF0D0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665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endnote text" w:uiPriority="99"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5A027A"/>
    <w:pPr>
      <w:spacing w:line="300" w:lineRule="auto"/>
      <w:ind w:firstLine="420"/>
      <w:jc w:val="both"/>
    </w:pPr>
    <w:rPr>
      <w:rFonts w:cstheme="minorBidi"/>
      <w:sz w:val="24"/>
      <w:szCs w:val="24"/>
    </w:rPr>
  </w:style>
  <w:style w:type="paragraph" w:styleId="Heading1">
    <w:name w:val="heading 1"/>
    <w:basedOn w:val="Normal"/>
    <w:next w:val="Normal"/>
    <w:link w:val="Heading1Char"/>
    <w:qFormat/>
    <w:rsid w:val="005A027A"/>
    <w:pPr>
      <w:keepNext/>
      <w:keepLines/>
      <w:widowControl w:val="0"/>
      <w:numPr>
        <w:numId w:val="8"/>
      </w:numPr>
      <w:spacing w:before="397" w:after="397" w:line="240" w:lineRule="auto"/>
      <w:jc w:val="center"/>
      <w:outlineLvl w:val="0"/>
    </w:pPr>
    <w:rPr>
      <w:rFonts w:eastAsia="黑体" w:cs="Times New Roman"/>
      <w:bCs/>
      <w:kern w:val="44"/>
      <w:sz w:val="32"/>
      <w:szCs w:val="44"/>
    </w:rPr>
  </w:style>
  <w:style w:type="paragraph" w:styleId="Heading2">
    <w:name w:val="heading 2"/>
    <w:basedOn w:val="Normal"/>
    <w:next w:val="Normal"/>
    <w:link w:val="Heading2Char"/>
    <w:qFormat/>
    <w:rsid w:val="005A027A"/>
    <w:pPr>
      <w:keepNext/>
      <w:keepLines/>
      <w:numPr>
        <w:ilvl w:val="1"/>
        <w:numId w:val="8"/>
      </w:numPr>
      <w:spacing w:before="260" w:after="260"/>
      <w:outlineLvl w:val="1"/>
    </w:pPr>
    <w:rPr>
      <w:rFonts w:eastAsia="黑体"/>
      <w:sz w:val="28"/>
      <w:szCs w:val="32"/>
    </w:rPr>
  </w:style>
  <w:style w:type="paragraph" w:styleId="Heading3">
    <w:name w:val="heading 3"/>
    <w:basedOn w:val="Normal"/>
    <w:next w:val="Normal"/>
    <w:link w:val="Heading3Char"/>
    <w:qFormat/>
    <w:rsid w:val="005A027A"/>
    <w:pPr>
      <w:keepNext/>
      <w:keepLines/>
      <w:numPr>
        <w:ilvl w:val="2"/>
        <w:numId w:val="8"/>
      </w:numPr>
      <w:spacing w:before="260" w:after="260"/>
      <w:outlineLvl w:val="2"/>
    </w:pPr>
    <w:rPr>
      <w:rFonts w:eastAsia="黑体"/>
      <w:bCs/>
      <w:szCs w:val="32"/>
    </w:rPr>
  </w:style>
  <w:style w:type="paragraph" w:styleId="Heading4">
    <w:name w:val="heading 4"/>
    <w:basedOn w:val="Normal"/>
    <w:next w:val="Normal"/>
    <w:qFormat/>
    <w:rsid w:val="00CE7344"/>
    <w:pPr>
      <w:keepNext/>
      <w:keepLines/>
      <w:numPr>
        <w:ilvl w:val="3"/>
        <w:numId w:val="1"/>
      </w:numPr>
      <w:spacing w:before="280" w:after="290" w:line="376" w:lineRule="auto"/>
      <w:outlineLvl w:val="3"/>
    </w:pPr>
    <w:rPr>
      <w:rFonts w:ascii="Arial" w:eastAsia="黑体" w:hAnsi="Arial"/>
      <w:b/>
      <w:bCs/>
      <w:szCs w:val="28"/>
    </w:rPr>
  </w:style>
  <w:style w:type="paragraph" w:styleId="Heading5">
    <w:name w:val="heading 5"/>
    <w:basedOn w:val="Normal"/>
    <w:next w:val="Normal"/>
    <w:qFormat/>
    <w:rsid w:val="00CE7344"/>
    <w:pPr>
      <w:keepNext/>
      <w:keepLines/>
      <w:numPr>
        <w:ilvl w:val="4"/>
        <w:numId w:val="1"/>
      </w:numPr>
      <w:spacing w:before="280" w:after="290" w:line="376" w:lineRule="auto"/>
      <w:outlineLvl w:val="4"/>
    </w:pPr>
    <w:rPr>
      <w:b/>
      <w:bCs/>
      <w:szCs w:val="28"/>
    </w:rPr>
  </w:style>
  <w:style w:type="paragraph" w:styleId="Heading6">
    <w:name w:val="heading 6"/>
    <w:basedOn w:val="Normal"/>
    <w:next w:val="Normal"/>
    <w:qFormat/>
    <w:rsid w:val="00CE7344"/>
    <w:pPr>
      <w:keepNext/>
      <w:keepLines/>
      <w:numPr>
        <w:ilvl w:val="5"/>
        <w:numId w:val="1"/>
      </w:numPr>
      <w:spacing w:before="240" w:after="64" w:line="320" w:lineRule="auto"/>
      <w:outlineLvl w:val="5"/>
    </w:pPr>
    <w:rPr>
      <w:rFonts w:ascii="Arial" w:eastAsia="黑体" w:hAnsi="Arial"/>
      <w:b/>
      <w:bCs/>
    </w:rPr>
  </w:style>
  <w:style w:type="paragraph" w:styleId="Heading7">
    <w:name w:val="heading 7"/>
    <w:basedOn w:val="Normal"/>
    <w:next w:val="Normal"/>
    <w:qFormat/>
    <w:rsid w:val="00CE7344"/>
    <w:pPr>
      <w:keepNext/>
      <w:keepLines/>
      <w:numPr>
        <w:ilvl w:val="6"/>
        <w:numId w:val="1"/>
      </w:numPr>
      <w:spacing w:before="240" w:after="64" w:line="320" w:lineRule="auto"/>
      <w:outlineLvl w:val="6"/>
    </w:pPr>
    <w:rPr>
      <w:b/>
      <w:bCs/>
    </w:rPr>
  </w:style>
  <w:style w:type="paragraph" w:styleId="Heading8">
    <w:name w:val="heading 8"/>
    <w:basedOn w:val="Normal"/>
    <w:next w:val="Normal"/>
    <w:qFormat/>
    <w:rsid w:val="00CE7344"/>
    <w:pPr>
      <w:keepNext/>
      <w:keepLines/>
      <w:numPr>
        <w:ilvl w:val="7"/>
        <w:numId w:val="1"/>
      </w:numPr>
      <w:spacing w:before="240" w:after="64" w:line="320" w:lineRule="auto"/>
      <w:outlineLvl w:val="7"/>
    </w:pPr>
    <w:rPr>
      <w:rFonts w:ascii="Arial" w:eastAsia="黑体" w:hAnsi="Arial"/>
    </w:rPr>
  </w:style>
  <w:style w:type="paragraph" w:styleId="Heading9">
    <w:name w:val="heading 9"/>
    <w:basedOn w:val="Normal"/>
    <w:next w:val="Normal"/>
    <w:qFormat/>
    <w:rsid w:val="00CE7344"/>
    <w:pPr>
      <w:keepNext/>
      <w:keepLines/>
      <w:numPr>
        <w:ilvl w:val="8"/>
        <w:numId w:val="1"/>
      </w:numPr>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rsid w:val="005A027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A027A"/>
  </w:style>
  <w:style w:type="character" w:customStyle="1" w:styleId="Heading1Char">
    <w:name w:val="Heading 1 Char"/>
    <w:basedOn w:val="DefaultParagraphFont"/>
    <w:link w:val="Heading1"/>
    <w:rsid w:val="005A027A"/>
    <w:rPr>
      <w:rFonts w:eastAsia="黑体"/>
      <w:bCs/>
      <w:kern w:val="44"/>
      <w:sz w:val="32"/>
      <w:szCs w:val="44"/>
    </w:rPr>
  </w:style>
  <w:style w:type="character" w:customStyle="1" w:styleId="Heading2Char">
    <w:name w:val="Heading 2 Char"/>
    <w:basedOn w:val="DefaultParagraphFont"/>
    <w:link w:val="Heading2"/>
    <w:rsid w:val="005A027A"/>
    <w:rPr>
      <w:rFonts w:eastAsia="黑体" w:cstheme="minorBidi"/>
      <w:sz w:val="28"/>
      <w:szCs w:val="32"/>
    </w:rPr>
  </w:style>
  <w:style w:type="character" w:customStyle="1" w:styleId="Heading3Char">
    <w:name w:val="Heading 3 Char"/>
    <w:basedOn w:val="DefaultParagraphFont"/>
    <w:link w:val="Heading3"/>
    <w:rsid w:val="005A027A"/>
    <w:rPr>
      <w:rFonts w:eastAsia="黑体" w:cstheme="minorBidi"/>
      <w:bCs/>
      <w:sz w:val="24"/>
      <w:szCs w:val="32"/>
    </w:rPr>
  </w:style>
  <w:style w:type="paragraph" w:customStyle="1" w:styleId="-">
    <w:name w:val="中文封面-题头"/>
    <w:basedOn w:val="Normal"/>
    <w:rsid w:val="00B57DDA"/>
    <w:pPr>
      <w:jc w:val="center"/>
    </w:pPr>
    <w:rPr>
      <w:rFonts w:cs="宋体"/>
      <w:sz w:val="36"/>
      <w:szCs w:val="20"/>
    </w:rPr>
  </w:style>
  <w:style w:type="character" w:styleId="CommentReference">
    <w:name w:val="annotation reference"/>
    <w:semiHidden/>
    <w:rsid w:val="00E13DFD"/>
    <w:rPr>
      <w:sz w:val="21"/>
      <w:szCs w:val="21"/>
    </w:rPr>
  </w:style>
  <w:style w:type="paragraph" w:styleId="CommentText">
    <w:name w:val="annotation text"/>
    <w:basedOn w:val="Normal"/>
    <w:semiHidden/>
    <w:rsid w:val="00E13DFD"/>
    <w:rPr>
      <w:szCs w:val="20"/>
    </w:rPr>
  </w:style>
  <w:style w:type="paragraph" w:styleId="DocumentMap">
    <w:name w:val="Document Map"/>
    <w:basedOn w:val="Normal"/>
    <w:semiHidden/>
    <w:rsid w:val="00E13DFD"/>
    <w:pPr>
      <w:shd w:val="clear" w:color="auto" w:fill="000080"/>
    </w:pPr>
  </w:style>
  <w:style w:type="paragraph" w:styleId="BalloonText">
    <w:name w:val="Balloon Text"/>
    <w:basedOn w:val="Normal"/>
    <w:semiHidden/>
    <w:rsid w:val="00E13DFD"/>
    <w:rPr>
      <w:sz w:val="18"/>
      <w:szCs w:val="18"/>
    </w:rPr>
  </w:style>
  <w:style w:type="paragraph" w:customStyle="1" w:styleId="-0">
    <w:name w:val="中文封面-论文标题"/>
    <w:basedOn w:val="Normal"/>
    <w:next w:val="Normal"/>
    <w:autoRedefine/>
    <w:rsid w:val="00BE7A8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Normal"/>
    <w:autoRedefine/>
    <w:rsid w:val="00E723F4"/>
    <w:pPr>
      <w:jc w:val="center"/>
    </w:pPr>
    <w:rPr>
      <w:rFonts w:cs="宋体"/>
      <w:sz w:val="36"/>
      <w:szCs w:val="20"/>
    </w:rPr>
  </w:style>
  <w:style w:type="paragraph" w:customStyle="1" w:styleId="-4">
    <w:name w:val="中文封面-单位与时间"/>
    <w:basedOn w:val="Normal"/>
    <w:rsid w:val="001F4896"/>
    <w:pPr>
      <w:jc w:val="center"/>
    </w:pPr>
    <w:rPr>
      <w:rFonts w:cs="宋体"/>
      <w:b/>
      <w:bCs/>
      <w:sz w:val="28"/>
      <w:szCs w:val="20"/>
    </w:rPr>
  </w:style>
  <w:style w:type="paragraph" w:customStyle="1" w:styleId="-5">
    <w:name w:val="英文封面-论文标题"/>
    <w:link w:val="-Char"/>
    <w:autoRedefine/>
    <w:rsid w:val="009C6923"/>
    <w:pPr>
      <w:spacing w:line="300" w:lineRule="auto"/>
      <w:jc w:val="center"/>
    </w:pPr>
    <w:rPr>
      <w:rFonts w:eastAsia="Times New Roman"/>
      <w:b/>
      <w:bCs/>
      <w:kern w:val="2"/>
      <w:sz w:val="44"/>
      <w:szCs w:val="24"/>
    </w:rPr>
  </w:style>
  <w:style w:type="character" w:customStyle="1" w:styleId="-Char">
    <w:name w:val="英文封面-论文标题 Char"/>
    <w:link w:val="-5"/>
    <w:rsid w:val="009C6923"/>
    <w:rPr>
      <w:b/>
      <w:bCs/>
      <w:kern w:val="2"/>
      <w:sz w:val="44"/>
      <w:szCs w:val="24"/>
      <w:lang w:val="en-US" w:eastAsia="zh-CN" w:bidi="ar-SA"/>
    </w:rPr>
  </w:style>
  <w:style w:type="character" w:customStyle="1" w:styleId="-6">
    <w:name w:val="英文封面-表单项"/>
    <w:rsid w:val="00C117B5"/>
    <w:rPr>
      <w:rFonts w:ascii="Times New Roman" w:hAnsi="Times New Roman"/>
      <w:b/>
      <w:bCs/>
      <w:sz w:val="28"/>
    </w:rPr>
  </w:style>
  <w:style w:type="paragraph" w:customStyle="1" w:styleId="1">
    <w:name w:val="样式1"/>
    <w:basedOn w:val="Normal"/>
    <w:next w:val="Normal"/>
    <w:rsid w:val="00495042"/>
    <w:pPr>
      <w:spacing w:before="120" w:after="120"/>
    </w:pPr>
    <w:rPr>
      <w:rFonts w:eastAsia="Times New Roman"/>
      <w:sz w:val="28"/>
    </w:rPr>
  </w:style>
  <w:style w:type="paragraph" w:customStyle="1" w:styleId="-7">
    <w:name w:val="英文封面-单位与时间"/>
    <w:basedOn w:val="Normal"/>
    <w:rsid w:val="0088054C"/>
    <w:pPr>
      <w:spacing w:line="360" w:lineRule="auto"/>
      <w:jc w:val="center"/>
    </w:pPr>
    <w:rPr>
      <w:rFonts w:eastAsia="Times New Roman" w:cs="宋体"/>
      <w:sz w:val="32"/>
      <w:szCs w:val="20"/>
    </w:rPr>
  </w:style>
  <w:style w:type="paragraph" w:styleId="HTMLPreformatted">
    <w:name w:val="HTML Preformatted"/>
    <w:basedOn w:val="Normal"/>
    <w:rsid w:val="003C1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pPr>
    <w:rPr>
      <w:rFonts w:eastAsia="黑体" w:cs="Courier New"/>
      <w:szCs w:val="21"/>
      <w:lang w:eastAsia="en-US"/>
    </w:rPr>
  </w:style>
  <w:style w:type="paragraph" w:customStyle="1" w:styleId="a">
    <w:name w:val="摘要处论文题目"/>
    <w:basedOn w:val="Title"/>
    <w:next w:val="Normal"/>
    <w:autoRedefine/>
    <w:rsid w:val="00E97669"/>
    <w:pPr>
      <w:spacing w:before="397" w:after="397"/>
    </w:pPr>
    <w:rPr>
      <w:rFonts w:eastAsia="黑体" w:cs="宋体"/>
      <w:b w:val="0"/>
      <w:szCs w:val="20"/>
    </w:rPr>
  </w:style>
  <w:style w:type="paragraph" w:styleId="Title">
    <w:name w:val="Title"/>
    <w:basedOn w:val="Normal"/>
    <w:qFormat/>
    <w:rsid w:val="006747B3"/>
    <w:pPr>
      <w:spacing w:before="240" w:after="60"/>
      <w:jc w:val="center"/>
      <w:outlineLvl w:val="0"/>
    </w:pPr>
    <w:rPr>
      <w:rFonts w:ascii="Arial" w:hAnsi="Arial" w:cs="Arial"/>
      <w:b/>
      <w:bCs/>
      <w:sz w:val="32"/>
      <w:szCs w:val="32"/>
    </w:rPr>
  </w:style>
  <w:style w:type="paragraph" w:customStyle="1" w:styleId="a0">
    <w:name w:val="摘要内容"/>
    <w:basedOn w:val="Normal"/>
    <w:autoRedefine/>
    <w:rsid w:val="004E682E"/>
    <w:pPr>
      <w:ind w:firstLineChars="200" w:firstLine="560"/>
    </w:pPr>
    <w:rPr>
      <w:sz w:val="28"/>
    </w:rPr>
  </w:style>
  <w:style w:type="character" w:customStyle="1" w:styleId="a1">
    <w:name w:val="关键词"/>
    <w:rsid w:val="00AC0AED"/>
    <w:rPr>
      <w:rFonts w:ascii="黑体" w:eastAsia="黑体" w:hAnsi="黑体"/>
      <w:bCs/>
      <w:sz w:val="28"/>
    </w:rPr>
  </w:style>
  <w:style w:type="paragraph" w:customStyle="1" w:styleId="ABSTRACT">
    <w:name w:val="ABSTRACT标题"/>
    <w:basedOn w:val="Title"/>
    <w:next w:val="ABTSTRACT"/>
    <w:autoRedefine/>
    <w:rsid w:val="000719D3"/>
    <w:pPr>
      <w:spacing w:before="0" w:after="0"/>
    </w:pPr>
    <w:rPr>
      <w:rFonts w:ascii="Times New Roman" w:eastAsia="Times New Roman" w:hAnsi="Times New Roman" w:cs="Times New Roman"/>
      <w:szCs w:val="20"/>
    </w:rPr>
  </w:style>
  <w:style w:type="paragraph" w:customStyle="1" w:styleId="ABTSTRACT">
    <w:name w:val="ABTSTRACT内容"/>
    <w:basedOn w:val="Normal"/>
    <w:link w:val="ABTSTRACTChar"/>
    <w:autoRedefine/>
    <w:rsid w:val="00FC0B5E"/>
    <w:pPr>
      <w:ind w:firstLineChars="200" w:firstLine="560"/>
    </w:pPr>
    <w:rPr>
      <w:rFonts w:eastAsia="Times New Roman"/>
      <w:sz w:val="28"/>
      <w:szCs w:val="28"/>
    </w:rPr>
  </w:style>
  <w:style w:type="character" w:customStyle="1" w:styleId="ABTSTRACTChar">
    <w:name w:val="ABTSTRACT内容 Char"/>
    <w:link w:val="ABTSTRACT"/>
    <w:rsid w:val="00FC0B5E"/>
    <w:rPr>
      <w:rFonts w:eastAsia="Times New Roman" w:cstheme="minorBidi"/>
      <w:sz w:val="28"/>
      <w:szCs w:val="28"/>
    </w:rPr>
  </w:style>
  <w:style w:type="character" w:customStyle="1" w:styleId="Keywords">
    <w:name w:val="Keywords"/>
    <w:rsid w:val="007413C7"/>
    <w:rPr>
      <w:rFonts w:ascii="Times New Roman" w:hAnsi="Times New Roman"/>
      <w:b/>
      <w:bCs/>
      <w:sz w:val="28"/>
      <w:szCs w:val="28"/>
    </w:rPr>
  </w:style>
  <w:style w:type="paragraph" w:styleId="TOC1">
    <w:name w:val="toc 1"/>
    <w:basedOn w:val="Normal"/>
    <w:next w:val="Normal"/>
    <w:autoRedefine/>
    <w:uiPriority w:val="39"/>
    <w:rsid w:val="00106F66"/>
    <w:pPr>
      <w:tabs>
        <w:tab w:val="right" w:leader="middleDot" w:pos="8437"/>
      </w:tabs>
      <w:ind w:firstLine="0"/>
    </w:pPr>
    <w:rPr>
      <w:rFonts w:eastAsia="黑体" w:cs="Arial"/>
      <w:bCs/>
      <w:caps/>
    </w:rPr>
  </w:style>
  <w:style w:type="paragraph" w:styleId="Header">
    <w:name w:val="header"/>
    <w:basedOn w:val="Normal"/>
    <w:autoRedefine/>
    <w:rsid w:val="00AA51A0"/>
    <w:pPr>
      <w:pBdr>
        <w:bottom w:val="thinThickSmallGap" w:sz="18" w:space="1" w:color="auto"/>
      </w:pBdr>
      <w:tabs>
        <w:tab w:val="center" w:pos="4153"/>
        <w:tab w:val="right" w:pos="8306"/>
      </w:tabs>
      <w:snapToGrid w:val="0"/>
      <w:jc w:val="center"/>
    </w:pPr>
    <w:rPr>
      <w:sz w:val="18"/>
      <w:szCs w:val="18"/>
    </w:rPr>
  </w:style>
  <w:style w:type="paragraph" w:styleId="Footer">
    <w:name w:val="footer"/>
    <w:basedOn w:val="Normal"/>
    <w:link w:val="FooterChar"/>
    <w:rsid w:val="00BD2EF6"/>
    <w:pPr>
      <w:tabs>
        <w:tab w:val="center" w:pos="4153"/>
        <w:tab w:val="right" w:pos="8306"/>
      </w:tabs>
      <w:snapToGrid w:val="0"/>
    </w:pPr>
    <w:rPr>
      <w:sz w:val="18"/>
      <w:szCs w:val="18"/>
    </w:rPr>
  </w:style>
  <w:style w:type="character" w:customStyle="1" w:styleId="FooterChar">
    <w:name w:val="Footer Char"/>
    <w:basedOn w:val="DefaultParagraphFont"/>
    <w:link w:val="Footer"/>
    <w:rsid w:val="00E85016"/>
    <w:rPr>
      <w:rFonts w:cstheme="minorBidi"/>
      <w:sz w:val="18"/>
      <w:szCs w:val="18"/>
    </w:rPr>
  </w:style>
  <w:style w:type="paragraph" w:customStyle="1" w:styleId="a2">
    <w:name w:val="图表"/>
    <w:basedOn w:val="Normal"/>
    <w:rsid w:val="002F0921"/>
    <w:pPr>
      <w:jc w:val="center"/>
    </w:pPr>
  </w:style>
  <w:style w:type="paragraph" w:styleId="Caption">
    <w:name w:val="caption"/>
    <w:basedOn w:val="Normal"/>
    <w:next w:val="Normal"/>
    <w:qFormat/>
    <w:rsid w:val="002B22FA"/>
    <w:rPr>
      <w:rFonts w:ascii="Arial" w:eastAsia="黑体" w:hAnsi="Arial" w:cs="Arial"/>
      <w:sz w:val="20"/>
      <w:szCs w:val="20"/>
    </w:rPr>
  </w:style>
  <w:style w:type="paragraph" w:customStyle="1" w:styleId="-8">
    <w:name w:val="图-中文题注"/>
    <w:basedOn w:val="Caption"/>
    <w:rsid w:val="00DA258D"/>
    <w:pPr>
      <w:spacing w:line="240" w:lineRule="auto"/>
      <w:ind w:firstLine="0"/>
      <w:jc w:val="center"/>
    </w:pPr>
    <w:rPr>
      <w:rFonts w:ascii="Times New Roman" w:eastAsia="楷体_GB2312" w:hAnsi="Times New Roman"/>
      <w:sz w:val="21"/>
    </w:rPr>
  </w:style>
  <w:style w:type="paragraph" w:customStyle="1" w:styleId="-9">
    <w:name w:val="图-英文题注"/>
    <w:basedOn w:val="Caption"/>
    <w:autoRedefine/>
    <w:rsid w:val="00DA258D"/>
    <w:pPr>
      <w:spacing w:line="240" w:lineRule="auto"/>
      <w:ind w:firstLine="0"/>
      <w:jc w:val="center"/>
    </w:pPr>
    <w:rPr>
      <w:rFonts w:ascii="Times New Roman" w:eastAsia="Times New Roman" w:hAnsi="Times New Roman" w:cs="Times New Roman"/>
      <w:sz w:val="21"/>
    </w:rPr>
  </w:style>
  <w:style w:type="paragraph" w:customStyle="1" w:styleId="-a">
    <w:name w:val="表-中文题注"/>
    <w:basedOn w:val="Normal"/>
    <w:rsid w:val="00DD0E6E"/>
    <w:pPr>
      <w:spacing w:line="240" w:lineRule="auto"/>
      <w:ind w:firstLine="0"/>
      <w:jc w:val="center"/>
    </w:pPr>
    <w:rPr>
      <w:rFonts w:eastAsia="楷体_GB2312"/>
      <w:sz w:val="21"/>
    </w:rPr>
  </w:style>
  <w:style w:type="paragraph" w:customStyle="1" w:styleId="-b">
    <w:name w:val="表-英文题注"/>
    <w:basedOn w:val="Caption"/>
    <w:rsid w:val="00DD0E6E"/>
    <w:pPr>
      <w:spacing w:line="240" w:lineRule="auto"/>
      <w:ind w:firstLine="0"/>
      <w:jc w:val="center"/>
    </w:pPr>
    <w:rPr>
      <w:rFonts w:ascii="Times New Roman" w:eastAsia="Times New Roman" w:hAnsi="Times New Roman"/>
      <w:sz w:val="21"/>
    </w:rPr>
  </w:style>
  <w:style w:type="paragraph" w:customStyle="1" w:styleId="a3">
    <w:name w:val="封面页眉"/>
    <w:basedOn w:val="Header"/>
    <w:rsid w:val="000306C5"/>
    <w:pPr>
      <w:pBdr>
        <w:bottom w:val="none" w:sz="0" w:space="0" w:color="auto"/>
      </w:pBdr>
    </w:pPr>
  </w:style>
  <w:style w:type="paragraph" w:customStyle="1" w:styleId="a4">
    <w:name w:val="正文后的题目"/>
    <w:basedOn w:val="Title"/>
    <w:next w:val="Normal"/>
    <w:rsid w:val="00B175BB"/>
    <w:pPr>
      <w:spacing w:before="397" w:after="0"/>
    </w:pPr>
    <w:rPr>
      <w:rFonts w:eastAsia="黑体"/>
      <w:b w:val="0"/>
    </w:rPr>
  </w:style>
  <w:style w:type="paragraph" w:customStyle="1" w:styleId="a5">
    <w:name w:val="参考文献内容"/>
    <w:basedOn w:val="Normal"/>
    <w:rsid w:val="00217396"/>
  </w:style>
  <w:style w:type="paragraph" w:styleId="TOC2">
    <w:name w:val="toc 2"/>
    <w:basedOn w:val="Normal"/>
    <w:next w:val="Normal"/>
    <w:autoRedefine/>
    <w:uiPriority w:val="39"/>
    <w:rsid w:val="00097B77"/>
    <w:pPr>
      <w:ind w:firstLineChars="100" w:firstLine="100"/>
    </w:pPr>
    <w:rPr>
      <w:bCs/>
      <w:szCs w:val="20"/>
    </w:rPr>
  </w:style>
  <w:style w:type="paragraph" w:styleId="TOC3">
    <w:name w:val="toc 3"/>
    <w:basedOn w:val="Normal"/>
    <w:next w:val="Normal"/>
    <w:autoRedefine/>
    <w:uiPriority w:val="39"/>
    <w:rsid w:val="00097B77"/>
    <w:pPr>
      <w:tabs>
        <w:tab w:val="right" w:leader="middleDot" w:pos="8436"/>
      </w:tabs>
      <w:ind w:firstLineChars="200" w:firstLine="200"/>
    </w:pPr>
    <w:rPr>
      <w:szCs w:val="20"/>
    </w:rPr>
  </w:style>
  <w:style w:type="character" w:styleId="Hyperlink">
    <w:name w:val="Hyperlink"/>
    <w:uiPriority w:val="99"/>
    <w:rsid w:val="00B870F9"/>
    <w:rPr>
      <w:rFonts w:ascii="Times New Roman" w:eastAsia="宋体" w:hAnsi="Times New Roman"/>
      <w:color w:val="auto"/>
      <w:sz w:val="24"/>
      <w:szCs w:val="24"/>
      <w:u w:val="none"/>
    </w:rPr>
  </w:style>
  <w:style w:type="paragraph" w:customStyle="1" w:styleId="a6">
    <w:name w:val="目录题目"/>
    <w:basedOn w:val="Normal"/>
    <w:next w:val="Normal"/>
    <w:autoRedefine/>
    <w:rsid w:val="00F302E0"/>
    <w:pPr>
      <w:spacing w:before="397"/>
      <w:jc w:val="center"/>
    </w:pPr>
    <w:rPr>
      <w:rFonts w:eastAsia="黑体"/>
      <w:sz w:val="32"/>
    </w:rPr>
  </w:style>
  <w:style w:type="paragraph" w:styleId="TableofFigures">
    <w:name w:val="table of figures"/>
    <w:aliases w:val="Table of table notes"/>
    <w:basedOn w:val="Normal"/>
    <w:uiPriority w:val="99"/>
    <w:rsid w:val="001C07D4"/>
    <w:pPr>
      <w:tabs>
        <w:tab w:val="right" w:leader="dot" w:pos="2520"/>
        <w:tab w:val="right" w:leader="middleDot" w:pos="8210"/>
      </w:tabs>
      <w:ind w:firstLine="0"/>
    </w:pPr>
  </w:style>
  <w:style w:type="paragraph" w:styleId="PlainText">
    <w:name w:val="Plain Text"/>
    <w:basedOn w:val="Normal"/>
    <w:rsid w:val="003B4959"/>
    <w:rPr>
      <w:rFonts w:ascii="宋体" w:hAnsi="Courier New"/>
      <w:szCs w:val="20"/>
    </w:rPr>
  </w:style>
  <w:style w:type="character" w:styleId="PageNumber">
    <w:name w:val="page number"/>
    <w:basedOn w:val="DefaultParagraphFont"/>
    <w:rsid w:val="0031261A"/>
  </w:style>
  <w:style w:type="paragraph" w:styleId="CommentSubject">
    <w:name w:val="annotation subject"/>
    <w:basedOn w:val="CommentText"/>
    <w:next w:val="CommentText"/>
    <w:semiHidden/>
    <w:rsid w:val="006136CA"/>
    <w:rPr>
      <w:b/>
      <w:bCs/>
      <w:szCs w:val="24"/>
    </w:rPr>
  </w:style>
  <w:style w:type="paragraph" w:styleId="Date">
    <w:name w:val="Date"/>
    <w:basedOn w:val="Normal"/>
    <w:next w:val="Normal"/>
    <w:rsid w:val="00926F46"/>
    <w:pPr>
      <w:ind w:leftChars="2500" w:left="100"/>
    </w:pPr>
  </w:style>
  <w:style w:type="paragraph" w:styleId="TOC4">
    <w:name w:val="toc 4"/>
    <w:basedOn w:val="Normal"/>
    <w:next w:val="Normal"/>
    <w:autoRedefine/>
    <w:semiHidden/>
    <w:rsid w:val="004D5E92"/>
    <w:pPr>
      <w:ind w:left="480"/>
    </w:pPr>
    <w:rPr>
      <w:sz w:val="20"/>
      <w:szCs w:val="20"/>
    </w:rPr>
  </w:style>
  <w:style w:type="paragraph" w:styleId="TOC5">
    <w:name w:val="toc 5"/>
    <w:basedOn w:val="Normal"/>
    <w:next w:val="Normal"/>
    <w:autoRedefine/>
    <w:semiHidden/>
    <w:rsid w:val="004D5E92"/>
    <w:pPr>
      <w:ind w:left="720"/>
    </w:pPr>
    <w:rPr>
      <w:sz w:val="20"/>
      <w:szCs w:val="20"/>
    </w:rPr>
  </w:style>
  <w:style w:type="paragraph" w:styleId="TOC6">
    <w:name w:val="toc 6"/>
    <w:basedOn w:val="Normal"/>
    <w:next w:val="Normal"/>
    <w:autoRedefine/>
    <w:semiHidden/>
    <w:rsid w:val="004D5E92"/>
    <w:pPr>
      <w:ind w:left="960"/>
    </w:pPr>
    <w:rPr>
      <w:sz w:val="20"/>
      <w:szCs w:val="20"/>
    </w:rPr>
  </w:style>
  <w:style w:type="paragraph" w:styleId="TOC7">
    <w:name w:val="toc 7"/>
    <w:basedOn w:val="Normal"/>
    <w:next w:val="Normal"/>
    <w:autoRedefine/>
    <w:semiHidden/>
    <w:rsid w:val="004D5E92"/>
    <w:pPr>
      <w:ind w:left="1200"/>
    </w:pPr>
    <w:rPr>
      <w:sz w:val="20"/>
      <w:szCs w:val="20"/>
    </w:rPr>
  </w:style>
  <w:style w:type="paragraph" w:styleId="TOC8">
    <w:name w:val="toc 8"/>
    <w:basedOn w:val="Normal"/>
    <w:next w:val="Normal"/>
    <w:autoRedefine/>
    <w:semiHidden/>
    <w:rsid w:val="004D5E92"/>
    <w:pPr>
      <w:ind w:left="1440"/>
    </w:pPr>
    <w:rPr>
      <w:sz w:val="20"/>
      <w:szCs w:val="20"/>
    </w:rPr>
  </w:style>
  <w:style w:type="paragraph" w:styleId="TOC9">
    <w:name w:val="toc 9"/>
    <w:basedOn w:val="Normal"/>
    <w:next w:val="Normal"/>
    <w:autoRedefine/>
    <w:semiHidden/>
    <w:rsid w:val="004D5E92"/>
    <w:pPr>
      <w:ind w:left="1680"/>
    </w:pPr>
    <w:rPr>
      <w:sz w:val="20"/>
      <w:szCs w:val="20"/>
    </w:rPr>
  </w:style>
  <w:style w:type="paragraph" w:customStyle="1" w:styleId="a7">
    <w:name w:val="论文正文"/>
    <w:basedOn w:val="Normal"/>
    <w:autoRedefine/>
    <w:rsid w:val="00302770"/>
  </w:style>
  <w:style w:type="paragraph" w:customStyle="1" w:styleId="a8">
    <w:name w:val="摘要标题"/>
    <w:basedOn w:val="Title"/>
    <w:next w:val="a0"/>
    <w:autoRedefine/>
    <w:rsid w:val="00DF3B0D"/>
    <w:pPr>
      <w:spacing w:before="0" w:after="0"/>
    </w:pPr>
    <w:rPr>
      <w:rFonts w:eastAsia="黑体"/>
      <w:b w:val="0"/>
    </w:rPr>
  </w:style>
  <w:style w:type="paragraph" w:customStyle="1" w:styleId="ABSTRACT0">
    <w:name w:val="ABSTRACT处论文标题"/>
    <w:basedOn w:val="Normal"/>
    <w:rsid w:val="00A96141"/>
    <w:pPr>
      <w:spacing w:before="397" w:after="397"/>
      <w:jc w:val="center"/>
    </w:pPr>
    <w:rPr>
      <w:rFonts w:eastAsia="Times New Roman"/>
      <w:b/>
      <w:sz w:val="32"/>
      <w:szCs w:val="44"/>
    </w:rPr>
  </w:style>
  <w:style w:type="paragraph" w:customStyle="1" w:styleId="-c">
    <w:name w:val="英文封面-表单内容"/>
    <w:basedOn w:val="Normal"/>
    <w:next w:val="Normal"/>
    <w:autoRedefine/>
    <w:rsid w:val="00495042"/>
    <w:pPr>
      <w:spacing w:before="120" w:after="120"/>
    </w:pPr>
    <w:rPr>
      <w:sz w:val="28"/>
    </w:rPr>
  </w:style>
  <w:style w:type="paragraph" w:customStyle="1" w:styleId="a9">
    <w:name w:val="图表目录内容"/>
    <w:basedOn w:val="TableofFigures"/>
    <w:rsid w:val="00F95103"/>
    <w:pPr>
      <w:tabs>
        <w:tab w:val="clear" w:pos="2520"/>
        <w:tab w:val="right" w:leader="middleDot" w:pos="8460"/>
      </w:tabs>
    </w:pPr>
  </w:style>
  <w:style w:type="paragraph" w:customStyle="1" w:styleId="aa">
    <w:name w:val="关键词内容"/>
    <w:basedOn w:val="Normal"/>
    <w:link w:val="Char"/>
    <w:rsid w:val="008005EC"/>
    <w:pPr>
      <w:ind w:left="2624" w:hangingChars="937" w:hanging="2624"/>
    </w:pPr>
    <w:rPr>
      <w:sz w:val="28"/>
      <w:szCs w:val="28"/>
    </w:rPr>
  </w:style>
  <w:style w:type="character" w:customStyle="1" w:styleId="Char">
    <w:name w:val="关键词内容 Char"/>
    <w:link w:val="aa"/>
    <w:rsid w:val="008005EC"/>
    <w:rPr>
      <w:rFonts w:eastAsia="宋体"/>
      <w:kern w:val="2"/>
      <w:sz w:val="28"/>
      <w:szCs w:val="28"/>
      <w:lang w:val="en-US" w:eastAsia="zh-CN" w:bidi="ar-SA"/>
    </w:rPr>
  </w:style>
  <w:style w:type="paragraph" w:styleId="BodyTextIndent2">
    <w:name w:val="Body Text Indent 2"/>
    <w:basedOn w:val="Normal"/>
    <w:rsid w:val="007F5AF7"/>
    <w:pPr>
      <w:adjustRightInd w:val="0"/>
      <w:spacing w:line="400" w:lineRule="atLeast"/>
      <w:ind w:firstLine="630"/>
      <w:textAlignment w:val="baseline"/>
    </w:pPr>
    <w:rPr>
      <w:sz w:val="28"/>
      <w:szCs w:val="20"/>
    </w:rPr>
  </w:style>
  <w:style w:type="paragraph" w:styleId="EndnoteText">
    <w:name w:val="endnote text"/>
    <w:basedOn w:val="Normal"/>
    <w:link w:val="EndnoteTextChar"/>
    <w:uiPriority w:val="99"/>
    <w:unhideWhenUsed/>
    <w:qFormat/>
    <w:rsid w:val="005A027A"/>
  </w:style>
  <w:style w:type="character" w:customStyle="1" w:styleId="EndnoteTextChar">
    <w:name w:val="Endnote Text Char"/>
    <w:basedOn w:val="DefaultParagraphFont"/>
    <w:link w:val="EndnoteText"/>
    <w:uiPriority w:val="99"/>
    <w:rsid w:val="005A027A"/>
    <w:rPr>
      <w:rFonts w:cstheme="minorBidi"/>
      <w:sz w:val="24"/>
      <w:szCs w:val="24"/>
    </w:rPr>
  </w:style>
  <w:style w:type="character" w:styleId="EndnoteReference">
    <w:name w:val="endnote reference"/>
    <w:rsid w:val="001F61B2"/>
    <w:rPr>
      <w:vertAlign w:val="superscript"/>
    </w:rPr>
  </w:style>
  <w:style w:type="paragraph" w:styleId="ListParagraph">
    <w:name w:val="List Paragraph"/>
    <w:basedOn w:val="Normal"/>
    <w:uiPriority w:val="34"/>
    <w:qFormat/>
    <w:rsid w:val="00F62087"/>
    <w:pPr>
      <w:ind w:left="720"/>
      <w:contextualSpacing/>
    </w:pPr>
  </w:style>
  <w:style w:type="paragraph" w:customStyle="1" w:styleId="Figurealignment">
    <w:name w:val="Figure_alignment"/>
    <w:basedOn w:val="Normal"/>
    <w:qFormat/>
    <w:rsid w:val="00515C56"/>
    <w:pPr>
      <w:ind w:firstLine="0"/>
      <w:jc w:val="center"/>
    </w:pPr>
    <w:rPr>
      <w:noProof/>
    </w:rPr>
  </w:style>
  <w:style w:type="paragraph" w:customStyle="1" w:styleId="Table">
    <w:name w:val="Table"/>
    <w:basedOn w:val="Normal"/>
    <w:qFormat/>
    <w:rsid w:val="005A027A"/>
    <w:pPr>
      <w:ind w:firstLine="0"/>
      <w:jc w:val="center"/>
    </w:pPr>
  </w:style>
  <w:style w:type="paragraph" w:customStyle="1" w:styleId="Tablehead">
    <w:name w:val="Table_head"/>
    <w:basedOn w:val="Table"/>
    <w:qFormat/>
    <w:rsid w:val="005A027A"/>
    <w:rPr>
      <w:b/>
    </w:rPr>
  </w:style>
  <w:style w:type="paragraph" w:customStyle="1" w:styleId="supplementaritytable">
    <w:name w:val="supplementarity_table"/>
    <w:basedOn w:val="Table"/>
    <w:qFormat/>
    <w:rsid w:val="00E765A1"/>
    <w:pPr>
      <w:spacing w:line="240" w:lineRule="auto"/>
    </w:pPr>
    <w:rPr>
      <w:rFonts w:eastAsia="Times New Roman"/>
      <w:color w:val="000000"/>
      <w:sz w:val="15"/>
    </w:rPr>
  </w:style>
  <w:style w:type="paragraph" w:customStyle="1" w:styleId="THsupplementarity">
    <w:name w:val="TH_supplementarity"/>
    <w:basedOn w:val="Tablehead"/>
    <w:qFormat/>
    <w:rsid w:val="0047781F"/>
    <w:pPr>
      <w:spacing w:line="240" w:lineRule="auto"/>
    </w:pPr>
    <w:rPr>
      <w:sz w:val="16"/>
    </w:rPr>
  </w:style>
  <w:style w:type="paragraph" w:customStyle="1" w:styleId="2suptable">
    <w:name w:val="2_sup_table"/>
    <w:basedOn w:val="THsupplementarity"/>
    <w:qFormat/>
    <w:rsid w:val="00AD652B"/>
    <w:rPr>
      <w:b w:val="0"/>
      <w:sz w:val="13"/>
    </w:rPr>
  </w:style>
  <w:style w:type="paragraph" w:styleId="Revision">
    <w:name w:val="Revision"/>
    <w:hidden/>
    <w:uiPriority w:val="99"/>
    <w:semiHidden/>
    <w:rsid w:val="00D54CC6"/>
    <w:rPr>
      <w:rFonts w:cstheme="min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959719">
      <w:bodyDiv w:val="1"/>
      <w:marLeft w:val="0"/>
      <w:marRight w:val="0"/>
      <w:marTop w:val="0"/>
      <w:marBottom w:val="0"/>
      <w:divBdr>
        <w:top w:val="none" w:sz="0" w:space="0" w:color="auto"/>
        <w:left w:val="none" w:sz="0" w:space="0" w:color="auto"/>
        <w:bottom w:val="none" w:sz="0" w:space="0" w:color="auto"/>
        <w:right w:val="none" w:sz="0" w:space="0" w:color="auto"/>
      </w:divBdr>
    </w:div>
    <w:div w:id="395015120">
      <w:bodyDiv w:val="1"/>
      <w:marLeft w:val="0"/>
      <w:marRight w:val="0"/>
      <w:marTop w:val="0"/>
      <w:marBottom w:val="0"/>
      <w:divBdr>
        <w:top w:val="none" w:sz="0" w:space="0" w:color="auto"/>
        <w:left w:val="none" w:sz="0" w:space="0" w:color="auto"/>
        <w:bottom w:val="none" w:sz="0" w:space="0" w:color="auto"/>
        <w:right w:val="none" w:sz="0" w:space="0" w:color="auto"/>
      </w:divBdr>
    </w:div>
    <w:div w:id="439884014">
      <w:bodyDiv w:val="1"/>
      <w:marLeft w:val="0"/>
      <w:marRight w:val="0"/>
      <w:marTop w:val="0"/>
      <w:marBottom w:val="0"/>
      <w:divBdr>
        <w:top w:val="none" w:sz="0" w:space="0" w:color="auto"/>
        <w:left w:val="none" w:sz="0" w:space="0" w:color="auto"/>
        <w:bottom w:val="none" w:sz="0" w:space="0" w:color="auto"/>
        <w:right w:val="none" w:sz="0" w:space="0" w:color="auto"/>
      </w:divBdr>
    </w:div>
    <w:div w:id="636253637">
      <w:bodyDiv w:val="1"/>
      <w:marLeft w:val="0"/>
      <w:marRight w:val="0"/>
      <w:marTop w:val="0"/>
      <w:marBottom w:val="0"/>
      <w:divBdr>
        <w:top w:val="none" w:sz="0" w:space="0" w:color="auto"/>
        <w:left w:val="none" w:sz="0" w:space="0" w:color="auto"/>
        <w:bottom w:val="none" w:sz="0" w:space="0" w:color="auto"/>
        <w:right w:val="none" w:sz="0" w:space="0" w:color="auto"/>
      </w:divBdr>
    </w:div>
    <w:div w:id="724645258">
      <w:bodyDiv w:val="1"/>
      <w:marLeft w:val="0"/>
      <w:marRight w:val="0"/>
      <w:marTop w:val="0"/>
      <w:marBottom w:val="0"/>
      <w:divBdr>
        <w:top w:val="none" w:sz="0" w:space="0" w:color="auto"/>
        <w:left w:val="none" w:sz="0" w:space="0" w:color="auto"/>
        <w:bottom w:val="none" w:sz="0" w:space="0" w:color="auto"/>
        <w:right w:val="none" w:sz="0" w:space="0" w:color="auto"/>
      </w:divBdr>
    </w:div>
    <w:div w:id="861940023">
      <w:bodyDiv w:val="1"/>
      <w:marLeft w:val="0"/>
      <w:marRight w:val="0"/>
      <w:marTop w:val="0"/>
      <w:marBottom w:val="0"/>
      <w:divBdr>
        <w:top w:val="none" w:sz="0" w:space="0" w:color="auto"/>
        <w:left w:val="none" w:sz="0" w:space="0" w:color="auto"/>
        <w:bottom w:val="none" w:sz="0" w:space="0" w:color="auto"/>
        <w:right w:val="none" w:sz="0" w:space="0" w:color="auto"/>
      </w:divBdr>
    </w:div>
    <w:div w:id="1386567168">
      <w:bodyDiv w:val="1"/>
      <w:marLeft w:val="0"/>
      <w:marRight w:val="0"/>
      <w:marTop w:val="0"/>
      <w:marBottom w:val="0"/>
      <w:divBdr>
        <w:top w:val="none" w:sz="0" w:space="0" w:color="auto"/>
        <w:left w:val="none" w:sz="0" w:space="0" w:color="auto"/>
        <w:bottom w:val="none" w:sz="0" w:space="0" w:color="auto"/>
        <w:right w:val="none" w:sz="0" w:space="0" w:color="auto"/>
      </w:divBdr>
    </w:div>
    <w:div w:id="1617373980">
      <w:bodyDiv w:val="1"/>
      <w:marLeft w:val="0"/>
      <w:marRight w:val="0"/>
      <w:marTop w:val="0"/>
      <w:marBottom w:val="0"/>
      <w:divBdr>
        <w:top w:val="none" w:sz="0" w:space="0" w:color="auto"/>
        <w:left w:val="none" w:sz="0" w:space="0" w:color="auto"/>
        <w:bottom w:val="none" w:sz="0" w:space="0" w:color="auto"/>
        <w:right w:val="none" w:sz="0" w:space="0" w:color="auto"/>
      </w:divBdr>
    </w:div>
    <w:div w:id="1696615033">
      <w:bodyDiv w:val="1"/>
      <w:marLeft w:val="0"/>
      <w:marRight w:val="0"/>
      <w:marTop w:val="0"/>
      <w:marBottom w:val="0"/>
      <w:divBdr>
        <w:top w:val="none" w:sz="0" w:space="0" w:color="auto"/>
        <w:left w:val="none" w:sz="0" w:space="0" w:color="auto"/>
        <w:bottom w:val="none" w:sz="0" w:space="0" w:color="auto"/>
        <w:right w:val="none" w:sz="0" w:space="0" w:color="auto"/>
      </w:divBdr>
    </w:div>
    <w:div w:id="1702364280">
      <w:bodyDiv w:val="1"/>
      <w:marLeft w:val="0"/>
      <w:marRight w:val="0"/>
      <w:marTop w:val="0"/>
      <w:marBottom w:val="0"/>
      <w:divBdr>
        <w:top w:val="none" w:sz="0" w:space="0" w:color="auto"/>
        <w:left w:val="none" w:sz="0" w:space="0" w:color="auto"/>
        <w:bottom w:val="none" w:sz="0" w:space="0" w:color="auto"/>
        <w:right w:val="none" w:sz="0" w:space="0" w:color="auto"/>
      </w:divBdr>
    </w:div>
    <w:div w:id="1728916643">
      <w:bodyDiv w:val="1"/>
      <w:marLeft w:val="0"/>
      <w:marRight w:val="0"/>
      <w:marTop w:val="0"/>
      <w:marBottom w:val="0"/>
      <w:divBdr>
        <w:top w:val="none" w:sz="0" w:space="0" w:color="auto"/>
        <w:left w:val="none" w:sz="0" w:space="0" w:color="auto"/>
        <w:bottom w:val="none" w:sz="0" w:space="0" w:color="auto"/>
        <w:right w:val="none" w:sz="0" w:space="0" w:color="auto"/>
      </w:divBdr>
    </w:div>
    <w:div w:id="1732457517">
      <w:bodyDiv w:val="1"/>
      <w:marLeft w:val="0"/>
      <w:marRight w:val="0"/>
      <w:marTop w:val="0"/>
      <w:marBottom w:val="0"/>
      <w:divBdr>
        <w:top w:val="none" w:sz="0" w:space="0" w:color="auto"/>
        <w:left w:val="none" w:sz="0" w:space="0" w:color="auto"/>
        <w:bottom w:val="none" w:sz="0" w:space="0" w:color="auto"/>
        <w:right w:val="none" w:sz="0" w:space="0" w:color="auto"/>
      </w:divBdr>
    </w:div>
    <w:div w:id="1959028129">
      <w:bodyDiv w:val="1"/>
      <w:marLeft w:val="0"/>
      <w:marRight w:val="0"/>
      <w:marTop w:val="0"/>
      <w:marBottom w:val="0"/>
      <w:divBdr>
        <w:top w:val="none" w:sz="0" w:space="0" w:color="auto"/>
        <w:left w:val="none" w:sz="0" w:space="0" w:color="auto"/>
        <w:bottom w:val="none" w:sz="0" w:space="0" w:color="auto"/>
        <w:right w:val="none" w:sz="0" w:space="0" w:color="auto"/>
      </w:divBdr>
    </w:div>
    <w:div w:id="210005775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footer" Target="footer3.xml"/><Relationship Id="rId16" Type="http://schemas.openxmlformats.org/officeDocument/2006/relationships/image" Target="media/image1.jpeg"/><Relationship Id="rId17" Type="http://schemas.openxmlformats.org/officeDocument/2006/relationships/image" Target="media/image2.jpeg"/><Relationship Id="rId18" Type="http://schemas.openxmlformats.org/officeDocument/2006/relationships/footer" Target="footer4.xml"/><Relationship Id="rId19" Type="http://schemas.openxmlformats.org/officeDocument/2006/relationships/footer" Target="footer5.xml"/><Relationship Id="rId50" Type="http://schemas.openxmlformats.org/officeDocument/2006/relationships/footer" Target="footer10.xml"/><Relationship Id="rId51" Type="http://schemas.openxmlformats.org/officeDocument/2006/relationships/header" Target="header3.xml"/><Relationship Id="rId52" Type="http://schemas.openxmlformats.org/officeDocument/2006/relationships/fontTable" Target="fontTable.xml"/><Relationship Id="rId53" Type="http://schemas.microsoft.com/office/2011/relationships/people" Target="people.xml"/><Relationship Id="rId54" Type="http://schemas.openxmlformats.org/officeDocument/2006/relationships/theme" Target="theme/theme1.xml"/><Relationship Id="rId40" Type="http://schemas.openxmlformats.org/officeDocument/2006/relationships/image" Target="media/image19.jpeg"/><Relationship Id="rId41" Type="http://schemas.openxmlformats.org/officeDocument/2006/relationships/image" Target="media/image20.jpeg"/><Relationship Id="rId42" Type="http://schemas.openxmlformats.org/officeDocument/2006/relationships/image" Target="media/image21.jpeg"/><Relationship Id="rId43" Type="http://schemas.openxmlformats.org/officeDocument/2006/relationships/footer" Target="footer9.xml"/><Relationship Id="rId44" Type="http://schemas.openxmlformats.org/officeDocument/2006/relationships/image" Target="media/image22.jpeg"/><Relationship Id="rId45" Type="http://schemas.openxmlformats.org/officeDocument/2006/relationships/image" Target="media/image23.png"/><Relationship Id="rId46" Type="http://schemas.openxmlformats.org/officeDocument/2006/relationships/image" Target="media/image24.emf"/><Relationship Id="rId47" Type="http://schemas.openxmlformats.org/officeDocument/2006/relationships/image" Target="media/image25.jpeg"/><Relationship Id="rId48" Type="http://schemas.openxmlformats.org/officeDocument/2006/relationships/image" Target="media/image26.jpeg"/><Relationship Id="rId49" Type="http://schemas.openxmlformats.org/officeDocument/2006/relationships/image" Target="media/image27.emf"/><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0.png"/><Relationship Id="rId31" Type="http://schemas.openxmlformats.org/officeDocument/2006/relationships/image" Target="media/image11.emf"/><Relationship Id="rId32" Type="http://schemas.openxmlformats.org/officeDocument/2006/relationships/image" Target="media/image12.png"/><Relationship Id="rId33" Type="http://schemas.openxmlformats.org/officeDocument/2006/relationships/footer" Target="footer8.xml"/><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jpeg"/><Relationship Id="rId37" Type="http://schemas.openxmlformats.org/officeDocument/2006/relationships/image" Target="media/image16.jpeg"/><Relationship Id="rId38" Type="http://schemas.openxmlformats.org/officeDocument/2006/relationships/image" Target="media/image17.jpeg"/><Relationship Id="rId39" Type="http://schemas.openxmlformats.org/officeDocument/2006/relationships/image" Target="media/image18.png"/><Relationship Id="rId20" Type="http://schemas.openxmlformats.org/officeDocument/2006/relationships/footer" Target="footer6.xml"/><Relationship Id="rId21" Type="http://schemas.openxmlformats.org/officeDocument/2006/relationships/image" Target="media/image3.emf"/><Relationship Id="rId22" Type="http://schemas.openxmlformats.org/officeDocument/2006/relationships/image" Target="media/image4.emf"/><Relationship Id="rId23" Type="http://schemas.openxmlformats.org/officeDocument/2006/relationships/image" Target="media/image5.jpeg"/><Relationship Id="rId24" Type="http://schemas.openxmlformats.org/officeDocument/2006/relationships/image" Target="media/image6.png"/><Relationship Id="rId25" Type="http://schemas.openxmlformats.org/officeDocument/2006/relationships/footer" Target="footer7.xml"/><Relationship Id="rId26" Type="http://schemas.openxmlformats.org/officeDocument/2006/relationships/image" Target="media/image7.jpeg"/><Relationship Id="rId27" Type="http://schemas.openxmlformats.org/officeDocument/2006/relationships/hyperlink" Target="http://ricevarmap.ncpgr.cn)" TargetMode="External"/><Relationship Id="rId28" Type="http://schemas.openxmlformats.org/officeDocument/2006/relationships/image" Target="media/image8.jpeg"/><Relationship Id="rId29" Type="http://schemas.openxmlformats.org/officeDocument/2006/relationships/image" Target="media/image9.emf"/><Relationship Id="rId10" Type="http://schemas.openxmlformats.org/officeDocument/2006/relationships/footer" Target="footer1.xml"/><Relationship Id="rId11" Type="http://schemas.openxmlformats.org/officeDocument/2006/relationships/comments" Target="comments.xml"/><Relationship Id="rId12"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B46CD8A-D53B-1146-9194-D608C90CD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89</Pages>
  <Words>17263</Words>
  <Characters>98401</Characters>
  <Application>Microsoft Macintosh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上海交通大学硕士学位论文</vt:lpstr>
    </vt:vector>
  </TitlesOfParts>
  <Company>Microsoft</Company>
  <LinksUpToDate>false</LinksUpToDate>
  <CharactersWithSpaces>115434</CharactersWithSpaces>
  <SharedDoc>false</SharedDoc>
  <HLinks>
    <vt:vector size="198" baseType="variant">
      <vt:variant>
        <vt:i4>1310723</vt:i4>
      </vt:variant>
      <vt:variant>
        <vt:i4>191</vt:i4>
      </vt:variant>
      <vt:variant>
        <vt:i4>0</vt:i4>
      </vt:variant>
      <vt:variant>
        <vt:i4>5</vt:i4>
      </vt:variant>
      <vt:variant>
        <vt:lpwstr/>
      </vt:variant>
      <vt:variant>
        <vt:lpwstr>_Toc251151065</vt:lpwstr>
      </vt:variant>
      <vt:variant>
        <vt:i4>1048591</vt:i4>
      </vt:variant>
      <vt:variant>
        <vt:i4>182</vt:i4>
      </vt:variant>
      <vt:variant>
        <vt:i4>0</vt:i4>
      </vt:variant>
      <vt:variant>
        <vt:i4>5</vt:i4>
      </vt:variant>
      <vt:variant>
        <vt:lpwstr/>
      </vt:variant>
      <vt:variant>
        <vt:lpwstr>_Toc251151029</vt:lpwstr>
      </vt:variant>
      <vt:variant>
        <vt:i4>1703945</vt:i4>
      </vt:variant>
      <vt:variant>
        <vt:i4>173</vt:i4>
      </vt:variant>
      <vt:variant>
        <vt:i4>0</vt:i4>
      </vt:variant>
      <vt:variant>
        <vt:i4>5</vt:i4>
      </vt:variant>
      <vt:variant>
        <vt:lpwstr/>
      </vt:variant>
      <vt:variant>
        <vt:lpwstr>_Toc251150897</vt:lpwstr>
      </vt:variant>
      <vt:variant>
        <vt:i4>1703944</vt:i4>
      </vt:variant>
      <vt:variant>
        <vt:i4>167</vt:i4>
      </vt:variant>
      <vt:variant>
        <vt:i4>0</vt:i4>
      </vt:variant>
      <vt:variant>
        <vt:i4>5</vt:i4>
      </vt:variant>
      <vt:variant>
        <vt:lpwstr/>
      </vt:variant>
      <vt:variant>
        <vt:lpwstr>_Toc251150896</vt:lpwstr>
      </vt:variant>
      <vt:variant>
        <vt:i4>1310729</vt:i4>
      </vt:variant>
      <vt:variant>
        <vt:i4>158</vt:i4>
      </vt:variant>
      <vt:variant>
        <vt:i4>0</vt:i4>
      </vt:variant>
      <vt:variant>
        <vt:i4>5</vt:i4>
      </vt:variant>
      <vt:variant>
        <vt:lpwstr/>
      </vt:variant>
      <vt:variant>
        <vt:lpwstr>_Toc251590734</vt:lpwstr>
      </vt:variant>
      <vt:variant>
        <vt:i4>1310734</vt:i4>
      </vt:variant>
      <vt:variant>
        <vt:i4>152</vt:i4>
      </vt:variant>
      <vt:variant>
        <vt:i4>0</vt:i4>
      </vt:variant>
      <vt:variant>
        <vt:i4>5</vt:i4>
      </vt:variant>
      <vt:variant>
        <vt:lpwstr/>
      </vt:variant>
      <vt:variant>
        <vt:lpwstr>_Toc251590733</vt:lpwstr>
      </vt:variant>
      <vt:variant>
        <vt:i4>1310735</vt:i4>
      </vt:variant>
      <vt:variant>
        <vt:i4>146</vt:i4>
      </vt:variant>
      <vt:variant>
        <vt:i4>0</vt:i4>
      </vt:variant>
      <vt:variant>
        <vt:i4>5</vt:i4>
      </vt:variant>
      <vt:variant>
        <vt:lpwstr/>
      </vt:variant>
      <vt:variant>
        <vt:lpwstr>_Toc251590732</vt:lpwstr>
      </vt:variant>
      <vt:variant>
        <vt:i4>1310732</vt:i4>
      </vt:variant>
      <vt:variant>
        <vt:i4>140</vt:i4>
      </vt:variant>
      <vt:variant>
        <vt:i4>0</vt:i4>
      </vt:variant>
      <vt:variant>
        <vt:i4>5</vt:i4>
      </vt:variant>
      <vt:variant>
        <vt:lpwstr/>
      </vt:variant>
      <vt:variant>
        <vt:lpwstr>_Toc251590731</vt:lpwstr>
      </vt:variant>
      <vt:variant>
        <vt:i4>1310733</vt:i4>
      </vt:variant>
      <vt:variant>
        <vt:i4>134</vt:i4>
      </vt:variant>
      <vt:variant>
        <vt:i4>0</vt:i4>
      </vt:variant>
      <vt:variant>
        <vt:i4>5</vt:i4>
      </vt:variant>
      <vt:variant>
        <vt:lpwstr/>
      </vt:variant>
      <vt:variant>
        <vt:lpwstr>_Toc251590730</vt:lpwstr>
      </vt:variant>
      <vt:variant>
        <vt:i4>1376260</vt:i4>
      </vt:variant>
      <vt:variant>
        <vt:i4>128</vt:i4>
      </vt:variant>
      <vt:variant>
        <vt:i4>0</vt:i4>
      </vt:variant>
      <vt:variant>
        <vt:i4>5</vt:i4>
      </vt:variant>
      <vt:variant>
        <vt:lpwstr/>
      </vt:variant>
      <vt:variant>
        <vt:lpwstr>_Toc251590729</vt:lpwstr>
      </vt:variant>
      <vt:variant>
        <vt:i4>1376261</vt:i4>
      </vt:variant>
      <vt:variant>
        <vt:i4>122</vt:i4>
      </vt:variant>
      <vt:variant>
        <vt:i4>0</vt:i4>
      </vt:variant>
      <vt:variant>
        <vt:i4>5</vt:i4>
      </vt:variant>
      <vt:variant>
        <vt:lpwstr/>
      </vt:variant>
      <vt:variant>
        <vt:lpwstr>_Toc251590728</vt:lpwstr>
      </vt:variant>
      <vt:variant>
        <vt:i4>1376266</vt:i4>
      </vt:variant>
      <vt:variant>
        <vt:i4>116</vt:i4>
      </vt:variant>
      <vt:variant>
        <vt:i4>0</vt:i4>
      </vt:variant>
      <vt:variant>
        <vt:i4>5</vt:i4>
      </vt:variant>
      <vt:variant>
        <vt:lpwstr/>
      </vt:variant>
      <vt:variant>
        <vt:lpwstr>_Toc251590727</vt:lpwstr>
      </vt:variant>
      <vt:variant>
        <vt:i4>1376267</vt:i4>
      </vt:variant>
      <vt:variant>
        <vt:i4>110</vt:i4>
      </vt:variant>
      <vt:variant>
        <vt:i4>0</vt:i4>
      </vt:variant>
      <vt:variant>
        <vt:i4>5</vt:i4>
      </vt:variant>
      <vt:variant>
        <vt:lpwstr/>
      </vt:variant>
      <vt:variant>
        <vt:lpwstr>_Toc251590726</vt:lpwstr>
      </vt:variant>
      <vt:variant>
        <vt:i4>1376264</vt:i4>
      </vt:variant>
      <vt:variant>
        <vt:i4>104</vt:i4>
      </vt:variant>
      <vt:variant>
        <vt:i4>0</vt:i4>
      </vt:variant>
      <vt:variant>
        <vt:i4>5</vt:i4>
      </vt:variant>
      <vt:variant>
        <vt:lpwstr/>
      </vt:variant>
      <vt:variant>
        <vt:lpwstr>_Toc251590725</vt:lpwstr>
      </vt:variant>
      <vt:variant>
        <vt:i4>1376265</vt:i4>
      </vt:variant>
      <vt:variant>
        <vt:i4>98</vt:i4>
      </vt:variant>
      <vt:variant>
        <vt:i4>0</vt:i4>
      </vt:variant>
      <vt:variant>
        <vt:i4>5</vt:i4>
      </vt:variant>
      <vt:variant>
        <vt:lpwstr/>
      </vt:variant>
      <vt:variant>
        <vt:lpwstr>_Toc251590724</vt:lpwstr>
      </vt:variant>
      <vt:variant>
        <vt:i4>1376270</vt:i4>
      </vt:variant>
      <vt:variant>
        <vt:i4>92</vt:i4>
      </vt:variant>
      <vt:variant>
        <vt:i4>0</vt:i4>
      </vt:variant>
      <vt:variant>
        <vt:i4>5</vt:i4>
      </vt:variant>
      <vt:variant>
        <vt:lpwstr/>
      </vt:variant>
      <vt:variant>
        <vt:lpwstr>_Toc251590723</vt:lpwstr>
      </vt:variant>
      <vt:variant>
        <vt:i4>1376271</vt:i4>
      </vt:variant>
      <vt:variant>
        <vt:i4>86</vt:i4>
      </vt:variant>
      <vt:variant>
        <vt:i4>0</vt:i4>
      </vt:variant>
      <vt:variant>
        <vt:i4>5</vt:i4>
      </vt:variant>
      <vt:variant>
        <vt:lpwstr/>
      </vt:variant>
      <vt:variant>
        <vt:lpwstr>_Toc251590722</vt:lpwstr>
      </vt:variant>
      <vt:variant>
        <vt:i4>1376268</vt:i4>
      </vt:variant>
      <vt:variant>
        <vt:i4>80</vt:i4>
      </vt:variant>
      <vt:variant>
        <vt:i4>0</vt:i4>
      </vt:variant>
      <vt:variant>
        <vt:i4>5</vt:i4>
      </vt:variant>
      <vt:variant>
        <vt:lpwstr/>
      </vt:variant>
      <vt:variant>
        <vt:lpwstr>_Toc251590721</vt:lpwstr>
      </vt:variant>
      <vt:variant>
        <vt:i4>1376269</vt:i4>
      </vt:variant>
      <vt:variant>
        <vt:i4>74</vt:i4>
      </vt:variant>
      <vt:variant>
        <vt:i4>0</vt:i4>
      </vt:variant>
      <vt:variant>
        <vt:i4>5</vt:i4>
      </vt:variant>
      <vt:variant>
        <vt:lpwstr/>
      </vt:variant>
      <vt:variant>
        <vt:lpwstr>_Toc251590720</vt:lpwstr>
      </vt:variant>
      <vt:variant>
        <vt:i4>1441796</vt:i4>
      </vt:variant>
      <vt:variant>
        <vt:i4>68</vt:i4>
      </vt:variant>
      <vt:variant>
        <vt:i4>0</vt:i4>
      </vt:variant>
      <vt:variant>
        <vt:i4>5</vt:i4>
      </vt:variant>
      <vt:variant>
        <vt:lpwstr/>
      </vt:variant>
      <vt:variant>
        <vt:lpwstr>_Toc251590719</vt:lpwstr>
      </vt:variant>
      <vt:variant>
        <vt:i4>1441797</vt:i4>
      </vt:variant>
      <vt:variant>
        <vt:i4>62</vt:i4>
      </vt:variant>
      <vt:variant>
        <vt:i4>0</vt:i4>
      </vt:variant>
      <vt:variant>
        <vt:i4>5</vt:i4>
      </vt:variant>
      <vt:variant>
        <vt:lpwstr/>
      </vt:variant>
      <vt:variant>
        <vt:lpwstr>_Toc251590718</vt:lpwstr>
      </vt:variant>
      <vt:variant>
        <vt:i4>1441802</vt:i4>
      </vt:variant>
      <vt:variant>
        <vt:i4>56</vt:i4>
      </vt:variant>
      <vt:variant>
        <vt:i4>0</vt:i4>
      </vt:variant>
      <vt:variant>
        <vt:i4>5</vt:i4>
      </vt:variant>
      <vt:variant>
        <vt:lpwstr/>
      </vt:variant>
      <vt:variant>
        <vt:lpwstr>_Toc251590717</vt:lpwstr>
      </vt:variant>
      <vt:variant>
        <vt:i4>1441803</vt:i4>
      </vt:variant>
      <vt:variant>
        <vt:i4>50</vt:i4>
      </vt:variant>
      <vt:variant>
        <vt:i4>0</vt:i4>
      </vt:variant>
      <vt:variant>
        <vt:i4>5</vt:i4>
      </vt:variant>
      <vt:variant>
        <vt:lpwstr/>
      </vt:variant>
      <vt:variant>
        <vt:lpwstr>_Toc251590716</vt:lpwstr>
      </vt:variant>
      <vt:variant>
        <vt:i4>1441800</vt:i4>
      </vt:variant>
      <vt:variant>
        <vt:i4>44</vt:i4>
      </vt:variant>
      <vt:variant>
        <vt:i4>0</vt:i4>
      </vt:variant>
      <vt:variant>
        <vt:i4>5</vt:i4>
      </vt:variant>
      <vt:variant>
        <vt:lpwstr/>
      </vt:variant>
      <vt:variant>
        <vt:lpwstr>_Toc251590715</vt:lpwstr>
      </vt:variant>
      <vt:variant>
        <vt:i4>1441801</vt:i4>
      </vt:variant>
      <vt:variant>
        <vt:i4>38</vt:i4>
      </vt:variant>
      <vt:variant>
        <vt:i4>0</vt:i4>
      </vt:variant>
      <vt:variant>
        <vt:i4>5</vt:i4>
      </vt:variant>
      <vt:variant>
        <vt:lpwstr/>
      </vt:variant>
      <vt:variant>
        <vt:lpwstr>_Toc251590714</vt:lpwstr>
      </vt:variant>
      <vt:variant>
        <vt:i4>1441806</vt:i4>
      </vt:variant>
      <vt:variant>
        <vt:i4>32</vt:i4>
      </vt:variant>
      <vt:variant>
        <vt:i4>0</vt:i4>
      </vt:variant>
      <vt:variant>
        <vt:i4>5</vt:i4>
      </vt:variant>
      <vt:variant>
        <vt:lpwstr/>
      </vt:variant>
      <vt:variant>
        <vt:lpwstr>_Toc251590713</vt:lpwstr>
      </vt:variant>
      <vt:variant>
        <vt:i4>1441807</vt:i4>
      </vt:variant>
      <vt:variant>
        <vt:i4>26</vt:i4>
      </vt:variant>
      <vt:variant>
        <vt:i4>0</vt:i4>
      </vt:variant>
      <vt:variant>
        <vt:i4>5</vt:i4>
      </vt:variant>
      <vt:variant>
        <vt:lpwstr/>
      </vt:variant>
      <vt:variant>
        <vt:lpwstr>_Toc251590712</vt:lpwstr>
      </vt:variant>
      <vt:variant>
        <vt:i4>1441804</vt:i4>
      </vt:variant>
      <vt:variant>
        <vt:i4>20</vt:i4>
      </vt:variant>
      <vt:variant>
        <vt:i4>0</vt:i4>
      </vt:variant>
      <vt:variant>
        <vt:i4>5</vt:i4>
      </vt:variant>
      <vt:variant>
        <vt:lpwstr/>
      </vt:variant>
      <vt:variant>
        <vt:lpwstr>_Toc251590711</vt:lpwstr>
      </vt:variant>
      <vt:variant>
        <vt:i4>1441805</vt:i4>
      </vt:variant>
      <vt:variant>
        <vt:i4>14</vt:i4>
      </vt:variant>
      <vt:variant>
        <vt:i4>0</vt:i4>
      </vt:variant>
      <vt:variant>
        <vt:i4>5</vt:i4>
      </vt:variant>
      <vt:variant>
        <vt:lpwstr/>
      </vt:variant>
      <vt:variant>
        <vt:lpwstr>_Toc251590710</vt:lpwstr>
      </vt:variant>
      <vt:variant>
        <vt:i4>1507332</vt:i4>
      </vt:variant>
      <vt:variant>
        <vt:i4>8</vt:i4>
      </vt:variant>
      <vt:variant>
        <vt:i4>0</vt:i4>
      </vt:variant>
      <vt:variant>
        <vt:i4>5</vt:i4>
      </vt:variant>
      <vt:variant>
        <vt:lpwstr/>
      </vt:variant>
      <vt:variant>
        <vt:lpwstr>_Toc251590709</vt:lpwstr>
      </vt:variant>
      <vt:variant>
        <vt:i4>1507333</vt:i4>
      </vt:variant>
      <vt:variant>
        <vt:i4>2</vt:i4>
      </vt:variant>
      <vt:variant>
        <vt:i4>0</vt:i4>
      </vt:variant>
      <vt:variant>
        <vt:i4>5</vt:i4>
      </vt:variant>
      <vt:variant>
        <vt:lpwstr/>
      </vt:variant>
      <vt:variant>
        <vt:lpwstr>_Toc251590708</vt:lpwstr>
      </vt:variant>
      <vt:variant>
        <vt:i4>1966113</vt:i4>
      </vt:variant>
      <vt:variant>
        <vt:i4>-1</vt:i4>
      </vt:variant>
      <vt:variant>
        <vt:i4>1028</vt:i4>
      </vt:variant>
      <vt:variant>
        <vt:i4>1</vt:i4>
      </vt:variant>
      <vt:variant>
        <vt:lpwstr>Snap3</vt:lpwstr>
      </vt:variant>
      <vt:variant>
        <vt:lpwstr/>
      </vt:variant>
      <vt:variant>
        <vt:i4>1966115</vt:i4>
      </vt:variant>
      <vt:variant>
        <vt:i4>-1</vt:i4>
      </vt:variant>
      <vt:variant>
        <vt:i4>1029</vt:i4>
      </vt:variant>
      <vt:variant>
        <vt:i4>1</vt:i4>
      </vt:variant>
      <vt:variant>
        <vt:lpwstr>Snap1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微电子学院试行</dc:description>
  <cp:lastModifiedBy>Thomas Huang</cp:lastModifiedBy>
  <cp:revision>80</cp:revision>
  <cp:lastPrinted>1899-12-31T16:00:00Z</cp:lastPrinted>
  <dcterms:created xsi:type="dcterms:W3CDTF">2017-02-22T14:40:00Z</dcterms:created>
  <dcterms:modified xsi:type="dcterms:W3CDTF">2017-04-14T08:13:00Z</dcterms:modified>
</cp:coreProperties>
</file>