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92B863" w14:textId="77777777" w:rsidR="001B7B81" w:rsidRPr="00AE17C6" w:rsidRDefault="001B7B81" w:rsidP="002C7D81">
      <w:pPr>
        <w:jc w:val="both"/>
        <w:outlineLvl w:val="0"/>
        <w:rPr>
          <w:rFonts w:ascii="Times New Roman" w:hAnsi="Times New Roman" w:cs="Times New Roman"/>
          <w:b/>
          <w:sz w:val="40"/>
        </w:rPr>
      </w:pPr>
      <w:r w:rsidRPr="00AE17C6">
        <w:rPr>
          <w:rFonts w:ascii="Times New Roman" w:hAnsi="Times New Roman" w:cs="Times New Roman"/>
          <w:b/>
          <w:sz w:val="40"/>
        </w:rPr>
        <w:t>Background</w:t>
      </w:r>
    </w:p>
    <w:p w14:paraId="38B86437" w14:textId="77777777" w:rsidR="001B7B81" w:rsidRDefault="001B7B81" w:rsidP="002C7D81">
      <w:pPr>
        <w:jc w:val="both"/>
        <w:rPr>
          <w:rFonts w:ascii="Times New Roman" w:hAnsi="Times New Roman" w:cs="Times New Roman"/>
        </w:rPr>
      </w:pPr>
    </w:p>
    <w:p w14:paraId="716FF7F8" w14:textId="015D0D0F" w:rsidR="00EB4D1D" w:rsidRDefault="00E01653" w:rsidP="002C7D81">
      <w:pPr>
        <w:jc w:val="both"/>
        <w:rPr>
          <w:rFonts w:ascii="Times New Roman" w:hAnsi="Times New Roman" w:cs="Times New Roman"/>
        </w:rPr>
      </w:pPr>
      <w:r>
        <w:rPr>
          <w:rFonts w:ascii="Times New Roman" w:hAnsi="Times New Roman" w:cs="Times New Roman"/>
        </w:rPr>
        <w:t xml:space="preserve">A single </w:t>
      </w:r>
      <w:r w:rsidR="001B7B81">
        <w:rPr>
          <w:rFonts w:ascii="Times New Roman" w:hAnsi="Times New Roman" w:cs="Times New Roman"/>
        </w:rPr>
        <w:t xml:space="preserve">nucleotide polymorphism (SNP), </w:t>
      </w:r>
      <w:r>
        <w:rPr>
          <w:rFonts w:ascii="Times New Roman" w:hAnsi="Times New Roman" w:cs="Times New Roman"/>
        </w:rPr>
        <w:t xml:space="preserve">is </w:t>
      </w:r>
      <w:r w:rsidR="001B7B81">
        <w:rPr>
          <w:rFonts w:ascii="Times New Roman" w:hAnsi="Times New Roman" w:cs="Times New Roman"/>
        </w:rPr>
        <w:t xml:space="preserve">defined as a single </w:t>
      </w:r>
      <w:r>
        <w:rPr>
          <w:rFonts w:ascii="Times New Roman" w:hAnsi="Times New Roman" w:cs="Times New Roman"/>
        </w:rPr>
        <w:t xml:space="preserve">nucleotide variation </w:t>
      </w:r>
      <w:r w:rsidR="001B7B81">
        <w:rPr>
          <w:rFonts w:ascii="Times New Roman" w:hAnsi="Times New Roman" w:cs="Times New Roman"/>
        </w:rPr>
        <w:t>in a</w:t>
      </w:r>
      <w:r>
        <w:rPr>
          <w:rFonts w:ascii="Times New Roman" w:hAnsi="Times New Roman" w:cs="Times New Roman"/>
        </w:rPr>
        <w:t xml:space="preserve"> peculiar</w:t>
      </w:r>
      <w:r w:rsidR="001B7B81">
        <w:rPr>
          <w:rFonts w:ascii="Times New Roman" w:hAnsi="Times New Roman" w:cs="Times New Roman"/>
        </w:rPr>
        <w:t xml:space="preserve"> </w:t>
      </w:r>
      <w:r>
        <w:rPr>
          <w:rFonts w:ascii="Times New Roman" w:hAnsi="Times New Roman" w:cs="Times New Roman"/>
        </w:rPr>
        <w:t xml:space="preserve">genomic </w:t>
      </w:r>
      <w:r w:rsidR="001B7B81">
        <w:rPr>
          <w:rFonts w:ascii="Times New Roman" w:hAnsi="Times New Roman" w:cs="Times New Roman"/>
        </w:rPr>
        <w:t>sequence among individuals</w:t>
      </w:r>
      <w:r w:rsidR="00DB739A">
        <w:rPr>
          <w:rFonts w:ascii="Times New Roman" w:hAnsi="Times New Roman" w:cs="Times New Roman"/>
        </w:rPr>
        <w:t xml:space="preserve"> </w:t>
      </w:r>
      <w:r w:rsidR="008527AE">
        <w:rPr>
          <w:rFonts w:ascii="Times New Roman" w:hAnsi="Times New Roman" w:cs="Times New Roman"/>
        </w:rPr>
        <w:t>within</w:t>
      </w:r>
      <w:r>
        <w:rPr>
          <w:rFonts w:ascii="Times New Roman" w:hAnsi="Times New Roman" w:cs="Times New Roman"/>
        </w:rPr>
        <w:t xml:space="preserve"> a population of a certain species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1"/>
      </w:r>
      <w:r w:rsidR="002B3650">
        <w:rPr>
          <w:rFonts w:ascii="Times New Roman" w:hAnsi="Times New Roman" w:cs="Times New Roman"/>
        </w:rPr>
        <w:t>]</w:t>
      </w:r>
      <w:r>
        <w:rPr>
          <w:rFonts w:ascii="Times New Roman" w:hAnsi="Times New Roman" w:cs="Times New Roman"/>
        </w:rPr>
        <w:t>. SNPs</w:t>
      </w:r>
      <w:r w:rsidR="001B7B81">
        <w:rPr>
          <w:rFonts w:ascii="Times New Roman" w:hAnsi="Times New Roman" w:cs="Times New Roman"/>
        </w:rPr>
        <w:t xml:space="preserve"> </w:t>
      </w:r>
      <w:r>
        <w:rPr>
          <w:rFonts w:ascii="Times New Roman" w:hAnsi="Times New Roman" w:cs="Times New Roman"/>
        </w:rPr>
        <w:t xml:space="preserve">have </w:t>
      </w:r>
      <w:r w:rsidR="001B7B81">
        <w:rPr>
          <w:rFonts w:ascii="Times New Roman" w:hAnsi="Times New Roman" w:cs="Times New Roman"/>
        </w:rPr>
        <w:t>quickly bec</w:t>
      </w:r>
      <w:r w:rsidR="008527AE">
        <w:rPr>
          <w:rFonts w:ascii="Times New Roman" w:hAnsi="Times New Roman" w:cs="Times New Roman"/>
        </w:rPr>
        <w:t>o</w:t>
      </w:r>
      <w:r w:rsidR="001B7B81">
        <w:rPr>
          <w:rFonts w:ascii="Times New Roman" w:hAnsi="Times New Roman" w:cs="Times New Roman"/>
        </w:rPr>
        <w:t xml:space="preserve">me the most popular molecular markers in plant molecular genetics </w:t>
      </w:r>
      <w:r w:rsidR="008527AE">
        <w:rPr>
          <w:rFonts w:ascii="Times New Roman" w:hAnsi="Times New Roman" w:cs="Times New Roman"/>
        </w:rPr>
        <w:t>for</w:t>
      </w:r>
      <w:r w:rsidR="00CF6042">
        <w:rPr>
          <w:rFonts w:ascii="Times New Roman" w:hAnsi="Times New Roman" w:cs="Times New Roman"/>
        </w:rPr>
        <w:t xml:space="preserve"> </w:t>
      </w:r>
      <w:r w:rsidR="00444804">
        <w:rPr>
          <w:rFonts w:ascii="Times New Roman" w:hAnsi="Times New Roman" w:cs="Times New Roman"/>
        </w:rPr>
        <w:t xml:space="preserve">their </w:t>
      </w:r>
      <w:r w:rsidR="001B7B81">
        <w:rPr>
          <w:rFonts w:ascii="Times New Roman" w:hAnsi="Times New Roman" w:cs="Times New Roman"/>
        </w:rPr>
        <w:t>abundan</w:t>
      </w:r>
      <w:r w:rsidR="00444804">
        <w:rPr>
          <w:rFonts w:ascii="Times New Roman" w:hAnsi="Times New Roman" w:cs="Times New Roman"/>
        </w:rPr>
        <w:t>ce</w:t>
      </w:r>
      <w:r w:rsidR="008527AE">
        <w:rPr>
          <w:rFonts w:ascii="Times New Roman" w:hAnsi="Times New Roman" w:cs="Times New Roman"/>
        </w:rPr>
        <w:t xml:space="preserve"> and </w:t>
      </w:r>
      <w:r w:rsidR="00444804">
        <w:rPr>
          <w:rFonts w:ascii="Times New Roman" w:hAnsi="Times New Roman" w:cs="Times New Roman"/>
        </w:rPr>
        <w:t>ubiquity</w:t>
      </w:r>
      <w:r w:rsidR="001B7B81">
        <w:rPr>
          <w:rFonts w:ascii="Times New Roman" w:hAnsi="Times New Roman" w:cs="Times New Roman"/>
        </w:rPr>
        <w:t xml:space="preserve"> in most </w:t>
      </w:r>
      <w:r w:rsidR="00CF1491">
        <w:rPr>
          <w:rFonts w:ascii="Times New Roman" w:hAnsi="Times New Roman" w:cs="Times New Roman"/>
        </w:rPr>
        <w:t>species</w:t>
      </w:r>
      <w:r w:rsidR="008527AE">
        <w:rPr>
          <w:rFonts w:ascii="Times New Roman" w:hAnsi="Times New Roman" w:cs="Times New Roman"/>
        </w:rPr>
        <w:t>. They are</w:t>
      </w:r>
      <w:r w:rsidR="00CF6042">
        <w:rPr>
          <w:rFonts w:ascii="Times New Roman" w:hAnsi="Times New Roman" w:cs="Times New Roman"/>
        </w:rPr>
        <w:t xml:space="preserve"> </w:t>
      </w:r>
      <w:r w:rsidR="001B7B81">
        <w:rPr>
          <w:rFonts w:ascii="Times New Roman" w:hAnsi="Times New Roman" w:cs="Times New Roman"/>
        </w:rPr>
        <w:t>highly amenable to high- and ultra-high-throughput automation</w:t>
      </w:r>
      <w:r w:rsidR="003B414B">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2"/>
      </w:r>
      <w:r w:rsidR="00BB546D" w:rsidRPr="002B3650">
        <w:rPr>
          <w:rFonts w:ascii="Times New Roman" w:hAnsi="Times New Roman" w:cs="Times New Roman"/>
        </w:rPr>
        <w:t>-</w:t>
      </w:r>
      <w:bookmarkStart w:id="0" w:name="_Ref471899226"/>
      <w:r w:rsidR="00DB739A" w:rsidRPr="002B3650">
        <w:rPr>
          <w:rStyle w:val="EndnoteReference"/>
          <w:rFonts w:ascii="Times New Roman" w:hAnsi="Times New Roman" w:cs="Times New Roman"/>
          <w:vertAlign w:val="baseline"/>
        </w:rPr>
        <w:endnoteReference w:id="3"/>
      </w:r>
      <w:bookmarkEnd w:id="0"/>
      <w:r w:rsidR="002B3650">
        <w:rPr>
          <w:rFonts w:ascii="Times New Roman" w:hAnsi="Times New Roman" w:cs="Times New Roman"/>
        </w:rPr>
        <w:t>]</w:t>
      </w:r>
      <w:r w:rsidR="00CF6042">
        <w:rPr>
          <w:rFonts w:ascii="Times New Roman" w:hAnsi="Times New Roman" w:cs="Times New Roman"/>
        </w:rPr>
        <w:t xml:space="preserve">, </w:t>
      </w:r>
      <w:r w:rsidR="00CF1491">
        <w:rPr>
          <w:rFonts w:ascii="Times New Roman" w:hAnsi="Times New Roman" w:cs="Times New Roman"/>
        </w:rPr>
        <w:t>being widely utilized</w:t>
      </w:r>
      <w:r w:rsidR="001B7B81">
        <w:rPr>
          <w:rFonts w:ascii="Times New Roman" w:hAnsi="Times New Roman" w:cs="Times New Roman"/>
        </w:rPr>
        <w:t xml:space="preserve"> </w:t>
      </w:r>
      <w:r w:rsidR="00CF1491">
        <w:rPr>
          <w:rFonts w:ascii="Times New Roman" w:hAnsi="Times New Roman" w:cs="Times New Roman"/>
        </w:rPr>
        <w:t>in</w:t>
      </w:r>
      <w:r w:rsidR="001B7B81">
        <w:rPr>
          <w:rFonts w:ascii="Times New Roman" w:hAnsi="Times New Roman" w:cs="Times New Roman"/>
        </w:rPr>
        <w:t xml:space="preserve"> marker-assisted </w:t>
      </w:r>
      <w:r w:rsidR="00CF1491">
        <w:rPr>
          <w:rFonts w:ascii="Times New Roman" w:hAnsi="Times New Roman" w:cs="Times New Roman"/>
        </w:rPr>
        <w:t>breeding, quantitative</w:t>
      </w:r>
      <w:r w:rsidR="001B7B81">
        <w:rPr>
          <w:rFonts w:ascii="Times New Roman" w:hAnsi="Times New Roman" w:cs="Times New Roman"/>
        </w:rPr>
        <w:t xml:space="preserve"> trait locus (QTL) analysis and genome association analysis </w:t>
      </w:r>
      <w:r w:rsidR="002B3650">
        <w:rPr>
          <w:rFonts w:ascii="Times New Roman" w:hAnsi="Times New Roman" w:cs="Times New Roman"/>
        </w:rPr>
        <w:t>[</w:t>
      </w:r>
      <w:r w:rsidR="00BB546D" w:rsidRPr="002B3650">
        <w:rPr>
          <w:rFonts w:ascii="Times New Roman" w:hAnsi="Times New Roman" w:cs="Times New Roman"/>
        </w:rPr>
        <w:fldChar w:fldCharType="begin"/>
      </w:r>
      <w:r w:rsidR="00BB546D" w:rsidRPr="002B3650">
        <w:rPr>
          <w:rFonts w:ascii="Times New Roman" w:hAnsi="Times New Roman" w:cs="Times New Roman"/>
        </w:rPr>
        <w:instrText xml:space="preserve"> NOTEREF _Ref471899226 \h  \* MERGEFORMAT </w:instrText>
      </w:r>
      <w:r w:rsidR="00BB546D" w:rsidRPr="002B3650">
        <w:rPr>
          <w:rFonts w:ascii="Times New Roman" w:hAnsi="Times New Roman" w:cs="Times New Roman"/>
        </w:rPr>
      </w:r>
      <w:r w:rsidR="00BB546D" w:rsidRPr="002B3650">
        <w:rPr>
          <w:rFonts w:ascii="Times New Roman" w:hAnsi="Times New Roman" w:cs="Times New Roman"/>
        </w:rPr>
        <w:fldChar w:fldCharType="separate"/>
      </w:r>
      <w:r w:rsidR="00BB546D" w:rsidRPr="002B3650">
        <w:rPr>
          <w:rFonts w:ascii="Times New Roman" w:hAnsi="Times New Roman" w:cs="Times New Roman"/>
        </w:rPr>
        <w:t>3</w:t>
      </w:r>
      <w:r w:rsidR="00BB546D" w:rsidRPr="002B3650">
        <w:rPr>
          <w:rFonts w:ascii="Times New Roman" w:hAnsi="Times New Roman" w:cs="Times New Roman"/>
        </w:rPr>
        <w:fldChar w:fldCharType="end"/>
      </w:r>
      <w:r w:rsidR="00BB546D" w:rsidRPr="002B3650">
        <w:rPr>
          <w:rStyle w:val="EndnoteReference"/>
          <w:rFonts w:ascii="Times New Roman" w:hAnsi="Times New Roman" w:cs="Times New Roman"/>
          <w:vertAlign w:val="baseline"/>
        </w:rPr>
        <w:t>-</w:t>
      </w:r>
      <w:r w:rsidR="00BB546D" w:rsidRPr="002B3650">
        <w:rPr>
          <w:rStyle w:val="EndnoteReference"/>
          <w:rFonts w:ascii="Times New Roman" w:hAnsi="Times New Roman" w:cs="Times New Roman"/>
          <w:vertAlign w:val="baseline"/>
        </w:rPr>
        <w:endnoteReference w:id="4"/>
      </w:r>
      <w:r w:rsidR="002B3650">
        <w:rPr>
          <w:rStyle w:val="EndnoteReference"/>
          <w:rFonts w:ascii="Times New Roman" w:hAnsi="Times New Roman" w:cs="Times New Roman"/>
          <w:vertAlign w:val="baseline"/>
        </w:rPr>
        <w:t>]</w:t>
      </w:r>
      <w:r w:rsidR="001B7B81">
        <w:rPr>
          <w:rFonts w:ascii="Times New Roman" w:hAnsi="Times New Roman" w:cs="Times New Roman"/>
        </w:rPr>
        <w:t xml:space="preserve">. </w:t>
      </w:r>
    </w:p>
    <w:p w14:paraId="6FAF3EED" w14:textId="77777777" w:rsidR="00EB4D1D" w:rsidRDefault="00EB4D1D" w:rsidP="002C7D81">
      <w:pPr>
        <w:jc w:val="both"/>
        <w:rPr>
          <w:rFonts w:ascii="Times New Roman" w:hAnsi="Times New Roman" w:cs="Times New Roman"/>
        </w:rPr>
      </w:pPr>
    </w:p>
    <w:p w14:paraId="14E958F1" w14:textId="7B03906E" w:rsidR="001B7B81" w:rsidRPr="002C7D81" w:rsidRDefault="00CF6042" w:rsidP="002C7D81">
      <w:pPr>
        <w:jc w:val="both"/>
        <w:rPr>
          <w:rFonts w:ascii="Times New Roman" w:hAnsi="Times New Roman" w:cs="Times New Roman"/>
          <w:color w:val="FF0000"/>
        </w:rPr>
      </w:pPr>
      <w:r>
        <w:rPr>
          <w:rFonts w:ascii="Times New Roman" w:hAnsi="Times New Roman" w:cs="Times New Roman"/>
        </w:rPr>
        <w:t>Recently, n</w:t>
      </w:r>
      <w:r w:rsidR="001B7B81">
        <w:rPr>
          <w:rFonts w:ascii="Times New Roman" w:hAnsi="Times New Roman" w:cs="Times New Roman"/>
        </w:rPr>
        <w:t>ext-generation sequencing (NGS) technology has</w:t>
      </w:r>
      <w:r>
        <w:rPr>
          <w:rFonts w:ascii="Times New Roman" w:hAnsi="Times New Roman" w:cs="Times New Roman"/>
        </w:rPr>
        <w:t xml:space="preserve"> greatly</w:t>
      </w:r>
      <w:r w:rsidR="001B7B81">
        <w:rPr>
          <w:rFonts w:ascii="Times New Roman" w:hAnsi="Times New Roman" w:cs="Times New Roman"/>
        </w:rPr>
        <w:t xml:space="preserve"> facilitated the identification of massive number of SNPs in various organisms, including human</w:t>
      </w:r>
      <w:r w:rsidR="00BB546D">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5"/>
      </w:r>
      <w:r w:rsidR="002B3650">
        <w:rPr>
          <w:rFonts w:ascii="Times New Roman" w:hAnsi="Times New Roman" w:cs="Times New Roman"/>
        </w:rPr>
        <w:t>]</w:t>
      </w:r>
      <w:r w:rsidR="001B7B81">
        <w:rPr>
          <w:rFonts w:ascii="Times New Roman" w:hAnsi="Times New Roman" w:cs="Times New Roman"/>
        </w:rPr>
        <w:t>, rice</w:t>
      </w:r>
      <w:r w:rsidR="00BB546D">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6"/>
      </w:r>
      <w:r w:rsidR="00BB546D" w:rsidRPr="002B3650">
        <w:rPr>
          <w:rFonts w:ascii="Times New Roman" w:hAnsi="Times New Roman" w:cs="Times New Roman"/>
        </w:rPr>
        <w:t>-</w:t>
      </w:r>
      <w:r w:rsidR="00BB546D" w:rsidRPr="002B3650">
        <w:rPr>
          <w:rStyle w:val="EndnoteReference"/>
          <w:rFonts w:ascii="Times New Roman" w:hAnsi="Times New Roman" w:cs="Times New Roman"/>
          <w:vanish/>
          <w:vertAlign w:val="baseline"/>
        </w:rPr>
        <w:endnoteReference w:id="7"/>
      </w:r>
      <w:bookmarkStart w:id="1" w:name="_Ref471907355"/>
      <w:r w:rsidR="00BB546D" w:rsidRPr="002B3650">
        <w:rPr>
          <w:rStyle w:val="EndnoteReference"/>
          <w:rFonts w:ascii="Times New Roman" w:hAnsi="Times New Roman" w:cs="Times New Roman"/>
          <w:vertAlign w:val="baseline"/>
        </w:rPr>
        <w:endnoteReference w:id="8"/>
      </w:r>
      <w:bookmarkEnd w:id="1"/>
      <w:r w:rsidR="002B3650">
        <w:rPr>
          <w:rFonts w:ascii="Times New Roman" w:hAnsi="Times New Roman" w:cs="Times New Roman"/>
        </w:rPr>
        <w:t>]</w:t>
      </w:r>
      <w:r w:rsidR="001B7B81">
        <w:rPr>
          <w:rFonts w:ascii="Times New Roman" w:hAnsi="Times New Roman" w:cs="Times New Roman"/>
        </w:rPr>
        <w:t xml:space="preserve">, maize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9"/>
      </w:r>
      <w:r w:rsidR="004650DD" w:rsidRP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0"/>
      </w:r>
      <w:r w:rsidR="002B3650">
        <w:rPr>
          <w:rFonts w:ascii="Times New Roman" w:hAnsi="Times New Roman" w:cs="Times New Roman"/>
        </w:rPr>
        <w:t>]</w:t>
      </w:r>
      <w:r w:rsidR="001B7B81">
        <w:rPr>
          <w:rFonts w:ascii="Times New Roman" w:hAnsi="Times New Roman" w:cs="Times New Roman"/>
        </w:rPr>
        <w:t xml:space="preserve">, soybean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1"/>
      </w:r>
      <w:r w:rsidR="002B3650">
        <w:rPr>
          <w:rFonts w:ascii="Times New Roman" w:hAnsi="Times New Roman" w:cs="Times New Roman"/>
        </w:rPr>
        <w:t>]</w:t>
      </w:r>
      <w:r w:rsidR="00EB4D1D">
        <w:rPr>
          <w:rFonts w:ascii="Times New Roman" w:hAnsi="Times New Roman" w:cs="Times New Roman"/>
        </w:rPr>
        <w:t xml:space="preserve"> and</w:t>
      </w:r>
      <w:r w:rsidR="001B7B81">
        <w:rPr>
          <w:rFonts w:ascii="Times New Roman" w:hAnsi="Times New Roman" w:cs="Times New Roman"/>
        </w:rPr>
        <w:t xml:space="preserve"> Arabidopsis </w:t>
      </w:r>
      <w:r w:rsidR="002F751D">
        <w:rPr>
          <w:rFonts w:ascii="Times New Roman" w:hAnsi="Times New Roman" w:cs="Times New Roman"/>
        </w:rPr>
        <w:t>[</w:t>
      </w:r>
      <w:r w:rsidR="00BB546D" w:rsidRPr="002F751D">
        <w:rPr>
          <w:rStyle w:val="EndnoteReference"/>
          <w:rFonts w:ascii="Times New Roman" w:hAnsi="Times New Roman" w:cs="Times New Roman"/>
          <w:vertAlign w:val="baseline"/>
        </w:rPr>
        <w:endnoteReference w:id="12"/>
      </w:r>
      <w:r w:rsidR="002F751D">
        <w:rPr>
          <w:rFonts w:ascii="Times New Roman" w:hAnsi="Times New Roman" w:cs="Times New Roman"/>
        </w:rPr>
        <w:t>]</w:t>
      </w:r>
      <w:r w:rsidR="001B7B81">
        <w:rPr>
          <w:rFonts w:ascii="Times New Roman" w:hAnsi="Times New Roman" w:cs="Times New Roman"/>
        </w:rPr>
        <w:t>. Genome-wide analys</w:t>
      </w:r>
      <w:r w:rsidR="00EB4D1D">
        <w:rPr>
          <w:rFonts w:ascii="Times New Roman" w:hAnsi="Times New Roman" w:cs="Times New Roman"/>
        </w:rPr>
        <w:t>e</w:t>
      </w:r>
      <w:r w:rsidR="001B7B81">
        <w:rPr>
          <w:rFonts w:ascii="Times New Roman" w:hAnsi="Times New Roman" w:cs="Times New Roman"/>
        </w:rPr>
        <w:t xml:space="preserve">s </w:t>
      </w:r>
      <w:r w:rsidR="00EB4D1D">
        <w:rPr>
          <w:rFonts w:ascii="Times New Roman" w:hAnsi="Times New Roman" w:cs="Times New Roman"/>
        </w:rPr>
        <w:t xml:space="preserve">have </w:t>
      </w:r>
      <w:r w:rsidR="001B7B81">
        <w:rPr>
          <w:rFonts w:ascii="Times New Roman" w:hAnsi="Times New Roman" w:cs="Times New Roman"/>
        </w:rPr>
        <w:t>revealed that SNPs</w:t>
      </w:r>
      <w:r w:rsidR="00EB4D1D">
        <w:rPr>
          <w:rFonts w:ascii="Times New Roman" w:hAnsi="Times New Roman" w:cs="Times New Roman"/>
        </w:rPr>
        <w:t xml:space="preserve"> are</w:t>
      </w:r>
      <w:r w:rsidR="001B7B81">
        <w:rPr>
          <w:rFonts w:ascii="Times New Roman" w:hAnsi="Times New Roman" w:cs="Times New Roman"/>
        </w:rPr>
        <w:t xml:space="preserve"> distributed unevenly</w:t>
      </w:r>
      <w:r w:rsidR="00EB4D1D">
        <w:rPr>
          <w:rFonts w:ascii="Times New Roman" w:hAnsi="Times New Roman" w:cs="Times New Roman"/>
        </w:rPr>
        <w:t>.</w:t>
      </w:r>
      <w:r w:rsidR="001B7B81">
        <w:rPr>
          <w:rFonts w:ascii="Times New Roman" w:hAnsi="Times New Roman" w:cs="Times New Roman"/>
        </w:rPr>
        <w:t xml:space="preserve"> </w:t>
      </w:r>
      <w:r>
        <w:rPr>
          <w:rFonts w:ascii="Times New Roman" w:hAnsi="Times New Roman" w:cs="Times New Roman"/>
        </w:rPr>
        <w:t>Generally, t</w:t>
      </w:r>
      <w:r w:rsidR="00EB4D1D">
        <w:rPr>
          <w:rFonts w:ascii="Times New Roman" w:hAnsi="Times New Roman" w:cs="Times New Roman"/>
        </w:rPr>
        <w:t>here are f</w:t>
      </w:r>
      <w:r w:rsidR="001B7B81">
        <w:rPr>
          <w:rFonts w:ascii="Times New Roman" w:hAnsi="Times New Roman" w:cs="Times New Roman"/>
        </w:rPr>
        <w:t>ewer SNPs</w:t>
      </w:r>
      <w:r w:rsidR="00EB4D1D">
        <w:rPr>
          <w:rFonts w:ascii="Times New Roman" w:hAnsi="Times New Roman" w:cs="Times New Roman"/>
        </w:rPr>
        <w:t xml:space="preserve"> </w:t>
      </w:r>
      <w:r w:rsidR="001B7B81">
        <w:rPr>
          <w:rFonts w:ascii="Times New Roman" w:hAnsi="Times New Roman" w:cs="Times New Roman"/>
        </w:rPr>
        <w:t xml:space="preserve">in regions </w:t>
      </w:r>
      <w:r w:rsidR="00EB4D1D">
        <w:rPr>
          <w:rFonts w:ascii="Times New Roman" w:hAnsi="Times New Roman" w:cs="Times New Roman"/>
        </w:rPr>
        <w:t>with</w:t>
      </w:r>
      <w:r w:rsidR="001B7B81">
        <w:rPr>
          <w:rFonts w:ascii="Times New Roman" w:hAnsi="Times New Roman" w:cs="Times New Roman"/>
        </w:rPr>
        <w:t xml:space="preserve"> higher conservation</w:t>
      </w:r>
      <w:r w:rsidR="00EB4D1D">
        <w:rPr>
          <w:rFonts w:ascii="Times New Roman" w:hAnsi="Times New Roman" w:cs="Times New Roman"/>
        </w:rPr>
        <w:t>,</w:t>
      </w:r>
      <w:r w:rsidR="001B7B81">
        <w:rPr>
          <w:rFonts w:ascii="Times New Roman" w:hAnsi="Times New Roman" w:cs="Times New Roman"/>
        </w:rPr>
        <w:t xml:space="preserve"> </w:t>
      </w:r>
      <w:r w:rsidR="00EB4D1D">
        <w:rPr>
          <w:rFonts w:ascii="Times New Roman" w:hAnsi="Times New Roman" w:cs="Times New Roman"/>
        </w:rPr>
        <w:t xml:space="preserve">most of </w:t>
      </w:r>
      <w:r w:rsidR="001B7B81">
        <w:rPr>
          <w:rFonts w:ascii="Times New Roman" w:hAnsi="Times New Roman" w:cs="Times New Roman"/>
        </w:rPr>
        <w:t xml:space="preserve">which are functional </w:t>
      </w:r>
      <w:r w:rsidR="00A6167C">
        <w:rPr>
          <w:rFonts w:ascii="Times New Roman" w:hAnsi="Times New Roman" w:cs="Times New Roman"/>
        </w:rPr>
        <w:t xml:space="preserve">regions like protein </w:t>
      </w:r>
      <w:r w:rsidR="001B7B81">
        <w:rPr>
          <w:rFonts w:ascii="Times New Roman" w:hAnsi="Times New Roman" w:cs="Times New Roman"/>
        </w:rPr>
        <w:t xml:space="preserve">coding sequences (CDSs) and regulatory elements </w:t>
      </w:r>
      <w:r w:rsid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3"/>
      </w:r>
      <w:r w:rsidR="004650DD" w:rsidRP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4"/>
      </w:r>
      <w:r w:rsidR="002F751D">
        <w:rPr>
          <w:rFonts w:ascii="Times New Roman" w:hAnsi="Times New Roman" w:cs="Times New Roman"/>
        </w:rPr>
        <w:t>]</w:t>
      </w:r>
      <w:r w:rsidR="001B7B81">
        <w:rPr>
          <w:rFonts w:ascii="Times New Roman" w:hAnsi="Times New Roman" w:cs="Times New Roman"/>
        </w:rPr>
        <w:t xml:space="preserve">. </w:t>
      </w:r>
      <w:r w:rsidR="001B7B81">
        <w:rPr>
          <w:rFonts w:ascii="Times New Roman" w:hAnsi="Times New Roman" w:cs="Times New Roman" w:hint="eastAsia"/>
        </w:rPr>
        <w:t>SNP</w:t>
      </w:r>
      <w:r w:rsidR="001B7B81">
        <w:rPr>
          <w:rFonts w:ascii="Times New Roman" w:hAnsi="Times New Roman" w:cs="Times New Roman"/>
        </w:rPr>
        <w:t xml:space="preserve">s found in plant genomes </w:t>
      </w:r>
      <w:r>
        <w:rPr>
          <w:rFonts w:ascii="Times New Roman" w:hAnsi="Times New Roman" w:cs="Times New Roman"/>
        </w:rPr>
        <w:t>can</w:t>
      </w:r>
      <w:r w:rsidR="00A6167C">
        <w:rPr>
          <w:rFonts w:ascii="Times New Roman" w:hAnsi="Times New Roman" w:cs="Times New Roman"/>
        </w:rPr>
        <w:t xml:space="preserve"> </w:t>
      </w:r>
      <w:r w:rsidR="001B7B81">
        <w:rPr>
          <w:rFonts w:ascii="Times New Roman" w:hAnsi="Times New Roman" w:cs="Times New Roman"/>
        </w:rPr>
        <w:t xml:space="preserve">cause </w:t>
      </w:r>
      <w:r>
        <w:rPr>
          <w:rFonts w:ascii="Times New Roman" w:hAnsi="Times New Roman" w:cs="Times New Roman"/>
        </w:rPr>
        <w:t xml:space="preserve">significant </w:t>
      </w:r>
      <w:r w:rsidR="001B7B81">
        <w:rPr>
          <w:rFonts w:ascii="Times New Roman" w:hAnsi="Times New Roman" w:cs="Times New Roman"/>
        </w:rPr>
        <w:t>changes</w:t>
      </w:r>
      <w:r w:rsidR="0048704E">
        <w:rPr>
          <w:rFonts w:ascii="Times New Roman" w:hAnsi="Times New Roman" w:cs="Times New Roman"/>
        </w:rPr>
        <w:t xml:space="preserve"> to agronomic traits</w:t>
      </w:r>
      <w:r w:rsidR="001B7B81">
        <w:rPr>
          <w:rFonts w:ascii="Times New Roman" w:hAnsi="Times New Roman" w:cs="Times New Roman"/>
        </w:rPr>
        <w:t xml:space="preserve">. For example, while studying the loss of seed-shattering habit </w:t>
      </w:r>
      <w:r>
        <w:rPr>
          <w:rFonts w:ascii="Times New Roman" w:hAnsi="Times New Roman" w:cs="Times New Roman"/>
        </w:rPr>
        <w:t>during</w:t>
      </w:r>
      <w:r w:rsidR="001B7B81">
        <w:rPr>
          <w:rFonts w:ascii="Times New Roman" w:hAnsi="Times New Roman" w:cs="Times New Roman"/>
        </w:rPr>
        <w:t xml:space="preserve"> rice domestication</w:t>
      </w:r>
      <w:r w:rsidR="00A6167C">
        <w:rPr>
          <w:rFonts w:ascii="Times New Roman" w:hAnsi="Times New Roman" w:cs="Times New Roman"/>
        </w:rPr>
        <w:t xml:space="preserve"> can be attributed</w:t>
      </w:r>
      <w:r w:rsidR="001B7B81">
        <w:rPr>
          <w:rFonts w:ascii="Times New Roman" w:hAnsi="Times New Roman" w:cs="Times New Roman"/>
        </w:rPr>
        <w:t xml:space="preserve"> an SNP was found in </w:t>
      </w:r>
      <w:r w:rsidR="001B7B81" w:rsidRPr="00C1003F">
        <w:rPr>
          <w:rFonts w:ascii="Times New Roman" w:hAnsi="Times New Roman" w:cs="Times New Roman"/>
          <w:i/>
        </w:rPr>
        <w:t>qSH1</w:t>
      </w:r>
      <w:r w:rsidR="001B7B81">
        <w:rPr>
          <w:rFonts w:ascii="Times New Roman" w:hAnsi="Times New Roman" w:cs="Times New Roman"/>
        </w:rPr>
        <w:t xml:space="preserve"> </w:t>
      </w:r>
      <w:r w:rsidR="00622804">
        <w:rPr>
          <w:rFonts w:ascii="Times New Roman" w:hAnsi="Times New Roman" w:cs="Times New Roman"/>
        </w:rPr>
        <w:t>(</w:t>
      </w:r>
      <w:r w:rsidR="00622804" w:rsidRPr="00622804">
        <w:rPr>
          <w:rFonts w:ascii="Times New Roman" w:hAnsi="Times New Roman" w:cs="Times New Roman"/>
        </w:rPr>
        <w:t>quantitative trait locus of seed shattering on chromosome 1</w:t>
      </w:r>
      <w:r w:rsidR="00622804">
        <w:rPr>
          <w:rFonts w:ascii="Times New Roman" w:hAnsi="Times New Roman" w:cs="Times New Roman"/>
        </w:rPr>
        <w:t>)</w:t>
      </w:r>
      <w:r w:rsidR="00B82643">
        <w:rPr>
          <w:rFonts w:ascii="Times New Roman" w:hAnsi="Times New Roman" w:cs="Times New Roman"/>
        </w:rPr>
        <w:t xml:space="preserve"> </w:t>
      </w:r>
      <w:r w:rsidR="001B7B81">
        <w:rPr>
          <w:rFonts w:ascii="Times New Roman" w:hAnsi="Times New Roman" w:cs="Times New Roman"/>
        </w:rPr>
        <w:t>gene responsible for this important phenotype change event.</w:t>
      </w:r>
      <w:r w:rsidR="00FC1AA0">
        <w:rPr>
          <w:rFonts w:ascii="Times New Roman" w:hAnsi="Times New Roman" w:cs="Times New Roman"/>
        </w:rPr>
        <w:t xml:space="preserve"> </w:t>
      </w:r>
    </w:p>
    <w:p w14:paraId="22086AB8" w14:textId="77777777" w:rsidR="00BF4704" w:rsidRDefault="00BF4704" w:rsidP="002C7D81">
      <w:pPr>
        <w:jc w:val="both"/>
        <w:rPr>
          <w:rFonts w:ascii="Times New Roman" w:hAnsi="Times New Roman" w:cs="Times New Roman"/>
        </w:rPr>
      </w:pPr>
    </w:p>
    <w:p w14:paraId="510390F5" w14:textId="6DB3FEC4" w:rsidR="005F7553" w:rsidRDefault="001B7B81" w:rsidP="00802698">
      <w:pPr>
        <w:jc w:val="both"/>
        <w:rPr>
          <w:rFonts w:ascii="Times New Roman" w:hAnsi="Times New Roman" w:cs="Times New Roman"/>
        </w:rPr>
      </w:pPr>
      <w:r>
        <w:rPr>
          <w:rFonts w:ascii="Times New Roman" w:hAnsi="Times New Roman" w:cs="Times New Roman"/>
        </w:rPr>
        <w:t>MiRNAs a</w:t>
      </w:r>
      <w:r w:rsidR="00444804">
        <w:rPr>
          <w:rFonts w:ascii="Times New Roman" w:hAnsi="Times New Roman" w:cs="Times New Roman"/>
        </w:rPr>
        <w:t>re</w:t>
      </w:r>
      <w:r>
        <w:rPr>
          <w:rFonts w:ascii="Times New Roman" w:hAnsi="Times New Roman" w:cs="Times New Roman"/>
        </w:rPr>
        <w:t xml:space="preserve"> small</w:t>
      </w:r>
      <w:r w:rsidR="00444804">
        <w:rPr>
          <w:rFonts w:ascii="Times New Roman" w:hAnsi="Times New Roman" w:cs="Times New Roman"/>
        </w:rPr>
        <w:t xml:space="preserve"> regulatory</w:t>
      </w:r>
      <w:r>
        <w:rPr>
          <w:rFonts w:ascii="Times New Roman" w:hAnsi="Times New Roman" w:cs="Times New Roman"/>
        </w:rPr>
        <w:t xml:space="preserve"> RNAs originated from </w:t>
      </w:r>
      <w:r w:rsidR="00444804">
        <w:rPr>
          <w:rFonts w:ascii="Times New Roman" w:hAnsi="Times New Roman" w:cs="Times New Roman"/>
        </w:rPr>
        <w:t xml:space="preserve">the </w:t>
      </w:r>
      <w:r>
        <w:rPr>
          <w:rFonts w:ascii="Times New Roman" w:hAnsi="Times New Roman" w:cs="Times New Roman"/>
        </w:rPr>
        <w:t>endogenous loci</w:t>
      </w:r>
      <w:r w:rsidR="00444804">
        <w:rPr>
          <w:rFonts w:ascii="Times New Roman" w:hAnsi="Times New Roman" w:cs="Times New Roman"/>
        </w:rPr>
        <w:t xml:space="preserve"> in plants and animals.</w:t>
      </w:r>
      <w:r w:rsidR="005F7553">
        <w:rPr>
          <w:rFonts w:ascii="Times New Roman" w:hAnsi="Times New Roman" w:cs="Times New Roman"/>
        </w:rPr>
        <w:t xml:space="preserve"> </w:t>
      </w:r>
      <w:r>
        <w:rPr>
          <w:rFonts w:ascii="Times New Roman" w:hAnsi="Times New Roman" w:cs="Times New Roman"/>
        </w:rPr>
        <w:t xml:space="preserve">The miRNA gene </w:t>
      </w:r>
      <w:r w:rsidR="00274E68">
        <w:rPr>
          <w:rFonts w:ascii="Times New Roman" w:hAnsi="Times New Roman" w:cs="Times New Roman"/>
        </w:rPr>
        <w:t>is</w:t>
      </w:r>
      <w:r>
        <w:rPr>
          <w:rFonts w:ascii="Times New Roman" w:hAnsi="Times New Roman" w:cs="Times New Roman"/>
        </w:rPr>
        <w:t xml:space="preserve"> transcribed into self-complementary primary</w:t>
      </w:r>
      <w:bookmarkStart w:id="2" w:name="_GoBack"/>
      <w:bookmarkEnd w:id="2"/>
      <w:r>
        <w:rPr>
          <w:rFonts w:ascii="Times New Roman" w:hAnsi="Times New Roman" w:cs="Times New Roman"/>
        </w:rPr>
        <w:t xml:space="preserve"> RNA (pri-miRNA)</w:t>
      </w:r>
      <w:r w:rsidR="004F4630">
        <w:rPr>
          <w:rFonts w:ascii="Times New Roman" w:hAnsi="Times New Roman" w:cs="Times New Roman"/>
        </w:rPr>
        <w:t xml:space="preserve"> and afterwards excised to be miRNA precursor (pre-miRNA). </w:t>
      </w:r>
      <w:r w:rsidR="00444804">
        <w:rPr>
          <w:rFonts w:ascii="Times New Roman" w:hAnsi="Times New Roman" w:cs="Times New Roman"/>
        </w:rPr>
        <w:t xml:space="preserve">The pre-miRNA is processed again by DCL to produce </w:t>
      </w:r>
      <w:r>
        <w:rPr>
          <w:rFonts w:ascii="Times New Roman" w:hAnsi="Times New Roman" w:cs="Times New Roman"/>
        </w:rPr>
        <w:t xml:space="preserve">a </w:t>
      </w:r>
      <w:r w:rsidR="00444804">
        <w:rPr>
          <w:rFonts w:ascii="Times New Roman" w:hAnsi="Times New Roman" w:cs="Times New Roman"/>
        </w:rPr>
        <w:t xml:space="preserve">21nt long </w:t>
      </w:r>
      <w:r>
        <w:rPr>
          <w:rFonts w:ascii="Times New Roman" w:hAnsi="Times New Roman" w:cs="Times New Roman"/>
        </w:rPr>
        <w:t>duplex</w:t>
      </w:r>
      <w:r w:rsidR="00444804">
        <w:rPr>
          <w:rFonts w:ascii="Times New Roman" w:hAnsi="Times New Roman" w:cs="Times New Roman"/>
        </w:rPr>
        <w:t>. One strand of the</w:t>
      </w:r>
      <w:r>
        <w:rPr>
          <w:rFonts w:ascii="Times New Roman" w:hAnsi="Times New Roman" w:cs="Times New Roman"/>
        </w:rPr>
        <w:t xml:space="preserve"> </w:t>
      </w:r>
      <w:r w:rsidR="00444804">
        <w:rPr>
          <w:rFonts w:ascii="Times New Roman" w:hAnsi="Times New Roman" w:cs="Times New Roman"/>
        </w:rPr>
        <w:t>duplex, the</w:t>
      </w:r>
      <w:r w:rsidR="005F7553">
        <w:rPr>
          <w:rFonts w:ascii="Times New Roman" w:hAnsi="Times New Roman" w:cs="Times New Roman"/>
        </w:rPr>
        <w:t xml:space="preserve"> </w:t>
      </w:r>
      <w:r w:rsidR="005F7553">
        <w:rPr>
          <w:rFonts w:ascii="Times New Roman" w:hAnsi="Times New Roman" w:cs="Times New Roman" w:hint="eastAsia"/>
        </w:rPr>
        <w:t>so-called</w:t>
      </w:r>
      <w:r w:rsidR="00444804">
        <w:rPr>
          <w:rFonts w:ascii="Times New Roman" w:hAnsi="Times New Roman" w:cs="Times New Roman"/>
        </w:rPr>
        <w:t xml:space="preserve"> m</w:t>
      </w:r>
      <w:r>
        <w:rPr>
          <w:rFonts w:ascii="Times New Roman" w:hAnsi="Times New Roman" w:cs="Times New Roman"/>
        </w:rPr>
        <w:t>ature miRNA</w:t>
      </w:r>
      <w:r w:rsidR="00444804">
        <w:rPr>
          <w:rFonts w:ascii="Times New Roman" w:hAnsi="Times New Roman" w:cs="Times New Roman"/>
        </w:rPr>
        <w:t xml:space="preserve"> is incorporated into </w:t>
      </w:r>
      <w:r>
        <w:rPr>
          <w:rFonts w:ascii="Times New Roman" w:hAnsi="Times New Roman" w:cs="Times New Roman"/>
        </w:rPr>
        <w:t xml:space="preserve"> </w:t>
      </w:r>
      <w:r w:rsidR="00D93098">
        <w:rPr>
          <w:rFonts w:ascii="Times New Roman" w:hAnsi="Times New Roman" w:cs="Times New Roman"/>
        </w:rPr>
        <w:t>the RNA Induced Silencing Complex (</w:t>
      </w:r>
      <w:r>
        <w:rPr>
          <w:rFonts w:ascii="Times New Roman" w:hAnsi="Times New Roman" w:cs="Times New Roman"/>
        </w:rPr>
        <w:t>RISC</w:t>
      </w:r>
      <w:r w:rsidR="00D93098">
        <w:rPr>
          <w:rFonts w:ascii="Times New Roman" w:hAnsi="Times New Roman" w:cs="Times New Roman"/>
        </w:rPr>
        <w:t>)</w:t>
      </w:r>
      <w:r w:rsidR="005F7553">
        <w:rPr>
          <w:rFonts w:ascii="Times New Roman" w:hAnsi="Times New Roman" w:cs="Times New Roman" w:hint="eastAsia"/>
        </w:rPr>
        <w:t>，</w:t>
      </w:r>
      <w:r w:rsidR="00F07B9D">
        <w:rPr>
          <w:rFonts w:ascii="Times New Roman" w:hAnsi="Times New Roman" w:cs="Times New Roman"/>
        </w:rPr>
        <w:t>guiding</w:t>
      </w:r>
      <w:r w:rsidR="00444804">
        <w:rPr>
          <w:rFonts w:ascii="Times New Roman" w:hAnsi="Times New Roman" w:cs="Times New Roman"/>
        </w:rPr>
        <w:t xml:space="preserve"> it to</w:t>
      </w:r>
      <w:r>
        <w:rPr>
          <w:rFonts w:ascii="Times New Roman" w:hAnsi="Times New Roman" w:cs="Times New Roman"/>
        </w:rPr>
        <w:t xml:space="preserve"> target </w:t>
      </w:r>
      <w:r w:rsidR="00A95876">
        <w:rPr>
          <w:rFonts w:ascii="Times New Roman" w:hAnsi="Times New Roman" w:cs="Times New Roman"/>
        </w:rPr>
        <w:t>m</w:t>
      </w:r>
      <w:r>
        <w:rPr>
          <w:rFonts w:ascii="Times New Roman" w:hAnsi="Times New Roman" w:cs="Times New Roman"/>
        </w:rPr>
        <w:t>RNA</w:t>
      </w:r>
      <w:r w:rsidR="00A95876">
        <w:rPr>
          <w:rFonts w:ascii="Times New Roman" w:hAnsi="Times New Roman" w:cs="Times New Roman"/>
        </w:rPr>
        <w:t xml:space="preserve"> </w:t>
      </w:r>
      <w:r>
        <w:rPr>
          <w:rFonts w:ascii="Times New Roman" w:hAnsi="Times New Roman" w:cs="Times New Roman"/>
        </w:rPr>
        <w:t xml:space="preserve">through </w:t>
      </w:r>
      <w:r w:rsidR="00A95876">
        <w:rPr>
          <w:rFonts w:ascii="Times New Roman" w:hAnsi="Times New Roman" w:cs="Times New Roman"/>
        </w:rPr>
        <w:t xml:space="preserve">sequence </w:t>
      </w:r>
      <w:r>
        <w:rPr>
          <w:rFonts w:ascii="Times New Roman" w:hAnsi="Times New Roman" w:cs="Times New Roman"/>
        </w:rPr>
        <w:t>complementarity</w:t>
      </w:r>
      <w:r w:rsidR="00F07B9D">
        <w:rPr>
          <w:rFonts w:ascii="Times New Roman" w:hAnsi="Times New Roman" w:cs="Times New Roman"/>
        </w:rPr>
        <w:t xml:space="preserve"> and mediating the subsequent silencing mainly through transcript cleavage</w:t>
      </w:r>
      <w:r>
        <w:rPr>
          <w:rFonts w:ascii="Times New Roman" w:hAnsi="Times New Roman" w:cs="Times New Roman"/>
        </w:rPr>
        <w:t>.</w:t>
      </w:r>
      <w:r w:rsidR="00A95876" w:rsidRPr="00A95876">
        <w:rPr>
          <w:rFonts w:ascii="Times New Roman" w:hAnsi="Times New Roman" w:cs="Times New Roman"/>
        </w:rPr>
        <w:t xml:space="preserve"> </w:t>
      </w:r>
    </w:p>
    <w:p w14:paraId="771B8AD1" w14:textId="77777777" w:rsidR="004F4630" w:rsidRDefault="004F4630" w:rsidP="005F7553">
      <w:pPr>
        <w:jc w:val="both"/>
        <w:rPr>
          <w:rFonts w:ascii="Times New Roman" w:hAnsi="Times New Roman" w:cs="Times New Roman"/>
        </w:rPr>
      </w:pPr>
    </w:p>
    <w:p w14:paraId="054A1675" w14:textId="405D6141" w:rsidR="00A95876" w:rsidRDefault="00E6220A" w:rsidP="005F7553">
      <w:pPr>
        <w:jc w:val="both"/>
        <w:rPr>
          <w:rFonts w:ascii="Times New Roman" w:hAnsi="Times New Roman" w:cs="Times New Roman"/>
        </w:rPr>
      </w:pPr>
      <w:r>
        <w:rPr>
          <w:rFonts w:ascii="Times New Roman" w:hAnsi="Times New Roman" w:cs="Times New Roman"/>
        </w:rPr>
        <w:t>It is widely accepted that p</w:t>
      </w:r>
      <w:commentRangeStart w:id="3"/>
      <w:commentRangeStart w:id="4"/>
      <w:r w:rsidR="00A95876">
        <w:rPr>
          <w:rFonts w:ascii="Times New Roman" w:hAnsi="Times New Roman" w:cs="Times New Roman"/>
        </w:rPr>
        <w:t>lants</w:t>
      </w:r>
      <w:r>
        <w:rPr>
          <w:rFonts w:ascii="Times New Roman" w:hAnsi="Times New Roman" w:cs="Times New Roman"/>
        </w:rPr>
        <w:t xml:space="preserve"> miRNAs </w:t>
      </w:r>
      <w:r w:rsidR="005F7553">
        <w:rPr>
          <w:rFonts w:ascii="Times New Roman" w:hAnsi="Times New Roman" w:cs="Times New Roman" w:hint="eastAsia"/>
        </w:rPr>
        <w:t>are</w:t>
      </w:r>
      <w:r w:rsidR="00A95876">
        <w:rPr>
          <w:rFonts w:ascii="Times New Roman" w:hAnsi="Times New Roman" w:cs="Times New Roman"/>
        </w:rPr>
        <w:t xml:space="preserve"> high complementar</w:t>
      </w:r>
      <w:r w:rsidR="00802698">
        <w:rPr>
          <w:rFonts w:ascii="Times New Roman" w:hAnsi="Times New Roman" w:cs="Times New Roman"/>
        </w:rPr>
        <w:t>y</w:t>
      </w:r>
      <w:r w:rsidR="00A95876">
        <w:rPr>
          <w:rFonts w:ascii="Times New Roman" w:hAnsi="Times New Roman" w:cs="Times New Roman"/>
        </w:rPr>
        <w:t xml:space="preserve"> </w:t>
      </w:r>
      <w:r w:rsidR="005F7553">
        <w:rPr>
          <w:rFonts w:ascii="Times New Roman" w:hAnsi="Times New Roman" w:cs="Times New Roman" w:hint="eastAsia"/>
        </w:rPr>
        <w:t>to</w:t>
      </w:r>
      <w:r>
        <w:rPr>
          <w:rFonts w:ascii="Times New Roman" w:hAnsi="Times New Roman" w:cs="Times New Roman"/>
        </w:rPr>
        <w:t xml:space="preserve"> their targets, and this</w:t>
      </w:r>
      <w:r w:rsidR="005F7553">
        <w:rPr>
          <w:rFonts w:ascii="Times New Roman" w:hAnsi="Times New Roman" w:cs="Times New Roman"/>
        </w:rPr>
        <w:t xml:space="preserve"> formed </w:t>
      </w:r>
      <w:r w:rsidR="00A95876">
        <w:rPr>
          <w:rFonts w:ascii="Times New Roman" w:hAnsi="Times New Roman" w:cs="Times New Roman"/>
        </w:rPr>
        <w:t>the basis of many bioinformatic software</w:t>
      </w:r>
      <w:r>
        <w:rPr>
          <w:rFonts w:ascii="Times New Roman" w:hAnsi="Times New Roman" w:cs="Times New Roman"/>
        </w:rPr>
        <w:t xml:space="preserve"> for target prediction</w:t>
      </w:r>
      <w:r w:rsidR="00802698">
        <w:rPr>
          <w:rFonts w:ascii="Times New Roman" w:hAnsi="Times New Roman" w:cs="Times New Roman"/>
        </w:rPr>
        <w:t xml:space="preserve"> [</w:t>
      </w:r>
      <w:r w:rsidR="00802698" w:rsidRPr="00B463C3">
        <w:rPr>
          <w:rStyle w:val="EndnoteReference"/>
          <w:rFonts w:ascii="Times New Roman" w:hAnsi="Times New Roman" w:cs="Times New Roman"/>
          <w:vertAlign w:val="baseline"/>
        </w:rPr>
        <w:endnoteReference w:id="15"/>
      </w:r>
      <w:r w:rsidR="00802698">
        <w:rPr>
          <w:rFonts w:ascii="Times New Roman" w:hAnsi="Times New Roman" w:cs="Times New Roman"/>
        </w:rPr>
        <w:t>]</w:t>
      </w:r>
      <w:r>
        <w:rPr>
          <w:rFonts w:ascii="Times New Roman" w:hAnsi="Times New Roman" w:cs="Times New Roman"/>
        </w:rPr>
        <w:t>.</w:t>
      </w:r>
      <w:r w:rsidR="00A95876">
        <w:rPr>
          <w:rFonts w:ascii="Times New Roman" w:hAnsi="Times New Roman" w:cs="Times New Roman"/>
        </w:rPr>
        <w:t xml:space="preserve"> </w:t>
      </w:r>
      <w:r>
        <w:rPr>
          <w:rFonts w:ascii="Times New Roman" w:hAnsi="Times New Roman" w:cs="Times New Roman"/>
        </w:rPr>
        <w:t>However</w:t>
      </w:r>
      <w:r w:rsidR="00802698">
        <w:rPr>
          <w:rFonts w:ascii="Times New Roman" w:hAnsi="Times New Roman" w:cs="Times New Roman"/>
        </w:rPr>
        <w:t>,</w:t>
      </w:r>
      <w:r>
        <w:rPr>
          <w:rFonts w:ascii="Times New Roman" w:hAnsi="Times New Roman" w:cs="Times New Roman"/>
        </w:rPr>
        <w:t xml:space="preserve"> the biological significance of many predicted targets </w:t>
      </w:r>
      <w:r w:rsidR="00802698">
        <w:rPr>
          <w:rFonts w:ascii="Times New Roman" w:hAnsi="Times New Roman" w:cs="Times New Roman"/>
        </w:rPr>
        <w:t>is</w:t>
      </w:r>
      <w:r>
        <w:rPr>
          <w:rFonts w:ascii="Times New Roman" w:hAnsi="Times New Roman" w:cs="Times New Roman"/>
        </w:rPr>
        <w:t xml:space="preserve"> not</w:t>
      </w:r>
      <w:r w:rsidR="00802698">
        <w:rPr>
          <w:rFonts w:ascii="Times New Roman" w:hAnsi="Times New Roman" w:cs="Times New Roman"/>
        </w:rPr>
        <w:t xml:space="preserve"> guaranteed</w:t>
      </w:r>
      <w:r w:rsidR="00A95876">
        <w:rPr>
          <w:rFonts w:ascii="Times New Roman" w:hAnsi="Times New Roman" w:cs="Times New Roman"/>
        </w:rPr>
        <w:t>. Besides in silico method, recent years, there are several methods developed to verify the true miRNA:target relationship, such as overexpression of miRNA or miRNA-resistant target, RNA ligase-mediated 5’</w:t>
      </w:r>
      <w:r w:rsidR="00A95876" w:rsidRPr="00BB1B89">
        <w:rPr>
          <w:rFonts w:ascii="Times New Roman" w:hAnsi="Times New Roman" w:cs="Times New Roman"/>
        </w:rPr>
        <w:t>-RACE</w:t>
      </w:r>
      <w:r w:rsidR="00A95876">
        <w:rPr>
          <w:rFonts w:ascii="Times New Roman" w:hAnsi="Times New Roman" w:cs="Times New Roman"/>
        </w:rPr>
        <w:t>, degradome sequencing, and etc. [</w:t>
      </w:r>
      <w:r w:rsidR="00A95876" w:rsidRPr="00B463C3">
        <w:rPr>
          <w:rStyle w:val="EndnoteReference"/>
          <w:rFonts w:ascii="Times New Roman" w:hAnsi="Times New Roman" w:cs="Times New Roman"/>
          <w:vertAlign w:val="baseline"/>
        </w:rPr>
        <w:endnoteReference w:id="16"/>
      </w:r>
      <w:r w:rsidR="00A95876">
        <w:rPr>
          <w:rFonts w:ascii="Times New Roman" w:hAnsi="Times New Roman" w:cs="Times New Roman"/>
        </w:rPr>
        <w:t>] Owing to the complexity of plant miRNA target recognition, bioinformatic methods may product miRNA targets that are not subjected to functionally relevant miRNA regulation [</w:t>
      </w:r>
      <w:r w:rsidR="00A95876" w:rsidRPr="00B463C3">
        <w:rPr>
          <w:rFonts w:ascii="Times New Roman" w:hAnsi="Times New Roman" w:cs="Times New Roman"/>
        </w:rPr>
        <w:fldChar w:fldCharType="begin"/>
      </w:r>
      <w:r w:rsidR="00A95876" w:rsidRPr="00B463C3">
        <w:rPr>
          <w:rFonts w:ascii="Times New Roman" w:hAnsi="Times New Roman" w:cs="Times New Roman"/>
        </w:rPr>
        <w:instrText xml:space="preserve"> NOTEREF _Ref471907304 \h  \* MERGEFORMAT </w:instrText>
      </w:r>
      <w:r w:rsidR="00A95876" w:rsidRPr="00B463C3">
        <w:rPr>
          <w:rFonts w:ascii="Times New Roman" w:hAnsi="Times New Roman" w:cs="Times New Roman"/>
        </w:rPr>
      </w:r>
      <w:r w:rsidR="00A95876" w:rsidRPr="00B463C3">
        <w:rPr>
          <w:rFonts w:ascii="Times New Roman" w:hAnsi="Times New Roman" w:cs="Times New Roman"/>
        </w:rPr>
        <w:fldChar w:fldCharType="separate"/>
      </w:r>
      <w:r w:rsidR="00A95876" w:rsidRPr="00B463C3">
        <w:rPr>
          <w:rFonts w:ascii="Times New Roman" w:hAnsi="Times New Roman" w:cs="Times New Roman"/>
        </w:rPr>
        <w:t>25</w:t>
      </w:r>
      <w:r w:rsidR="00A95876" w:rsidRPr="00B463C3">
        <w:rPr>
          <w:rFonts w:ascii="Times New Roman" w:hAnsi="Times New Roman" w:cs="Times New Roman"/>
        </w:rPr>
        <w:fldChar w:fldCharType="end"/>
      </w:r>
      <w:r w:rsidR="00A95876">
        <w:rPr>
          <w:rFonts w:ascii="Times New Roman" w:hAnsi="Times New Roman" w:cs="Times New Roman"/>
        </w:rPr>
        <w:t>], so how to filter the false-positives remain a headache.</w:t>
      </w:r>
      <w:commentRangeEnd w:id="3"/>
      <w:r w:rsidR="00A95876">
        <w:rPr>
          <w:rStyle w:val="CommentReference"/>
        </w:rPr>
        <w:commentReference w:id="3"/>
      </w:r>
      <w:commentRangeEnd w:id="4"/>
      <w:r w:rsidR="00D25B0F">
        <w:rPr>
          <w:rStyle w:val="CommentReference"/>
        </w:rPr>
        <w:commentReference w:id="4"/>
      </w:r>
    </w:p>
    <w:p w14:paraId="05528AE7" w14:textId="77777777" w:rsidR="00A95876" w:rsidRDefault="00A95876" w:rsidP="002C7D81">
      <w:pPr>
        <w:ind w:firstLine="227"/>
        <w:jc w:val="both"/>
        <w:rPr>
          <w:rFonts w:ascii="Times New Roman" w:hAnsi="Times New Roman" w:cs="Times New Roman"/>
        </w:rPr>
      </w:pPr>
    </w:p>
    <w:p w14:paraId="14120250" w14:textId="4B6B706C" w:rsidR="001B7B81" w:rsidRDefault="001B7B81" w:rsidP="00802698">
      <w:pPr>
        <w:jc w:val="both"/>
        <w:rPr>
          <w:rFonts w:ascii="Times New Roman" w:hAnsi="Times New Roman" w:cs="Times New Roman"/>
        </w:rPr>
      </w:pPr>
      <w:r w:rsidRPr="00802698" w:rsidDel="00FC1AA0">
        <w:rPr>
          <w:rFonts w:ascii="Times New Roman" w:hAnsi="Times New Roman" w:cs="Times New Roman"/>
        </w:rPr>
        <w:t xml:space="preserve">MiRNAs are key regulators in process of plant growth and development and often target genes that are themselves regulators such as transcription factors. </w:t>
      </w:r>
      <w:r w:rsidRPr="00802698">
        <w:rPr>
          <w:rFonts w:ascii="Times New Roman" w:hAnsi="Times New Roman" w:cs="Times New Roman"/>
        </w:rPr>
        <w:t>Studies have reported SNPs involved in the miRNA-mediated gene silencing caus</w:t>
      </w:r>
      <w:r w:rsidR="00EE2FEA" w:rsidRPr="00802698">
        <w:rPr>
          <w:rFonts w:ascii="Times New Roman" w:hAnsi="Times New Roman" w:cs="Times New Roman"/>
        </w:rPr>
        <w:t>ing</w:t>
      </w:r>
      <w:r w:rsidRPr="00802698">
        <w:rPr>
          <w:rFonts w:ascii="Times New Roman" w:hAnsi="Times New Roman" w:cs="Times New Roman"/>
        </w:rPr>
        <w:t xml:space="preserve"> distinct changes to agronomic traits</w:t>
      </w:r>
      <w:r>
        <w:rPr>
          <w:rFonts w:ascii="Times New Roman" w:hAnsi="Times New Roman" w:cs="Times New Roman"/>
        </w:rPr>
        <w:t xml:space="preserve">. </w:t>
      </w:r>
      <w:r w:rsidR="00EE2FEA">
        <w:rPr>
          <w:rFonts w:ascii="Times New Roman" w:hAnsi="Times New Roman" w:cs="Times New Roman"/>
        </w:rPr>
        <w:t xml:space="preserve">For example, </w:t>
      </w:r>
      <w:r>
        <w:rPr>
          <w:rFonts w:ascii="Times New Roman" w:hAnsi="Times New Roman" w:cs="Times New Roman"/>
        </w:rPr>
        <w:t>one point mutation in the osa-miR156 binding site of OsSPL14</w:t>
      </w:r>
      <w:r w:rsidR="00802698">
        <w:rPr>
          <w:rFonts w:ascii="Times New Roman" w:hAnsi="Times New Roman" w:cs="Times New Roman"/>
        </w:rPr>
        <w:t xml:space="preserve"> </w:t>
      </w:r>
      <w:r w:rsidR="00EE2FEA">
        <w:rPr>
          <w:rFonts w:ascii="Times New Roman" w:hAnsi="Times New Roman" w:cs="Times New Roman"/>
        </w:rPr>
        <w:t>(</w:t>
      </w:r>
      <w:r w:rsidR="00802698" w:rsidRPr="00802698">
        <w:rPr>
          <w:rFonts w:ascii="Times New Roman" w:hAnsi="Times New Roman" w:cs="Times New Roman"/>
        </w:rPr>
        <w:t>SOUAMOSA PROMOTER BINDING PROTEIN-LIKE 14</w:t>
      </w:r>
      <w:r w:rsidR="00EE2FEA">
        <w:rPr>
          <w:rFonts w:ascii="Times New Roman" w:hAnsi="Times New Roman" w:cs="Times New Roman"/>
        </w:rPr>
        <w:t>)</w:t>
      </w:r>
      <w:r>
        <w:rPr>
          <w:rFonts w:ascii="Times New Roman" w:hAnsi="Times New Roman" w:cs="Times New Roman"/>
        </w:rPr>
        <w:t xml:space="preserve"> perturbed the outcome of osa-miR156-mediated silencing, thus resulted in reduced tiller number, increasing lodging resistance and enhanced grain yield </w:t>
      </w:r>
      <w:bookmarkStart w:id="5" w:name="_Ref471908000"/>
      <w:r w:rsidR="00B463C3">
        <w:rPr>
          <w:rFonts w:ascii="Times New Roman" w:hAnsi="Times New Roman" w:cs="Times New Roman"/>
        </w:rPr>
        <w:t>[</w:t>
      </w:r>
      <w:bookmarkStart w:id="6" w:name="_Ref472365508"/>
      <w:r w:rsidR="004650DD" w:rsidRPr="00B463C3">
        <w:rPr>
          <w:rStyle w:val="EndnoteReference"/>
          <w:rFonts w:ascii="Times New Roman" w:hAnsi="Times New Roman" w:cs="Times New Roman"/>
          <w:vertAlign w:val="baseline"/>
        </w:rPr>
        <w:endnoteReference w:id="17"/>
      </w:r>
      <w:bookmarkEnd w:id="5"/>
      <w:bookmarkEnd w:id="6"/>
      <w:r w:rsidR="00B463C3">
        <w:rPr>
          <w:rFonts w:ascii="Times New Roman" w:hAnsi="Times New Roman" w:cs="Times New Roman"/>
        </w:rPr>
        <w:t>]</w:t>
      </w:r>
      <w:r>
        <w:rPr>
          <w:rFonts w:ascii="Times New Roman" w:hAnsi="Times New Roman" w:cs="Times New Roman"/>
        </w:rPr>
        <w:t xml:space="preserve">. While in barley, SNPs perturbed the interaction between miR172 and its target gene HvAP2 and brought variations to the spike density of barley inflorescence </w:t>
      </w:r>
      <w:bookmarkStart w:id="7" w:name="_Ref471908008"/>
      <w:r w:rsidR="00B463C3">
        <w:rPr>
          <w:rFonts w:ascii="Times New Roman" w:hAnsi="Times New Roman" w:cs="Times New Roman"/>
        </w:rPr>
        <w:t>[</w:t>
      </w:r>
      <w:bookmarkStart w:id="8" w:name="_Ref472365510"/>
      <w:r w:rsidR="004650DD" w:rsidRPr="00B463C3">
        <w:rPr>
          <w:rStyle w:val="EndnoteReference"/>
          <w:rFonts w:ascii="Times New Roman" w:hAnsi="Times New Roman" w:cs="Times New Roman"/>
          <w:vertAlign w:val="baseline"/>
        </w:rPr>
        <w:endnoteReference w:id="18"/>
      </w:r>
      <w:bookmarkEnd w:id="7"/>
      <w:bookmarkEnd w:id="8"/>
      <w:r w:rsidR="00B463C3">
        <w:rPr>
          <w:rFonts w:ascii="Times New Roman" w:hAnsi="Times New Roman" w:cs="Times New Roman"/>
        </w:rPr>
        <w:t>]</w:t>
      </w:r>
      <w:r>
        <w:rPr>
          <w:rFonts w:ascii="Times New Roman" w:hAnsi="Times New Roman" w:cs="Times New Roman"/>
        </w:rPr>
        <w:t>.</w:t>
      </w:r>
    </w:p>
    <w:p w14:paraId="3152D852" w14:textId="77777777" w:rsidR="00B82643" w:rsidRDefault="00B82643" w:rsidP="00B82643">
      <w:pPr>
        <w:jc w:val="both"/>
        <w:rPr>
          <w:rFonts w:ascii="Times New Roman" w:hAnsi="Times New Roman" w:cs="Times New Roman"/>
          <w:color w:val="000000" w:themeColor="text1"/>
        </w:rPr>
      </w:pPr>
    </w:p>
    <w:p w14:paraId="500A05C8" w14:textId="203FB45C" w:rsidR="0016733D" w:rsidRDefault="0016733D" w:rsidP="00B82643">
      <w:pPr>
        <w:jc w:val="both"/>
        <w:rPr>
          <w:rFonts w:ascii="Times New Roman" w:hAnsi="Times New Roman" w:cs="Times New Roman"/>
        </w:rPr>
      </w:pPr>
      <w:r w:rsidRPr="002C7D81">
        <w:rPr>
          <w:rFonts w:ascii="Times New Roman" w:hAnsi="Times New Roman" w:cs="Times New Roman"/>
          <w:color w:val="000000" w:themeColor="text1"/>
        </w:rPr>
        <w:lastRenderedPageBreak/>
        <w:t>Great effort has been put on studying SNPs in protein-coding genes, while several investigations of miRNA-related SNPs were performed in Arabidopsis [</w:t>
      </w:r>
      <w:r w:rsidRPr="002C7D81">
        <w:rPr>
          <w:rStyle w:val="EndnoteReference"/>
          <w:rFonts w:ascii="Times New Roman" w:hAnsi="Times New Roman" w:cs="Times New Roman"/>
          <w:color w:val="000000" w:themeColor="text1"/>
          <w:vertAlign w:val="baseline"/>
        </w:rPr>
        <w:endnoteReference w:id="19"/>
      </w:r>
      <w:r w:rsidRPr="002C7D81">
        <w:rPr>
          <w:rFonts w:ascii="Times New Roman" w:hAnsi="Times New Roman" w:cs="Times New Roman"/>
          <w:color w:val="000000" w:themeColor="text1"/>
        </w:rPr>
        <w:t>] as well as rice [</w:t>
      </w:r>
      <w:r w:rsidRPr="002C7D81">
        <w:rPr>
          <w:rStyle w:val="EndnoteReference"/>
          <w:rFonts w:ascii="Times New Roman" w:hAnsi="Times New Roman" w:cs="Times New Roman"/>
          <w:color w:val="000000" w:themeColor="text1"/>
          <w:vertAlign w:val="baseline"/>
        </w:rPr>
        <w:endnoteReference w:id="20"/>
      </w:r>
      <w:r w:rsidRPr="002C7D81">
        <w:rPr>
          <w:rFonts w:ascii="Times New Roman" w:hAnsi="Times New Roman" w:cs="Times New Roman"/>
          <w:color w:val="000000" w:themeColor="text1"/>
        </w:rPr>
        <w:t>-</w:t>
      </w:r>
      <w:r w:rsidRPr="002C7D81">
        <w:rPr>
          <w:rStyle w:val="EndnoteReference"/>
          <w:rFonts w:ascii="Times New Roman" w:hAnsi="Times New Roman" w:cs="Times New Roman"/>
          <w:color w:val="000000" w:themeColor="text1"/>
          <w:vertAlign w:val="baseline"/>
        </w:rPr>
        <w:endnoteReference w:id="21"/>
      </w:r>
      <w:r w:rsidRPr="002C7D81">
        <w:rPr>
          <w:rFonts w:ascii="Times New Roman" w:hAnsi="Times New Roman" w:cs="Times New Roman"/>
          <w:color w:val="000000" w:themeColor="text1"/>
        </w:rPr>
        <w:t>], where researchers focused on the changes SNPs may bring to the miRNA structure stability and target alteration as well as miRNA evolution</w:t>
      </w:r>
      <w:r w:rsidR="00CC298B">
        <w:rPr>
          <w:rFonts w:ascii="Times New Roman" w:hAnsi="Times New Roman" w:cs="Times New Roman"/>
          <w:color w:val="000000" w:themeColor="text1"/>
        </w:rPr>
        <w:t xml:space="preserve"> and they found SNPs</w:t>
      </w:r>
      <w:r w:rsidR="00320937">
        <w:rPr>
          <w:rFonts w:ascii="Times New Roman" w:hAnsi="Times New Roman" w:cs="Times New Roman"/>
          <w:color w:val="000000" w:themeColor="text1"/>
        </w:rPr>
        <w:t xml:space="preserve"> within pre-miRNA stems </w:t>
      </w:r>
      <w:r w:rsidR="00D7554F">
        <w:rPr>
          <w:rFonts w:ascii="Times New Roman" w:hAnsi="Times New Roman" w:cs="Times New Roman"/>
          <w:color w:val="000000" w:themeColor="text1"/>
        </w:rPr>
        <w:t xml:space="preserve">changed the energy of folding into secondary structure ,which may potential affect the mature miRNA production, and </w:t>
      </w:r>
      <w:r w:rsidR="00D7554F" w:rsidRPr="00D7554F">
        <w:rPr>
          <w:rFonts w:ascii="Times New Roman" w:hAnsi="Times New Roman" w:cs="Times New Roman"/>
          <w:color w:val="000000" w:themeColor="text1"/>
        </w:rPr>
        <w:t>the putative domestication-related miRNAs</w:t>
      </w:r>
      <w:r w:rsidR="00D7554F">
        <w:rPr>
          <w:rFonts w:ascii="Times New Roman" w:hAnsi="Times New Roman" w:cs="Times New Roman"/>
          <w:color w:val="000000" w:themeColor="text1"/>
        </w:rPr>
        <w:t xml:space="preserve"> were found to have lower SNP density than others which in suggests of n</w:t>
      </w:r>
      <w:r w:rsidR="008F0A89">
        <w:rPr>
          <w:rFonts w:ascii="Times New Roman" w:hAnsi="Times New Roman" w:cs="Times New Roman"/>
          <w:color w:val="000000" w:themeColor="text1"/>
        </w:rPr>
        <w:t xml:space="preserve">atural or artificial </w:t>
      </w:r>
      <w:r w:rsidR="00BF4598">
        <w:rPr>
          <w:rFonts w:ascii="Times New Roman" w:hAnsi="Times New Roman" w:cs="Times New Roman"/>
          <w:color w:val="000000" w:themeColor="text1"/>
        </w:rPr>
        <w:t>selection</w:t>
      </w:r>
      <w:r w:rsidR="008F0A89">
        <w:rPr>
          <w:rFonts w:ascii="Times New Roman" w:hAnsi="Times New Roman" w:cs="Times New Roman"/>
          <w:color w:val="000000" w:themeColor="text1"/>
        </w:rPr>
        <w:t>.</w:t>
      </w:r>
      <w:r w:rsidR="00BF4598">
        <w:rPr>
          <w:rFonts w:ascii="Times New Roman" w:hAnsi="Times New Roman" w:cs="Times New Roman"/>
          <w:color w:val="000000" w:themeColor="text1"/>
        </w:rPr>
        <w:t xml:space="preserve"> </w:t>
      </w:r>
      <w:r w:rsidR="00D7554F">
        <w:rPr>
          <w:rFonts w:ascii="Times New Roman" w:hAnsi="Times New Roman" w:cs="Times New Roman"/>
          <w:color w:val="000000" w:themeColor="text1"/>
        </w:rPr>
        <w:t xml:space="preserve">While how SNPs affect the interaction between </w:t>
      </w:r>
      <w:r w:rsidR="0027024F">
        <w:rPr>
          <w:rFonts w:ascii="Times New Roman" w:hAnsi="Times New Roman" w:cs="Times New Roman"/>
          <w:color w:val="000000" w:themeColor="text1"/>
        </w:rPr>
        <w:t xml:space="preserve">plant </w:t>
      </w:r>
      <w:r w:rsidR="00D7554F">
        <w:rPr>
          <w:rFonts w:ascii="Times New Roman" w:hAnsi="Times New Roman" w:cs="Times New Roman"/>
          <w:color w:val="000000" w:themeColor="text1"/>
        </w:rPr>
        <w:t>miRNAs and their cognate targets remained unsearched and furthermore, change the agronomic traits involv</w:t>
      </w:r>
      <w:r w:rsidR="0027024F">
        <w:rPr>
          <w:rFonts w:ascii="Times New Roman" w:hAnsi="Times New Roman" w:cs="Times New Roman"/>
          <w:color w:val="000000" w:themeColor="text1"/>
        </w:rPr>
        <w:t>ed in miRNA-mediated regulation</w:t>
      </w:r>
      <w:r w:rsidR="00D7554F">
        <w:rPr>
          <w:rFonts w:ascii="Times New Roman" w:hAnsi="Times New Roman" w:cs="Times New Roman"/>
          <w:color w:val="000000" w:themeColor="text1"/>
        </w:rPr>
        <w:t>,</w:t>
      </w:r>
      <w:r w:rsidR="0027024F">
        <w:rPr>
          <w:rFonts w:ascii="Times New Roman" w:hAnsi="Times New Roman" w:cs="Times New Roman" w:hint="eastAsia"/>
          <w:color w:val="000000" w:themeColor="text1"/>
        </w:rPr>
        <w:t xml:space="preserve"> </w:t>
      </w:r>
      <w:r w:rsidR="0027024F">
        <w:rPr>
          <w:rFonts w:ascii="Times New Roman" w:hAnsi="Times New Roman" w:cs="Times New Roman"/>
          <w:color w:val="000000" w:themeColor="text1"/>
        </w:rPr>
        <w:t xml:space="preserve">remained </w:t>
      </w:r>
      <w:r w:rsidR="008F0A89">
        <w:rPr>
          <w:rFonts w:ascii="Times New Roman" w:hAnsi="Times New Roman" w:cs="Times New Roman"/>
          <w:color w:val="000000" w:themeColor="text1"/>
        </w:rPr>
        <w:t>unstudied.</w:t>
      </w:r>
    </w:p>
    <w:p w14:paraId="5316511F" w14:textId="77777777" w:rsidR="00D948F4" w:rsidRDefault="00D948F4" w:rsidP="002C7D81">
      <w:pPr>
        <w:jc w:val="both"/>
        <w:rPr>
          <w:rFonts w:ascii="Times New Roman" w:hAnsi="Times New Roman" w:cs="Times New Roman"/>
        </w:rPr>
      </w:pPr>
    </w:p>
    <w:p w14:paraId="2A32D228" w14:textId="04387696" w:rsidR="001B7B81" w:rsidRDefault="001B7B81" w:rsidP="002C7D81">
      <w:pPr>
        <w:jc w:val="both"/>
        <w:rPr>
          <w:rFonts w:ascii="Times New Roman" w:hAnsi="Times New Roman" w:cs="Times New Roman"/>
        </w:rPr>
      </w:pPr>
      <w:r>
        <w:rPr>
          <w:rFonts w:ascii="Times New Roman" w:hAnsi="Times New Roman" w:cs="Times New Roman"/>
        </w:rPr>
        <w:t>Recent</w:t>
      </w:r>
      <w:r w:rsidR="00A95876">
        <w:rPr>
          <w:rFonts w:ascii="Times New Roman" w:hAnsi="Times New Roman" w:cs="Times New Roman"/>
        </w:rPr>
        <w:t>ly, the</w:t>
      </w:r>
      <w:r>
        <w:rPr>
          <w:rFonts w:ascii="Times New Roman" w:hAnsi="Times New Roman" w:cs="Times New Roman"/>
        </w:rPr>
        <w:t xml:space="preserve"> 3</w:t>
      </w:r>
      <w:r w:rsidR="00BF4704">
        <w:rPr>
          <w:rFonts w:ascii="Times New Roman" w:hAnsi="Times New Roman" w:cs="Times New Roman"/>
        </w:rPr>
        <w:t>K</w:t>
      </w:r>
      <w:r>
        <w:rPr>
          <w:rFonts w:ascii="Times New Roman" w:hAnsi="Times New Roman" w:cs="Times New Roman"/>
        </w:rPr>
        <w:t xml:space="preserve"> rice genome project sequenced more than 3,000 rice cultivars and </w:t>
      </w:r>
      <w:r w:rsidR="00A95876">
        <w:rPr>
          <w:rFonts w:ascii="Times New Roman" w:hAnsi="Times New Roman" w:cs="Times New Roman"/>
        </w:rPr>
        <w:t xml:space="preserve">obtained </w:t>
      </w:r>
      <w:r>
        <w:rPr>
          <w:rFonts w:ascii="Times New Roman" w:hAnsi="Times New Roman" w:cs="Times New Roman"/>
        </w:rPr>
        <w:t xml:space="preserve">millions of genomic reads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2"/>
      </w:r>
      <w:r w:rsidR="00B463C3">
        <w:rPr>
          <w:rFonts w:ascii="Times New Roman" w:hAnsi="Times New Roman" w:cs="Times New Roman"/>
        </w:rPr>
        <w:t>]</w:t>
      </w:r>
      <w:r>
        <w:rPr>
          <w:rFonts w:ascii="Times New Roman" w:hAnsi="Times New Roman" w:cs="Times New Roman"/>
        </w:rPr>
        <w:t xml:space="preserve">. </w:t>
      </w:r>
      <w:r w:rsidR="00A95876">
        <w:rPr>
          <w:rFonts w:ascii="Times New Roman" w:hAnsi="Times New Roman" w:cs="Times New Roman"/>
        </w:rPr>
        <w:t>A large</w:t>
      </w:r>
      <w:r>
        <w:rPr>
          <w:rFonts w:ascii="Times New Roman" w:hAnsi="Times New Roman" w:cs="Times New Roman"/>
        </w:rPr>
        <w:t xml:space="preserve"> number of SNPs were identified by aligning the sequence reads </w:t>
      </w:r>
      <w:r w:rsidR="00B463C3">
        <w:rPr>
          <w:rFonts w:ascii="Times New Roman" w:hAnsi="Times New Roman" w:cs="Times New Roman"/>
        </w:rPr>
        <w:t>[</w:t>
      </w:r>
      <w:r w:rsidR="004650DD" w:rsidRPr="00B463C3">
        <w:rPr>
          <w:rFonts w:ascii="Times New Roman" w:hAnsi="Times New Roman" w:cs="Times New Roman"/>
        </w:rPr>
        <w:fldChar w:fldCharType="begin"/>
      </w:r>
      <w:r w:rsidR="004650DD" w:rsidRPr="00B463C3">
        <w:rPr>
          <w:rFonts w:ascii="Times New Roman" w:hAnsi="Times New Roman" w:cs="Times New Roman"/>
        </w:rPr>
        <w:instrText xml:space="preserve"> NOTEREF _Ref471907355 \h  \* MERGEFORMAT </w:instrText>
      </w:r>
      <w:r w:rsidR="004650DD" w:rsidRPr="00B463C3">
        <w:rPr>
          <w:rFonts w:ascii="Times New Roman" w:hAnsi="Times New Roman" w:cs="Times New Roman"/>
        </w:rPr>
      </w:r>
      <w:r w:rsidR="004650DD" w:rsidRPr="00B463C3">
        <w:rPr>
          <w:rFonts w:ascii="Times New Roman" w:hAnsi="Times New Roman" w:cs="Times New Roman"/>
        </w:rPr>
        <w:fldChar w:fldCharType="separate"/>
      </w:r>
      <w:r w:rsidR="004650DD" w:rsidRPr="00B463C3">
        <w:rPr>
          <w:rFonts w:ascii="Times New Roman" w:hAnsi="Times New Roman" w:cs="Times New Roman"/>
        </w:rPr>
        <w:t>8</w:t>
      </w:r>
      <w:r w:rsidR="004650DD" w:rsidRPr="00B463C3">
        <w:rPr>
          <w:rFonts w:ascii="Times New Roman" w:hAnsi="Times New Roman" w:cs="Times New Roman"/>
        </w:rPr>
        <w:fldChar w:fldCharType="end"/>
      </w:r>
      <w:r w:rsidR="00B463C3">
        <w:rPr>
          <w:rFonts w:ascii="Times New Roman" w:hAnsi="Times New Roman" w:cs="Times New Roman"/>
        </w:rPr>
        <w:t>]</w:t>
      </w:r>
      <w:r>
        <w:rPr>
          <w:rFonts w:ascii="Times New Roman" w:hAnsi="Times New Roman" w:cs="Times New Roman"/>
        </w:rPr>
        <w:t xml:space="preserve">, including some rare tri- and tetra-allelic SNPs. The abundance of SNPs provides </w:t>
      </w:r>
      <w:r w:rsidR="000A7075">
        <w:rPr>
          <w:rFonts w:ascii="Times New Roman" w:hAnsi="Times New Roman" w:cs="Times New Roman"/>
        </w:rPr>
        <w:t xml:space="preserve">a </w:t>
      </w:r>
      <w:r>
        <w:rPr>
          <w:rFonts w:ascii="Times New Roman" w:hAnsi="Times New Roman" w:cs="Times New Roman"/>
        </w:rPr>
        <w:t xml:space="preserve">good opportunity for genome-wide identification and analysis </w:t>
      </w:r>
      <w:r w:rsidR="00E6220A">
        <w:rPr>
          <w:rFonts w:ascii="Times New Roman" w:hAnsi="Times New Roman" w:cs="Times New Roman"/>
        </w:rPr>
        <w:t>of</w:t>
      </w:r>
      <w:r>
        <w:rPr>
          <w:rFonts w:ascii="Times New Roman" w:hAnsi="Times New Roman" w:cs="Times New Roman"/>
        </w:rPr>
        <w:t xml:space="preserve"> SNPs</w:t>
      </w:r>
      <w:r w:rsidR="00E6220A">
        <w:rPr>
          <w:rFonts w:ascii="Times New Roman" w:hAnsi="Times New Roman" w:cs="Times New Roman"/>
        </w:rPr>
        <w:t xml:space="preserve"> involved</w:t>
      </w:r>
      <w:r>
        <w:rPr>
          <w:rFonts w:ascii="Times New Roman" w:hAnsi="Times New Roman" w:cs="Times New Roman"/>
        </w:rPr>
        <w:t xml:space="preserve"> in miRNA-mediated silencing. Since SNPs can reflect </w:t>
      </w:r>
      <w:r w:rsidR="00E6220A">
        <w:rPr>
          <w:rFonts w:ascii="Times New Roman" w:hAnsi="Times New Roman" w:cs="Times New Roman"/>
        </w:rPr>
        <w:t xml:space="preserve">genomic </w:t>
      </w:r>
      <w:r>
        <w:rPr>
          <w:rFonts w:ascii="Times New Roman" w:hAnsi="Times New Roman" w:cs="Times New Roman"/>
        </w:rPr>
        <w:t xml:space="preserve">variations different rice cultivars, </w:t>
      </w:r>
      <w:r w:rsidR="00D66880">
        <w:rPr>
          <w:rFonts w:ascii="Times New Roman" w:hAnsi="Times New Roman" w:cs="Times New Roman"/>
        </w:rPr>
        <w:t>by analyzing them in-depth,</w:t>
      </w:r>
      <w:r>
        <w:rPr>
          <w:rFonts w:ascii="Times New Roman" w:hAnsi="Times New Roman" w:cs="Times New Roman"/>
        </w:rPr>
        <w:t xml:space="preserve"> variations </w:t>
      </w:r>
      <w:r w:rsidR="00D66880">
        <w:rPr>
          <w:rFonts w:ascii="Times New Roman" w:hAnsi="Times New Roman" w:cs="Times New Roman"/>
        </w:rPr>
        <w:t>of</w:t>
      </w:r>
      <w:r>
        <w:rPr>
          <w:rFonts w:ascii="Times New Roman" w:hAnsi="Times New Roman" w:cs="Times New Roman"/>
        </w:rPr>
        <w:t xml:space="preserve"> miRNA-mediated regulation and</w:t>
      </w:r>
      <w:r w:rsidR="00E6220A">
        <w:rPr>
          <w:rFonts w:ascii="Times New Roman" w:hAnsi="Times New Roman" w:cs="Times New Roman"/>
        </w:rPr>
        <w:t xml:space="preserve"> their</w:t>
      </w:r>
      <w:r>
        <w:rPr>
          <w:rFonts w:ascii="Times New Roman" w:hAnsi="Times New Roman" w:cs="Times New Roman"/>
        </w:rPr>
        <w:t xml:space="preserve"> possible </w:t>
      </w:r>
      <w:r w:rsidR="00E6220A">
        <w:rPr>
          <w:rFonts w:ascii="Times New Roman" w:hAnsi="Times New Roman" w:cs="Times New Roman"/>
        </w:rPr>
        <w:t xml:space="preserve">phenotypic </w:t>
      </w:r>
      <w:r>
        <w:rPr>
          <w:rFonts w:ascii="Times New Roman" w:hAnsi="Times New Roman" w:cs="Times New Roman"/>
        </w:rPr>
        <w:t>effects</w:t>
      </w:r>
      <w:r w:rsidR="000A7075">
        <w:rPr>
          <w:rFonts w:ascii="Times New Roman" w:hAnsi="Times New Roman" w:cs="Times New Roman"/>
        </w:rPr>
        <w:t xml:space="preserve"> </w:t>
      </w:r>
      <w:r w:rsidR="00D66880">
        <w:rPr>
          <w:rFonts w:ascii="Times New Roman" w:hAnsi="Times New Roman" w:cs="Times New Roman"/>
        </w:rPr>
        <w:t>may be uncovered</w:t>
      </w:r>
      <w:r>
        <w:rPr>
          <w:rFonts w:ascii="Times New Roman" w:hAnsi="Times New Roman" w:cs="Times New Roman"/>
        </w:rPr>
        <w:t xml:space="preserve">. </w:t>
      </w:r>
      <w:r w:rsidR="00D66880">
        <w:rPr>
          <w:rFonts w:ascii="Times New Roman" w:hAnsi="Times New Roman" w:cs="Times New Roman"/>
        </w:rPr>
        <w:t xml:space="preserve">Here, </w:t>
      </w:r>
      <w:r>
        <w:rPr>
          <w:rFonts w:ascii="Times New Roman" w:hAnsi="Times New Roman" w:cs="Times New Roman"/>
        </w:rPr>
        <w:t>we studied SNP distribution</w:t>
      </w:r>
      <w:r w:rsidR="00D66880">
        <w:rPr>
          <w:rFonts w:ascii="Times New Roman" w:hAnsi="Times New Roman" w:cs="Times New Roman"/>
        </w:rPr>
        <w:t>s</w:t>
      </w:r>
      <w:r>
        <w:rPr>
          <w:rFonts w:ascii="Times New Roman" w:hAnsi="Times New Roman" w:cs="Times New Roman"/>
        </w:rPr>
        <w:t xml:space="preserve"> on </w:t>
      </w:r>
      <w:r w:rsidR="000A7075">
        <w:rPr>
          <w:rFonts w:ascii="Times New Roman" w:hAnsi="Times New Roman" w:cs="Times New Roman"/>
        </w:rPr>
        <w:t xml:space="preserve">selected </w:t>
      </w:r>
      <w:r>
        <w:rPr>
          <w:rFonts w:ascii="Times New Roman" w:hAnsi="Times New Roman" w:cs="Times New Roman"/>
        </w:rPr>
        <w:t xml:space="preserve">rice miRNAs </w:t>
      </w:r>
      <w:r w:rsidR="000A7075">
        <w:rPr>
          <w:rFonts w:ascii="Times New Roman" w:hAnsi="Times New Roman" w:cs="Times New Roman"/>
        </w:rPr>
        <w:t xml:space="preserve">their cognate </w:t>
      </w:r>
      <w:r>
        <w:rPr>
          <w:rFonts w:ascii="Times New Roman" w:hAnsi="Times New Roman" w:cs="Times New Roman"/>
        </w:rPr>
        <w:t>miRNA targets</w:t>
      </w:r>
      <w:r w:rsidR="00D160D4">
        <w:rPr>
          <w:rFonts w:ascii="Times New Roman" w:hAnsi="Times New Roman" w:cs="Times New Roman"/>
        </w:rPr>
        <w:t xml:space="preserve"> in over 3000 rice cultivars</w:t>
      </w:r>
      <w:r w:rsidR="000A7075">
        <w:rPr>
          <w:rFonts w:ascii="Times New Roman" w:hAnsi="Times New Roman" w:cs="Times New Roman"/>
        </w:rPr>
        <w:t>,</w:t>
      </w:r>
      <w:r w:rsidR="00D160D4">
        <w:rPr>
          <w:rFonts w:ascii="Times New Roman" w:hAnsi="Times New Roman" w:cs="Times New Roman"/>
        </w:rPr>
        <w:t xml:space="preserve"> in the hope </w:t>
      </w:r>
      <w:r w:rsidR="000A7075">
        <w:rPr>
          <w:rFonts w:ascii="Times New Roman" w:hAnsi="Times New Roman" w:cs="Times New Roman"/>
        </w:rPr>
        <w:t>to reveal their</w:t>
      </w:r>
      <w:r>
        <w:rPr>
          <w:rFonts w:ascii="Times New Roman" w:hAnsi="Times New Roman" w:cs="Times New Roman"/>
        </w:rPr>
        <w:t xml:space="preserve"> </w:t>
      </w:r>
      <w:r w:rsidR="000A7075">
        <w:rPr>
          <w:rFonts w:ascii="Times New Roman" w:hAnsi="Times New Roman" w:cs="Times New Roman"/>
        </w:rPr>
        <w:t xml:space="preserve">impacts on </w:t>
      </w:r>
      <w:r>
        <w:rPr>
          <w:rFonts w:ascii="Times New Roman" w:hAnsi="Times New Roman" w:cs="Times New Roman"/>
        </w:rPr>
        <w:t xml:space="preserve">miRNA:target interactions. </w:t>
      </w:r>
      <w:r w:rsidR="00D160D4">
        <w:rPr>
          <w:rFonts w:ascii="Times New Roman" w:hAnsi="Times New Roman" w:cs="Times New Roman"/>
        </w:rPr>
        <w:t xml:space="preserve">Furthermore, </w:t>
      </w:r>
      <w:r w:rsidR="000A7075">
        <w:rPr>
          <w:rFonts w:ascii="Times New Roman" w:hAnsi="Times New Roman" w:cs="Times New Roman"/>
        </w:rPr>
        <w:t>t</w:t>
      </w:r>
      <w:r>
        <w:rPr>
          <w:rFonts w:ascii="Times New Roman" w:hAnsi="Times New Roman" w:cs="Times New Roman"/>
        </w:rPr>
        <w:t xml:space="preserve">he </w:t>
      </w:r>
      <w:r w:rsidR="000A7075">
        <w:rPr>
          <w:rFonts w:ascii="Times New Roman" w:hAnsi="Times New Roman" w:cs="Times New Roman"/>
        </w:rPr>
        <w:t xml:space="preserve">potential </w:t>
      </w:r>
      <w:r>
        <w:rPr>
          <w:rFonts w:ascii="Times New Roman" w:hAnsi="Times New Roman" w:cs="Times New Roman"/>
        </w:rPr>
        <w:t xml:space="preserve">relationship between variations of miRNA:target interactions </w:t>
      </w:r>
      <w:r w:rsidR="00D160D4">
        <w:rPr>
          <w:rFonts w:ascii="Times New Roman" w:hAnsi="Times New Roman" w:cs="Times New Roman"/>
        </w:rPr>
        <w:t xml:space="preserve">their possible </w:t>
      </w:r>
      <w:r>
        <w:rPr>
          <w:rFonts w:ascii="Times New Roman" w:hAnsi="Times New Roman" w:cs="Times New Roman"/>
        </w:rPr>
        <w:t xml:space="preserve"> phenotyp</w:t>
      </w:r>
      <w:r w:rsidR="00D160D4">
        <w:rPr>
          <w:rFonts w:ascii="Times New Roman" w:hAnsi="Times New Roman" w:cs="Times New Roman"/>
        </w:rPr>
        <w:t>ic effects</w:t>
      </w:r>
      <w:r>
        <w:rPr>
          <w:rFonts w:ascii="Times New Roman" w:hAnsi="Times New Roman" w:cs="Times New Roman"/>
        </w:rPr>
        <w:t xml:space="preserve"> was analyzed.</w:t>
      </w:r>
    </w:p>
    <w:p w14:paraId="3038A3B8" w14:textId="3245A5C9" w:rsidR="007571EB" w:rsidRDefault="007571EB" w:rsidP="002C7D81">
      <w:pPr>
        <w:jc w:val="both"/>
        <w:rPr>
          <w:rFonts w:ascii="Times New Roman" w:hAnsi="Times New Roman" w:cs="Times New Roman"/>
        </w:rPr>
      </w:pPr>
      <w:r>
        <w:rPr>
          <w:rFonts w:ascii="Times New Roman" w:hAnsi="Times New Roman" w:cs="Times New Roman"/>
        </w:rPr>
        <w:t xml:space="preserve"> </w:t>
      </w:r>
    </w:p>
    <w:p w14:paraId="6F0C57B1" w14:textId="77777777" w:rsidR="00D66880" w:rsidRDefault="00D66880" w:rsidP="002C7D81">
      <w:pPr>
        <w:jc w:val="both"/>
        <w:rPr>
          <w:rFonts w:ascii="Times New Roman" w:hAnsi="Times New Roman" w:cs="Times New Roman"/>
          <w:color w:val="FF0000"/>
        </w:rPr>
      </w:pPr>
    </w:p>
    <w:p w14:paraId="34F5E67D" w14:textId="569D63D9" w:rsidR="007571EB" w:rsidRDefault="007571EB" w:rsidP="002C7D81">
      <w:pPr>
        <w:jc w:val="both"/>
        <w:rPr>
          <w:rFonts w:ascii="Times New Roman" w:hAnsi="Times New Roman" w:cs="Times New Roman"/>
          <w:color w:val="FF0000"/>
        </w:rPr>
      </w:pPr>
      <w:r w:rsidRPr="002C7D81">
        <w:rPr>
          <w:rFonts w:ascii="Times New Roman" w:hAnsi="Times New Roman" w:cs="Times New Roman"/>
          <w:color w:val="FF0000"/>
        </w:rPr>
        <w:t xml:space="preserve">Logic </w:t>
      </w:r>
      <w:r w:rsidR="00E6220A">
        <w:rPr>
          <w:rFonts w:ascii="Times New Roman" w:hAnsi="Times New Roman" w:cs="Times New Roman"/>
          <w:color w:val="FF0000"/>
        </w:rPr>
        <w:t xml:space="preserve">and contents </w:t>
      </w:r>
      <w:r w:rsidRPr="002C7D81">
        <w:rPr>
          <w:rFonts w:ascii="Times New Roman" w:hAnsi="Times New Roman" w:cs="Times New Roman"/>
          <w:color w:val="FF0000"/>
        </w:rPr>
        <w:t>of introduction:</w:t>
      </w:r>
    </w:p>
    <w:p w14:paraId="1C4D2B5F" w14:textId="60727B82" w:rsidR="007571EB" w:rsidRDefault="007571EB" w:rsidP="002C7D81">
      <w:pPr>
        <w:jc w:val="both"/>
        <w:rPr>
          <w:rFonts w:ascii="Times New Roman" w:hAnsi="Times New Roman" w:cs="Times New Roman"/>
          <w:color w:val="FF0000"/>
        </w:rPr>
      </w:pPr>
      <w:r>
        <w:rPr>
          <w:rFonts w:ascii="Times New Roman" w:hAnsi="Times New Roman" w:cs="Times New Roman"/>
          <w:color w:val="FF0000"/>
        </w:rPr>
        <w:t xml:space="preserve">1. What is SNP? </w:t>
      </w:r>
    </w:p>
    <w:p w14:paraId="7905C9CD" w14:textId="07C2F6F0" w:rsidR="007E7C89" w:rsidRDefault="007E7C89" w:rsidP="002C7D81">
      <w:pPr>
        <w:jc w:val="both"/>
        <w:rPr>
          <w:rFonts w:ascii="Times New Roman" w:hAnsi="Times New Roman" w:cs="Times New Roman"/>
          <w:color w:val="FF0000"/>
        </w:rPr>
      </w:pPr>
      <w:r>
        <w:rPr>
          <w:rFonts w:ascii="Times New Roman" w:hAnsi="Times New Roman" w:cs="Times New Roman"/>
          <w:color w:val="FF0000"/>
        </w:rPr>
        <w:t>2. Types of SNPs and</w:t>
      </w:r>
      <w:r w:rsidR="00B26987">
        <w:rPr>
          <w:rFonts w:ascii="Times New Roman" w:hAnsi="Times New Roman" w:cs="Times New Roman"/>
          <w:color w:val="FF0000"/>
        </w:rPr>
        <w:t xml:space="preserve"> </w:t>
      </w:r>
      <w:r w:rsidR="00B26987">
        <w:rPr>
          <w:rFonts w:ascii="Times New Roman" w:hAnsi="Times New Roman" w:cs="Times New Roman" w:hint="eastAsia"/>
          <w:color w:val="FF0000"/>
        </w:rPr>
        <w:t>SNP</w:t>
      </w:r>
      <w:r>
        <w:rPr>
          <w:rFonts w:ascii="Times New Roman" w:hAnsi="Times New Roman" w:cs="Times New Roman"/>
          <w:color w:val="FF0000"/>
        </w:rPr>
        <w:t xml:space="preserve"> frequencies in different genomic regions.</w:t>
      </w:r>
    </w:p>
    <w:p w14:paraId="22F91A8C" w14:textId="33B558D4" w:rsidR="007571EB" w:rsidRDefault="007E7C89" w:rsidP="002C7D81">
      <w:pPr>
        <w:jc w:val="both"/>
        <w:rPr>
          <w:rFonts w:ascii="Times New Roman" w:hAnsi="Times New Roman" w:cs="Times New Roman"/>
          <w:color w:val="FF0000"/>
        </w:rPr>
      </w:pPr>
      <w:r>
        <w:rPr>
          <w:rFonts w:ascii="Times New Roman" w:hAnsi="Times New Roman" w:cs="Times New Roman"/>
          <w:color w:val="FF0000"/>
        </w:rPr>
        <w:t>3. Why is studying SNP important? What are the applications of SNPs? Describe specific examples related to your research.</w:t>
      </w:r>
      <w:r w:rsidR="00EE2FEA">
        <w:rPr>
          <w:rFonts w:ascii="Times New Roman" w:hAnsi="Times New Roman" w:cs="Times New Roman"/>
          <w:color w:val="FF0000"/>
        </w:rPr>
        <w:t xml:space="preserve"> How NGS facilitate</w:t>
      </w:r>
      <w:r w:rsidR="00444804">
        <w:rPr>
          <w:rFonts w:ascii="Times New Roman" w:hAnsi="Times New Roman" w:cs="Times New Roman"/>
          <w:color w:val="FF0000"/>
        </w:rPr>
        <w:t>s</w:t>
      </w:r>
      <w:r w:rsidR="00EE2FEA">
        <w:rPr>
          <w:rFonts w:ascii="Times New Roman" w:hAnsi="Times New Roman" w:cs="Times New Roman"/>
          <w:color w:val="FF0000"/>
        </w:rPr>
        <w:t xml:space="preserve"> SNP studies</w:t>
      </w:r>
      <w:r w:rsidR="00EE2FEA">
        <w:rPr>
          <w:rFonts w:ascii="Times New Roman" w:hAnsi="Times New Roman" w:cs="Times New Roman" w:hint="eastAsia"/>
          <w:color w:val="FF0000"/>
        </w:rPr>
        <w:t>？</w:t>
      </w:r>
    </w:p>
    <w:p w14:paraId="699B1FFF" w14:textId="16A457F1" w:rsidR="007E7C89" w:rsidRDefault="007E7C89" w:rsidP="002C7D81">
      <w:pPr>
        <w:jc w:val="both"/>
        <w:rPr>
          <w:rFonts w:ascii="Times New Roman" w:hAnsi="Times New Roman" w:cs="Times New Roman"/>
          <w:color w:val="FF0000"/>
        </w:rPr>
      </w:pPr>
      <w:r>
        <w:rPr>
          <w:rFonts w:ascii="Times New Roman" w:hAnsi="Times New Roman" w:cs="Times New Roman"/>
          <w:color w:val="FF0000"/>
        </w:rPr>
        <w:t>4. What is miRNA? Why miRNA is important?</w:t>
      </w:r>
    </w:p>
    <w:p w14:paraId="37621B3D" w14:textId="0C3E514B" w:rsidR="007E7C89" w:rsidRDefault="007E7C89" w:rsidP="002C7D81">
      <w:pPr>
        <w:jc w:val="both"/>
        <w:rPr>
          <w:rFonts w:ascii="Times New Roman" w:hAnsi="Times New Roman" w:cs="Times New Roman"/>
          <w:color w:val="FF0000"/>
        </w:rPr>
      </w:pPr>
      <w:r>
        <w:rPr>
          <w:rFonts w:ascii="Times New Roman" w:hAnsi="Times New Roman" w:cs="Times New Roman"/>
          <w:color w:val="FF0000"/>
        </w:rPr>
        <w:t>5.</w:t>
      </w:r>
      <w:r w:rsidR="00EE2FEA">
        <w:rPr>
          <w:rFonts w:ascii="Times New Roman" w:hAnsi="Times New Roman" w:cs="Times New Roman"/>
          <w:color w:val="FF0000"/>
        </w:rPr>
        <w:t xml:space="preserve"> </w:t>
      </w:r>
      <w:r w:rsidR="00B26987">
        <w:rPr>
          <w:rFonts w:ascii="Times New Roman" w:hAnsi="Times New Roman" w:cs="Times New Roman"/>
          <w:color w:val="FF0000"/>
        </w:rPr>
        <w:t xml:space="preserve">Why studying SNPs in miRNAs are important? What are the previous  </w:t>
      </w:r>
    </w:p>
    <w:p w14:paraId="327DDAA6" w14:textId="1A3CFE4C" w:rsidR="00B26987" w:rsidRDefault="00B26987" w:rsidP="002C7D81">
      <w:pPr>
        <w:jc w:val="both"/>
        <w:rPr>
          <w:rFonts w:ascii="Times New Roman" w:hAnsi="Times New Roman" w:cs="Times New Roman"/>
          <w:color w:val="FF0000"/>
        </w:rPr>
      </w:pPr>
      <w:r>
        <w:rPr>
          <w:rFonts w:ascii="Times New Roman" w:hAnsi="Times New Roman" w:cs="Times New Roman"/>
          <w:color w:val="FF0000"/>
        </w:rPr>
        <w:t>6. What are you trying to study?</w:t>
      </w:r>
      <w:r w:rsidR="002B61DC">
        <w:rPr>
          <w:rFonts w:ascii="Times New Roman" w:hAnsi="Times New Roman" w:cs="Times New Roman"/>
          <w:color w:val="FF0000"/>
        </w:rPr>
        <w:t xml:space="preserve"> </w:t>
      </w:r>
      <w:r>
        <w:rPr>
          <w:rFonts w:ascii="Times New Roman" w:hAnsi="Times New Roman" w:cs="Times New Roman"/>
          <w:color w:val="FF0000"/>
        </w:rPr>
        <w:t>Why is this impor</w:t>
      </w:r>
      <w:r w:rsidR="002B61DC">
        <w:rPr>
          <w:rFonts w:ascii="Times New Roman" w:hAnsi="Times New Roman" w:cs="Times New Roman"/>
          <w:color w:val="FF0000"/>
        </w:rPr>
        <w:t>t</w:t>
      </w:r>
      <w:r>
        <w:rPr>
          <w:rFonts w:ascii="Times New Roman" w:hAnsi="Times New Roman" w:cs="Times New Roman"/>
          <w:color w:val="FF0000"/>
        </w:rPr>
        <w:t>ant</w:t>
      </w:r>
      <w:r w:rsidR="002B61DC">
        <w:rPr>
          <w:rFonts w:ascii="Times New Roman" w:hAnsi="Times New Roman" w:cs="Times New Roman"/>
          <w:color w:val="FF0000"/>
        </w:rPr>
        <w:t>?</w:t>
      </w:r>
    </w:p>
    <w:p w14:paraId="40FF6768" w14:textId="0EB49651" w:rsidR="007E7C89" w:rsidRDefault="007E7C89" w:rsidP="002C7D81">
      <w:pPr>
        <w:jc w:val="both"/>
        <w:rPr>
          <w:rFonts w:ascii="Times New Roman" w:hAnsi="Times New Roman" w:cs="Times New Roman"/>
          <w:color w:val="FF0000"/>
        </w:rPr>
      </w:pPr>
    </w:p>
    <w:p w14:paraId="40F75534" w14:textId="5F77856B" w:rsidR="00A95876" w:rsidRPr="002C7D81" w:rsidRDefault="00A95876" w:rsidP="002C7D81">
      <w:pPr>
        <w:jc w:val="both"/>
        <w:rPr>
          <w:rFonts w:ascii="Times New Roman" w:hAnsi="Times New Roman" w:cs="Times New Roman"/>
          <w:color w:val="FF0000"/>
        </w:rPr>
      </w:pPr>
      <w:r>
        <w:rPr>
          <w:rFonts w:ascii="Times New Roman" w:hAnsi="Times New Roman" w:cs="Times New Roman"/>
          <w:color w:val="FF0000"/>
        </w:rPr>
        <w:t xml:space="preserve">I can’t do much editing if your logic is not sound and your writing is not good. I am not supposed to write it for you. And I don’t want to either. </w:t>
      </w:r>
    </w:p>
    <w:p w14:paraId="15A299A1" w14:textId="77777777" w:rsidR="007571EB" w:rsidRDefault="007571EB" w:rsidP="002C7D81">
      <w:pPr>
        <w:jc w:val="both"/>
        <w:rPr>
          <w:rFonts w:ascii="Times New Roman" w:hAnsi="Times New Roman" w:cs="Times New Roman"/>
        </w:rPr>
      </w:pPr>
    </w:p>
    <w:p w14:paraId="09875CDE" w14:textId="06C1271A" w:rsidR="001B7B81" w:rsidRDefault="001B7B81" w:rsidP="002C7D81">
      <w:pPr>
        <w:jc w:val="both"/>
        <w:outlineLvl w:val="0"/>
        <w:rPr>
          <w:rFonts w:ascii="Times New Roman" w:hAnsi="Times New Roman" w:cs="Times New Roman"/>
          <w:b/>
          <w:sz w:val="40"/>
        </w:rPr>
      </w:pPr>
    </w:p>
    <w:p w14:paraId="3B05CD83" w14:textId="497901F8" w:rsidR="007571EB" w:rsidRDefault="007571EB" w:rsidP="002C7D81">
      <w:pPr>
        <w:jc w:val="both"/>
        <w:outlineLvl w:val="0"/>
        <w:rPr>
          <w:rFonts w:ascii="Times New Roman" w:hAnsi="Times New Roman" w:cs="Times New Roman"/>
          <w:b/>
          <w:sz w:val="40"/>
        </w:rPr>
      </w:pPr>
    </w:p>
    <w:p w14:paraId="5B498F2D" w14:textId="77777777" w:rsidR="007571EB" w:rsidRDefault="007571EB" w:rsidP="002C7D81">
      <w:pPr>
        <w:jc w:val="both"/>
        <w:outlineLvl w:val="0"/>
        <w:rPr>
          <w:rFonts w:ascii="Times New Roman" w:hAnsi="Times New Roman" w:cs="Times New Roman"/>
          <w:b/>
          <w:sz w:val="40"/>
        </w:rPr>
      </w:pPr>
    </w:p>
    <w:p w14:paraId="5CAD57A4" w14:textId="77777777" w:rsidR="002959CE" w:rsidRPr="00B26CA1" w:rsidRDefault="002959CE" w:rsidP="002C7D81">
      <w:pPr>
        <w:jc w:val="both"/>
        <w:outlineLvl w:val="0"/>
        <w:rPr>
          <w:rFonts w:ascii="Times New Roman" w:hAnsi="Times New Roman" w:cs="Times New Roman"/>
          <w:b/>
          <w:sz w:val="40"/>
        </w:rPr>
      </w:pPr>
      <w:r w:rsidRPr="00B26CA1">
        <w:rPr>
          <w:rFonts w:ascii="Times New Roman" w:hAnsi="Times New Roman" w:cs="Times New Roman"/>
          <w:b/>
          <w:sz w:val="40"/>
        </w:rPr>
        <w:t>Results</w:t>
      </w:r>
    </w:p>
    <w:p w14:paraId="0108153C" w14:textId="77777777" w:rsidR="002959CE" w:rsidRPr="00B26CA1" w:rsidRDefault="002959CE" w:rsidP="002C7D81">
      <w:pPr>
        <w:jc w:val="both"/>
        <w:outlineLvl w:val="0"/>
        <w:rPr>
          <w:rFonts w:ascii="Times New Roman" w:hAnsi="Times New Roman" w:cs="Times New Roman"/>
          <w:b/>
          <w:sz w:val="32"/>
        </w:rPr>
      </w:pPr>
    </w:p>
    <w:p w14:paraId="2E234C6E" w14:textId="69D8D3D5" w:rsidR="002959CE" w:rsidRPr="00F66F0E" w:rsidRDefault="00D160D4" w:rsidP="002C7D81">
      <w:pPr>
        <w:jc w:val="both"/>
        <w:outlineLvl w:val="0"/>
        <w:rPr>
          <w:rFonts w:ascii="Times New Roman" w:hAnsi="Times New Roman" w:cs="Times New Roman"/>
          <w:b/>
          <w:sz w:val="32"/>
        </w:rPr>
      </w:pPr>
      <w:r>
        <w:rPr>
          <w:rFonts w:ascii="Times New Roman" w:hAnsi="Times New Roman" w:cs="Times New Roman"/>
          <w:b/>
          <w:sz w:val="32"/>
        </w:rPr>
        <w:t>The</w:t>
      </w:r>
      <w:r w:rsidR="00060E44">
        <w:rPr>
          <w:rFonts w:ascii="Times New Roman" w:hAnsi="Times New Roman" w:cs="Times New Roman"/>
          <w:b/>
          <w:sz w:val="32"/>
        </w:rPr>
        <w:t xml:space="preserve"> overall</w:t>
      </w:r>
      <w:r>
        <w:rPr>
          <w:rFonts w:ascii="Times New Roman" w:hAnsi="Times New Roman" w:cs="Times New Roman"/>
          <w:b/>
          <w:sz w:val="32"/>
        </w:rPr>
        <w:t xml:space="preserve"> distribution of SNPs</w:t>
      </w:r>
      <w:r w:rsidR="002959CE" w:rsidRPr="00483E0B">
        <w:rPr>
          <w:rFonts w:ascii="Times New Roman" w:hAnsi="Times New Roman" w:cs="Times New Roman"/>
          <w:b/>
          <w:sz w:val="32"/>
        </w:rPr>
        <w:t xml:space="preserve"> </w:t>
      </w:r>
      <w:r>
        <w:rPr>
          <w:rFonts w:ascii="Times New Roman" w:hAnsi="Times New Roman" w:cs="Times New Roman"/>
          <w:b/>
          <w:sz w:val="32"/>
        </w:rPr>
        <w:t>in</w:t>
      </w:r>
      <w:r w:rsidR="002959CE" w:rsidRPr="00483E0B">
        <w:rPr>
          <w:rFonts w:ascii="Times New Roman" w:hAnsi="Times New Roman" w:cs="Times New Roman"/>
          <w:b/>
          <w:sz w:val="32"/>
        </w:rPr>
        <w:t xml:space="preserve"> rice miRNAs</w:t>
      </w:r>
      <w:r w:rsidR="002959CE">
        <w:rPr>
          <w:rFonts w:ascii="Times New Roman" w:hAnsi="Times New Roman" w:cs="Times New Roman"/>
          <w:b/>
          <w:sz w:val="32"/>
        </w:rPr>
        <w:t xml:space="preserve"> </w:t>
      </w:r>
    </w:p>
    <w:p w14:paraId="1B37E331" w14:textId="0E9BE915" w:rsidR="002959CE" w:rsidRPr="00E25FA3" w:rsidRDefault="002959CE" w:rsidP="007E7C89">
      <w:pPr>
        <w:jc w:val="both"/>
        <w:rPr>
          <w:rFonts w:ascii="Times New Roman" w:hAnsi="Times New Roman" w:cs="Times New Roman"/>
        </w:rPr>
      </w:pPr>
      <w:r w:rsidRPr="00F66F0E">
        <w:rPr>
          <w:rFonts w:ascii="Times New Roman" w:hAnsi="Times New Roman" w:cs="Times New Roman"/>
        </w:rPr>
        <w:t xml:space="preserve">SNP density can reflect the selection pressure imposed on given genomic regions. The higher the pressure; the lower the SNP density </w:t>
      </w:r>
      <w:r w:rsidR="00B463C3">
        <w:rPr>
          <w:rFonts w:ascii="Times New Roman" w:hAnsi="Times New Roman" w:cs="Times New Roman"/>
        </w:rPr>
        <w:t>[</w:t>
      </w:r>
      <w:bookmarkStart w:id="9" w:name="_Ref472365137"/>
      <w:r w:rsidR="000F2828" w:rsidRPr="00B463C3">
        <w:rPr>
          <w:rStyle w:val="EndnoteReference"/>
          <w:rFonts w:ascii="Times New Roman" w:hAnsi="Times New Roman" w:cs="Times New Roman"/>
          <w:vertAlign w:val="baseline"/>
        </w:rPr>
        <w:endnoteReference w:id="23"/>
      </w:r>
      <w:bookmarkEnd w:id="9"/>
      <w:r w:rsidR="00B463C3">
        <w:rPr>
          <w:rFonts w:ascii="Times New Roman" w:hAnsi="Times New Roman" w:cs="Times New Roman"/>
        </w:rPr>
        <w:t>]</w:t>
      </w:r>
      <w:r w:rsidRPr="00BF4209">
        <w:rPr>
          <w:rFonts w:ascii="Times New Roman" w:hAnsi="Times New Roman" w:cs="Times New Roman"/>
        </w:rPr>
        <w:t xml:space="preserve">, and vice versa. </w:t>
      </w:r>
      <w:r w:rsidRPr="00E25FA3">
        <w:rPr>
          <w:rFonts w:ascii="Times New Roman" w:hAnsi="Times New Roman" w:cs="Times New Roman"/>
        </w:rPr>
        <w:t>Since miRNAs are functional genomi</w:t>
      </w:r>
      <w:r w:rsidR="00E25306">
        <w:rPr>
          <w:rFonts w:ascii="Times New Roman" w:hAnsi="Times New Roman" w:cs="Times New Roman"/>
        </w:rPr>
        <w:t xml:space="preserve">c units and master regulators, </w:t>
      </w:r>
      <w:r w:rsidRPr="00E25FA3">
        <w:rPr>
          <w:rFonts w:ascii="Times New Roman" w:hAnsi="Times New Roman" w:cs="Times New Roman"/>
        </w:rPr>
        <w:t>they should have gone through different selection pressure compared with intergenic regions</w:t>
      </w:r>
      <w:r w:rsidR="002449C2">
        <w:rPr>
          <w:rFonts w:ascii="Times New Roman" w:hAnsi="Times New Roman" w:cs="Times New Roman"/>
        </w:rPr>
        <w:t xml:space="preserve"> </w:t>
      </w:r>
      <w:r w:rsidRPr="00E25FA3">
        <w:rPr>
          <w:rFonts w:ascii="Times New Roman" w:hAnsi="Times New Roman" w:cs="Times New Roman"/>
        </w:rPr>
        <w:t xml:space="preserve">and exons </w:t>
      </w:r>
      <w:r w:rsidR="00B463C3">
        <w:rPr>
          <w:rFonts w:ascii="Times New Roman" w:hAnsi="Times New Roman" w:cs="Times New Roman"/>
        </w:rPr>
        <w:t>[</w:t>
      </w:r>
      <w:bookmarkStart w:id="10" w:name="_Ref472365141"/>
      <w:r w:rsidR="000F2828" w:rsidRPr="00B463C3">
        <w:rPr>
          <w:rStyle w:val="EndnoteReference"/>
          <w:rFonts w:ascii="Times New Roman" w:hAnsi="Times New Roman" w:cs="Times New Roman"/>
          <w:vertAlign w:val="baseline"/>
        </w:rPr>
        <w:endnoteReference w:id="24"/>
      </w:r>
      <w:bookmarkEnd w:id="10"/>
      <w:r w:rsidR="00B463C3">
        <w:rPr>
          <w:rFonts w:ascii="Times New Roman" w:hAnsi="Times New Roman" w:cs="Times New Roman"/>
        </w:rPr>
        <w:t>]</w:t>
      </w:r>
      <w:r w:rsidRPr="00E25FA3">
        <w:rPr>
          <w:rFonts w:ascii="Times New Roman" w:hAnsi="Times New Roman" w:cs="Times New Roman"/>
        </w:rPr>
        <w:t>.</w:t>
      </w:r>
      <w:r w:rsidR="00E25306">
        <w:rPr>
          <w:rFonts w:ascii="Times New Roman" w:hAnsi="Times New Roman" w:cs="Times New Roman"/>
        </w:rPr>
        <w:t xml:space="preserve"> To </w:t>
      </w:r>
      <w:r w:rsidR="00E25306">
        <w:rPr>
          <w:rFonts w:ascii="Times New Roman" w:hAnsi="Times New Roman" w:cs="Times New Roman"/>
        </w:rPr>
        <w:lastRenderedPageBreak/>
        <w:t>investigate this,</w:t>
      </w:r>
      <w:r w:rsidRPr="00E25FA3">
        <w:rPr>
          <w:rFonts w:ascii="Times New Roman" w:hAnsi="Times New Roman" w:cs="Times New Roman"/>
        </w:rPr>
        <w:t xml:space="preserve"> SNPs were collected</w:t>
      </w:r>
      <w:r w:rsidR="002449C2">
        <w:rPr>
          <w:rFonts w:ascii="Times New Roman" w:hAnsi="Times New Roman" w:cs="Times New Roman"/>
        </w:rPr>
        <w:t xml:space="preserve"> </w:t>
      </w:r>
      <w:r w:rsidRPr="00E25FA3">
        <w:rPr>
          <w:rFonts w:ascii="Times New Roman" w:hAnsi="Times New Roman" w:cs="Times New Roman"/>
        </w:rPr>
        <w:t xml:space="preserve">from Rice SNP-Seek Database (derived from 3,000 Rice Genome Project, </w:t>
      </w:r>
      <w:r w:rsidRPr="00E25FA3">
        <w:rPr>
          <w:rFonts w:ascii="Times New Roman" w:hAnsi="Times New Roman" w:cs="Times New Roman"/>
          <w:bCs/>
          <w:i/>
        </w:rPr>
        <w:t>snp</w:t>
      </w:r>
      <w:r w:rsidRPr="00E25FA3">
        <w:rPr>
          <w:rFonts w:ascii="Times New Roman" w:hAnsi="Times New Roman" w:cs="Times New Roman"/>
          <w:i/>
        </w:rPr>
        <w:t>-seek.</w:t>
      </w:r>
      <w:r w:rsidRPr="00E25FA3">
        <w:rPr>
          <w:rFonts w:ascii="Times New Roman" w:hAnsi="Times New Roman" w:cs="Times New Roman"/>
          <w:bCs/>
          <w:i/>
        </w:rPr>
        <w:t>irri</w:t>
      </w:r>
      <w:r w:rsidRPr="00E25FA3">
        <w:rPr>
          <w:rFonts w:ascii="Times New Roman" w:hAnsi="Times New Roman" w:cs="Times New Roman"/>
          <w:i/>
        </w:rPr>
        <w:t>.org/</w:t>
      </w:r>
      <w:r w:rsidRPr="00E25FA3">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_Ref471907355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8</w:t>
      </w:r>
      <w:r w:rsidR="000F2828" w:rsidRPr="00295C3C">
        <w:rPr>
          <w:rFonts w:ascii="Times New Roman" w:hAnsi="Times New Roman" w:cs="Times New Roman"/>
        </w:rPr>
        <w:fldChar w:fldCharType="end"/>
      </w:r>
      <w:r w:rsidR="00295C3C">
        <w:rPr>
          <w:rFonts w:ascii="Times New Roman" w:hAnsi="Times New Roman" w:cs="Times New Roman"/>
        </w:rPr>
        <w:t>]</w:t>
      </w:r>
      <w:r w:rsidRPr="00E25FA3">
        <w:rPr>
          <w:rFonts w:ascii="Times New Roman" w:hAnsi="Times New Roman" w:cs="Times New Roman"/>
        </w:rPr>
        <w:t xml:space="preserve"> for all pre-miRNAs deposited in </w:t>
      </w:r>
      <w:r w:rsidRPr="00E25FA3">
        <w:rPr>
          <w:rFonts w:ascii="Times New Roman" w:hAnsi="Times New Roman" w:cs="Times New Roman"/>
          <w:i/>
        </w:rPr>
        <w:t>miRBase.org</w:t>
      </w:r>
      <w:r w:rsidRPr="00E25FA3">
        <w:rPr>
          <w:rFonts w:ascii="Times New Roman" w:hAnsi="Times New Roman" w:cs="Times New Roman"/>
        </w:rPr>
        <w:t xml:space="preserve"> (miRBase release v20)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_Ref471907494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27</w:t>
      </w:r>
      <w:r w:rsidR="000F2828" w:rsidRPr="00295C3C">
        <w:rPr>
          <w:rFonts w:ascii="Times New Roman" w:hAnsi="Times New Roman" w:cs="Times New Roman"/>
        </w:rPr>
        <w:fldChar w:fldCharType="end"/>
      </w:r>
      <w:r w:rsidR="00295C3C">
        <w:rPr>
          <w:rFonts w:ascii="Times New Roman" w:hAnsi="Times New Roman" w:cs="Times New Roman"/>
        </w:rPr>
        <w:t>]</w:t>
      </w:r>
      <w:r w:rsidRPr="00E25FA3">
        <w:rPr>
          <w:rFonts w:ascii="Times New Roman" w:hAnsi="Times New Roman" w:cs="Times New Roman"/>
        </w:rPr>
        <w:t xml:space="preserve"> </w:t>
      </w:r>
      <w:r w:rsidR="00D160D4">
        <w:rPr>
          <w:rFonts w:ascii="Times New Roman" w:hAnsi="Times New Roman" w:cs="Times New Roman"/>
        </w:rPr>
        <w:t xml:space="preserve">. </w:t>
      </w:r>
      <w:commentRangeStart w:id="11"/>
      <w:commentRangeStart w:id="12"/>
      <w:r w:rsidR="00D160D4">
        <w:rPr>
          <w:rFonts w:ascii="Times New Roman" w:hAnsi="Times New Roman" w:cs="Times New Roman"/>
        </w:rPr>
        <w:t>R</w:t>
      </w:r>
      <w:r w:rsidRPr="00E25FA3">
        <w:rPr>
          <w:rFonts w:ascii="Times New Roman" w:hAnsi="Times New Roman" w:cs="Times New Roman"/>
        </w:rPr>
        <w:t>andomly chosen</w:t>
      </w:r>
      <w:r w:rsidR="00BF4598">
        <w:rPr>
          <w:rFonts w:ascii="Times New Roman" w:hAnsi="Times New Roman" w:cs="Times New Roman"/>
        </w:rPr>
        <w:t xml:space="preserve"> fragments of 150 bp in length of</w:t>
      </w:r>
      <w:r w:rsidRPr="00E25FA3">
        <w:rPr>
          <w:rFonts w:ascii="Times New Roman" w:hAnsi="Times New Roman" w:cs="Times New Roman"/>
        </w:rPr>
        <w:t xml:space="preserve"> intergenic regions and exons across the rice genome</w:t>
      </w:r>
      <w:r w:rsidR="00D160D4">
        <w:rPr>
          <w:rFonts w:ascii="Times New Roman" w:hAnsi="Times New Roman" w:cs="Times New Roman"/>
        </w:rPr>
        <w:t xml:space="preserve"> were included as controls</w:t>
      </w:r>
      <w:commentRangeEnd w:id="11"/>
      <w:r w:rsidR="00D47F8C">
        <w:rPr>
          <w:rStyle w:val="CommentReference"/>
        </w:rPr>
        <w:commentReference w:id="11"/>
      </w:r>
      <w:commentRangeEnd w:id="12"/>
      <w:r w:rsidR="00BF4598">
        <w:rPr>
          <w:rStyle w:val="CommentReference"/>
        </w:rPr>
        <w:commentReference w:id="12"/>
      </w:r>
      <w:r w:rsidRPr="00E25FA3">
        <w:rPr>
          <w:rFonts w:ascii="Times New Roman" w:hAnsi="Times New Roman" w:cs="Times New Roman"/>
        </w:rPr>
        <w:t>. SNP densit</w:t>
      </w:r>
      <w:r w:rsidR="00D160D4">
        <w:rPr>
          <w:rFonts w:ascii="Times New Roman" w:hAnsi="Times New Roman" w:cs="Times New Roman"/>
        </w:rPr>
        <w:t>ies</w:t>
      </w:r>
      <w:r>
        <w:rPr>
          <w:rFonts w:ascii="Times New Roman" w:hAnsi="Times New Roman" w:cs="Times New Roman"/>
        </w:rPr>
        <w:t xml:space="preserve">, defined as </w:t>
      </w:r>
      <w:r w:rsidRPr="00620ACF">
        <w:rPr>
          <w:rFonts w:ascii="Times New Roman" w:hAnsi="Times New Roman" w:cs="Times New Roman"/>
        </w:rPr>
        <w:t xml:space="preserve">the division of </w:t>
      </w:r>
      <w:r w:rsidR="00060E44">
        <w:rPr>
          <w:rFonts w:ascii="Times New Roman" w:hAnsi="Times New Roman" w:cs="Times New Roman"/>
        </w:rPr>
        <w:t xml:space="preserve">the </w:t>
      </w:r>
      <w:r w:rsidR="00D160D4">
        <w:rPr>
          <w:rFonts w:ascii="Times New Roman" w:hAnsi="Times New Roman" w:cs="Times New Roman"/>
        </w:rPr>
        <w:t xml:space="preserve">total </w:t>
      </w:r>
      <w:r w:rsidRPr="00620ACF">
        <w:rPr>
          <w:rFonts w:ascii="Times New Roman" w:hAnsi="Times New Roman" w:cs="Times New Roman"/>
        </w:rPr>
        <w:t xml:space="preserve">SNP number </w:t>
      </w:r>
      <w:r w:rsidR="00060E44">
        <w:rPr>
          <w:rFonts w:ascii="Times New Roman" w:hAnsi="Times New Roman" w:cs="Times New Roman"/>
        </w:rPr>
        <w:t>of a</w:t>
      </w:r>
      <w:r w:rsidR="00D160D4" w:rsidRPr="00620ACF">
        <w:rPr>
          <w:rFonts w:ascii="Times New Roman" w:hAnsi="Times New Roman" w:cs="Times New Roman"/>
        </w:rPr>
        <w:t xml:space="preserve"> genetic region </w:t>
      </w:r>
      <w:r w:rsidRPr="00620ACF">
        <w:rPr>
          <w:rFonts w:ascii="Times New Roman" w:hAnsi="Times New Roman" w:cs="Times New Roman"/>
        </w:rPr>
        <w:t xml:space="preserve">by </w:t>
      </w:r>
      <w:r w:rsidR="00060E44">
        <w:rPr>
          <w:rFonts w:ascii="Times New Roman" w:hAnsi="Times New Roman" w:cs="Times New Roman"/>
        </w:rPr>
        <w:t>its</w:t>
      </w:r>
      <w:r w:rsidRPr="00620ACF">
        <w:rPr>
          <w:rFonts w:ascii="Times New Roman" w:hAnsi="Times New Roman" w:cs="Times New Roman"/>
        </w:rPr>
        <w:t xml:space="preserve"> length</w:t>
      </w:r>
      <w:r w:rsidRPr="00E25FA3">
        <w:rPr>
          <w:rFonts w:ascii="Times New Roman" w:hAnsi="Times New Roman" w:cs="Times New Roman"/>
        </w:rPr>
        <w:t xml:space="preserve"> were plotted respectively and compared.</w:t>
      </w:r>
    </w:p>
    <w:p w14:paraId="4A139BDD" w14:textId="77777777" w:rsidR="002959CE" w:rsidRPr="00E25FA3" w:rsidRDefault="002959CE" w:rsidP="007E7C89">
      <w:pPr>
        <w:jc w:val="both"/>
        <w:rPr>
          <w:rFonts w:ascii="Times New Roman" w:hAnsi="Times New Roman" w:cs="Times New Roman"/>
        </w:rPr>
      </w:pPr>
    </w:p>
    <w:p w14:paraId="173B833F" w14:textId="683A2353" w:rsidR="002959CE" w:rsidRDefault="002959CE" w:rsidP="00EE2FEA">
      <w:pPr>
        <w:jc w:val="both"/>
        <w:rPr>
          <w:rFonts w:ascii="Times New Roman" w:hAnsi="Times New Roman" w:cs="Times New Roman"/>
        </w:rPr>
      </w:pPr>
      <w:r w:rsidRPr="00E25FA3">
        <w:rPr>
          <w:rFonts w:ascii="Times New Roman" w:hAnsi="Times New Roman" w:cs="Times New Roman"/>
        </w:rPr>
        <w:t xml:space="preserve">As expected, </w:t>
      </w:r>
      <w:r w:rsidR="00060E44">
        <w:rPr>
          <w:rFonts w:ascii="Times New Roman" w:hAnsi="Times New Roman" w:cs="Times New Roman"/>
        </w:rPr>
        <w:t xml:space="preserve">the </w:t>
      </w:r>
      <w:r w:rsidRPr="00E25FA3">
        <w:rPr>
          <w:rFonts w:ascii="Times New Roman" w:hAnsi="Times New Roman" w:cs="Times New Roman"/>
        </w:rPr>
        <w:t>SNP density of pre-miRNAs and exons were found to be lower than that of</w:t>
      </w:r>
      <w:r w:rsidR="00060E44">
        <w:rPr>
          <w:rFonts w:ascii="Times New Roman" w:hAnsi="Times New Roman" w:cs="Times New Roman"/>
        </w:rPr>
        <w:t xml:space="preserve"> the</w:t>
      </w:r>
      <w:r w:rsidRPr="00E25FA3">
        <w:rPr>
          <w:rFonts w:ascii="Times New Roman" w:hAnsi="Times New Roman" w:cs="Times New Roman"/>
        </w:rPr>
        <w:t xml:space="preserve"> intergenic regions. For pre-miRNAs, the percentage of genomics fragments kept</w:t>
      </w:r>
      <w:r w:rsidR="00877130">
        <w:rPr>
          <w:rFonts w:ascii="Times New Roman" w:hAnsi="Times New Roman" w:cs="Times New Roman"/>
        </w:rPr>
        <w:t xml:space="preserve"> </w:t>
      </w:r>
      <w:r w:rsidRPr="00483E0B">
        <w:rPr>
          <w:rFonts w:ascii="Times New Roman" w:hAnsi="Times New Roman" w:cs="Times New Roman"/>
        </w:rPr>
        <w:t xml:space="preserve">rising </w:t>
      </w:r>
      <w:r w:rsidRPr="00E25FA3">
        <w:rPr>
          <w:rFonts w:ascii="Times New Roman" w:hAnsi="Times New Roman" w:cs="Times New Roman"/>
        </w:rPr>
        <w:t>with the SNP density until it peaked at the range of 0.03-0.04</w:t>
      </w:r>
      <w:r w:rsidR="00060E44">
        <w:rPr>
          <w:rFonts w:ascii="Times New Roman" w:hAnsi="Times New Roman" w:cs="Times New Roman"/>
        </w:rPr>
        <w:t xml:space="preserve"> </w:t>
      </w:r>
      <w:r w:rsidR="00060E44" w:rsidRPr="00E25FA3">
        <w:rPr>
          <w:rFonts w:ascii="Times New Roman" w:hAnsi="Times New Roman" w:cs="Times New Roman"/>
        </w:rPr>
        <w:t>(Fig. 1)</w:t>
      </w:r>
      <w:r w:rsidRPr="00E25FA3">
        <w:rPr>
          <w:rFonts w:ascii="Times New Roman" w:hAnsi="Times New Roman" w:cs="Times New Roman"/>
        </w:rPr>
        <w:t>. It then decreased gradually after 0.04.</w:t>
      </w:r>
      <w:r w:rsidR="00E25306">
        <w:rPr>
          <w:rFonts w:ascii="Times New Roman" w:hAnsi="Times New Roman" w:cs="Times New Roman"/>
        </w:rPr>
        <w:t xml:space="preserve"> </w:t>
      </w:r>
      <w:r w:rsidRPr="00E25FA3">
        <w:rPr>
          <w:rFonts w:ascii="Times New Roman" w:hAnsi="Times New Roman" w:cs="Times New Roman"/>
        </w:rPr>
        <w:t>The same trend was observed for the overall SNP distribution in exons sampled, except that the abundance of corresponding fragments peaked at the SNP density range of 0.02-0.03 (Fig. 2). No such trend was seen for</w:t>
      </w:r>
      <w:r w:rsidRPr="00771569">
        <w:rPr>
          <w:rFonts w:ascii="Times New Roman" w:hAnsi="Times New Roman" w:cs="Times New Roman"/>
        </w:rPr>
        <w:t xml:space="preserve"> the</w:t>
      </w:r>
      <w:r w:rsidRPr="00483E0B">
        <w:rPr>
          <w:rFonts w:ascii="Times New Roman" w:hAnsi="Times New Roman" w:cs="Times New Roman"/>
        </w:rPr>
        <w:t xml:space="preserve"> i</w:t>
      </w:r>
      <w:r w:rsidRPr="00F66F0E">
        <w:rPr>
          <w:rFonts w:ascii="Times New Roman" w:hAnsi="Times New Roman" w:cs="Times New Roman"/>
        </w:rPr>
        <w:t xml:space="preserve">ntergenic regions </w:t>
      </w:r>
      <w:r w:rsidRPr="00E25FA3">
        <w:rPr>
          <w:rFonts w:ascii="Times New Roman" w:hAnsi="Times New Roman" w:cs="Times New Roman"/>
        </w:rPr>
        <w:t xml:space="preserve">analyzed (Fig. 3). Through comparing the percentage of </w:t>
      </w:r>
      <w:r w:rsidR="00D47F8C">
        <w:rPr>
          <w:rFonts w:ascii="Times New Roman" w:hAnsi="Times New Roman" w:cs="Times New Roman"/>
        </w:rPr>
        <w:t xml:space="preserve">genomic </w:t>
      </w:r>
      <w:r w:rsidRPr="00E25FA3">
        <w:rPr>
          <w:rFonts w:ascii="Times New Roman" w:hAnsi="Times New Roman" w:cs="Times New Roman"/>
        </w:rPr>
        <w:t>fragments fell within the</w:t>
      </w:r>
      <w:r w:rsidRPr="00771569">
        <w:rPr>
          <w:rFonts w:ascii="Times New Roman" w:hAnsi="Times New Roman" w:cs="Times New Roman"/>
        </w:rPr>
        <w:t xml:space="preserve"> lower SNP density</w:t>
      </w:r>
      <w:r w:rsidRPr="00483E0B">
        <w:rPr>
          <w:rFonts w:ascii="Times New Roman" w:hAnsi="Times New Roman" w:cs="Times New Roman"/>
        </w:rPr>
        <w:t xml:space="preserve"> ranges</w:t>
      </w:r>
      <w:r w:rsidRPr="00F66F0E">
        <w:rPr>
          <w:rFonts w:ascii="Times New Roman" w:hAnsi="Times New Roman" w:cs="Times New Roman"/>
        </w:rPr>
        <w:t xml:space="preserve"> of 0-0.10, 0-0.08 and 0-0.05</w:t>
      </w:r>
      <w:r w:rsidRPr="00E25FA3">
        <w:rPr>
          <w:rFonts w:ascii="Times New Roman" w:hAnsi="Times New Roman" w:cs="Times New Roman"/>
        </w:rPr>
        <w:t xml:space="preserve"> individually (Fig. 1, 2, 3), it </w:t>
      </w:r>
      <w:r w:rsidR="00D47F8C">
        <w:rPr>
          <w:rFonts w:ascii="Times New Roman" w:hAnsi="Times New Roman" w:cs="Times New Roman"/>
        </w:rPr>
        <w:t>was</w:t>
      </w:r>
      <w:r w:rsidRPr="00E25FA3">
        <w:rPr>
          <w:rFonts w:ascii="Times New Roman" w:hAnsi="Times New Roman" w:cs="Times New Roman"/>
        </w:rPr>
        <w:t xml:space="preserve"> clear that mo</w:t>
      </w:r>
      <w:ins w:id="13" w:author="Thomas Huang" w:date="2017-01-31T13:21:00Z">
        <w:r w:rsidR="00877130">
          <w:rPr>
            <w:rFonts w:ascii="Times New Roman" w:hAnsi="Times New Roman" w:cs="Times New Roman"/>
          </w:rPr>
          <w:t>re</w:t>
        </w:r>
      </w:ins>
      <w:del w:id="14" w:author="Thomas Huang" w:date="2017-01-31T13:21:00Z">
        <w:r w:rsidRPr="00E25FA3" w:rsidDel="00877130">
          <w:rPr>
            <w:rFonts w:ascii="Times New Roman" w:hAnsi="Times New Roman" w:cs="Times New Roman"/>
          </w:rPr>
          <w:delText>st</w:delText>
        </w:r>
      </w:del>
      <w:r w:rsidRPr="00E25FA3">
        <w:rPr>
          <w:rFonts w:ascii="Times New Roman" w:hAnsi="Times New Roman" w:cs="Times New Roman"/>
        </w:rPr>
        <w:t xml:space="preserve"> pre-miRNAs clustered at similar density </w:t>
      </w:r>
      <w:ins w:id="15" w:author="Thomas Huang" w:date="2017-01-31T13:21:00Z">
        <w:r w:rsidR="00877130">
          <w:rPr>
            <w:rFonts w:ascii="Times New Roman" w:hAnsi="Times New Roman" w:cs="Times New Roman"/>
          </w:rPr>
          <w:t>than</w:t>
        </w:r>
      </w:ins>
      <w:del w:id="16" w:author="Thomas Huang" w:date="2017-01-31T13:21:00Z">
        <w:r w:rsidRPr="00E25FA3" w:rsidDel="00877130">
          <w:rPr>
            <w:rFonts w:ascii="Times New Roman" w:hAnsi="Times New Roman" w:cs="Times New Roman"/>
          </w:rPr>
          <w:delText>as</w:delText>
        </w:r>
      </w:del>
      <w:r w:rsidRPr="00E25FA3">
        <w:rPr>
          <w:rFonts w:ascii="Times New Roman" w:hAnsi="Times New Roman" w:cs="Times New Roman"/>
        </w:rPr>
        <w:t xml:space="preserve"> exons, where significantly </w:t>
      </w:r>
      <w:ins w:id="17" w:author="Thomas Huang" w:date="2017-01-31T13:21:00Z">
        <w:r w:rsidR="00877130">
          <w:rPr>
            <w:rFonts w:ascii="Times New Roman" w:hAnsi="Times New Roman" w:cs="Times New Roman"/>
          </w:rPr>
          <w:t xml:space="preserve">much </w:t>
        </w:r>
      </w:ins>
      <w:r w:rsidRPr="00E25FA3">
        <w:rPr>
          <w:rFonts w:ascii="Times New Roman" w:hAnsi="Times New Roman" w:cs="Times New Roman"/>
        </w:rPr>
        <w:t xml:space="preserve">less intergenic regions fell into the same ranges. </w:t>
      </w:r>
      <w:commentRangeStart w:id="18"/>
      <w:r w:rsidR="004B0C86" w:rsidRPr="00877130">
        <w:rPr>
          <w:rFonts w:ascii="Times New Roman" w:hAnsi="Times New Roman" w:cs="Times New Roman" w:hint="eastAsia"/>
        </w:rPr>
        <w:t>HIGH</w:t>
      </w:r>
      <w:r w:rsidR="004B0C86" w:rsidRPr="00877130">
        <w:rPr>
          <w:rFonts w:ascii="Times New Roman" w:hAnsi="Times New Roman" w:cs="Times New Roman"/>
        </w:rPr>
        <w:t>LIGHT YOUR SIGNIFICANT FINDING</w:t>
      </w:r>
      <w:r w:rsidR="00C67BE6" w:rsidRPr="00877130">
        <w:rPr>
          <w:rFonts w:ascii="Times New Roman" w:hAnsi="Times New Roman" w:cs="Times New Roman" w:hint="eastAsia"/>
        </w:rPr>
        <w:t>S</w:t>
      </w:r>
      <w:r w:rsidR="004B0C86" w:rsidRPr="00877130">
        <w:rPr>
          <w:rFonts w:ascii="Times New Roman" w:hAnsi="Times New Roman" w:cs="Times New Roman"/>
        </w:rPr>
        <w:t xml:space="preserve">: how did you get to the conclusion that </w:t>
      </w:r>
      <w:r w:rsidR="003960F4" w:rsidRPr="00877130">
        <w:rPr>
          <w:rFonts w:ascii="Times New Roman" w:hAnsi="Times New Roman" w:cs="Times New Roman"/>
        </w:rPr>
        <w:t>the SNP densities of pre-miRNAs are lower than exons???</w:t>
      </w:r>
      <w:r w:rsidR="003960F4">
        <w:rPr>
          <w:rFonts w:ascii="Times New Roman" w:hAnsi="Times New Roman" w:cs="Times New Roman"/>
        </w:rPr>
        <w:t xml:space="preserve"> </w:t>
      </w:r>
      <w:commentRangeEnd w:id="18"/>
      <w:r w:rsidR="00877130">
        <w:rPr>
          <w:rStyle w:val="CommentReference"/>
        </w:rPr>
        <w:commentReference w:id="18"/>
      </w:r>
      <w:r w:rsidRPr="00E25FA3">
        <w:rPr>
          <w:rFonts w:ascii="Times New Roman" w:hAnsi="Times New Roman" w:cs="Times New Roman"/>
        </w:rPr>
        <w:t>This demonstrates that pre-miRNAs have gone through stricter evolutionary selections than both intergenic regions and exons, which is consistent with their established roles as master regulators in many genetic pathways.</w:t>
      </w:r>
    </w:p>
    <w:p w14:paraId="6126CC72" w14:textId="77777777" w:rsidR="002959CE" w:rsidRDefault="002959CE" w:rsidP="002C7D81">
      <w:pPr>
        <w:ind w:firstLine="227"/>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1B9F3395" wp14:editId="458AA71B">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733997B0" wp14:editId="037D35D3">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287E12F9" w14:textId="77777777" w:rsidR="002959CE" w:rsidRPr="0069158A" w:rsidRDefault="002959CE" w:rsidP="002C7D81">
      <w:pPr>
        <w:ind w:firstLine="227"/>
        <w:jc w:val="both"/>
        <w:rPr>
          <w:rFonts w:ascii="Times New Roman" w:hAnsi="Times New Roman" w:cs="Times New Roman"/>
        </w:rPr>
      </w:pPr>
      <w:r>
        <w:rPr>
          <w:rFonts w:ascii="Times New Roman" w:hAnsi="Times New Roman" w:cs="Times New Roman"/>
          <w:noProof/>
        </w:rPr>
        <w:lastRenderedPageBreak/>
        <w:drawing>
          <wp:inline distT="0" distB="0" distL="0" distR="0" wp14:anchorId="75868EEE" wp14:editId="462631E7">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07AAA0F8" w14:textId="77777777" w:rsidR="002959CE" w:rsidRPr="00BC1F7D" w:rsidRDefault="002959CE" w:rsidP="002C7D81">
      <w:pPr>
        <w:jc w:val="both"/>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r>
        <w:rPr>
          <w:rFonts w:ascii="Times New Roman" w:hAnsi="Times New Roman" w:cs="Times New Roman"/>
          <w:b/>
        </w:rPr>
        <w:t xml:space="preserve"> </w:t>
      </w:r>
      <w:r>
        <w:rPr>
          <w:rFonts w:ascii="Times New Roman" w:hAnsi="Times New Roman" w:cs="Times New Roman" w:hint="eastAsia"/>
          <w:b/>
        </w:rPr>
        <w:t>in</w:t>
      </w:r>
      <w:r>
        <w:rPr>
          <w:rFonts w:ascii="Times New Roman" w:hAnsi="Times New Roman" w:cs="Times New Roman"/>
          <w:b/>
        </w:rPr>
        <w:t xml:space="preserve"> </w:t>
      </w:r>
      <w:r>
        <w:rPr>
          <w:rFonts w:ascii="Times New Roman" w:hAnsi="Times New Roman" w:cs="Times New Roman" w:hint="eastAsia"/>
          <w:b/>
        </w:rPr>
        <w:t>rice</w:t>
      </w:r>
      <w:r w:rsidRPr="00BC1F7D">
        <w:rPr>
          <w:rFonts w:ascii="Times New Roman" w:hAnsi="Times New Roman" w:cs="Times New Roman"/>
          <w:b/>
        </w:rPr>
        <w:t>.</w:t>
      </w:r>
    </w:p>
    <w:p w14:paraId="37EDFAA6" w14:textId="02D746EA" w:rsidR="002959CE" w:rsidRPr="002C7D81" w:rsidRDefault="002959CE" w:rsidP="002C7D81">
      <w:pPr>
        <w:jc w:val="both"/>
        <w:rPr>
          <w:rFonts w:ascii="Times New Roman" w:hAnsi="Times New Roman" w:cs="Times New Roman"/>
          <w:color w:val="FF0000"/>
        </w:rPr>
      </w:pPr>
      <w:commentRangeStart w:id="19"/>
      <w:r w:rsidRPr="002C7D81">
        <w:rPr>
          <w:rFonts w:ascii="Times New Roman" w:hAnsi="Times New Roman" w:cs="Times New Roman"/>
        </w:rPr>
        <w:t xml:space="preserve">SNP density is the division of </w:t>
      </w:r>
      <w:r w:rsidR="00D160D4" w:rsidRPr="002C7D81">
        <w:rPr>
          <w:rFonts w:ascii="Times New Roman" w:hAnsi="Times New Roman" w:cs="Times New Roman"/>
        </w:rPr>
        <w:t xml:space="preserve">total </w:t>
      </w:r>
      <w:r w:rsidRPr="002C7D81">
        <w:rPr>
          <w:rFonts w:ascii="Times New Roman" w:hAnsi="Times New Roman" w:cs="Times New Roman"/>
        </w:rPr>
        <w:t>number</w:t>
      </w:r>
      <w:r w:rsidR="00D160D4" w:rsidRPr="002C7D81">
        <w:rPr>
          <w:rFonts w:ascii="Times New Roman" w:hAnsi="Times New Roman" w:cs="Times New Roman"/>
        </w:rPr>
        <w:t xml:space="preserve">s of SNP on a given genomic fragment </w:t>
      </w:r>
      <w:r w:rsidRPr="002C7D81">
        <w:rPr>
          <w:rFonts w:ascii="Times New Roman" w:hAnsi="Times New Roman" w:cs="Times New Roman"/>
        </w:rPr>
        <w:t xml:space="preserve">by </w:t>
      </w:r>
      <w:r w:rsidR="00D160D4" w:rsidRPr="002C7D81">
        <w:rPr>
          <w:rFonts w:ascii="Times New Roman" w:hAnsi="Times New Roman" w:cs="Times New Roman"/>
        </w:rPr>
        <w:t>its length in b</w:t>
      </w:r>
      <w:r w:rsidR="00590BC3">
        <w:rPr>
          <w:rFonts w:ascii="Times New Roman" w:hAnsi="Times New Roman" w:cs="Times New Roman"/>
        </w:rPr>
        <w:t xml:space="preserve">ase </w:t>
      </w:r>
      <w:r w:rsidR="00D160D4" w:rsidRPr="002C7D81">
        <w:rPr>
          <w:rFonts w:ascii="Times New Roman" w:hAnsi="Times New Roman" w:cs="Times New Roman"/>
        </w:rPr>
        <w:t>p</w:t>
      </w:r>
      <w:r w:rsidR="00590BC3">
        <w:rPr>
          <w:rFonts w:ascii="Times New Roman" w:hAnsi="Times New Roman" w:cs="Times New Roman"/>
        </w:rPr>
        <w:t>air</w:t>
      </w:r>
      <w:r w:rsidRPr="002C7D81">
        <w:rPr>
          <w:rFonts w:ascii="Times New Roman" w:hAnsi="Times New Roman" w:cs="Times New Roman"/>
        </w:rPr>
        <w:t xml:space="preserve">. </w:t>
      </w:r>
      <w:r w:rsidR="004B71DE" w:rsidRPr="002C7D81">
        <w:rPr>
          <w:rFonts w:ascii="Times New Roman" w:hAnsi="Times New Roman" w:cs="Times New Roman"/>
        </w:rPr>
        <w:t>A</w:t>
      </w:r>
      <w:r w:rsidRPr="002C7D81">
        <w:rPr>
          <w:rFonts w:ascii="Times New Roman" w:hAnsi="Times New Roman" w:cs="Times New Roman"/>
        </w:rPr>
        <w:t xml:space="preserve">nd x-axis corresponds to the percentage of fragments that have SNP density at </w:t>
      </w:r>
      <w:r w:rsidR="00667411" w:rsidRPr="002C7D81">
        <w:rPr>
          <w:rFonts w:ascii="Times New Roman" w:hAnsi="Times New Roman" w:cs="Times New Roman"/>
        </w:rPr>
        <w:t xml:space="preserve">the </w:t>
      </w:r>
      <w:r w:rsidRPr="002C7D81">
        <w:rPr>
          <w:rFonts w:ascii="Times New Roman" w:hAnsi="Times New Roman" w:cs="Times New Roman"/>
        </w:rPr>
        <w:t>given range.</w:t>
      </w:r>
      <w:r w:rsidR="004B0C86">
        <w:rPr>
          <w:rFonts w:ascii="Times New Roman" w:hAnsi="Times New Roman" w:cs="Times New Roman"/>
        </w:rPr>
        <w:t xml:space="preserve"> </w:t>
      </w:r>
      <w:r w:rsidR="004B0C86">
        <w:rPr>
          <w:rFonts w:ascii="Times New Roman" w:hAnsi="Times New Roman" w:cs="Times New Roman"/>
          <w:color w:val="FF0000"/>
        </w:rPr>
        <w:t>YOU HAVE TO DESCRIBE YOUR FINDINGS HERE!</w:t>
      </w:r>
      <w:commentRangeEnd w:id="19"/>
      <w:r w:rsidR="00877130">
        <w:rPr>
          <w:rStyle w:val="CommentReference"/>
        </w:rPr>
        <w:commentReference w:id="19"/>
      </w:r>
    </w:p>
    <w:p w14:paraId="3FB580C1" w14:textId="77777777" w:rsidR="002959CE" w:rsidRPr="004B0C86" w:rsidRDefault="002959CE" w:rsidP="002C7D81">
      <w:pPr>
        <w:jc w:val="both"/>
        <w:rPr>
          <w:rFonts w:ascii="Times New Roman" w:hAnsi="Times New Roman" w:cs="Times New Roman"/>
        </w:rPr>
      </w:pPr>
    </w:p>
    <w:p w14:paraId="31194CC6" w14:textId="77777777" w:rsidR="002959CE" w:rsidRDefault="002959CE" w:rsidP="007E7C89">
      <w:pPr>
        <w:jc w:val="both"/>
        <w:rPr>
          <w:rFonts w:ascii="Times New Roman" w:hAnsi="Times New Roman" w:cs="Times New Roman"/>
        </w:rPr>
      </w:pPr>
    </w:p>
    <w:p w14:paraId="32A3078C" w14:textId="5BE7B74E" w:rsidR="002959CE" w:rsidRPr="00ED3E48" w:rsidRDefault="002959CE" w:rsidP="00EE2FEA">
      <w:pPr>
        <w:jc w:val="both"/>
        <w:rPr>
          <w:rFonts w:ascii="Times New Roman" w:hAnsi="Times New Roman" w:cs="Times New Roman"/>
        </w:rPr>
      </w:pPr>
      <w:r>
        <w:rPr>
          <w:rFonts w:ascii="Times New Roman" w:hAnsi="Times New Roman" w:cs="Times New Roman" w:hint="eastAsia"/>
        </w:rPr>
        <w:t>Du</w:t>
      </w:r>
      <w:r>
        <w:rPr>
          <w:rFonts w:ascii="Times New Roman" w:hAnsi="Times New Roman" w:cs="Times New Roman"/>
        </w:rPr>
        <w:t>e to their evolutionary conservation</w:t>
      </w:r>
      <w:r w:rsidR="000F2828">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BE4E0A">
        <w:rPr>
          <w:rFonts w:ascii="Times New Roman" w:hAnsi="Times New Roman" w:cs="Times New Roman"/>
        </w:rPr>
        <w:t xml:space="preserve">, </w:t>
      </w:r>
      <w:bookmarkStart w:id="20" w:name="_Ref472365200"/>
      <w:r w:rsidR="00BE4E0A" w:rsidRPr="00BE4E0A">
        <w:rPr>
          <w:rStyle w:val="EndnoteReference"/>
          <w:rFonts w:ascii="Times New Roman" w:hAnsi="Times New Roman" w:cs="Times New Roman"/>
          <w:vertAlign w:val="baseline"/>
        </w:rPr>
        <w:endnoteReference w:id="25"/>
      </w:r>
      <w:bookmarkEnd w:id="20"/>
      <w:r w:rsidR="00BE4E0A">
        <w:rPr>
          <w:rFonts w:ascii="Times New Roman" w:hAnsi="Times New Roman" w:cs="Times New Roman"/>
        </w:rPr>
        <w:t xml:space="preserve">, </w:t>
      </w:r>
      <w:bookmarkStart w:id="21" w:name="_Ref472365204"/>
      <w:r w:rsidR="00BE4E0A" w:rsidRPr="0051279D">
        <w:rPr>
          <w:rStyle w:val="EndnoteReference"/>
          <w:rFonts w:ascii="Times New Roman" w:hAnsi="Times New Roman" w:cs="Times New Roman"/>
          <w:vertAlign w:val="baseline"/>
        </w:rPr>
        <w:endnoteReference w:id="26"/>
      </w:r>
      <w:bookmarkEnd w:id="21"/>
      <w:r w:rsidR="00295C3C">
        <w:rPr>
          <w:rFonts w:ascii="Times New Roman" w:hAnsi="Times New Roman" w:cs="Times New Roman"/>
        </w:rPr>
        <w:t>]</w:t>
      </w:r>
      <w:r>
        <w:rPr>
          <w:rFonts w:ascii="Times New Roman" w:hAnsi="Times New Roman" w:cs="Times New Roman"/>
        </w:rPr>
        <w:t xml:space="preserve">, conserved rice miRNAs should have lower SNP density than that of non-conserved ones. This </w:t>
      </w:r>
      <w:r w:rsidR="0015188C">
        <w:rPr>
          <w:rFonts w:ascii="Times New Roman" w:hAnsi="Times New Roman" w:cs="Times New Roman" w:hint="eastAsia"/>
        </w:rPr>
        <w:t>was</w:t>
      </w:r>
      <w:r>
        <w:rPr>
          <w:rFonts w:ascii="Times New Roman" w:hAnsi="Times New Roman" w:cs="Times New Roman"/>
        </w:rPr>
        <w:t xml:space="preserve"> the case </w:t>
      </w:r>
      <w:r>
        <w:rPr>
          <w:rFonts w:ascii="Times New Roman" w:hAnsi="Times New Roman" w:cs="Times New Roman" w:hint="eastAsia"/>
        </w:rPr>
        <w:t>as</w:t>
      </w:r>
      <w:r>
        <w:rPr>
          <w:rFonts w:ascii="Times New Roman" w:hAnsi="Times New Roman" w:cs="Times New Roman"/>
        </w:rPr>
        <w:t xml:space="preserve"> shown in Figure 4</w:t>
      </w:r>
      <w:r w:rsidR="0015188C">
        <w:rPr>
          <w:rFonts w:ascii="Times New Roman" w:hAnsi="Times New Roman" w:cs="Times New Roman"/>
        </w:rPr>
        <w:t>.</w:t>
      </w:r>
      <w:r w:rsidR="004F4630">
        <w:rPr>
          <w:rFonts w:ascii="Times New Roman" w:hAnsi="Times New Roman" w:cs="Times New Roman"/>
        </w:rPr>
        <w:t xml:space="preserve"> </w:t>
      </w:r>
      <w:r w:rsidR="0015188C">
        <w:rPr>
          <w:rFonts w:ascii="Times New Roman" w:hAnsi="Times New Roman" w:cs="Times New Roman"/>
        </w:rPr>
        <w:t>M</w:t>
      </w:r>
      <w:r>
        <w:rPr>
          <w:rFonts w:ascii="Times New Roman" w:hAnsi="Times New Roman" w:cs="Times New Roman"/>
        </w:rPr>
        <w:t>o</w:t>
      </w:r>
      <w:ins w:id="22" w:author="Thomas Huang" w:date="2017-01-31T13:43:00Z">
        <w:r w:rsidR="009042A8">
          <w:rPr>
            <w:rFonts w:ascii="Times New Roman" w:hAnsi="Times New Roman" w:cs="Times New Roman"/>
          </w:rPr>
          <w:t>re</w:t>
        </w:r>
      </w:ins>
      <w:del w:id="23" w:author="Thomas Huang" w:date="2017-01-31T13:43:00Z">
        <w:r w:rsidDel="009042A8">
          <w:rPr>
            <w:rFonts w:ascii="Times New Roman" w:hAnsi="Times New Roman" w:cs="Times New Roman"/>
          </w:rPr>
          <w:delText>st</w:delText>
        </w:r>
      </w:del>
      <w:r>
        <w:rPr>
          <w:rFonts w:ascii="Times New Roman" w:hAnsi="Times New Roman" w:cs="Times New Roman"/>
        </w:rPr>
        <w:t xml:space="preserve"> conserved miRNAs clustered at lower SNP density ranges compared to non-conserved ones</w:t>
      </w:r>
      <w:r w:rsidR="0015188C">
        <w:rPr>
          <w:rFonts w:ascii="Times New Roman" w:hAnsi="Times New Roman" w:cs="Times New Roman"/>
        </w:rPr>
        <w:t>,</w:t>
      </w:r>
      <w:r w:rsidR="004F4630">
        <w:rPr>
          <w:rFonts w:ascii="Times New Roman" w:hAnsi="Times New Roman" w:cs="Times New Roman"/>
        </w:rPr>
        <w:t xml:space="preserve"> </w:t>
      </w:r>
      <w:r>
        <w:rPr>
          <w:rFonts w:ascii="Times New Roman" w:hAnsi="Times New Roman" w:cs="Times New Roman"/>
        </w:rPr>
        <w:t xml:space="preserve">comparing the </w:t>
      </w:r>
      <w:r w:rsidRPr="00991192">
        <w:rPr>
          <w:rFonts w:ascii="Times New Roman" w:hAnsi="Times New Roman" w:cs="Times New Roman"/>
        </w:rPr>
        <w:t>percentage of fragments fell within the lower SNP density ranges of 0-0.10, 0-0.08 and 0-0.05</w:t>
      </w:r>
      <w:r>
        <w:rPr>
          <w:rFonts w:ascii="Times New Roman" w:hAnsi="Times New Roman" w:cs="Times New Roman"/>
        </w:rPr>
        <w:t>, respectively.</w:t>
      </w:r>
      <w:r w:rsidR="0015188C">
        <w:rPr>
          <w:rFonts w:ascii="Times New Roman" w:hAnsi="Times New Roman" w:cs="Times New Roman"/>
        </w:rPr>
        <w:t xml:space="preserve"> </w:t>
      </w:r>
      <w:commentRangeStart w:id="24"/>
      <w:r w:rsidR="0015188C">
        <w:rPr>
          <w:rFonts w:ascii="Times New Roman" w:hAnsi="Times New Roman" w:cs="Times New Roman"/>
        </w:rPr>
        <w:t>DECRIBE YOUR FINDINGS!!!!!</w:t>
      </w:r>
      <w:r w:rsidR="00C67BE6">
        <w:rPr>
          <w:rFonts w:ascii="Times New Roman" w:hAnsi="Times New Roman" w:cs="Times New Roman"/>
        </w:rPr>
        <w:t xml:space="preserve"> </w:t>
      </w:r>
      <w:r w:rsidR="00C67BE6">
        <w:rPr>
          <w:rFonts w:ascii="Times New Roman" w:hAnsi="Times New Roman" w:cs="Times New Roman" w:hint="eastAsia"/>
        </w:rPr>
        <w:t>WHAT</w:t>
      </w:r>
      <w:r w:rsidR="00C67BE6">
        <w:rPr>
          <w:rFonts w:ascii="Times New Roman" w:hAnsi="Times New Roman" w:cs="Times New Roman"/>
        </w:rPr>
        <w:t xml:space="preserve"> ARE THE DIFFERENCES BETWEEN CONSERVED AND NON-CONSERVED MIRNAS IN TERMS OF SNP DENSITIES?</w:t>
      </w:r>
      <w:commentRangeEnd w:id="24"/>
      <w:r w:rsidR="00004128">
        <w:rPr>
          <w:rStyle w:val="CommentReference"/>
        </w:rPr>
        <w:commentReference w:id="24"/>
      </w:r>
    </w:p>
    <w:p w14:paraId="33654181" w14:textId="77777777" w:rsidR="002959CE" w:rsidRDefault="002959CE" w:rsidP="002C7D81">
      <w:pPr>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4255450F" wp14:editId="70AD1D8E">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585444" cy="4194807"/>
                    </a:xfrm>
                    <a:prstGeom prst="rect">
                      <a:avLst/>
                    </a:prstGeom>
                    <a:noFill/>
                    <a:ln>
                      <a:noFill/>
                    </a:ln>
                  </pic:spPr>
                </pic:pic>
              </a:graphicData>
            </a:graphic>
          </wp:inline>
        </w:drawing>
      </w:r>
    </w:p>
    <w:p w14:paraId="4E8EBBD1" w14:textId="58EBFC0E" w:rsidR="002959CE" w:rsidRPr="00BC1F7D" w:rsidRDefault="002959CE" w:rsidP="002C7D81">
      <w:pPr>
        <w:jc w:val="both"/>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xml:space="preserve">. SNP density distribution </w:t>
      </w:r>
      <w:r w:rsidR="0015188C">
        <w:rPr>
          <w:rFonts w:ascii="Times New Roman" w:hAnsi="Times New Roman" w:cs="Times New Roman"/>
          <w:b/>
        </w:rPr>
        <w:t>on</w:t>
      </w:r>
      <w:r w:rsidRPr="00BC1F7D">
        <w:rPr>
          <w:rFonts w:ascii="Times New Roman" w:hAnsi="Times New Roman" w:cs="Times New Roman"/>
          <w:b/>
        </w:rPr>
        <w:t xml:space="preserve"> pre-miRNAs</w:t>
      </w:r>
      <w:r w:rsidR="0015188C">
        <w:rPr>
          <w:rFonts w:ascii="Times New Roman" w:hAnsi="Times New Roman" w:cs="Times New Roman"/>
          <w:b/>
        </w:rPr>
        <w:t xml:space="preserve"> of</w:t>
      </w:r>
      <w:r w:rsidRPr="00BC1F7D">
        <w:rPr>
          <w:rFonts w:ascii="Times New Roman" w:hAnsi="Times New Roman" w:cs="Times New Roman"/>
          <w:b/>
        </w:rPr>
        <w:t xml:space="preserve"> conserved miRNAs and non-conserved miRNAs (blue color).</w:t>
      </w:r>
    </w:p>
    <w:p w14:paraId="54C8257B" w14:textId="757EC3B8" w:rsidR="002959CE" w:rsidRPr="002C7D81" w:rsidRDefault="002959CE" w:rsidP="002C7D81">
      <w:pPr>
        <w:jc w:val="both"/>
        <w:rPr>
          <w:rFonts w:ascii="Times New Roman" w:hAnsi="Times New Roman" w:cs="Times New Roman"/>
        </w:rPr>
      </w:pPr>
      <w:r w:rsidRPr="002C7D81">
        <w:rPr>
          <w:rFonts w:ascii="Times New Roman" w:hAnsi="Times New Roman" w:cs="Times New Roman"/>
        </w:rPr>
        <w:t>Bar plot on the bottom right shows the percentage of miRNAs whose SNP densities are below 0.10, 0.08 and 0.05, for conserved and non-conserved miRNAs respectively.</w:t>
      </w:r>
      <w:r w:rsidR="0015188C">
        <w:rPr>
          <w:rFonts w:ascii="Times New Roman" w:hAnsi="Times New Roman" w:cs="Times New Roman"/>
        </w:rPr>
        <w:t xml:space="preserve"> </w:t>
      </w:r>
    </w:p>
    <w:p w14:paraId="1D52B062" w14:textId="77777777" w:rsidR="002959CE" w:rsidRPr="00B26CA1" w:rsidRDefault="002959CE" w:rsidP="002C7D81">
      <w:pPr>
        <w:jc w:val="both"/>
        <w:rPr>
          <w:rFonts w:ascii="Times New Roman" w:hAnsi="Times New Roman" w:cs="Times New Roman"/>
        </w:rPr>
      </w:pPr>
    </w:p>
    <w:p w14:paraId="08456B22" w14:textId="70317A5A" w:rsidR="002959CE" w:rsidRPr="00B26CA1" w:rsidRDefault="002959CE" w:rsidP="007E7C89">
      <w:pPr>
        <w:jc w:val="both"/>
        <w:outlineLvl w:val="0"/>
        <w:rPr>
          <w:rFonts w:ascii="Times New Roman" w:hAnsi="Times New Roman" w:cs="Times New Roman"/>
          <w:b/>
          <w:sz w:val="32"/>
        </w:rPr>
      </w:pPr>
      <w:r>
        <w:rPr>
          <w:rFonts w:ascii="Times New Roman" w:hAnsi="Times New Roman" w:cs="Times New Roman"/>
          <w:b/>
          <w:sz w:val="32"/>
        </w:rPr>
        <w:t xml:space="preserve">Positional SNP distributions are differential </w:t>
      </w:r>
      <w:r w:rsidR="002F3FA2">
        <w:rPr>
          <w:rFonts w:ascii="Times New Roman" w:hAnsi="Times New Roman" w:cs="Times New Roman"/>
          <w:b/>
          <w:sz w:val="32"/>
        </w:rPr>
        <w:t xml:space="preserve">between </w:t>
      </w:r>
      <w:r>
        <w:rPr>
          <w:rFonts w:ascii="Times New Roman" w:hAnsi="Times New Roman" w:cs="Times New Roman"/>
          <w:b/>
          <w:sz w:val="32"/>
        </w:rPr>
        <w:t>conserved and non-conserved miRNAs</w:t>
      </w:r>
    </w:p>
    <w:p w14:paraId="349C0C14" w14:textId="2EA3B3D7" w:rsidR="002959CE" w:rsidRDefault="002959CE" w:rsidP="00EE2FEA">
      <w:pPr>
        <w:jc w:val="both"/>
        <w:outlineLvl w:val="0"/>
        <w:rPr>
          <w:rFonts w:ascii="Times New Roman" w:hAnsi="Times New Roman" w:cs="Times New Roman"/>
        </w:rPr>
      </w:pPr>
      <w:r>
        <w:rPr>
          <w:rFonts w:ascii="Times New Roman" w:hAnsi="Times New Roman" w:cs="Times New Roman"/>
        </w:rPr>
        <w:t>Plant miRNAs have variable efficacies toward different targets. This can be attributed to their complementarity patterns, which are determined by mature miRNAs and the cognate target sites co-jointly. Moreover, there is evidence suggesting that d</w:t>
      </w:r>
      <w:r w:rsidR="00CC66E8">
        <w:rPr>
          <w:rFonts w:ascii="Times New Roman" w:hAnsi="Times New Roman" w:cs="Times New Roman"/>
        </w:rPr>
        <w:t>ifferent positions along the 21</w:t>
      </w:r>
      <w:r>
        <w:rPr>
          <w:rFonts w:ascii="Times New Roman" w:hAnsi="Times New Roman" w:cs="Times New Roman"/>
        </w:rPr>
        <w:t xml:space="preserve">nt mature miRNA functionally diversify in target recognition and silencing </w:t>
      </w:r>
      <w:bookmarkStart w:id="25" w:name="_Ref471907591"/>
      <w:r w:rsidR="00295C3C">
        <w:rPr>
          <w:rFonts w:ascii="Times New Roman" w:hAnsi="Times New Roman" w:cs="Times New Roman"/>
        </w:rPr>
        <w:t>[</w:t>
      </w:r>
      <w:bookmarkStart w:id="26" w:name="_Ref472365371"/>
      <w:r w:rsidR="000F2828" w:rsidRPr="00295C3C">
        <w:rPr>
          <w:rStyle w:val="EndnoteReference"/>
          <w:rFonts w:ascii="Times New Roman" w:hAnsi="Times New Roman" w:cs="Times New Roman"/>
          <w:vertAlign w:val="baseline"/>
        </w:rPr>
        <w:endnoteReference w:id="27"/>
      </w:r>
      <w:bookmarkEnd w:id="25"/>
      <w:bookmarkEnd w:id="26"/>
      <w:r w:rsidR="00295C3C">
        <w:rPr>
          <w:rFonts w:ascii="Times New Roman" w:hAnsi="Times New Roman" w:cs="Times New Roman"/>
        </w:rPr>
        <w:t>]</w:t>
      </w:r>
      <w:r>
        <w:rPr>
          <w:rFonts w:ascii="Times New Roman" w:hAnsi="Times New Roman" w:cs="Times New Roman"/>
        </w:rPr>
        <w:t xml:space="preserve">, as mutations on certain positions </w:t>
      </w:r>
      <w:r w:rsidR="00C67BE6">
        <w:rPr>
          <w:rFonts w:ascii="Times New Roman" w:hAnsi="Times New Roman" w:cs="Times New Roman"/>
        </w:rPr>
        <w:t xml:space="preserve">can </w:t>
      </w:r>
      <w:r>
        <w:rPr>
          <w:rFonts w:ascii="Times New Roman" w:hAnsi="Times New Roman" w:cs="Times New Roman"/>
        </w:rPr>
        <w:t>cause complete abortion of silencing while others do not</w:t>
      </w:r>
      <w:r w:rsidR="00262076">
        <w:rPr>
          <w:rFonts w:ascii="Times New Roman" w:hAnsi="Times New Roman" w:cs="Times New Roman"/>
        </w:rPr>
        <w:t xml:space="preserve"> have obvious impact </w:t>
      </w:r>
      <w:r w:rsidR="00295C3C" w:rsidRPr="00386E6F">
        <w:rPr>
          <w:rFonts w:ascii="Times New Roman" w:hAnsi="Times New Roman" w:cs="Times New Roman"/>
        </w:rPr>
        <w:t>[</w:t>
      </w:r>
      <w:r w:rsidR="000F2828" w:rsidRPr="00386E6F">
        <w:rPr>
          <w:rFonts w:ascii="Times New Roman" w:hAnsi="Times New Roman" w:cs="Times New Roman"/>
        </w:rPr>
        <w:fldChar w:fldCharType="begin"/>
      </w:r>
      <w:r w:rsidR="000F2828" w:rsidRPr="00386E6F">
        <w:rPr>
          <w:rFonts w:ascii="Times New Roman" w:hAnsi="Times New Roman" w:cs="Times New Roman"/>
        </w:rPr>
        <w:instrText xml:space="preserve"> NOTEREF _Ref471907591 \h  \* MERGEFORMAT </w:instrText>
      </w:r>
      <w:r w:rsidR="000F2828" w:rsidRPr="00386E6F">
        <w:rPr>
          <w:rFonts w:ascii="Times New Roman" w:hAnsi="Times New Roman" w:cs="Times New Roman"/>
        </w:rPr>
      </w:r>
      <w:r w:rsidR="000F2828" w:rsidRPr="00386E6F">
        <w:rPr>
          <w:rFonts w:ascii="Times New Roman" w:hAnsi="Times New Roman" w:cs="Times New Roman"/>
        </w:rPr>
        <w:fldChar w:fldCharType="separate"/>
      </w:r>
      <w:r w:rsidR="000F2828" w:rsidRPr="00386E6F">
        <w:rPr>
          <w:rFonts w:ascii="Times New Roman" w:hAnsi="Times New Roman" w:cs="Times New Roman"/>
        </w:rPr>
        <w:t>30</w:t>
      </w:r>
      <w:r w:rsidR="000F2828" w:rsidRPr="00386E6F">
        <w:rPr>
          <w:rFonts w:ascii="Times New Roman" w:hAnsi="Times New Roman" w:cs="Times New Roman"/>
        </w:rPr>
        <w:fldChar w:fldCharType="end"/>
      </w:r>
      <w:r w:rsidR="00386E6F" w:rsidRPr="00386E6F">
        <w:rPr>
          <w:rFonts w:ascii="Times New Roman" w:hAnsi="Times New Roman" w:cs="Times New Roman"/>
        </w:rPr>
        <w:t>,</w:t>
      </w:r>
      <w:r w:rsidR="00386E6F">
        <w:rPr>
          <w:rFonts w:ascii="Times New Roman" w:hAnsi="Times New Roman" w:cs="Times New Roman"/>
        </w:rPr>
        <w:t xml:space="preserve"> </w:t>
      </w:r>
      <w:bookmarkStart w:id="27" w:name="_Ref472365373"/>
      <w:r w:rsidR="000F2828" w:rsidRPr="0079057E">
        <w:rPr>
          <w:rStyle w:val="EndnoteReference"/>
          <w:rFonts w:ascii="Times New Roman" w:hAnsi="Times New Roman" w:cs="Times New Roman"/>
          <w:vertAlign w:val="baseline"/>
        </w:rPr>
        <w:endnoteReference w:id="28"/>
      </w:r>
      <w:bookmarkStart w:id="28" w:name="_Ref472365375"/>
      <w:bookmarkEnd w:id="27"/>
      <w:r w:rsidR="00386E6F">
        <w:rPr>
          <w:rFonts w:ascii="Times New Roman" w:hAnsi="Times New Roman" w:cs="Times New Roman"/>
        </w:rPr>
        <w:t xml:space="preserve">, </w:t>
      </w:r>
      <w:r w:rsidR="000F2828" w:rsidRPr="00386E6F">
        <w:rPr>
          <w:rStyle w:val="EndnoteReference"/>
          <w:rFonts w:ascii="Times New Roman" w:hAnsi="Times New Roman" w:cs="Times New Roman"/>
          <w:vertAlign w:val="baseline"/>
        </w:rPr>
        <w:endnoteReference w:id="29"/>
      </w:r>
      <w:bookmarkEnd w:id="28"/>
      <w:r w:rsidR="00295C3C" w:rsidRPr="00386E6F">
        <w:rPr>
          <w:rFonts w:ascii="Times New Roman" w:hAnsi="Times New Roman" w:cs="Times New Roman"/>
        </w:rPr>
        <w:t>]</w:t>
      </w:r>
      <w:r w:rsidRPr="00386E6F">
        <w:rPr>
          <w:rFonts w:ascii="Times New Roman" w:hAnsi="Times New Roman" w:cs="Times New Roman"/>
        </w:rPr>
        <w:t xml:space="preserve">. </w:t>
      </w:r>
      <w:r>
        <w:rPr>
          <w:rFonts w:ascii="Times New Roman" w:hAnsi="Times New Roman" w:cs="Times New Roman"/>
        </w:rPr>
        <w:t>This may also be reflected by the differential SNP frequency of each position, as lower frequency implies higher selection pressure. Therefore, collective analyses of SNP frequencies of individual positions along mature miRNAs may further reveal their differential functional importance in silencing.</w:t>
      </w:r>
    </w:p>
    <w:p w14:paraId="53257AE4" w14:textId="77777777" w:rsidR="00830B5B" w:rsidRDefault="00830B5B" w:rsidP="00EE2FEA">
      <w:pPr>
        <w:jc w:val="both"/>
        <w:outlineLvl w:val="0"/>
        <w:rPr>
          <w:rFonts w:ascii="Times New Roman" w:hAnsi="Times New Roman" w:cs="Times New Roman"/>
        </w:rPr>
      </w:pPr>
    </w:p>
    <w:p w14:paraId="7A2D091A" w14:textId="08951358" w:rsidR="002959CE" w:rsidRPr="002C7D81" w:rsidRDefault="002959CE" w:rsidP="00EE2FEA">
      <w:pPr>
        <w:jc w:val="both"/>
        <w:outlineLvl w:val="0"/>
        <w:rPr>
          <w:rFonts w:ascii="Times New Roman" w:hAnsi="Times New Roman" w:cs="Times New Roman"/>
          <w:color w:val="FF0000"/>
        </w:rPr>
      </w:pPr>
      <w:r>
        <w:rPr>
          <w:rFonts w:ascii="Times New Roman" w:hAnsi="Times New Roman" w:cs="Times New Roman"/>
        </w:rPr>
        <w:t xml:space="preserve">Positional SNP frequencies of conserved and non-conserved mature miRNAs were calculated separately and compared. </w:t>
      </w:r>
      <w:r>
        <w:rPr>
          <w:rFonts w:ascii="Times New Roman" w:hAnsi="Times New Roman" w:cs="Times New Roman" w:hint="eastAsia"/>
        </w:rPr>
        <w:t>Since</w:t>
      </w:r>
      <w:r>
        <w:rPr>
          <w:rFonts w:ascii="Times New Roman" w:hAnsi="Times New Roman" w:cs="Times New Roman"/>
        </w:rPr>
        <w:t xml:space="preserve"> most miRNAs are 21-nt in length, this study </w:t>
      </w:r>
      <w:r w:rsidR="00C67BE6">
        <w:rPr>
          <w:rFonts w:ascii="Times New Roman" w:hAnsi="Times New Roman" w:cs="Times New Roman"/>
        </w:rPr>
        <w:t xml:space="preserve">only </w:t>
      </w:r>
      <w:r>
        <w:rPr>
          <w:rFonts w:ascii="Times New Roman" w:hAnsi="Times New Roman" w:cs="Times New Roman"/>
        </w:rPr>
        <w:t>focused on position 1 to 21.</w:t>
      </w:r>
      <w:r w:rsidRPr="00FC5D6D">
        <w:rPr>
          <w:rFonts w:ascii="Times New Roman" w:hAnsi="Times New Roman" w:cs="Times New Roman"/>
        </w:rPr>
        <w:t xml:space="preserve"> </w:t>
      </w:r>
      <w:r>
        <w:rPr>
          <w:rFonts w:ascii="Times New Roman" w:hAnsi="Times New Roman" w:cs="Times New Roman"/>
        </w:rPr>
        <w:t>As expected, all positions on conserved miRNAs had lower SNP frequencies than corresponding positions on non-conserved miRNAs. Despite so, it was expected that they would share similar rankings of SNP frequencies among different positions, given both</w:t>
      </w:r>
      <w:r w:rsidR="00C67BE6">
        <w:rPr>
          <w:rFonts w:ascii="Times New Roman" w:hAnsi="Times New Roman" w:cs="Times New Roman"/>
        </w:rPr>
        <w:t xml:space="preserve"> are supposed to operate through the same silencing machinery</w:t>
      </w:r>
      <w:r w:rsidR="002F3FA2">
        <w:rPr>
          <w:rFonts w:ascii="Times New Roman" w:hAnsi="Times New Roman" w:cs="Times New Roman"/>
        </w:rPr>
        <w:t>,</w:t>
      </w:r>
      <w:r w:rsidR="00C67BE6">
        <w:rPr>
          <w:rFonts w:ascii="Times New Roman" w:hAnsi="Times New Roman" w:cs="Times New Roman"/>
        </w:rPr>
        <w:t xml:space="preserve"> therefore </w:t>
      </w:r>
      <w:r>
        <w:rPr>
          <w:rFonts w:ascii="Times New Roman" w:hAnsi="Times New Roman" w:cs="Times New Roman"/>
        </w:rPr>
        <w:t>are</w:t>
      </w:r>
      <w:r w:rsidR="00C67BE6">
        <w:rPr>
          <w:rFonts w:ascii="Times New Roman" w:hAnsi="Times New Roman" w:cs="Times New Roman"/>
        </w:rPr>
        <w:t xml:space="preserve"> likely to go through</w:t>
      </w:r>
      <w:r>
        <w:rPr>
          <w:rFonts w:ascii="Times New Roman" w:hAnsi="Times New Roman" w:cs="Times New Roman"/>
        </w:rPr>
        <w:t xml:space="preserve"> </w:t>
      </w:r>
      <w:r w:rsidR="00C67BE6">
        <w:rPr>
          <w:rFonts w:ascii="Times New Roman" w:hAnsi="Times New Roman" w:cs="Times New Roman"/>
        </w:rPr>
        <w:t>similar</w:t>
      </w:r>
      <w:r>
        <w:rPr>
          <w:rFonts w:ascii="Times New Roman" w:hAnsi="Times New Roman" w:cs="Times New Roman"/>
        </w:rPr>
        <w:t xml:space="preserve"> </w:t>
      </w:r>
      <w:r w:rsidR="00C67BE6">
        <w:rPr>
          <w:rFonts w:ascii="Times New Roman" w:hAnsi="Times New Roman" w:cs="Times New Roman"/>
        </w:rPr>
        <w:t xml:space="preserve">mechanistic </w:t>
      </w:r>
      <w:r>
        <w:rPr>
          <w:rFonts w:ascii="Times New Roman" w:hAnsi="Times New Roman" w:cs="Times New Roman"/>
        </w:rPr>
        <w:t xml:space="preserve">selection </w:t>
      </w:r>
      <w:r>
        <w:rPr>
          <w:rFonts w:ascii="Times New Roman" w:hAnsi="Times New Roman" w:cs="Times New Roman"/>
        </w:rPr>
        <w:lastRenderedPageBreak/>
        <w:t>pressure</w:t>
      </w:r>
      <w:r w:rsidR="00C67BE6">
        <w:rPr>
          <w:rFonts w:ascii="Times New Roman" w:hAnsi="Times New Roman" w:cs="Times New Roman"/>
        </w:rPr>
        <w:t>.</w:t>
      </w:r>
      <w:r w:rsidR="002F3FA2">
        <w:rPr>
          <w:rFonts w:ascii="Times New Roman" w:hAnsi="Times New Roman" w:cs="Times New Roman"/>
        </w:rPr>
        <w:t xml:space="preserve"> </w:t>
      </w:r>
      <w:ins w:id="29" w:author="Thomas Huang" w:date="2017-01-31T13:50:00Z">
        <w:r w:rsidR="003A0A85">
          <w:rPr>
            <w:rFonts w:ascii="Times New Roman" w:hAnsi="Times New Roman" w:cs="Times New Roman"/>
          </w:rPr>
          <w:t xml:space="preserve">Moreover, </w:t>
        </w:r>
      </w:ins>
      <w:ins w:id="30" w:author="Thomas Huang" w:date="2017-01-31T13:53:00Z">
        <w:r w:rsidR="00B674EE">
          <w:rPr>
            <w:rFonts w:ascii="Times New Roman" w:hAnsi="Times New Roman" w:cs="Times New Roman"/>
          </w:rPr>
          <w:t>there would be a linear or near-linear relationship between SNP frequencies of conserved mature miRNAs and those of non-conserved ones position by position and the linear relationship could be tested by Pearson correlation test</w:t>
        </w:r>
      </w:ins>
      <w:ins w:id="31" w:author="Thomas Huang" w:date="2017-01-31T13:50:00Z">
        <w:r w:rsidR="003A0A85">
          <w:rPr>
            <w:rFonts w:ascii="Times New Roman" w:hAnsi="Times New Roman" w:cs="Times New Roman"/>
          </w:rPr>
          <w:t xml:space="preserve">. </w:t>
        </w:r>
      </w:ins>
      <w:r>
        <w:rPr>
          <w:rFonts w:ascii="Times New Roman" w:hAnsi="Times New Roman" w:cs="Times New Roman"/>
        </w:rPr>
        <w:t>However, this doesn’t appear to be the case</w:t>
      </w:r>
      <w:r w:rsidR="002F3FA2">
        <w:rPr>
          <w:rFonts w:ascii="Times New Roman" w:hAnsi="Times New Roman" w:cs="Times New Roman"/>
        </w:rPr>
        <w:t>.</w:t>
      </w:r>
      <w:r w:rsidR="00C67BE6">
        <w:rPr>
          <w:rFonts w:ascii="Times New Roman" w:hAnsi="Times New Roman" w:cs="Times New Roman"/>
        </w:rPr>
        <w:t xml:space="preserve"> </w:t>
      </w:r>
      <w:del w:id="32" w:author="Thomas Huang" w:date="2017-01-31T14:03:00Z">
        <w:r w:rsidR="002F3FA2" w:rsidDel="00A37294">
          <w:rPr>
            <w:rFonts w:ascii="Times New Roman" w:hAnsi="Times New Roman" w:cs="Times New Roman"/>
          </w:rPr>
          <w:delText xml:space="preserve">For example, </w:delText>
        </w:r>
      </w:del>
      <w:ins w:id="33" w:author="Thomas Huang" w:date="2017-01-31T14:03:00Z">
        <w:r w:rsidR="00A37294">
          <w:rPr>
            <w:rFonts w:ascii="Times New Roman" w:hAnsi="Times New Roman" w:cs="Times New Roman"/>
          </w:rPr>
          <w:t>P</w:t>
        </w:r>
      </w:ins>
      <w:del w:id="34" w:author="Thomas Huang" w:date="2017-01-31T14:03:00Z">
        <w:r w:rsidR="002F3FA2" w:rsidDel="00A37294">
          <w:rPr>
            <w:rFonts w:ascii="Times New Roman" w:hAnsi="Times New Roman" w:cs="Times New Roman"/>
          </w:rPr>
          <w:delText>p</w:delText>
        </w:r>
      </w:del>
      <w:r w:rsidR="002F3FA2">
        <w:rPr>
          <w:rFonts w:ascii="Times New Roman" w:hAnsi="Times New Roman" w:cs="Times New Roman"/>
        </w:rPr>
        <w:t>osition</w:t>
      </w:r>
      <w:ins w:id="35" w:author="Thomas Huang" w:date="2017-01-31T14:04:00Z">
        <w:r w:rsidR="00A37294">
          <w:rPr>
            <w:rFonts w:ascii="Times New Roman" w:hAnsi="Times New Roman" w:cs="Times New Roman"/>
          </w:rPr>
          <w:t xml:space="preserve"> 20 ranked the </w:t>
        </w:r>
      </w:ins>
      <w:ins w:id="36" w:author="Thomas Huang" w:date="2017-01-31T14:05:00Z">
        <w:r w:rsidR="00A37294">
          <w:rPr>
            <w:rFonts w:ascii="Times New Roman" w:hAnsi="Times New Roman" w:cs="Times New Roman"/>
          </w:rPr>
          <w:t>highest</w:t>
        </w:r>
      </w:ins>
      <w:ins w:id="37" w:author="Thomas Huang" w:date="2017-01-31T14:04:00Z">
        <w:r w:rsidR="00A37294">
          <w:rPr>
            <w:rFonts w:ascii="Times New Roman" w:hAnsi="Times New Roman" w:cs="Times New Roman"/>
          </w:rPr>
          <w:t xml:space="preserve"> SNP frequency position</w:t>
        </w:r>
      </w:ins>
      <w:ins w:id="38" w:author="Thomas Huang" w:date="2017-01-31T14:06:00Z">
        <w:r w:rsidR="00A37294">
          <w:rPr>
            <w:rFonts w:ascii="Times New Roman" w:hAnsi="Times New Roman" w:cs="Times New Roman"/>
          </w:rPr>
          <w:t xml:space="preserve"> at non-conserved miRNAs</w:t>
        </w:r>
      </w:ins>
      <w:ins w:id="39" w:author="Thomas Huang" w:date="2017-01-31T14:05:00Z">
        <w:r w:rsidR="00A37294">
          <w:rPr>
            <w:rFonts w:ascii="Times New Roman" w:hAnsi="Times New Roman" w:cs="Times New Roman"/>
          </w:rPr>
          <w:t>,</w:t>
        </w:r>
      </w:ins>
      <w:ins w:id="40" w:author="Thomas Huang" w:date="2017-01-31T14:04:00Z">
        <w:r w:rsidR="00A37294">
          <w:rPr>
            <w:rFonts w:ascii="Times New Roman" w:hAnsi="Times New Roman" w:cs="Times New Roman"/>
          </w:rPr>
          <w:t xml:space="preserve"> but ranked 4</w:t>
        </w:r>
        <w:r w:rsidR="00A37294" w:rsidRPr="00A37294">
          <w:rPr>
            <w:rFonts w:ascii="Times New Roman" w:hAnsi="Times New Roman" w:cs="Times New Roman"/>
            <w:vertAlign w:val="superscript"/>
            <w:rPrChange w:id="41" w:author="Thomas Huang" w:date="2017-01-31T14:04:00Z">
              <w:rPr>
                <w:rFonts w:ascii="Times New Roman" w:hAnsi="Times New Roman" w:cs="Times New Roman"/>
              </w:rPr>
            </w:rPrChange>
          </w:rPr>
          <w:t>th</w:t>
        </w:r>
        <w:r w:rsidR="00A37294">
          <w:rPr>
            <w:rFonts w:ascii="Times New Roman" w:hAnsi="Times New Roman" w:cs="Times New Roman"/>
          </w:rPr>
          <w:t xml:space="preserve"> </w:t>
        </w:r>
      </w:ins>
      <w:ins w:id="42" w:author="Thomas Huang" w:date="2017-01-31T14:05:00Z">
        <w:r w:rsidR="00A37294">
          <w:rPr>
            <w:rFonts w:ascii="Times New Roman" w:hAnsi="Times New Roman" w:cs="Times New Roman"/>
          </w:rPr>
          <w:t xml:space="preserve">lowest </w:t>
        </w:r>
      </w:ins>
      <w:ins w:id="43" w:author="Thomas Huang" w:date="2017-01-31T14:04:00Z">
        <w:r w:rsidR="00A37294">
          <w:rPr>
            <w:rFonts w:ascii="Times New Roman" w:hAnsi="Times New Roman" w:cs="Times New Roman"/>
          </w:rPr>
          <w:t>SNP</w:t>
        </w:r>
      </w:ins>
      <w:ins w:id="44" w:author="Thomas Huang" w:date="2017-01-31T14:05:00Z">
        <w:r w:rsidR="00A37294">
          <w:rPr>
            <w:rFonts w:ascii="Times New Roman" w:hAnsi="Times New Roman" w:cs="Times New Roman"/>
          </w:rPr>
          <w:t xml:space="preserve"> frequency position</w:t>
        </w:r>
      </w:ins>
      <w:ins w:id="45" w:author="Thomas Huang" w:date="2017-01-31T14:06:00Z">
        <w:r w:rsidR="00A37294">
          <w:rPr>
            <w:rFonts w:ascii="Times New Roman" w:hAnsi="Times New Roman" w:cs="Times New Roman"/>
          </w:rPr>
          <w:t xml:space="preserve"> at conserved miRNAs</w:t>
        </w:r>
      </w:ins>
      <w:ins w:id="46" w:author="Thomas Huang" w:date="2017-01-31T14:05:00Z">
        <w:r w:rsidR="00A37294">
          <w:rPr>
            <w:rFonts w:ascii="Times New Roman" w:hAnsi="Times New Roman" w:cs="Times New Roman"/>
          </w:rPr>
          <w:t>; and as for position</w:t>
        </w:r>
      </w:ins>
      <w:r w:rsidR="002F3FA2">
        <w:rPr>
          <w:rFonts w:ascii="Times New Roman" w:hAnsi="Times New Roman" w:cs="Times New Roman"/>
        </w:rPr>
        <w:t xml:space="preserve"> 8</w:t>
      </w:r>
      <w:ins w:id="47" w:author="Thomas Huang" w:date="2017-01-31T14:06:00Z">
        <w:r w:rsidR="00A37294">
          <w:rPr>
            <w:rFonts w:ascii="Times New Roman" w:hAnsi="Times New Roman" w:cs="Times New Roman"/>
          </w:rPr>
          <w:t>, it ranked 2</w:t>
        </w:r>
        <w:r w:rsidR="00A37294" w:rsidRPr="00A37294">
          <w:rPr>
            <w:rFonts w:ascii="Times New Roman" w:hAnsi="Times New Roman" w:cs="Times New Roman"/>
            <w:vertAlign w:val="superscript"/>
            <w:rPrChange w:id="48" w:author="Thomas Huang" w:date="2017-01-31T14:06:00Z">
              <w:rPr>
                <w:rFonts w:ascii="Times New Roman" w:hAnsi="Times New Roman" w:cs="Times New Roman"/>
              </w:rPr>
            </w:rPrChange>
          </w:rPr>
          <w:t>nd</w:t>
        </w:r>
        <w:r w:rsidR="00A37294">
          <w:rPr>
            <w:rFonts w:ascii="Times New Roman" w:hAnsi="Times New Roman" w:cs="Times New Roman"/>
          </w:rPr>
          <w:t xml:space="preserve"> lowest SNP frequency position </w:t>
        </w:r>
      </w:ins>
      <w:ins w:id="49" w:author="Thomas Huang" w:date="2017-01-31T14:07:00Z">
        <w:r w:rsidR="00A37294">
          <w:rPr>
            <w:rFonts w:ascii="Times New Roman" w:hAnsi="Times New Roman" w:cs="Times New Roman"/>
          </w:rPr>
          <w:t xml:space="preserve">at non-conserved miRNAs, </w:t>
        </w:r>
      </w:ins>
      <w:ins w:id="50" w:author="Thomas Huang" w:date="2017-01-31T14:06:00Z">
        <w:r w:rsidR="00A37294">
          <w:rPr>
            <w:rFonts w:ascii="Times New Roman" w:hAnsi="Times New Roman" w:cs="Times New Roman"/>
          </w:rPr>
          <w:t xml:space="preserve">while for conserved miRNAs, it was the </w:t>
        </w:r>
      </w:ins>
      <w:ins w:id="51" w:author="Thomas Huang" w:date="2017-01-31T14:07:00Z">
        <w:r w:rsidR="00A37294">
          <w:rPr>
            <w:rFonts w:ascii="Times New Roman" w:hAnsi="Times New Roman" w:cs="Times New Roman"/>
          </w:rPr>
          <w:t>2</w:t>
        </w:r>
        <w:r w:rsidR="00A37294" w:rsidRPr="00A37294">
          <w:rPr>
            <w:rFonts w:ascii="Times New Roman" w:hAnsi="Times New Roman" w:cs="Times New Roman"/>
            <w:vertAlign w:val="superscript"/>
            <w:rPrChange w:id="52" w:author="Thomas Huang" w:date="2017-01-31T14:07:00Z">
              <w:rPr>
                <w:rFonts w:ascii="Times New Roman" w:hAnsi="Times New Roman" w:cs="Times New Roman"/>
              </w:rPr>
            </w:rPrChange>
          </w:rPr>
          <w:t>nd</w:t>
        </w:r>
        <w:r w:rsidR="00A37294">
          <w:rPr>
            <w:rFonts w:ascii="Times New Roman" w:hAnsi="Times New Roman" w:cs="Times New Roman"/>
          </w:rPr>
          <w:t xml:space="preserve"> highest SNP frequency position.</w:t>
        </w:r>
      </w:ins>
      <w:ins w:id="53" w:author="Thomas Huang" w:date="2017-01-31T14:06:00Z">
        <w:r w:rsidR="00A37294">
          <w:rPr>
            <w:rFonts w:ascii="Times New Roman" w:hAnsi="Times New Roman" w:cs="Times New Roman"/>
          </w:rPr>
          <w:t xml:space="preserve"> </w:t>
        </w:r>
      </w:ins>
      <w:ins w:id="54" w:author="Thomas Huang" w:date="2017-01-31T14:09:00Z">
        <w:r w:rsidR="00D22600">
          <w:rPr>
            <w:rFonts w:ascii="Times New Roman" w:hAnsi="Times New Roman" w:cs="Times New Roman"/>
          </w:rPr>
          <w:t>Moreover,</w:t>
        </w:r>
      </w:ins>
      <w:r w:rsidR="002F3FA2">
        <w:rPr>
          <w:rFonts w:ascii="Times New Roman" w:hAnsi="Times New Roman" w:cs="Times New Roman"/>
        </w:rPr>
        <w:t xml:space="preserve"> </w:t>
      </w:r>
      <w:ins w:id="55" w:author="Thomas Huang" w:date="2017-01-31T14:09:00Z">
        <w:r w:rsidR="00D22600">
          <w:rPr>
            <w:rFonts w:ascii="Times New Roman" w:hAnsi="Times New Roman" w:cs="Times New Roman"/>
          </w:rPr>
          <w:t>position</w:t>
        </w:r>
      </w:ins>
      <w:del w:id="56" w:author="Thomas Huang" w:date="2017-01-31T14:09:00Z">
        <w:r w:rsidR="002F3FA2" w:rsidDel="00D22600">
          <w:rPr>
            <w:rFonts w:ascii="Times New Roman" w:hAnsi="Times New Roman" w:cs="Times New Roman"/>
          </w:rPr>
          <w:delText>and</w:delText>
        </w:r>
      </w:del>
      <w:r w:rsidR="002F3FA2">
        <w:rPr>
          <w:rFonts w:ascii="Times New Roman" w:hAnsi="Times New Roman" w:cs="Times New Roman"/>
        </w:rPr>
        <w:t xml:space="preserve"> 12 </w:t>
      </w:r>
      <w:ins w:id="57" w:author="Thomas Huang" w:date="2017-01-31T14:09:00Z">
        <w:r w:rsidR="00D22600">
          <w:rPr>
            <w:rFonts w:ascii="Times New Roman" w:hAnsi="Times New Roman" w:cs="Times New Roman"/>
          </w:rPr>
          <w:t>ranked 2</w:t>
        </w:r>
        <w:r w:rsidR="00D22600" w:rsidRPr="00D22600">
          <w:rPr>
            <w:rFonts w:ascii="Times New Roman" w:hAnsi="Times New Roman" w:cs="Times New Roman"/>
            <w:vertAlign w:val="superscript"/>
            <w:rPrChange w:id="58" w:author="Thomas Huang" w:date="2017-01-31T14:09:00Z">
              <w:rPr>
                <w:rFonts w:ascii="Times New Roman" w:hAnsi="Times New Roman" w:cs="Times New Roman"/>
              </w:rPr>
            </w:rPrChange>
          </w:rPr>
          <w:t>nd</w:t>
        </w:r>
        <w:r w:rsidR="00D22600">
          <w:rPr>
            <w:rFonts w:ascii="Times New Roman" w:hAnsi="Times New Roman" w:cs="Times New Roman"/>
          </w:rPr>
          <w:t xml:space="preserve"> highest SNP frequency position at non-conserved miRNAs, but was the lowest SNP frequency position at conserved miRNAs</w:t>
        </w:r>
      </w:ins>
      <w:ins w:id="59" w:author="Thomas Huang" w:date="2017-01-31T14:11:00Z">
        <w:r w:rsidR="00D22600">
          <w:rPr>
            <w:rFonts w:ascii="Times New Roman" w:hAnsi="Times New Roman" w:cs="Times New Roman"/>
          </w:rPr>
          <w:t xml:space="preserve">. </w:t>
        </w:r>
      </w:ins>
      <w:del w:id="60" w:author="Thomas Huang" w:date="2017-01-31T14:11:00Z">
        <w:r w:rsidR="002F3FA2" w:rsidDel="00D22600">
          <w:rPr>
            <w:rFonts w:ascii="Times New Roman" w:hAnsi="Times New Roman" w:cs="Times New Roman"/>
          </w:rPr>
          <w:delText xml:space="preserve">had inverted rankings among conserved and non-conserved mature miRNAs, </w:delText>
        </w:r>
      </w:del>
      <w:ins w:id="61" w:author="Thomas Huang" w:date="2017-01-31T14:11:00Z">
        <w:r w:rsidR="00D22600">
          <w:rPr>
            <w:rFonts w:ascii="Times New Roman" w:hAnsi="Times New Roman" w:cs="Times New Roman"/>
          </w:rPr>
          <w:t>Besides</w:t>
        </w:r>
      </w:ins>
      <w:commentRangeStart w:id="62"/>
      <w:commentRangeStart w:id="63"/>
      <w:del w:id="64" w:author="Thomas Huang" w:date="2017-01-31T14:11:00Z">
        <w:r w:rsidR="002F3FA2" w:rsidDel="00D22600">
          <w:rPr>
            <w:rFonts w:ascii="Times New Roman" w:hAnsi="Times New Roman" w:cs="Times New Roman"/>
          </w:rPr>
          <w:delText>and</w:delText>
        </w:r>
      </w:del>
      <w:r w:rsidR="002F3FA2">
        <w:rPr>
          <w:rFonts w:ascii="Times New Roman" w:hAnsi="Times New Roman" w:cs="Times New Roman"/>
        </w:rPr>
        <w:t xml:space="preserve"> the Pearson correlation test of the SNP frequencies showed no significant correlation between them </w:t>
      </w:r>
      <w:commentRangeEnd w:id="62"/>
      <w:r w:rsidR="002F3FA2">
        <w:rPr>
          <w:rStyle w:val="CommentReference"/>
        </w:rPr>
        <w:commentReference w:id="62"/>
      </w:r>
      <w:commentRangeEnd w:id="63"/>
      <w:r w:rsidR="00B674EE">
        <w:rPr>
          <w:rStyle w:val="CommentReference"/>
        </w:rPr>
        <w:commentReference w:id="63"/>
      </w:r>
      <w:r w:rsidR="002F3FA2">
        <w:rPr>
          <w:rFonts w:ascii="Times New Roman" w:hAnsi="Times New Roman" w:cs="Times New Roman"/>
        </w:rPr>
        <w:t>(r=-0.163, p-value=0.4473)</w:t>
      </w:r>
      <w:ins w:id="65" w:author="Thomas Huang" w:date="2017-01-31T14:02:00Z">
        <w:r w:rsidR="00A37294">
          <w:rPr>
            <w:rFonts w:ascii="Times New Roman" w:hAnsi="Times New Roman" w:cs="Times New Roman"/>
          </w:rPr>
          <w:t xml:space="preserve">. </w:t>
        </w:r>
      </w:ins>
      <w:r w:rsidR="002F3FA2">
        <w:rPr>
          <w:rFonts w:ascii="Times New Roman" w:hAnsi="Times New Roman" w:cs="Times New Roman"/>
        </w:rPr>
        <w:t xml:space="preserve">The only exception was </w:t>
      </w:r>
      <w:r>
        <w:rPr>
          <w:rFonts w:ascii="Times New Roman" w:hAnsi="Times New Roman" w:cs="Times New Roman"/>
        </w:rPr>
        <w:t>position one</w:t>
      </w:r>
      <w:r w:rsidR="002F3FA2">
        <w:rPr>
          <w:rFonts w:ascii="Times New Roman" w:hAnsi="Times New Roman" w:cs="Times New Roman"/>
        </w:rPr>
        <w:t xml:space="preserve"> which</w:t>
      </w:r>
      <w:r>
        <w:rPr>
          <w:rFonts w:ascii="Times New Roman" w:hAnsi="Times New Roman" w:cs="Times New Roman"/>
        </w:rPr>
        <w:t xml:space="preserve"> </w:t>
      </w:r>
      <w:r w:rsidR="002F3FA2">
        <w:rPr>
          <w:rFonts w:ascii="Times New Roman" w:hAnsi="Times New Roman" w:cs="Times New Roman"/>
        </w:rPr>
        <w:t>had</w:t>
      </w:r>
      <w:r>
        <w:rPr>
          <w:rFonts w:ascii="Times New Roman" w:hAnsi="Times New Roman" w:cs="Times New Roman"/>
        </w:rPr>
        <w:t xml:space="preserve"> the lowest SNP frequencies for both conserved and non-conserved miRNAs</w:t>
      </w:r>
      <w:r w:rsidR="002F3FA2">
        <w:rPr>
          <w:rFonts w:ascii="Times New Roman" w:hAnsi="Times New Roman" w:cs="Times New Roman"/>
        </w:rPr>
        <w:t>.</w:t>
      </w:r>
      <w:r>
        <w:rPr>
          <w:rFonts w:ascii="Times New Roman" w:hAnsi="Times New Roman" w:cs="Times New Roman"/>
        </w:rPr>
        <w:t xml:space="preserve"> </w:t>
      </w:r>
      <w:r w:rsidR="002F3FA2">
        <w:rPr>
          <w:rFonts w:ascii="Times New Roman" w:hAnsi="Times New Roman" w:cs="Times New Roman"/>
        </w:rPr>
        <w:t xml:space="preserve">This </w:t>
      </w:r>
      <w:r>
        <w:rPr>
          <w:rFonts w:ascii="Times New Roman" w:hAnsi="Times New Roman" w:cs="Times New Roman"/>
        </w:rPr>
        <w:t>may be explained by its</w:t>
      </w:r>
      <w:r w:rsidR="002F3FA2">
        <w:rPr>
          <w:rFonts w:ascii="Times New Roman" w:hAnsi="Times New Roman" w:cs="Times New Roman"/>
        </w:rPr>
        <w:t xml:space="preserve"> known</w:t>
      </w:r>
      <w:r>
        <w:rPr>
          <w:rFonts w:ascii="Times New Roman" w:hAnsi="Times New Roman" w:cs="Times New Roman"/>
        </w:rPr>
        <w:t xml:space="preserve"> importance in the loading of miRNAs into the AGO proteins </w:t>
      </w:r>
      <w:r w:rsidR="00D04AF2">
        <w:rPr>
          <w:rFonts w:ascii="Times New Roman" w:hAnsi="Times New Roman" w:cs="Times New Roman"/>
        </w:rPr>
        <w:t>[</w:t>
      </w:r>
      <w:bookmarkStart w:id="66" w:name="_Ref472365413"/>
      <w:r w:rsidR="001B079C" w:rsidRPr="00D04AF2">
        <w:rPr>
          <w:rStyle w:val="EndnoteReference"/>
          <w:rFonts w:ascii="Times New Roman" w:hAnsi="Times New Roman" w:cs="Times New Roman"/>
          <w:vertAlign w:val="baseline"/>
        </w:rPr>
        <w:endnoteReference w:id="30"/>
      </w:r>
      <w:bookmarkEnd w:id="66"/>
      <w:r w:rsidR="00C82C3C">
        <w:rPr>
          <w:rFonts w:ascii="Times New Roman" w:hAnsi="Times New Roman" w:cs="Times New Roman"/>
        </w:rPr>
        <w:t xml:space="preserve">, </w:t>
      </w:r>
      <w:r w:rsidR="00D04AF2" w:rsidRPr="00D04AF2">
        <w:rPr>
          <w:rStyle w:val="EndnoteReference"/>
          <w:rFonts w:ascii="Times New Roman" w:hAnsi="Times New Roman" w:cs="Times New Roman"/>
          <w:vertAlign w:val="baseline"/>
        </w:rPr>
        <w:endnoteReference w:id="31"/>
      </w:r>
      <w:r w:rsidR="00D04AF2" w:rsidRPr="00D04AF2">
        <w:rPr>
          <w:rFonts w:ascii="Times New Roman" w:hAnsi="Times New Roman" w:cs="Times New Roman"/>
        </w:rPr>
        <w:t>]</w:t>
      </w:r>
      <w:r w:rsidR="00EB5D4E">
        <w:rPr>
          <w:rFonts w:ascii="Times New Roman" w:hAnsi="Times New Roman" w:cs="Times New Roman"/>
        </w:rPr>
        <w:t xml:space="preserve">. </w:t>
      </w:r>
      <w:r w:rsidR="002F3FA2">
        <w:rPr>
          <w:rFonts w:ascii="Times New Roman" w:hAnsi="Times New Roman" w:cs="Times New Roman"/>
        </w:rPr>
        <w:t xml:space="preserve">To conclude, </w:t>
      </w:r>
      <w:r w:rsidR="00B24AF1">
        <w:rPr>
          <w:rFonts w:ascii="Times New Roman" w:hAnsi="Times New Roman" w:cs="Times New Roman"/>
        </w:rPr>
        <w:t xml:space="preserve">the </w:t>
      </w:r>
      <w:r w:rsidR="009D473A">
        <w:rPr>
          <w:rFonts w:ascii="Times New Roman" w:hAnsi="Times New Roman" w:cs="Times New Roman"/>
        </w:rPr>
        <w:t>differential ranking</w:t>
      </w:r>
      <w:r w:rsidR="002F3FA2">
        <w:rPr>
          <w:rFonts w:ascii="Times New Roman" w:hAnsi="Times New Roman" w:cs="Times New Roman"/>
        </w:rPr>
        <w:t xml:space="preserve"> of </w:t>
      </w:r>
      <w:del w:id="67" w:author="Thomas Huang" w:date="2017-01-31T14:12:00Z">
        <w:r w:rsidR="002F3FA2" w:rsidDel="00D22600">
          <w:rPr>
            <w:rFonts w:ascii="Times New Roman" w:hAnsi="Times New Roman" w:cs="Times New Roman"/>
          </w:rPr>
          <w:delText>what</w:delText>
        </w:r>
      </w:del>
      <w:ins w:id="68" w:author="Thomas Huang" w:date="2017-01-31T14:12:00Z">
        <w:r w:rsidR="00D22600">
          <w:rPr>
            <w:rFonts w:ascii="Times New Roman" w:hAnsi="Times New Roman" w:cs="Times New Roman"/>
          </w:rPr>
          <w:t xml:space="preserve">SNP frequencies for positions at conserved and non-conserved miRNAs </w:t>
        </w:r>
      </w:ins>
      <w:del w:id="69" w:author="Thomas Huang" w:date="2017-01-31T14:12:00Z">
        <w:r w:rsidR="002F3FA2" w:rsidDel="00D22600">
          <w:rPr>
            <w:rFonts w:ascii="Times New Roman" w:hAnsi="Times New Roman" w:cs="Times New Roman"/>
          </w:rPr>
          <w:delText>…</w:delText>
        </w:r>
        <w:r w:rsidR="00B24AF1" w:rsidDel="00D22600">
          <w:rPr>
            <w:rFonts w:ascii="Times New Roman" w:hAnsi="Times New Roman" w:cs="Times New Roman"/>
          </w:rPr>
          <w:delText xml:space="preserve"> </w:delText>
        </w:r>
      </w:del>
      <w:r w:rsidR="009D473A">
        <w:rPr>
          <w:rFonts w:ascii="Times New Roman" w:hAnsi="Times New Roman" w:cs="Times New Roman"/>
        </w:rPr>
        <w:t>showed</w:t>
      </w:r>
      <w:r w:rsidR="002F3FA2">
        <w:rPr>
          <w:rFonts w:ascii="Times New Roman" w:hAnsi="Times New Roman" w:cs="Times New Roman"/>
        </w:rPr>
        <w:t xml:space="preserve"> conserved and non-conserved miRNAs have gone </w:t>
      </w:r>
      <w:r w:rsidR="00BD4EAE">
        <w:rPr>
          <w:rFonts w:ascii="Times New Roman" w:hAnsi="Times New Roman" w:cs="Times New Roman"/>
        </w:rPr>
        <w:t xml:space="preserve">through </w:t>
      </w:r>
      <w:r w:rsidR="009D473A">
        <w:rPr>
          <w:rFonts w:ascii="Times New Roman" w:hAnsi="Times New Roman" w:cs="Times New Roman"/>
        </w:rPr>
        <w:t>differential selection pressure on each position</w:t>
      </w:r>
      <w:del w:id="70" w:author="Thomas Huang" w:date="2017-01-31T14:11:00Z">
        <w:r w:rsidR="002F3FA2" w:rsidDel="00D22600">
          <w:rPr>
            <w:rFonts w:ascii="Times New Roman" w:hAnsi="Times New Roman" w:cs="Times New Roman"/>
          </w:rPr>
          <w:delText>s</w:delText>
        </w:r>
      </w:del>
      <w:r w:rsidR="009D473A">
        <w:rPr>
          <w:rFonts w:ascii="Times New Roman" w:hAnsi="Times New Roman" w:cs="Times New Roman"/>
        </w:rPr>
        <w:t>, suggest</w:t>
      </w:r>
      <w:r w:rsidR="002F3FA2">
        <w:rPr>
          <w:rFonts w:ascii="Times New Roman" w:hAnsi="Times New Roman" w:cs="Times New Roman"/>
        </w:rPr>
        <w:t>ing</w:t>
      </w:r>
      <w:r w:rsidR="009D473A">
        <w:rPr>
          <w:rFonts w:ascii="Times New Roman" w:hAnsi="Times New Roman" w:cs="Times New Roman"/>
        </w:rPr>
        <w:t xml:space="preserve"> </w:t>
      </w:r>
      <w:r w:rsidR="00BD4EAE">
        <w:rPr>
          <w:rFonts w:ascii="Times New Roman" w:hAnsi="Times New Roman" w:cs="Times New Roman"/>
        </w:rPr>
        <w:t>they</w:t>
      </w:r>
      <w:r w:rsidR="002F3FA2">
        <w:rPr>
          <w:rFonts w:ascii="Times New Roman" w:hAnsi="Times New Roman" w:cs="Times New Roman"/>
        </w:rPr>
        <w:t xml:space="preserve"> </w:t>
      </w:r>
      <w:r w:rsidR="00BD4EAE">
        <w:rPr>
          <w:rFonts w:ascii="Times New Roman" w:hAnsi="Times New Roman" w:cs="Times New Roman"/>
        </w:rPr>
        <w:t>may utilize</w:t>
      </w:r>
      <w:r w:rsidR="002F3FA2">
        <w:rPr>
          <w:rFonts w:ascii="Times New Roman" w:hAnsi="Times New Roman" w:cs="Times New Roman"/>
        </w:rPr>
        <w:t xml:space="preserve"> distinct </w:t>
      </w:r>
      <w:r w:rsidR="00BD4EAE">
        <w:rPr>
          <w:rFonts w:ascii="Times New Roman" w:hAnsi="Times New Roman" w:cs="Times New Roman"/>
        </w:rPr>
        <w:t>silencing components</w:t>
      </w:r>
      <w:r w:rsidR="009D473A">
        <w:rPr>
          <w:rFonts w:ascii="Times New Roman" w:hAnsi="Times New Roman" w:cs="Times New Roman"/>
        </w:rPr>
        <w:t xml:space="preserve"> </w:t>
      </w:r>
      <w:r w:rsidR="00BD4EAE">
        <w:rPr>
          <w:rFonts w:ascii="Times New Roman" w:hAnsi="Times New Roman" w:cs="Times New Roman"/>
        </w:rPr>
        <w:t>to regulate</w:t>
      </w:r>
      <w:r w:rsidR="009D473A">
        <w:rPr>
          <w:rFonts w:ascii="Times New Roman" w:hAnsi="Times New Roman" w:cs="Times New Roman"/>
        </w:rPr>
        <w:t xml:space="preserve"> targets</w:t>
      </w:r>
      <w:r w:rsidR="00BD4EAE">
        <w:rPr>
          <w:rFonts w:ascii="Times New Roman" w:hAnsi="Times New Roman" w:cs="Times New Roman"/>
        </w:rPr>
        <w:t>.</w:t>
      </w:r>
    </w:p>
    <w:p w14:paraId="1C9AD15E" w14:textId="77777777" w:rsidR="00BE1EEB" w:rsidRDefault="00BE1EEB" w:rsidP="00EE2FEA">
      <w:pPr>
        <w:jc w:val="both"/>
        <w:outlineLvl w:val="0"/>
        <w:rPr>
          <w:rFonts w:ascii="Times New Roman" w:hAnsi="Times New Roman" w:cs="Times New Roman"/>
        </w:rPr>
      </w:pPr>
    </w:p>
    <w:p w14:paraId="384E5123" w14:textId="0DA5FAF8" w:rsidR="00AC7650" w:rsidRPr="005D5460" w:rsidRDefault="00DF1C5C" w:rsidP="002C7D81">
      <w:pPr>
        <w:jc w:val="both"/>
        <w:outlineLvl w:val="0"/>
        <w:rPr>
          <w:rFonts w:ascii="Times New Roman" w:hAnsi="Times New Roman" w:cs="Times New Roman"/>
        </w:rPr>
      </w:pPr>
      <w:r>
        <w:rPr>
          <w:rFonts w:ascii="Times New Roman" w:hAnsi="Times New Roman" w:cs="Times New Roman"/>
        </w:rPr>
        <w:t xml:space="preserve">Perfect </w:t>
      </w:r>
      <w:r w:rsidR="000C535F">
        <w:rPr>
          <w:rFonts w:ascii="Times New Roman" w:hAnsi="Times New Roman" w:cs="Times New Roman"/>
        </w:rPr>
        <w:t>p</w:t>
      </w:r>
      <w:r w:rsidR="002959CE" w:rsidRPr="005D5460">
        <w:rPr>
          <w:rFonts w:ascii="Times New Roman" w:hAnsi="Times New Roman" w:cs="Times New Roman"/>
        </w:rPr>
        <w:t>airing</w:t>
      </w:r>
      <w:r w:rsidR="000C535F">
        <w:rPr>
          <w:rFonts w:ascii="Times New Roman" w:hAnsi="Times New Roman" w:cs="Times New Roman"/>
        </w:rPr>
        <w:t xml:space="preserve"> to targets</w:t>
      </w:r>
      <w:r w:rsidR="002959CE" w:rsidRPr="005D5460">
        <w:rPr>
          <w:rFonts w:ascii="Times New Roman" w:hAnsi="Times New Roman" w:cs="Times New Roman"/>
        </w:rPr>
        <w:t xml:space="preserve"> at </w:t>
      </w:r>
      <w:r w:rsidR="000C535F">
        <w:rPr>
          <w:rFonts w:ascii="Times New Roman" w:hAnsi="Times New Roman" w:cs="Times New Roman"/>
        </w:rPr>
        <w:t xml:space="preserve">the central </w:t>
      </w:r>
      <w:r w:rsidR="002959CE" w:rsidRPr="005D5460">
        <w:rPr>
          <w:rFonts w:ascii="Times New Roman" w:hAnsi="Times New Roman" w:cs="Times New Roman"/>
        </w:rPr>
        <w:t>position 10 and 11</w:t>
      </w:r>
      <w:r w:rsidR="000C535F">
        <w:rPr>
          <w:rFonts w:ascii="Times New Roman" w:hAnsi="Times New Roman" w:cs="Times New Roman"/>
        </w:rPr>
        <w:t xml:space="preserve"> </w:t>
      </w:r>
      <w:r w:rsidR="00BD4EAE">
        <w:rPr>
          <w:rFonts w:ascii="Times New Roman" w:hAnsi="Times New Roman" w:cs="Times New Roman"/>
        </w:rPr>
        <w:t xml:space="preserve">where transcript cleavage happens </w:t>
      </w:r>
      <w:r w:rsidR="002959CE" w:rsidRPr="005D5460">
        <w:rPr>
          <w:rFonts w:ascii="Times New Roman" w:hAnsi="Times New Roman" w:cs="Times New Roman"/>
        </w:rPr>
        <w:t>is thought to be cr</w:t>
      </w:r>
      <w:r w:rsidR="000C535F">
        <w:rPr>
          <w:rFonts w:ascii="Times New Roman" w:hAnsi="Times New Roman" w:cs="Times New Roman"/>
        </w:rPr>
        <w:t>ucial</w:t>
      </w:r>
      <w:r w:rsidR="002959CE" w:rsidRPr="005D5460">
        <w:rPr>
          <w:rFonts w:ascii="Times New Roman" w:hAnsi="Times New Roman" w:cs="Times New Roman"/>
        </w:rPr>
        <w:t xml:space="preserve"> for</w:t>
      </w:r>
      <w:r w:rsidR="000C535F">
        <w:rPr>
          <w:rFonts w:ascii="Times New Roman" w:hAnsi="Times New Roman" w:cs="Times New Roman"/>
        </w:rPr>
        <w:t xml:space="preserve"> the</w:t>
      </w:r>
      <w:r w:rsidR="002959CE" w:rsidRPr="005D5460">
        <w:rPr>
          <w:rFonts w:ascii="Times New Roman" w:hAnsi="Times New Roman" w:cs="Times New Roman"/>
        </w:rPr>
        <w:t xml:space="preserve"> </w:t>
      </w:r>
      <w:r w:rsidR="000C535F">
        <w:rPr>
          <w:rFonts w:ascii="Times New Roman" w:hAnsi="Times New Roman" w:cs="Times New Roman"/>
        </w:rPr>
        <w:t>target recognition and subsequent silencing of plant miRNAs</w:t>
      </w:r>
      <w:r w:rsidR="00BD4EAE">
        <w:rPr>
          <w:rFonts w:ascii="Times New Roman" w:hAnsi="Times New Roman" w:cs="Times New Roman"/>
        </w:rPr>
        <w:t xml:space="preserve"> </w:t>
      </w:r>
      <w:r w:rsidR="00295C3C" w:rsidRPr="005D5460">
        <w:rPr>
          <w:rFonts w:ascii="Times New Roman" w:hAnsi="Times New Roman" w:cs="Times New Roman"/>
        </w:rPr>
        <w:t>[</w:t>
      </w:r>
      <w:bookmarkStart w:id="71" w:name="_Ref472365228"/>
      <w:r w:rsidR="000F2828" w:rsidRPr="005D5460">
        <w:rPr>
          <w:rStyle w:val="EndnoteReference"/>
          <w:rFonts w:ascii="Times New Roman" w:hAnsi="Times New Roman" w:cs="Times New Roman"/>
          <w:vertAlign w:val="baseline"/>
        </w:rPr>
        <w:endnoteReference w:id="32"/>
      </w:r>
      <w:bookmarkEnd w:id="71"/>
      <w:r w:rsidR="000F2828" w:rsidRPr="005D5460">
        <w:rPr>
          <w:rFonts w:ascii="Times New Roman" w:hAnsi="Times New Roman" w:cs="Times New Roman"/>
        </w:rPr>
        <w:t>-</w:t>
      </w:r>
      <w:bookmarkStart w:id="72" w:name="_Ref472365438"/>
      <w:r w:rsidR="000F2828" w:rsidRPr="005D5460">
        <w:rPr>
          <w:rStyle w:val="EndnoteReference"/>
          <w:rFonts w:ascii="Times New Roman" w:hAnsi="Times New Roman" w:cs="Times New Roman"/>
          <w:vanish/>
          <w:vertAlign w:val="baseline"/>
        </w:rPr>
        <w:endnoteReference w:id="33"/>
      </w:r>
      <w:bookmarkStart w:id="73" w:name="_Ref472365440"/>
      <w:bookmarkEnd w:id="72"/>
      <w:r w:rsidR="000F2828" w:rsidRPr="005D5460">
        <w:rPr>
          <w:rStyle w:val="EndnoteReference"/>
          <w:rFonts w:ascii="Times New Roman" w:hAnsi="Times New Roman" w:cs="Times New Roman"/>
          <w:vertAlign w:val="baseline"/>
        </w:rPr>
        <w:endnoteReference w:id="34"/>
      </w:r>
      <w:bookmarkEnd w:id="73"/>
      <w:r w:rsidR="00295C3C" w:rsidRPr="005D5460">
        <w:rPr>
          <w:rFonts w:ascii="Times New Roman" w:hAnsi="Times New Roman" w:cs="Times New Roman"/>
        </w:rPr>
        <w:t>]</w:t>
      </w:r>
      <w:r w:rsidR="00BD4EAE">
        <w:rPr>
          <w:rFonts w:ascii="Times New Roman" w:hAnsi="Times New Roman" w:cs="Times New Roman"/>
        </w:rPr>
        <w:t xml:space="preserve">. </w:t>
      </w:r>
      <w:r w:rsidR="000C535F">
        <w:rPr>
          <w:rFonts w:ascii="Times New Roman" w:hAnsi="Times New Roman" w:cs="Times New Roman"/>
        </w:rPr>
        <w:t>T</w:t>
      </w:r>
      <w:r w:rsidR="00BD4EAE">
        <w:rPr>
          <w:rFonts w:ascii="Times New Roman" w:hAnsi="Times New Roman" w:cs="Times New Roman"/>
        </w:rPr>
        <w:t>his should</w:t>
      </w:r>
      <w:r w:rsidR="002959CE" w:rsidRPr="005D5460">
        <w:rPr>
          <w:rFonts w:ascii="Times New Roman" w:hAnsi="Times New Roman" w:cs="Times New Roman"/>
        </w:rPr>
        <w:t xml:space="preserve"> add another level of </w:t>
      </w:r>
      <w:r w:rsidR="002959CE" w:rsidRPr="00B674EE">
        <w:rPr>
          <w:rFonts w:ascii="Times New Roman" w:hAnsi="Times New Roman" w:cs="Times New Roman"/>
        </w:rPr>
        <w:t>restrict</w:t>
      </w:r>
      <w:r w:rsidR="000C535F" w:rsidRPr="00B674EE">
        <w:rPr>
          <w:rFonts w:ascii="Times New Roman" w:hAnsi="Times New Roman" w:cs="Times New Roman"/>
        </w:rPr>
        <w:softHyphen/>
      </w:r>
      <w:r w:rsidR="000C535F" w:rsidRPr="00B674EE">
        <w:rPr>
          <w:rFonts w:ascii="Times New Roman" w:hAnsi="Times New Roman" w:cs="Times New Roman"/>
        </w:rPr>
        <w:softHyphen/>
      </w:r>
      <w:r w:rsidR="000C535F" w:rsidRPr="00B674EE">
        <w:rPr>
          <w:rFonts w:ascii="Times New Roman" w:hAnsi="Times New Roman" w:cs="Times New Roman"/>
        </w:rPr>
        <w:softHyphen/>
      </w:r>
      <w:r w:rsidR="002959CE" w:rsidRPr="00B674EE">
        <w:rPr>
          <w:rFonts w:ascii="Times New Roman" w:hAnsi="Times New Roman" w:cs="Times New Roman"/>
        </w:rPr>
        <w:t>ion</w:t>
      </w:r>
      <w:r w:rsidR="002959CE" w:rsidRPr="005D5460">
        <w:rPr>
          <w:rFonts w:ascii="Times New Roman" w:hAnsi="Times New Roman" w:cs="Times New Roman"/>
        </w:rPr>
        <w:t xml:space="preserve"> on the evolution of </w:t>
      </w:r>
      <w:r w:rsidR="00BD4EAE">
        <w:rPr>
          <w:rFonts w:ascii="Times New Roman" w:hAnsi="Times New Roman" w:cs="Times New Roman"/>
        </w:rPr>
        <w:t>those two</w:t>
      </w:r>
      <w:r w:rsidR="002959CE" w:rsidRPr="005D5460">
        <w:rPr>
          <w:rFonts w:ascii="Times New Roman" w:hAnsi="Times New Roman" w:cs="Times New Roman"/>
        </w:rPr>
        <w:t xml:space="preserve"> positions</w:t>
      </w:r>
      <w:r w:rsidR="00BD4EAE">
        <w:rPr>
          <w:rFonts w:ascii="Times New Roman" w:hAnsi="Times New Roman" w:cs="Times New Roman"/>
        </w:rPr>
        <w:t xml:space="preserve"> compared to the rest positions</w:t>
      </w:r>
      <w:r w:rsidR="000C535F">
        <w:rPr>
          <w:rFonts w:ascii="Times New Roman" w:hAnsi="Times New Roman" w:cs="Times New Roman"/>
        </w:rPr>
        <w:t>,</w:t>
      </w:r>
      <w:r w:rsidR="002959CE" w:rsidRPr="005D5460">
        <w:rPr>
          <w:rFonts w:ascii="Times New Roman" w:hAnsi="Times New Roman" w:cs="Times New Roman"/>
        </w:rPr>
        <w:t xml:space="preserve"> </w:t>
      </w:r>
      <w:r w:rsidR="00BD4EAE">
        <w:rPr>
          <w:rFonts w:ascii="Times New Roman" w:hAnsi="Times New Roman" w:cs="Times New Roman"/>
        </w:rPr>
        <w:t xml:space="preserve">and is likely to </w:t>
      </w:r>
      <w:r w:rsidR="002959CE" w:rsidRPr="005D5460">
        <w:rPr>
          <w:rFonts w:ascii="Times New Roman" w:hAnsi="Times New Roman" w:cs="Times New Roman"/>
        </w:rPr>
        <w:t xml:space="preserve">result in lower SNP densities. </w:t>
      </w:r>
      <w:r w:rsidR="000C535F">
        <w:rPr>
          <w:rFonts w:ascii="Times New Roman" w:hAnsi="Times New Roman" w:cs="Times New Roman"/>
        </w:rPr>
        <w:t>However</w:t>
      </w:r>
      <w:r w:rsidR="00BD4EAE">
        <w:rPr>
          <w:rFonts w:ascii="Times New Roman" w:hAnsi="Times New Roman" w:cs="Times New Roman"/>
        </w:rPr>
        <w:t>,</w:t>
      </w:r>
      <w:r w:rsidR="00D75664" w:rsidRPr="005D5460">
        <w:rPr>
          <w:rFonts w:ascii="Times New Roman" w:hAnsi="Times New Roman" w:cs="Times New Roman"/>
        </w:rPr>
        <w:t xml:space="preserve"> the SNP frequencies </w:t>
      </w:r>
      <w:r w:rsidR="009C39A2">
        <w:rPr>
          <w:rFonts w:ascii="Times New Roman" w:hAnsi="Times New Roman" w:cs="Times New Roman"/>
        </w:rPr>
        <w:t>of</w:t>
      </w:r>
      <w:r w:rsidR="00E2090B" w:rsidRPr="005D5460">
        <w:rPr>
          <w:rFonts w:ascii="Times New Roman" w:hAnsi="Times New Roman" w:cs="Times New Roman"/>
        </w:rPr>
        <w:t xml:space="preserve"> </w:t>
      </w:r>
      <w:r w:rsidR="00BD4EAE">
        <w:rPr>
          <w:rFonts w:ascii="Times New Roman" w:hAnsi="Times New Roman" w:cs="Times New Roman"/>
        </w:rPr>
        <w:t xml:space="preserve">both </w:t>
      </w:r>
      <w:r w:rsidR="00E2090B" w:rsidRPr="005D5460">
        <w:rPr>
          <w:rFonts w:ascii="Times New Roman" w:hAnsi="Times New Roman" w:cs="Times New Roman"/>
        </w:rPr>
        <w:t xml:space="preserve">position were </w:t>
      </w:r>
      <w:r w:rsidR="009C39A2">
        <w:rPr>
          <w:rFonts w:ascii="Times New Roman" w:hAnsi="Times New Roman" w:cs="Times New Roman"/>
        </w:rPr>
        <w:t xml:space="preserve">not </w:t>
      </w:r>
      <w:r w:rsidR="00E2090B" w:rsidRPr="005D5460">
        <w:rPr>
          <w:rFonts w:ascii="Times New Roman" w:hAnsi="Times New Roman" w:cs="Times New Roman"/>
        </w:rPr>
        <w:t xml:space="preserve">among the lowest </w:t>
      </w:r>
      <w:r w:rsidR="00BD4EAE">
        <w:rPr>
          <w:rFonts w:ascii="Times New Roman" w:hAnsi="Times New Roman" w:cs="Times New Roman"/>
        </w:rPr>
        <w:t>positional</w:t>
      </w:r>
      <w:r w:rsidR="000C535F">
        <w:rPr>
          <w:rFonts w:ascii="Times New Roman" w:hAnsi="Times New Roman" w:cs="Times New Roman"/>
        </w:rPr>
        <w:t xml:space="preserve"> miRNA</w:t>
      </w:r>
      <w:r w:rsidR="00BD4EAE">
        <w:rPr>
          <w:rFonts w:ascii="Times New Roman" w:hAnsi="Times New Roman" w:cs="Times New Roman"/>
        </w:rPr>
        <w:t xml:space="preserve"> </w:t>
      </w:r>
      <w:r w:rsidR="00E2090B" w:rsidRPr="005D5460">
        <w:rPr>
          <w:rFonts w:ascii="Times New Roman" w:hAnsi="Times New Roman" w:cs="Times New Roman"/>
        </w:rPr>
        <w:t>SNP frequenc</w:t>
      </w:r>
      <w:r w:rsidR="00BD4EAE">
        <w:rPr>
          <w:rFonts w:ascii="Times New Roman" w:hAnsi="Times New Roman" w:cs="Times New Roman"/>
        </w:rPr>
        <w:t>ies</w:t>
      </w:r>
      <w:r w:rsidR="000C535F">
        <w:rPr>
          <w:rFonts w:ascii="Times New Roman" w:hAnsi="Times New Roman" w:cs="Times New Roman"/>
        </w:rPr>
        <w:t>. This is inconsistent with the</w:t>
      </w:r>
      <w:r w:rsidR="005D5460" w:rsidRPr="005D5460">
        <w:rPr>
          <w:rFonts w:ascii="Times New Roman" w:hAnsi="Times New Roman" w:cs="Times New Roman"/>
        </w:rPr>
        <w:t xml:space="preserve"> empirical claims</w:t>
      </w:r>
      <w:r w:rsidR="000C535F">
        <w:rPr>
          <w:rFonts w:ascii="Times New Roman" w:hAnsi="Times New Roman" w:cs="Times New Roman"/>
        </w:rPr>
        <w:t xml:space="preserve"> and raised the question whether perfect central match is indispensable for miRNA-mediated silencing in plants again.</w:t>
      </w:r>
    </w:p>
    <w:p w14:paraId="2F3727F5" w14:textId="2C6AB412" w:rsidR="002959CE" w:rsidRDefault="00154F72" w:rsidP="00154F72">
      <w:pPr>
        <w:ind w:firstLine="227"/>
        <w:jc w:val="center"/>
        <w:rPr>
          <w:rFonts w:ascii="Times New Roman" w:hAnsi="Times New Roman" w:cs="Times New Roman"/>
        </w:rPr>
      </w:pPr>
      <w:ins w:id="74" w:author="Thomas Huang" w:date="2017-01-31T13:57:00Z">
        <w:r>
          <w:rPr>
            <w:rFonts w:ascii="Times New Roman" w:hAnsi="Times New Roman" w:cs="Times New Roman"/>
            <w:noProof/>
            <w:rPrChange w:id="75" w:author="Unknown">
              <w:rPr>
                <w:noProof/>
              </w:rPr>
            </w:rPrChange>
          </w:rPr>
          <w:drawing>
            <wp:inline distT="0" distB="0" distL="0" distR="0" wp14:anchorId="0B3019DA" wp14:editId="7B1D419A">
              <wp:extent cx="5271135" cy="3949700"/>
              <wp:effectExtent l="0" t="0" r="12065" b="12700"/>
              <wp:docPr id="8" name="Picture 8" descr="../GitHub/File-transfer/PaperWriting/Data_organization/Paper_Figures_AND_tables/data_finalversion/MaMiRNA_SNP_distribu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MaMiRNA_SNP_distribution.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135" cy="3949700"/>
                      </a:xfrm>
                      <a:prstGeom prst="rect">
                        <a:avLst/>
                      </a:prstGeom>
                      <a:noFill/>
                      <a:ln>
                        <a:noFill/>
                      </a:ln>
                    </pic:spPr>
                  </pic:pic>
                </a:graphicData>
              </a:graphic>
            </wp:inline>
          </w:drawing>
        </w:r>
      </w:ins>
    </w:p>
    <w:p w14:paraId="37D87F79" w14:textId="77777777" w:rsidR="002959CE" w:rsidRPr="009F64FE" w:rsidRDefault="002959CE" w:rsidP="002C7D81">
      <w:pPr>
        <w:jc w:val="both"/>
        <w:rPr>
          <w:rFonts w:ascii="Times New Roman" w:hAnsi="Times New Roman" w:cs="Times New Roman"/>
          <w:b/>
        </w:rPr>
      </w:pPr>
      <w:r w:rsidRPr="009F64FE">
        <w:rPr>
          <w:rFonts w:ascii="Times New Roman" w:hAnsi="Times New Roman" w:cs="Times New Roman"/>
          <w:b/>
        </w:rPr>
        <w:lastRenderedPageBreak/>
        <w:t xml:space="preserve">Fig 5. </w:t>
      </w:r>
      <w:r>
        <w:rPr>
          <w:rFonts w:ascii="Times New Roman" w:hAnsi="Times New Roman" w:cs="Times New Roman"/>
          <w:b/>
        </w:rPr>
        <w:t xml:space="preserve">Positional </w:t>
      </w:r>
      <w:r w:rsidRPr="009F64FE">
        <w:rPr>
          <w:rFonts w:ascii="Times New Roman" w:hAnsi="Times New Roman" w:cs="Times New Roman"/>
          <w:b/>
        </w:rPr>
        <w:t>SNP distribution of conserved miRNAs (blue) and non-conserved miRNAs (red).</w:t>
      </w:r>
    </w:p>
    <w:p w14:paraId="079F18CE" w14:textId="162C4B79" w:rsidR="002959CE" w:rsidRPr="002C7D81" w:rsidRDefault="000C535F" w:rsidP="002C7D81">
      <w:pPr>
        <w:jc w:val="both"/>
        <w:rPr>
          <w:rFonts w:ascii="Times New Roman" w:hAnsi="Times New Roman" w:cs="Times New Roman"/>
        </w:rPr>
      </w:pPr>
      <w:r w:rsidRPr="002C7D81">
        <w:rPr>
          <w:rFonts w:ascii="Times New Roman" w:hAnsi="Times New Roman" w:cs="Times New Roman"/>
        </w:rPr>
        <w:t>Ax</w:t>
      </w:r>
      <w:r w:rsidR="002959CE" w:rsidRPr="002C7D81">
        <w:rPr>
          <w:rFonts w:ascii="Times New Roman" w:hAnsi="Times New Roman" w:cs="Times New Roman"/>
        </w:rPr>
        <w:t>is</w:t>
      </w:r>
      <w:r w:rsidRPr="002C7D81">
        <w:rPr>
          <w:rFonts w:ascii="Times New Roman" w:hAnsi="Times New Roman" w:cs="Times New Roman"/>
        </w:rPr>
        <w:t xml:space="preserve"> X</w:t>
      </w:r>
      <w:r w:rsidR="002959CE" w:rsidRPr="002C7D81">
        <w:rPr>
          <w:rFonts w:ascii="Times New Roman" w:hAnsi="Times New Roman" w:cs="Times New Roman"/>
        </w:rPr>
        <w:t xml:space="preserve"> </w:t>
      </w:r>
      <w:r>
        <w:rPr>
          <w:rFonts w:ascii="Times New Roman" w:hAnsi="Times New Roman" w:cs="Times New Roman"/>
        </w:rPr>
        <w:t>show</w:t>
      </w:r>
      <w:r w:rsidR="002959CE" w:rsidRPr="002C7D81">
        <w:rPr>
          <w:rFonts w:ascii="Times New Roman" w:hAnsi="Times New Roman" w:cs="Times New Roman"/>
        </w:rPr>
        <w:t>s the mature miRNA</w:t>
      </w:r>
      <w:r>
        <w:rPr>
          <w:rFonts w:ascii="Times New Roman" w:hAnsi="Times New Roman" w:cs="Times New Roman"/>
        </w:rPr>
        <w:t xml:space="preserve"> positions</w:t>
      </w:r>
      <w:r w:rsidR="002959CE" w:rsidRPr="002C7D81">
        <w:rPr>
          <w:rFonts w:ascii="Times New Roman" w:hAnsi="Times New Roman" w:cs="Times New Roman"/>
        </w:rPr>
        <w:t xml:space="preserve"> from 5</w:t>
      </w:r>
      <w:r>
        <w:rPr>
          <w:rFonts w:ascii="Times New Roman" w:hAnsi="Times New Roman" w:cs="Times New Roman"/>
        </w:rPr>
        <w:t>’ to</w:t>
      </w:r>
      <w:r w:rsidR="002959CE" w:rsidRPr="002C7D81">
        <w:rPr>
          <w:rFonts w:ascii="Times New Roman" w:hAnsi="Times New Roman" w:cs="Times New Roman"/>
        </w:rPr>
        <w:t xml:space="preserve"> 3’end, and axis</w:t>
      </w:r>
      <w:r>
        <w:rPr>
          <w:rFonts w:ascii="Times New Roman" w:hAnsi="Times New Roman" w:cs="Times New Roman"/>
        </w:rPr>
        <w:t xml:space="preserve"> y</w:t>
      </w:r>
      <w:r w:rsidR="002959CE" w:rsidRPr="002C7D81">
        <w:rPr>
          <w:rFonts w:ascii="Times New Roman" w:hAnsi="Times New Roman" w:cs="Times New Roman"/>
        </w:rPr>
        <w:t xml:space="preserve"> is SNP frequency</w:t>
      </w:r>
      <w:r>
        <w:rPr>
          <w:rFonts w:ascii="Times New Roman" w:hAnsi="Times New Roman" w:cs="Times New Roman"/>
        </w:rPr>
        <w:t>,</w:t>
      </w:r>
      <w:r w:rsidR="002959CE" w:rsidRPr="002C7D81">
        <w:rPr>
          <w:rFonts w:ascii="Times New Roman" w:hAnsi="Times New Roman" w:cs="Times New Roman"/>
        </w:rPr>
        <w:t xml:space="preserve"> which is calculated </w:t>
      </w:r>
      <w:r>
        <w:rPr>
          <w:rFonts w:ascii="Times New Roman" w:hAnsi="Times New Roman" w:cs="Times New Roman"/>
        </w:rPr>
        <w:t>by dividing the</w:t>
      </w:r>
      <w:r w:rsidR="002959CE" w:rsidRPr="002C7D81">
        <w:rPr>
          <w:rFonts w:ascii="Times New Roman" w:hAnsi="Times New Roman" w:cs="Times New Roman"/>
        </w:rPr>
        <w:t xml:space="preserve"> number of SNPs at this site by</w:t>
      </w:r>
      <w:r>
        <w:rPr>
          <w:rFonts w:ascii="Times New Roman" w:hAnsi="Times New Roman" w:cs="Times New Roman"/>
        </w:rPr>
        <w:t xml:space="preserve"> the total</w:t>
      </w:r>
      <w:r w:rsidR="002959CE" w:rsidRPr="002C7D81">
        <w:rPr>
          <w:rFonts w:ascii="Times New Roman" w:hAnsi="Times New Roman" w:cs="Times New Roman"/>
        </w:rPr>
        <w:t xml:space="preserve"> number of miRNAs</w:t>
      </w:r>
      <w:r>
        <w:rPr>
          <w:rFonts w:ascii="Times New Roman" w:hAnsi="Times New Roman" w:cs="Times New Roman"/>
        </w:rPr>
        <w:t>.</w:t>
      </w:r>
    </w:p>
    <w:p w14:paraId="7D875420" w14:textId="77777777" w:rsidR="002959CE" w:rsidRPr="000C535F" w:rsidRDefault="002959CE" w:rsidP="002C7D81">
      <w:pPr>
        <w:jc w:val="both"/>
        <w:rPr>
          <w:rFonts w:ascii="Times New Roman" w:hAnsi="Times New Roman" w:cs="Times New Roman"/>
        </w:rPr>
      </w:pPr>
    </w:p>
    <w:p w14:paraId="4BB33FCB" w14:textId="77777777" w:rsidR="002959CE" w:rsidRDefault="002959CE" w:rsidP="002C7D81">
      <w:pPr>
        <w:jc w:val="both"/>
        <w:rPr>
          <w:rFonts w:ascii="Times New Roman" w:hAnsi="Times New Roman" w:cs="Times New Roman"/>
        </w:rPr>
      </w:pPr>
    </w:p>
    <w:p w14:paraId="36A32570" w14:textId="0FC4DB7D" w:rsidR="002959CE" w:rsidRPr="00771569" w:rsidRDefault="002959CE" w:rsidP="007E7C89">
      <w:pPr>
        <w:jc w:val="both"/>
        <w:outlineLvl w:val="0"/>
        <w:rPr>
          <w:rFonts w:ascii="Times New Roman" w:hAnsi="Times New Roman" w:cs="Times New Roman"/>
          <w:b/>
          <w:sz w:val="32"/>
        </w:rPr>
      </w:pPr>
      <w:r>
        <w:rPr>
          <w:rFonts w:ascii="Times New Roman" w:hAnsi="Times New Roman" w:cs="Times New Roman"/>
          <w:b/>
          <w:sz w:val="32"/>
        </w:rPr>
        <w:t xml:space="preserve">Positive correlations between positional SNP frequencies of conserved miRNAs and cognate targets reveal co-evolving </w:t>
      </w:r>
      <w:r w:rsidR="000C535F">
        <w:rPr>
          <w:rFonts w:ascii="Times New Roman" w:hAnsi="Times New Roman" w:cs="Times New Roman"/>
          <w:b/>
          <w:sz w:val="32"/>
        </w:rPr>
        <w:t>constraints</w:t>
      </w:r>
    </w:p>
    <w:p w14:paraId="03A14A0C" w14:textId="77777777" w:rsidR="00D948F4" w:rsidRDefault="00D948F4" w:rsidP="00EE2FEA">
      <w:pPr>
        <w:jc w:val="both"/>
        <w:rPr>
          <w:rFonts w:ascii="Times New Roman" w:hAnsi="Times New Roman" w:cs="Times New Roman"/>
        </w:rPr>
      </w:pPr>
    </w:p>
    <w:p w14:paraId="4BCAB81F" w14:textId="41CF5F7A" w:rsidR="00E45D4C" w:rsidRDefault="00C428A5" w:rsidP="002C7D81">
      <w:pPr>
        <w:jc w:val="both"/>
        <w:rPr>
          <w:rFonts w:ascii="Times New Roman" w:hAnsi="Times New Roman" w:cs="Times New Roman"/>
        </w:rPr>
      </w:pPr>
      <w:r>
        <w:rPr>
          <w:rFonts w:ascii="Times New Roman" w:hAnsi="Times New Roman" w:cs="Times New Roman"/>
        </w:rPr>
        <w:t>Co-evolution of miRNA and its target binding site had been reported by several studies before [</w:t>
      </w:r>
      <w:r>
        <w:rPr>
          <w:rFonts w:ascii="Times New Roman" w:hAnsi="Times New Roman" w:cs="Times New Roman"/>
        </w:rPr>
        <w:fldChar w:fldCharType="begin"/>
      </w:r>
      <w:r>
        <w:rPr>
          <w:rFonts w:ascii="Times New Roman" w:hAnsi="Times New Roman" w:cs="Times New Roman"/>
        </w:rPr>
        <w:instrText xml:space="preserve"> NOTEREF _Ref472365228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Pr>
          <w:rFonts w:ascii="Times New Roman" w:hAnsi="Times New Roman" w:cs="Times New Roman"/>
        </w:rPr>
        <w:t xml:space="preserve">, </w:t>
      </w:r>
      <w:r w:rsidRPr="001201E7">
        <w:rPr>
          <w:rStyle w:val="EndnoteReference"/>
          <w:rFonts w:ascii="Times New Roman" w:hAnsi="Times New Roman" w:cs="Times New Roman"/>
          <w:vertAlign w:val="baseline"/>
        </w:rPr>
        <w:endnoteReference w:id="35"/>
      </w:r>
      <w:r>
        <w:rPr>
          <w:rFonts w:ascii="Times New Roman" w:hAnsi="Times New Roman" w:cs="Times New Roman"/>
        </w:rPr>
        <w:t xml:space="preserve">]. Then the SNP frequencies of positions along mature miRNA would have positive correlations with those of their cognate binding sites if they have co-evolved during selection history. </w:t>
      </w:r>
      <w:r w:rsidR="002959CE">
        <w:rPr>
          <w:rFonts w:ascii="Times New Roman" w:hAnsi="Times New Roman" w:cs="Times New Roman"/>
        </w:rPr>
        <w:t xml:space="preserve">Since conserved miRNAs have more identifiable targets than non-conserved miRNAs in plants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295C3C">
        <w:rPr>
          <w:rFonts w:ascii="Times New Roman" w:hAnsi="Times New Roman" w:cs="Times New Roman"/>
        </w:rPr>
        <w:t>]</w:t>
      </w:r>
      <w:r w:rsidR="002959CE">
        <w:rPr>
          <w:rFonts w:ascii="Times New Roman" w:hAnsi="Times New Roman" w:cs="Times New Roman"/>
        </w:rPr>
        <w:t xml:space="preserve"> and are functionally more important, we only studied the binding sites of genes targeted by conserved miRNAs here. With the help of online miRNA target prediction tool, </w:t>
      </w:r>
      <w:r w:rsidR="002959CE" w:rsidRPr="000F1CEA">
        <w:rPr>
          <w:rFonts w:ascii="Times New Roman" w:hAnsi="Times New Roman" w:cs="Times New Roman"/>
          <w:i/>
        </w:rPr>
        <w:t>psRNATarget</w:t>
      </w:r>
      <w:r w:rsidR="002959CE">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_Ref471907781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24</w:t>
      </w:r>
      <w:r w:rsidR="000F2828" w:rsidRPr="00295C3C">
        <w:rPr>
          <w:rFonts w:ascii="Times New Roman" w:hAnsi="Times New Roman" w:cs="Times New Roman"/>
        </w:rPr>
        <w:fldChar w:fldCharType="end"/>
      </w:r>
      <w:r w:rsidR="00295C3C">
        <w:rPr>
          <w:rFonts w:ascii="Times New Roman" w:hAnsi="Times New Roman" w:cs="Times New Roman"/>
        </w:rPr>
        <w:t>]</w:t>
      </w:r>
      <w:r w:rsidR="002959CE">
        <w:rPr>
          <w:rFonts w:ascii="Times New Roman" w:hAnsi="Times New Roman" w:cs="Times New Roman"/>
        </w:rPr>
        <w:t xml:space="preserve"> and transcriptome-wide degradome validation of rice miRNA targets </w:t>
      </w:r>
      <w:bookmarkStart w:id="76" w:name="_Ref471907918"/>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36"/>
      </w:r>
      <w:bookmarkEnd w:id="76"/>
      <w:r w:rsidR="00295C3C">
        <w:rPr>
          <w:rFonts w:ascii="Times New Roman" w:hAnsi="Times New Roman" w:cs="Times New Roman"/>
        </w:rPr>
        <w:t>]</w:t>
      </w:r>
      <w:r w:rsidR="002959CE">
        <w:rPr>
          <w:rFonts w:ascii="Times New Roman" w:hAnsi="Times New Roman" w:cs="Times New Roman"/>
        </w:rPr>
        <w:t>, a total number of 823 genes were found being targeted by conserved miRNAs. Then distribution of SNP frequencies of positions along both conserved miRNAs and their binding sites was shown side-by-side in a bar-plot (Fig. 6).</w:t>
      </w:r>
      <w:r w:rsidR="00142ECE">
        <w:rPr>
          <w:rFonts w:ascii="Times New Roman" w:hAnsi="Times New Roman" w:cs="Times New Roman"/>
        </w:rPr>
        <w:t xml:space="preserve"> And then, a Pearson correlation test was performed on the SNP frequencies of mature miRNAs and their binding sites. The result of the test (r=0.5891, p-value=2.455e-3) showed that there was moderate positive correlation between them, and furthermore, suggested the co-evolution of miRNA and binding site of its cognate target.</w:t>
      </w:r>
      <w:r w:rsidR="00E45D4C">
        <w:rPr>
          <w:rFonts w:ascii="Times New Roman" w:hAnsi="Times New Roman" w:cs="Times New Roman"/>
        </w:rPr>
        <w:t xml:space="preserve"> In addition, </w:t>
      </w:r>
      <w:r w:rsidR="003A341D">
        <w:rPr>
          <w:rFonts w:ascii="Times New Roman" w:hAnsi="Times New Roman" w:cs="Times New Roman"/>
        </w:rPr>
        <w:t>c</w:t>
      </w:r>
      <w:r w:rsidR="002959CE">
        <w:rPr>
          <w:rFonts w:ascii="Times New Roman" w:hAnsi="Times New Roman" w:cs="Times New Roman"/>
        </w:rPr>
        <w:t>ompared with conserved mature miRNAs, SNP frequency of each position of miRNA binding site was higher, and this suggested that selection pressure upon conserved mature miRNAs is higher than that upon binding site on cognate targets.</w:t>
      </w:r>
    </w:p>
    <w:p w14:paraId="41831B92" w14:textId="77777777" w:rsidR="00E45D4C" w:rsidRDefault="00E45D4C" w:rsidP="002C7D81">
      <w:pPr>
        <w:jc w:val="both"/>
        <w:rPr>
          <w:rFonts w:ascii="Times New Roman" w:hAnsi="Times New Roman" w:cs="Times New Roman"/>
        </w:rPr>
      </w:pPr>
    </w:p>
    <w:p w14:paraId="502F0E03" w14:textId="1E1801C7" w:rsidR="002959CE" w:rsidRDefault="002959CE" w:rsidP="002C7D81">
      <w:pPr>
        <w:jc w:val="both"/>
        <w:rPr>
          <w:rFonts w:ascii="Times New Roman" w:hAnsi="Times New Roman" w:cs="Times New Roman"/>
        </w:rPr>
      </w:pPr>
      <w:r>
        <w:rPr>
          <w:rFonts w:ascii="Times New Roman" w:hAnsi="Times New Roman" w:cs="Times New Roman"/>
        </w:rPr>
        <w:t xml:space="preserve"> </w:t>
      </w:r>
    </w:p>
    <w:p w14:paraId="383975A9" w14:textId="77777777" w:rsidR="002959CE" w:rsidRDefault="002959CE" w:rsidP="002C7D81">
      <w:pPr>
        <w:ind w:firstLine="227"/>
        <w:jc w:val="both"/>
        <w:rPr>
          <w:rFonts w:ascii="Times New Roman" w:hAnsi="Times New Roman" w:cs="Times New Roman"/>
        </w:rPr>
      </w:pPr>
    </w:p>
    <w:p w14:paraId="0F63B5CE" w14:textId="4025BEB5" w:rsidR="002959CE" w:rsidRDefault="00154F72" w:rsidP="002C7D81">
      <w:pPr>
        <w:ind w:firstLine="227"/>
        <w:jc w:val="both"/>
        <w:rPr>
          <w:rFonts w:ascii="Times New Roman" w:hAnsi="Times New Roman" w:cs="Times New Roman"/>
        </w:rPr>
      </w:pPr>
      <w:ins w:id="77" w:author="Thomas Huang" w:date="2017-01-31T13:57:00Z">
        <w:r>
          <w:rPr>
            <w:rFonts w:ascii="Times New Roman" w:hAnsi="Times New Roman" w:cs="Times New Roman"/>
            <w:noProof/>
            <w:rPrChange w:id="78" w:author="Unknown">
              <w:rPr>
                <w:noProof/>
              </w:rPr>
            </w:rPrChange>
          </w:rPr>
          <w:lastRenderedPageBreak/>
          <w:drawing>
            <wp:inline distT="0" distB="0" distL="0" distR="0" wp14:anchorId="218EA885" wp14:editId="7A458DC2">
              <wp:extent cx="5271135" cy="3949700"/>
              <wp:effectExtent l="0" t="0" r="12065" b="12700"/>
              <wp:docPr id="10" name="Picture 10" descr="../GitHub/File-transfer/PaperWriting/Data_organization/Paper_Figures_AND_tables/data_finalversion/SNP_distribution_ConservedMiRNA_Binding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istribution_ConservedMiRNA_BindingSit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135" cy="3949700"/>
                      </a:xfrm>
                      <a:prstGeom prst="rect">
                        <a:avLst/>
                      </a:prstGeom>
                      <a:noFill/>
                      <a:ln>
                        <a:noFill/>
                      </a:ln>
                    </pic:spPr>
                  </pic:pic>
                </a:graphicData>
              </a:graphic>
            </wp:inline>
          </w:drawing>
        </w:r>
      </w:ins>
    </w:p>
    <w:p w14:paraId="7F425867" w14:textId="77777777" w:rsidR="002959CE" w:rsidRPr="00750A8D" w:rsidRDefault="002959CE" w:rsidP="002C7D81">
      <w:pPr>
        <w:jc w:val="both"/>
        <w:rPr>
          <w:rFonts w:ascii="Times New Roman" w:hAnsi="Times New Roman" w:cs="Times New Roman"/>
          <w:b/>
        </w:rPr>
      </w:pPr>
      <w:r w:rsidRPr="00750A8D">
        <w:rPr>
          <w:rFonts w:ascii="Times New Roman" w:hAnsi="Times New Roman" w:cs="Times New Roman"/>
          <w:b/>
        </w:rPr>
        <w:t xml:space="preserve">Fig 6.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2F466CF1" w14:textId="77777777" w:rsidR="002959CE" w:rsidRPr="0079057E" w:rsidRDefault="002959CE" w:rsidP="002C7D81">
      <w:pPr>
        <w:jc w:val="both"/>
        <w:rPr>
          <w:rFonts w:ascii="Times New Roman" w:hAnsi="Times New Roman" w:cs="Times New Roman"/>
          <w:i/>
        </w:rPr>
      </w:pPr>
      <w:r w:rsidRPr="0079057E">
        <w:rPr>
          <w:rFonts w:ascii="Times New Roman" w:hAnsi="Times New Roman" w:cs="Times New Roman"/>
          <w:i/>
        </w:rPr>
        <w:t>The sites of miRNA binding site are placed in the same order as mature miRNAs (from 5’end to 3’end in the miRNA);</w:t>
      </w:r>
    </w:p>
    <w:p w14:paraId="3BCE2767" w14:textId="77777777" w:rsidR="002959CE" w:rsidRPr="00B26CA1" w:rsidRDefault="002959CE" w:rsidP="002C7D81">
      <w:pPr>
        <w:ind w:firstLine="227"/>
        <w:jc w:val="both"/>
        <w:rPr>
          <w:rFonts w:ascii="Times New Roman" w:hAnsi="Times New Roman" w:cs="Times New Roman"/>
        </w:rPr>
      </w:pPr>
    </w:p>
    <w:p w14:paraId="6ECA69B1" w14:textId="77777777" w:rsidR="002959CE" w:rsidRPr="00B26CA1" w:rsidRDefault="002959CE" w:rsidP="002C7D81">
      <w:pPr>
        <w:jc w:val="both"/>
        <w:rPr>
          <w:rFonts w:ascii="Times New Roman" w:hAnsi="Times New Roman" w:cs="Times New Roman"/>
        </w:rPr>
      </w:pPr>
    </w:p>
    <w:p w14:paraId="66458BE2" w14:textId="77777777" w:rsidR="002959CE" w:rsidRPr="00B26CA1" w:rsidRDefault="002959CE" w:rsidP="002C7D81">
      <w:pPr>
        <w:jc w:val="both"/>
        <w:outlineLvl w:val="0"/>
        <w:rPr>
          <w:rFonts w:ascii="Times New Roman" w:hAnsi="Times New Roman" w:cs="Times New Roman"/>
          <w:b/>
          <w:sz w:val="32"/>
        </w:rPr>
      </w:pPr>
      <w:r>
        <w:rPr>
          <w:rFonts w:ascii="Times New Roman" w:hAnsi="Times New Roman" w:cs="Times New Roman"/>
          <w:b/>
          <w:sz w:val="32"/>
        </w:rPr>
        <w:t>No obvious correlation was found for the expression of confirmed miRNA:target pairs</w:t>
      </w:r>
    </w:p>
    <w:p w14:paraId="15143C30" w14:textId="767872CC" w:rsidR="002959CE" w:rsidRDefault="002959CE" w:rsidP="002C7D81">
      <w:pPr>
        <w:jc w:val="both"/>
        <w:rPr>
          <w:rFonts w:ascii="Times New Roman" w:hAnsi="Times New Roman" w:cs="Times New Roman"/>
        </w:rPr>
      </w:pPr>
      <w:r>
        <w:rPr>
          <w:rFonts w:ascii="Times New Roman" w:hAnsi="Times New Roman" w:cs="Times New Roman"/>
        </w:rPr>
        <w:t xml:space="preserve">In contrast to animal miRNAs, plant miRNAs target genes with high degree of complementarity, which allows the confident prediction with bioinformatics tools. But how to filter those false positive predictions remains a headache. Under the general assumptions that complementarity is the sole determinant of silencing and that any given plant miRNA-loaded RNA-induced silencing complex (miRISC) is able to act independently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37"/>
      </w:r>
      <w:r w:rsidR="00A5728B">
        <w:rPr>
          <w:rFonts w:ascii="Times New Roman" w:hAnsi="Times New Roman" w:cs="Times New Roman"/>
        </w:rPr>
        <w:t xml:space="preserve">, </w:t>
      </w:r>
      <w:r w:rsidR="000F2828" w:rsidRPr="00295C3C">
        <w:rPr>
          <w:rStyle w:val="EndnoteReference"/>
          <w:rFonts w:ascii="Times New Roman" w:hAnsi="Times New Roman" w:cs="Times New Roman"/>
          <w:vertAlign w:val="baseline"/>
        </w:rPr>
        <w:endnoteReference w:id="38"/>
      </w:r>
      <w:r w:rsidR="00295C3C">
        <w:rPr>
          <w:rFonts w:ascii="Times New Roman" w:hAnsi="Times New Roman" w:cs="Times New Roman"/>
        </w:rPr>
        <w:t>]</w:t>
      </w:r>
      <w:r>
        <w:rPr>
          <w:rFonts w:ascii="Times New Roman" w:hAnsi="Times New Roman" w:cs="Times New Roman"/>
        </w:rPr>
        <w:t>, target mRNAs are downregulated by corresponding miRNAs and the expression level of plant miRNA is negatively correlated with that of cognate target mRNAs, which was also supported by experiment in which five mRNAs encoding TCP tran</w:t>
      </w:r>
      <w:r w:rsidRPr="0070137D">
        <w:rPr>
          <w:rFonts w:ascii="Times New Roman" w:hAnsi="Times New Roman" w:cs="Times New Roman"/>
        </w:rPr>
        <w:t xml:space="preserve">scription factors are downregulated in plants overexpressing miR319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39"/>
      </w:r>
      <w:r w:rsidR="00295C3C">
        <w:rPr>
          <w:rFonts w:ascii="Times New Roman" w:hAnsi="Times New Roman" w:cs="Times New Roman"/>
        </w:rPr>
        <w:t>]</w:t>
      </w:r>
      <w:r>
        <w:rPr>
          <w:rFonts w:ascii="Times New Roman" w:hAnsi="Times New Roman" w:cs="Times New Roman"/>
        </w:rPr>
        <w:t xml:space="preserve">. To verify this hypothesis, expression data of rice miRNAs and genes was extracted from RiceFREND database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0"/>
      </w:r>
      <w:r w:rsidR="00295C3C">
        <w:rPr>
          <w:rFonts w:ascii="Times New Roman" w:hAnsi="Times New Roman" w:cs="Times New Roman"/>
        </w:rPr>
        <w:t>]</w:t>
      </w:r>
      <w:r>
        <w:rPr>
          <w:rFonts w:ascii="Times New Roman" w:hAnsi="Times New Roman" w:cs="Times New Roman"/>
        </w:rPr>
        <w:t xml:space="preserve">, and correlation test was performed on miRNA:target pairs validated by degradome with 3-week old rice seedling samples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_Ref471907918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36</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w:t>
      </w:r>
    </w:p>
    <w:p w14:paraId="4455C42B" w14:textId="223B0723" w:rsidR="002959CE" w:rsidRDefault="002959CE" w:rsidP="002C7D81">
      <w:pPr>
        <w:ind w:firstLine="227"/>
        <w:jc w:val="both"/>
        <w:rPr>
          <w:rFonts w:ascii="Times New Roman" w:hAnsi="Times New Roman" w:cs="Times New Roman"/>
        </w:rPr>
      </w:pPr>
      <w:r>
        <w:rPr>
          <w:rFonts w:ascii="Times New Roman" w:hAnsi="Times New Roman" w:cs="Times New Roman"/>
        </w:rPr>
        <w:t xml:space="preserve">Only 136 out of 367 miRNA:target pairs were examined to be negatively correlated on their expression level (Fig. 7) and this strongly objects the hypothesis that there is negative expression correlation between confirmed targets and their miRNAs. Furthermore, more than half (197 out of 367) pairs fell in the range of weak correlation (-0.4~0.4), which </w:t>
      </w:r>
      <w:r w:rsidR="00026169">
        <w:rPr>
          <w:rFonts w:ascii="Times New Roman" w:hAnsi="Times New Roman" w:cs="Times New Roman"/>
        </w:rPr>
        <w:t>there were even no direct correlation between these pairs</w:t>
      </w:r>
      <w:r>
        <w:rPr>
          <w:rFonts w:ascii="Times New Roman" w:hAnsi="Times New Roman" w:cs="Times New Roman"/>
        </w:rPr>
        <w:t>.</w:t>
      </w:r>
    </w:p>
    <w:p w14:paraId="29539172" w14:textId="77777777" w:rsidR="002959CE" w:rsidRDefault="002959CE" w:rsidP="002C7D81">
      <w:pPr>
        <w:ind w:firstLine="227"/>
        <w:jc w:val="both"/>
        <w:rPr>
          <w:rFonts w:ascii="Times New Roman" w:hAnsi="Times New Roman" w:cs="Times New Roman"/>
        </w:rPr>
      </w:pPr>
    </w:p>
    <w:p w14:paraId="05FF8481" w14:textId="77777777" w:rsidR="002959CE" w:rsidRDefault="002959CE" w:rsidP="002C7D81">
      <w:pPr>
        <w:ind w:firstLine="227"/>
        <w:jc w:val="both"/>
        <w:rPr>
          <w:rFonts w:ascii="Times New Roman" w:hAnsi="Times New Roman" w:cs="Times New Roman"/>
        </w:rPr>
      </w:pPr>
      <w:r>
        <w:rPr>
          <w:rFonts w:ascii="Times New Roman" w:hAnsi="Times New Roman" w:cs="Times New Roman"/>
          <w:noProof/>
        </w:rPr>
        <w:lastRenderedPageBreak/>
        <w:drawing>
          <wp:inline distT="0" distB="0" distL="0" distR="0" wp14:anchorId="2B215FCF" wp14:editId="3A656303">
            <wp:extent cx="5269865" cy="3952240"/>
            <wp:effectExtent l="0" t="0" r="0" b="10160"/>
            <wp:docPr id="7" name="Picture 7"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368B0448" w14:textId="77777777" w:rsidR="002959CE" w:rsidRPr="00EB48CE" w:rsidRDefault="002959CE" w:rsidP="002C7D81">
      <w:pPr>
        <w:jc w:val="both"/>
        <w:rPr>
          <w:rFonts w:ascii="Times New Roman" w:hAnsi="Times New Roman" w:cs="Times New Roman"/>
          <w:b/>
        </w:rPr>
      </w:pPr>
      <w:r w:rsidRPr="00EB48CE">
        <w:rPr>
          <w:rFonts w:ascii="Times New Roman" w:hAnsi="Times New Roman" w:cs="Times New Roman"/>
          <w:b/>
        </w:rPr>
        <w:t>Fig 7. The spearman correlation coefficient of degradome validated miRNA:target relationships;</w:t>
      </w:r>
    </w:p>
    <w:p w14:paraId="0E301992" w14:textId="77777777" w:rsidR="002959CE" w:rsidRPr="0079057E" w:rsidRDefault="002959CE" w:rsidP="002C7D81">
      <w:pPr>
        <w:jc w:val="both"/>
        <w:rPr>
          <w:rFonts w:ascii="Times New Roman" w:hAnsi="Times New Roman" w:cs="Times New Roman"/>
          <w:i/>
        </w:rPr>
      </w:pPr>
      <w:r w:rsidRPr="0079057E">
        <w:rPr>
          <w:rFonts w:ascii="Times New Roman" w:hAnsi="Times New Roman" w:cs="Times New Roman"/>
          <w:i/>
        </w:rPr>
        <w:t>X-axis is the number of pairs that fall on the specified range of correlation coefficient; so bars with green color in the lower part denote the negatively correlated miRNA:target pairs, by contrast, bars with brown color in the upper part denote the positively correlated miRNA:target pairs.</w:t>
      </w:r>
    </w:p>
    <w:p w14:paraId="6651C097" w14:textId="77777777" w:rsidR="002959CE" w:rsidRPr="0070137D" w:rsidRDefault="002959CE" w:rsidP="002C7D81">
      <w:pPr>
        <w:ind w:firstLine="227"/>
        <w:jc w:val="both"/>
        <w:rPr>
          <w:rFonts w:ascii="Times New Roman" w:hAnsi="Times New Roman" w:cs="Times New Roman"/>
        </w:rPr>
      </w:pPr>
    </w:p>
    <w:p w14:paraId="695656CA" w14:textId="77777777" w:rsidR="002959CE" w:rsidRPr="00B26CA1" w:rsidRDefault="002959CE" w:rsidP="002C7D81">
      <w:pPr>
        <w:jc w:val="both"/>
        <w:rPr>
          <w:rFonts w:ascii="Times New Roman" w:hAnsi="Times New Roman" w:cs="Times New Roman"/>
        </w:rPr>
      </w:pPr>
    </w:p>
    <w:p w14:paraId="304C7FD7" w14:textId="77777777" w:rsidR="002959CE" w:rsidRPr="00B26CA1" w:rsidRDefault="002959CE" w:rsidP="002C7D81">
      <w:pPr>
        <w:jc w:val="both"/>
        <w:outlineLvl w:val="0"/>
        <w:rPr>
          <w:rFonts w:ascii="Times New Roman" w:hAnsi="Times New Roman" w:cs="Times New Roman"/>
          <w:b/>
          <w:sz w:val="32"/>
        </w:rPr>
      </w:pPr>
      <w:r>
        <w:rPr>
          <w:rFonts w:ascii="Times New Roman" w:hAnsi="Times New Roman" w:cs="Times New Roman"/>
          <w:b/>
          <w:sz w:val="32"/>
        </w:rPr>
        <w:t>Combined Complementarity Pattern Analysis (CCPA) discovered miR818 family had positions recovered their pairing with two SNPs on both miRNA and binding site</w:t>
      </w:r>
    </w:p>
    <w:p w14:paraId="01D129A2" w14:textId="0993F45B" w:rsidR="002959CE" w:rsidRDefault="002959CE" w:rsidP="002C7D81">
      <w:pPr>
        <w:jc w:val="both"/>
        <w:rPr>
          <w:rFonts w:ascii="Times New Roman" w:hAnsi="Times New Roman" w:cs="Times New Roman"/>
        </w:rPr>
      </w:pPr>
      <w:r>
        <w:rPr>
          <w:rFonts w:ascii="Times New Roman" w:hAnsi="Times New Roman" w:cs="Times New Roman"/>
        </w:rPr>
        <w:t>Haplotype analysis is frequently used in population genetic analysis, and rice cultivars can be grouped together into different sets according to the haplotype patterns when studying the function of a specific genomic region. MiRNA function</w:t>
      </w:r>
      <w:r w:rsidR="00026169">
        <w:rPr>
          <w:rFonts w:ascii="Times New Roman" w:hAnsi="Times New Roman" w:cs="Times New Roman"/>
        </w:rPr>
        <w:t>s</w:t>
      </w:r>
      <w:r>
        <w:rPr>
          <w:rFonts w:ascii="Times New Roman" w:hAnsi="Times New Roman" w:cs="Times New Roman"/>
        </w:rPr>
        <w:t xml:space="preserve"> as a regulator through interaction with its target gene, to be specific, the binding site of cognate target gene. So, I extended the haplotype analysis into Combined Complementarity Pattern Analysis (CCPA) to work for both sequences on mature miRNA and miRNA binding site that are interacting while silencing.</w:t>
      </w:r>
    </w:p>
    <w:p w14:paraId="5036ED1D" w14:textId="6F93F4F4" w:rsidR="002959CE" w:rsidRDefault="002959CE" w:rsidP="002C7D81">
      <w:pPr>
        <w:ind w:firstLine="227"/>
        <w:jc w:val="both"/>
        <w:rPr>
          <w:rFonts w:ascii="Times New Roman" w:hAnsi="Times New Roman" w:cs="Times New Roman"/>
        </w:rPr>
      </w:pPr>
      <w:r>
        <w:rPr>
          <w:rFonts w:ascii="Times New Roman" w:hAnsi="Times New Roman" w:cs="Times New Roman"/>
        </w:rPr>
        <w:t xml:space="preserve">SNP was adopted as the sole biological marker in CCPA. All SNPs </w:t>
      </w:r>
      <w:r w:rsidR="00026169">
        <w:rPr>
          <w:rFonts w:ascii="Times New Roman" w:hAnsi="Times New Roman" w:cs="Times New Roman"/>
        </w:rPr>
        <w:t xml:space="preserve">were </w:t>
      </w:r>
      <w:r>
        <w:rPr>
          <w:rFonts w:ascii="Times New Roman" w:hAnsi="Times New Roman" w:cs="Times New Roman"/>
        </w:rPr>
        <w:t xml:space="preserve">obtained from the database querying with the genomic region of both the mature miRNA and cognate miRNA binding on question, and then sorted in the ascending order of their id, which composed of 11 digits starting with number 1, followed by 2 digits representing rice genome chromosome id and then zero-filling 8 digits representing genomic position of the SNP. Each rice cultivar was denoted </w:t>
      </w:r>
      <w:r w:rsidR="00026169">
        <w:rPr>
          <w:rFonts w:ascii="Times New Roman" w:hAnsi="Times New Roman" w:cs="Times New Roman"/>
        </w:rPr>
        <w:t xml:space="preserve">with </w:t>
      </w:r>
      <w:r>
        <w:rPr>
          <w:rFonts w:ascii="Times New Roman" w:hAnsi="Times New Roman" w:cs="Times New Roman"/>
        </w:rPr>
        <w:t xml:space="preserve">a haplotype pattern which is a sequence of alleles at the sorted SNP positions, and one allele for one SNP position. </w:t>
      </w:r>
      <w:r>
        <w:rPr>
          <w:rFonts w:ascii="Times New Roman" w:hAnsi="Times New Roman" w:cs="Times New Roman"/>
        </w:rPr>
        <w:lastRenderedPageBreak/>
        <w:t>After that, all 3,024 rice cultivars were divided into different sets according to their haplotype patterns.</w:t>
      </w:r>
    </w:p>
    <w:p w14:paraId="66335364" w14:textId="77777777" w:rsidR="002959CE" w:rsidRDefault="002959CE" w:rsidP="002C7D81">
      <w:pPr>
        <w:ind w:firstLine="227"/>
        <w:jc w:val="both"/>
        <w:rPr>
          <w:rFonts w:ascii="Times New Roman" w:hAnsi="Times New Roman" w:cs="Times New Roman"/>
        </w:rPr>
      </w:pPr>
      <w:r>
        <w:rPr>
          <w:rFonts w:ascii="Times New Roman" w:hAnsi="Times New Roman" w:cs="Times New Roman"/>
        </w:rPr>
        <w:t xml:space="preserve">Then, each haplotype pattern was mapped back to the sequences of mature miRNA and miRNA binding site to form the specified genotype of a rice cultivar set concerning the miRNA:target pair in question. Both sequences would then be aligned in the reverse order to </w:t>
      </w:r>
      <w:r>
        <w:rPr>
          <w:rFonts w:ascii="Times New Roman" w:hAnsi="Times New Roman" w:cs="Times New Roman" w:hint="eastAsia"/>
        </w:rPr>
        <w:t>form</w:t>
      </w:r>
      <w:r>
        <w:rPr>
          <w:rFonts w:ascii="Times New Roman" w:hAnsi="Times New Roman" w:cs="Times New Roman"/>
        </w:rPr>
        <w:t xml:space="preserve"> the complementarity pattern (and that’s why this method is called combined complementarity pattern analysis), for the orientation of mature miRNA is opposite to that of binding site of its target while binding, and the complementarity pattern would be compared with that of reference genome which is called the reference complementarity pattern to unfold the changes that SNPs do to the miRNA:target complementarity.</w:t>
      </w:r>
    </w:p>
    <w:p w14:paraId="5A131CB6" w14:textId="77777777" w:rsidR="002959CE" w:rsidRDefault="002959CE" w:rsidP="002C7D81">
      <w:pPr>
        <w:ind w:firstLine="227"/>
        <w:jc w:val="both"/>
        <w:rPr>
          <w:rFonts w:ascii="Times New Roman" w:hAnsi="Times New Roman" w:cs="Times New Roman"/>
        </w:rPr>
      </w:pPr>
      <w:r>
        <w:rPr>
          <w:rFonts w:ascii="Times New Roman" w:hAnsi="Times New Roman" w:cs="Times New Roman"/>
          <w:noProof/>
        </w:rPr>
        <w:drawing>
          <wp:inline distT="0" distB="0" distL="0" distR="0" wp14:anchorId="5E94499F" wp14:editId="79D9494D">
            <wp:extent cx="5269230" cy="3949065"/>
            <wp:effectExtent l="0" t="0" r="0" b="0"/>
            <wp:docPr id="9" name="Picture 9"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p>
    <w:p w14:paraId="2A4155D9" w14:textId="77777777" w:rsidR="002959CE" w:rsidRPr="00980821" w:rsidRDefault="002959CE" w:rsidP="002C7D81">
      <w:pPr>
        <w:jc w:val="both"/>
        <w:rPr>
          <w:rFonts w:ascii="Times New Roman" w:hAnsi="Times New Roman" w:cs="Times New Roman"/>
          <w:b/>
        </w:rPr>
      </w:pPr>
      <w:r w:rsidRPr="00980821">
        <w:rPr>
          <w:rFonts w:ascii="Times New Roman" w:hAnsi="Times New Roman" w:cs="Times New Roman"/>
          <w:b/>
        </w:rPr>
        <w:t>Fig 8. Workflow of Combined Complementarity Pattern Analysis</w:t>
      </w:r>
      <w:r>
        <w:rPr>
          <w:rFonts w:ascii="Times New Roman" w:hAnsi="Times New Roman" w:cs="Times New Roman"/>
          <w:b/>
        </w:rPr>
        <w:t xml:space="preserve"> (CCPA)</w:t>
      </w:r>
    </w:p>
    <w:p w14:paraId="2787369B" w14:textId="77777777" w:rsidR="002959CE" w:rsidRPr="00B26CA1" w:rsidRDefault="002959CE" w:rsidP="002C7D81">
      <w:pPr>
        <w:jc w:val="both"/>
        <w:rPr>
          <w:rFonts w:ascii="Times New Roman" w:hAnsi="Times New Roman" w:cs="Times New Roman"/>
        </w:rPr>
      </w:pPr>
    </w:p>
    <w:p w14:paraId="0C04FB4C" w14:textId="6BCAB31F" w:rsidR="009424AF" w:rsidRDefault="002959CE" w:rsidP="002C7D81">
      <w:pPr>
        <w:jc w:val="both"/>
        <w:rPr>
          <w:rFonts w:ascii="Times New Roman" w:hAnsi="Times New Roman" w:cs="Times New Roman"/>
        </w:rPr>
      </w:pPr>
      <w:r>
        <w:rPr>
          <w:rFonts w:ascii="Times New Roman" w:hAnsi="Times New Roman" w:cs="Times New Roman"/>
        </w:rPr>
        <w:t>Generally, positions in complementarity pattern of miRNA:target pair could undergo four types of changes when SNPs take place in either mature miRNA or miRNA binding site (or both of them). The complementarity of the positions could switch from pairing to mismatch, from mismatch to pairing, from pairing to pairing (remain pairing) or from mismatch to mismatch (remain mismatch). Applying CCPA to all conserved miRNAs in rice as well as their target genes, a special type of complementarity change was found that positions remained pairing after two SNPs were introduced to both sequences at the given position of the complementarity pattern</w:t>
      </w:r>
      <w:r w:rsidR="00834463">
        <w:rPr>
          <w:rFonts w:ascii="Times New Roman" w:hAnsi="Times New Roman" w:cs="Times New Roman"/>
        </w:rPr>
        <w:t xml:space="preserve">, and </w:t>
      </w:r>
      <w:r w:rsidR="00831758">
        <w:rPr>
          <w:rFonts w:ascii="Times New Roman" w:hAnsi="Times New Roman" w:cs="Times New Roman"/>
        </w:rPr>
        <w:t xml:space="preserve">in this study, </w:t>
      </w:r>
      <w:r w:rsidR="00026169">
        <w:rPr>
          <w:rFonts w:ascii="Times New Roman" w:hAnsi="Times New Roman" w:cs="Times New Roman"/>
        </w:rPr>
        <w:t>we</w:t>
      </w:r>
      <w:r w:rsidR="00831758">
        <w:rPr>
          <w:rFonts w:ascii="Times New Roman" w:hAnsi="Times New Roman" w:cs="Times New Roman"/>
        </w:rPr>
        <w:t xml:space="preserve"> called </w:t>
      </w:r>
      <w:r w:rsidR="00026169">
        <w:rPr>
          <w:rFonts w:ascii="Times New Roman" w:hAnsi="Times New Roman" w:cs="Times New Roman"/>
        </w:rPr>
        <w:t xml:space="preserve">it </w:t>
      </w:r>
      <w:r w:rsidR="00831758">
        <w:rPr>
          <w:rFonts w:ascii="Times New Roman" w:hAnsi="Times New Roman" w:cs="Times New Roman"/>
        </w:rPr>
        <w:t>complementarity recovery phenomenon</w:t>
      </w:r>
      <w:r>
        <w:rPr>
          <w:rFonts w:ascii="Times New Roman" w:hAnsi="Times New Roman" w:cs="Times New Roman"/>
        </w:rPr>
        <w:t>. And this type of change took place in osa-miR818a-e, osa-miR1436, osa-miR1439, osa-miR1442, osa-miR1862b, osa-miR444a/b/d and their cognate targets. Osa-miR444 family was previously reported belonging to a unique class of miRNAs called natural antisense miRNAs that derive from the natural cis-</w:t>
      </w:r>
      <w:r w:rsidRPr="00824728">
        <w:rPr>
          <w:rFonts w:ascii="Times New Roman" w:hAnsi="Times New Roman" w:cs="Times New Roman"/>
        </w:rPr>
        <w:t>antisense transcript pairs</w:t>
      </w:r>
      <w:r>
        <w:rPr>
          <w:rFonts w:ascii="Times New Roman" w:hAnsi="Times New Roman" w:cs="Times New Roman"/>
        </w:rPr>
        <w:t xml:space="preserve">, and can generate mature miRNAs that </w:t>
      </w:r>
      <w:r w:rsidR="001B7B81">
        <w:rPr>
          <w:rFonts w:ascii="Times New Roman" w:hAnsi="Times New Roman" w:cs="Times New Roman"/>
        </w:rPr>
        <w:t>p</w:t>
      </w:r>
      <w:r w:rsidR="00755949">
        <w:rPr>
          <w:rFonts w:ascii="Times New Roman" w:hAnsi="Times New Roman" w:cs="Times New Roman"/>
        </w:rPr>
        <w:t xml:space="preserve">erfectly match their targets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1"/>
      </w:r>
      <w:r w:rsidR="00295C3C">
        <w:rPr>
          <w:rFonts w:ascii="Times New Roman" w:hAnsi="Times New Roman" w:cs="Times New Roman"/>
        </w:rPr>
        <w:t>]</w:t>
      </w:r>
      <w:r>
        <w:rPr>
          <w:rFonts w:ascii="Times New Roman" w:hAnsi="Times New Roman" w:cs="Times New Roman"/>
        </w:rPr>
        <w:t xml:space="preserve">. The recovery of complementarity can be explained by the antisense property because a single SNP introduced to the rice genome would </w:t>
      </w:r>
      <w:r>
        <w:rPr>
          <w:rFonts w:ascii="Times New Roman" w:hAnsi="Times New Roman" w:cs="Times New Roman"/>
        </w:rPr>
        <w:lastRenderedPageBreak/>
        <w:t xml:space="preserve">cause mutations </w:t>
      </w:r>
      <w:r w:rsidR="00AD04A2">
        <w:rPr>
          <w:rFonts w:ascii="Times New Roman" w:hAnsi="Times New Roman" w:cs="Times New Roman"/>
        </w:rPr>
        <w:t>on</w:t>
      </w:r>
      <w:r>
        <w:rPr>
          <w:rFonts w:ascii="Times New Roman" w:hAnsi="Times New Roman" w:cs="Times New Roman"/>
        </w:rPr>
        <w:t xml:space="preserve"> both miRNA and its target but they still remain perfectly matched. But for other miRNAs, two SNPs were needed to keep the position still pairing. More interestingly, all other miRNAs belong to the same miRNA family of related hairpin sequences</w:t>
      </w:r>
      <w:r w:rsidR="005F330E">
        <w:rPr>
          <w:rFonts w:ascii="Times New Roman" w:hAnsi="Times New Roman" w:cs="Times New Roman"/>
        </w:rPr>
        <w:t>, osa-</w:t>
      </w:r>
      <w:r>
        <w:rPr>
          <w:rFonts w:ascii="Times New Roman" w:hAnsi="Times New Roman" w:cs="Times New Roman"/>
        </w:rPr>
        <w:t xml:space="preserve">miR818, according to </w:t>
      </w:r>
      <w:r w:rsidRPr="00BC66EB">
        <w:rPr>
          <w:rFonts w:ascii="Times New Roman" w:hAnsi="Times New Roman" w:cs="Times New Roman"/>
          <w:i/>
        </w:rPr>
        <w:t>miRBase.org</w:t>
      </w:r>
      <w:r>
        <w:rPr>
          <w:rFonts w:ascii="Times New Roman" w:hAnsi="Times New Roman" w:cs="Times New Roman"/>
        </w:rPr>
        <w:t>.</w:t>
      </w:r>
    </w:p>
    <w:p w14:paraId="2A49011B" w14:textId="36293826" w:rsidR="00AA610C" w:rsidRDefault="0059279D" w:rsidP="002C7D81">
      <w:pPr>
        <w:jc w:val="both"/>
        <w:rPr>
          <w:rFonts w:ascii="Times New Roman" w:hAnsi="Times New Roman" w:cs="Times New Roman"/>
        </w:rPr>
      </w:pPr>
      <w:r>
        <w:rPr>
          <w:rFonts w:ascii="Times New Roman" w:hAnsi="Times New Roman" w:cs="Times New Roman"/>
        </w:rPr>
        <w:t xml:space="preserve"> </w:t>
      </w:r>
    </w:p>
    <w:p w14:paraId="4B9B609E" w14:textId="77777777" w:rsidR="009424AF" w:rsidRDefault="00AA610C" w:rsidP="002C7D81">
      <w:pPr>
        <w:jc w:val="both"/>
        <w:rPr>
          <w:rFonts w:ascii="Times New Roman" w:hAnsi="Times New Roman" w:cs="Times New Roman"/>
        </w:rPr>
      </w:pPr>
      <w:r>
        <w:rPr>
          <w:rFonts w:ascii="Times New Roman" w:hAnsi="Times New Roman" w:cs="Times New Roman"/>
        </w:rPr>
        <w:t>The osa-miR818 family was poorly studied till now</w:t>
      </w:r>
      <w:r w:rsidRPr="00AA610C">
        <w:rPr>
          <w:rFonts w:ascii="Times New Roman" w:hAnsi="Times New Roman" w:cs="Times New Roman"/>
        </w:rPr>
        <w:t xml:space="preserve"> </w:t>
      </w:r>
      <w:r>
        <w:rPr>
          <w:rFonts w:ascii="Times New Roman" w:hAnsi="Times New Roman" w:cs="Times New Roman"/>
        </w:rPr>
        <w:t>[</w:t>
      </w:r>
      <w:r w:rsidRPr="00AA610C">
        <w:rPr>
          <w:rFonts w:ascii="Times New Roman" w:hAnsi="Times New Roman" w:cs="Times New Roman"/>
        </w:rPr>
        <w:endnoteReference w:id="42"/>
      </w:r>
      <w:r>
        <w:rPr>
          <w:rFonts w:ascii="Times New Roman" w:hAnsi="Times New Roman" w:cs="Times New Roman"/>
        </w:rPr>
        <w:t>]</w:t>
      </w:r>
      <w:r w:rsidRPr="00AA610C">
        <w:rPr>
          <w:rFonts w:ascii="Times New Roman" w:hAnsi="Times New Roman" w:cs="Times New Roman"/>
        </w:rPr>
        <w:t>, but changes of expression of osa-miR818 was detected in japonica rice infected with rice ragged stunt disease</w:t>
      </w:r>
      <w:r>
        <w:rPr>
          <w:rFonts w:ascii="Times New Roman" w:hAnsi="Times New Roman" w:cs="Times New Roman"/>
        </w:rPr>
        <w:t xml:space="preserve"> [</w:t>
      </w:r>
      <w:r w:rsidRPr="00AA610C">
        <w:rPr>
          <w:rFonts w:ascii="Times New Roman" w:hAnsi="Times New Roman" w:cs="Times New Roman"/>
        </w:rPr>
        <w:endnoteReference w:id="43"/>
      </w:r>
      <w:r>
        <w:rPr>
          <w:rFonts w:ascii="Times New Roman" w:hAnsi="Times New Roman" w:cs="Times New Roman"/>
        </w:rPr>
        <w:t>]</w:t>
      </w:r>
      <w:r w:rsidRPr="00AA610C">
        <w:rPr>
          <w:rFonts w:ascii="Times New Roman" w:hAnsi="Times New Roman" w:cs="Times New Roman"/>
        </w:rPr>
        <w:t xml:space="preserve"> and two target genes with unknown functions were examined for osa-miR818 </w:t>
      </w:r>
      <w:r w:rsidR="008415C2">
        <w:rPr>
          <w:rFonts w:ascii="Times New Roman" w:hAnsi="Times New Roman" w:cs="Times New Roman"/>
        </w:rPr>
        <w:t xml:space="preserve">by </w:t>
      </w:r>
      <w:r w:rsidR="008415C2" w:rsidRPr="008415C2">
        <w:rPr>
          <w:rFonts w:ascii="Times New Roman" w:hAnsi="Times New Roman" w:cs="Times New Roman"/>
        </w:rPr>
        <w:t>L. Y. Li</w:t>
      </w:r>
      <w:r w:rsidR="008415C2">
        <w:rPr>
          <w:rFonts w:ascii="Times New Roman" w:hAnsi="Times New Roman" w:cs="Times New Roman"/>
        </w:rPr>
        <w:t xml:space="preserve"> et al. </w:t>
      </w:r>
      <w:r>
        <w:rPr>
          <w:rFonts w:ascii="Times New Roman" w:hAnsi="Times New Roman" w:cs="Times New Roman"/>
        </w:rPr>
        <w:t>[</w:t>
      </w:r>
      <w:r w:rsidRPr="00AA610C">
        <w:rPr>
          <w:rFonts w:ascii="Times New Roman" w:hAnsi="Times New Roman" w:cs="Times New Roman"/>
        </w:rPr>
        <w:endnoteReference w:id="44"/>
      </w:r>
      <w:r>
        <w:rPr>
          <w:rFonts w:ascii="Times New Roman" w:hAnsi="Times New Roman" w:cs="Times New Roman"/>
        </w:rPr>
        <w:t>]</w:t>
      </w:r>
      <w:r w:rsidRPr="00AA610C">
        <w:rPr>
          <w:rFonts w:ascii="Times New Roman" w:hAnsi="Times New Roman" w:cs="Times New Roman"/>
        </w:rPr>
        <w:t>.</w:t>
      </w:r>
      <w:r>
        <w:rPr>
          <w:rFonts w:ascii="Times New Roman" w:hAnsi="Times New Roman" w:cs="Times New Roman"/>
        </w:rPr>
        <w:t xml:space="preserve"> And the SNP analysis</w:t>
      </w:r>
      <w:r w:rsidR="00097BF5">
        <w:rPr>
          <w:rFonts w:ascii="Times New Roman" w:hAnsi="Times New Roman" w:cs="Times New Roman"/>
        </w:rPr>
        <w:t xml:space="preserve"> in this study</w:t>
      </w:r>
      <w:r>
        <w:rPr>
          <w:rFonts w:ascii="Times New Roman" w:hAnsi="Times New Roman" w:cs="Times New Roman"/>
        </w:rPr>
        <w:t xml:space="preserve"> of </w:t>
      </w:r>
      <w:r w:rsidR="00BB57F2">
        <w:rPr>
          <w:rFonts w:ascii="Times New Roman" w:hAnsi="Times New Roman" w:cs="Times New Roman"/>
        </w:rPr>
        <w:t>all conserved miRNA:target interaction pairs</w:t>
      </w:r>
      <w:r w:rsidR="006B4F6A">
        <w:rPr>
          <w:rFonts w:ascii="Times New Roman" w:hAnsi="Times New Roman" w:cs="Times New Roman"/>
        </w:rPr>
        <w:t xml:space="preserve"> also found </w:t>
      </w:r>
      <w:r w:rsidR="00053321">
        <w:rPr>
          <w:rFonts w:ascii="Times New Roman" w:hAnsi="Times New Roman" w:cs="Times New Roman"/>
        </w:rPr>
        <w:t xml:space="preserve">290 </w:t>
      </w:r>
      <w:r w:rsidR="008415C2">
        <w:rPr>
          <w:rFonts w:ascii="Times New Roman" w:hAnsi="Times New Roman" w:cs="Times New Roman"/>
        </w:rPr>
        <w:t>out of 313</w:t>
      </w:r>
      <w:r w:rsidR="00053321">
        <w:rPr>
          <w:rFonts w:ascii="Times New Roman" w:hAnsi="Times New Roman" w:cs="Times New Roman"/>
        </w:rPr>
        <w:t xml:space="preserve"> interaction pairs carrying more than 5 SNPs</w:t>
      </w:r>
      <w:r w:rsidR="008415C2">
        <w:rPr>
          <w:rFonts w:ascii="Times New Roman" w:hAnsi="Times New Roman" w:cs="Times New Roman"/>
        </w:rPr>
        <w:t>,</w:t>
      </w:r>
      <w:r w:rsidR="00053321">
        <w:rPr>
          <w:rFonts w:ascii="Times New Roman" w:hAnsi="Times New Roman" w:cs="Times New Roman"/>
        </w:rPr>
        <w:t xml:space="preserve"> fell in the osa-miR818 family</w:t>
      </w:r>
      <w:r w:rsidR="006B4F6A">
        <w:rPr>
          <w:rFonts w:ascii="Times New Roman" w:hAnsi="Times New Roman" w:cs="Times New Roman"/>
        </w:rPr>
        <w:t xml:space="preserve">. The </w:t>
      </w:r>
      <w:r w:rsidR="002933C9">
        <w:rPr>
          <w:rFonts w:ascii="Times New Roman" w:hAnsi="Times New Roman" w:cs="Times New Roman"/>
        </w:rPr>
        <w:t>big number of SNPs</w:t>
      </w:r>
      <w:r w:rsidR="008415C2">
        <w:rPr>
          <w:rFonts w:ascii="Times New Roman" w:hAnsi="Times New Roman" w:cs="Times New Roman"/>
        </w:rPr>
        <w:t xml:space="preserve"> of interaction pairs of this family</w:t>
      </w:r>
      <w:r w:rsidR="002933C9">
        <w:rPr>
          <w:rFonts w:ascii="Times New Roman" w:hAnsi="Times New Roman" w:cs="Times New Roman"/>
        </w:rPr>
        <w:t xml:space="preserve"> implies that the selection pressure on the miRNA as well as binding sites is relatively small and would allow the random mutation on both sequences and furthermore produce the complementarity </w:t>
      </w:r>
      <w:r w:rsidR="008415C2">
        <w:rPr>
          <w:rFonts w:ascii="Times New Roman" w:hAnsi="Times New Roman" w:cs="Times New Roman"/>
        </w:rPr>
        <w:t>recovery phenomenon.</w:t>
      </w:r>
    </w:p>
    <w:p w14:paraId="3B9E4C97" w14:textId="5A46A485" w:rsidR="00DA4E65" w:rsidRDefault="00DA4E65" w:rsidP="002C7D81">
      <w:pPr>
        <w:jc w:val="both"/>
        <w:rPr>
          <w:rFonts w:ascii="Times New Roman" w:hAnsi="Times New Roman" w:cs="Times New Roman"/>
        </w:rPr>
      </w:pPr>
    </w:p>
    <w:p w14:paraId="2A054047" w14:textId="1B0DC653" w:rsidR="00AA610C" w:rsidRDefault="008415C2" w:rsidP="002C7D81">
      <w:pPr>
        <w:jc w:val="both"/>
        <w:rPr>
          <w:rFonts w:ascii="Times New Roman" w:hAnsi="Times New Roman" w:cs="Times New Roman"/>
        </w:rPr>
      </w:pPr>
      <w:r>
        <w:rPr>
          <w:rFonts w:ascii="Times New Roman" w:hAnsi="Times New Roman" w:cs="Times New Roman"/>
        </w:rPr>
        <w:t xml:space="preserve">But among the complementarity recovery interaction pairs, there were </w:t>
      </w:r>
      <w:r w:rsidR="000B06C4">
        <w:rPr>
          <w:rFonts w:ascii="Times New Roman" w:hAnsi="Times New Roman" w:cs="Times New Roman"/>
        </w:rPr>
        <w:t>two</w:t>
      </w:r>
      <w:r>
        <w:rPr>
          <w:rFonts w:ascii="Times New Roman" w:hAnsi="Times New Roman" w:cs="Times New Roman"/>
        </w:rPr>
        <w:t xml:space="preserve"> of them carrying only four SNPs and through mathematical calculation</w:t>
      </w:r>
      <w:r w:rsidR="00B52855">
        <w:rPr>
          <w:rFonts w:ascii="Times New Roman" w:hAnsi="Times New Roman" w:cs="Times New Roman"/>
        </w:rPr>
        <w:t>,</w:t>
      </w:r>
      <w:r>
        <w:rPr>
          <w:rFonts w:ascii="Times New Roman" w:hAnsi="Times New Roman" w:cs="Times New Roman"/>
        </w:rPr>
        <w:t xml:space="preserve"> </w:t>
      </w:r>
      <w:r w:rsidR="007C5ECF">
        <w:rPr>
          <w:rFonts w:ascii="Times New Roman" w:hAnsi="Times New Roman" w:cs="Times New Roman"/>
        </w:rPr>
        <w:t>the possibility of complementarity recovery phenomenon was about 3.1%</w:t>
      </w:r>
      <w:r w:rsidR="00365A14">
        <w:rPr>
          <w:rFonts w:ascii="Times New Roman" w:hAnsi="Times New Roman" w:cs="Times New Roman"/>
        </w:rPr>
        <w:t xml:space="preserve"> with only 4 SNPs</w:t>
      </w:r>
      <w:r w:rsidR="001C55C1">
        <w:rPr>
          <w:rFonts w:ascii="Times New Roman" w:hAnsi="Times New Roman" w:cs="Times New Roman"/>
        </w:rPr>
        <w:t xml:space="preserve">. </w:t>
      </w:r>
      <w:r w:rsidR="00D01BA7">
        <w:rPr>
          <w:rFonts w:ascii="Times New Roman" w:hAnsi="Times New Roman" w:cs="Times New Roman"/>
        </w:rPr>
        <w:t>Complementarity recovery in both</w:t>
      </w:r>
      <w:r w:rsidR="001C55C1">
        <w:rPr>
          <w:rFonts w:ascii="Times New Roman" w:hAnsi="Times New Roman" w:cs="Times New Roman"/>
        </w:rPr>
        <w:t xml:space="preserve"> cases happened at position 5 </w:t>
      </w:r>
      <w:r w:rsidR="00535A3C">
        <w:rPr>
          <w:rFonts w:ascii="Times New Roman" w:hAnsi="Times New Roman" w:cs="Times New Roman"/>
        </w:rPr>
        <w:t xml:space="preserve">at both sequences </w:t>
      </w:r>
      <w:r w:rsidR="001C55C1">
        <w:rPr>
          <w:rFonts w:ascii="Times New Roman" w:hAnsi="Times New Roman" w:cs="Times New Roman"/>
        </w:rPr>
        <w:t xml:space="preserve">with </w:t>
      </w:r>
      <w:r w:rsidR="00535A3C">
        <w:rPr>
          <w:rFonts w:ascii="Times New Roman" w:hAnsi="Times New Roman" w:cs="Times New Roman"/>
        </w:rPr>
        <w:t xml:space="preserve">double </w:t>
      </w:r>
      <w:r w:rsidR="001C55C1">
        <w:rPr>
          <w:rFonts w:ascii="Times New Roman" w:hAnsi="Times New Roman" w:cs="Times New Roman"/>
        </w:rPr>
        <w:t>mutation</w:t>
      </w:r>
      <w:r w:rsidR="00535A3C">
        <w:rPr>
          <w:rFonts w:ascii="Times New Roman" w:hAnsi="Times New Roman" w:cs="Times New Roman"/>
        </w:rPr>
        <w:t>s</w:t>
      </w:r>
      <w:r w:rsidR="001C55C1">
        <w:rPr>
          <w:rFonts w:ascii="Times New Roman" w:hAnsi="Times New Roman" w:cs="Times New Roman"/>
        </w:rPr>
        <w:t xml:space="preserve"> </w:t>
      </w:r>
      <w:r w:rsidR="00535A3C">
        <w:rPr>
          <w:rFonts w:ascii="Times New Roman" w:hAnsi="Times New Roman" w:cs="Times New Roman"/>
        </w:rPr>
        <w:t>from</w:t>
      </w:r>
      <w:r w:rsidR="001C55C1">
        <w:rPr>
          <w:rFonts w:ascii="Times New Roman" w:hAnsi="Times New Roman" w:cs="Times New Roman"/>
        </w:rPr>
        <w:t xml:space="preserve"> CG to UA (Fig. 9). </w:t>
      </w:r>
      <w:r w:rsidR="000B06C4">
        <w:rPr>
          <w:rFonts w:ascii="Times New Roman" w:hAnsi="Times New Roman" w:cs="Times New Roman"/>
        </w:rPr>
        <w:t xml:space="preserve">Closer examining of both cases found there were other rice cultivars with only </w:t>
      </w:r>
      <w:r w:rsidR="00535A3C">
        <w:rPr>
          <w:rFonts w:ascii="Times New Roman" w:hAnsi="Times New Roman" w:cs="Times New Roman"/>
        </w:rPr>
        <w:t xml:space="preserve">single mutation from CG to CA and </w:t>
      </w:r>
      <w:r w:rsidR="00D01BA7">
        <w:rPr>
          <w:rFonts w:ascii="Times New Roman" w:hAnsi="Times New Roman" w:cs="Times New Roman"/>
        </w:rPr>
        <w:t>from CG to UG</w:t>
      </w:r>
      <w:r w:rsidR="00535A3C">
        <w:rPr>
          <w:rFonts w:ascii="Times New Roman" w:hAnsi="Times New Roman" w:cs="Times New Roman"/>
        </w:rPr>
        <w:t>.</w:t>
      </w:r>
      <w:r w:rsidR="00D01BA7">
        <w:rPr>
          <w:rFonts w:ascii="Times New Roman" w:hAnsi="Times New Roman" w:cs="Times New Roman"/>
        </w:rPr>
        <w:t xml:space="preserve"> And a possible explanation of this phenomenon would be that during the evolution of rice miRNA and its target, for some rice cultivars, constraint of complementarity became looser and allowed the mismatch at position 5. So, the single mutation could happen at this position, but afterward, the constraint arose again and forced the miRNA:target interaction pair to become pairing again at this position.</w:t>
      </w:r>
    </w:p>
    <w:p w14:paraId="01D763A2" w14:textId="77777777" w:rsidR="00445ED0" w:rsidRDefault="00445ED0" w:rsidP="002C7D81">
      <w:pPr>
        <w:ind w:firstLine="227"/>
        <w:jc w:val="both"/>
        <w:rPr>
          <w:rFonts w:ascii="Times New Roman" w:hAnsi="Times New Roman" w:cs="Times New Roman"/>
        </w:rPr>
      </w:pPr>
    </w:p>
    <w:p w14:paraId="77137A26" w14:textId="4A5A2B59" w:rsidR="002959CE" w:rsidRDefault="00535A3C" w:rsidP="002C7D81">
      <w:pPr>
        <w:jc w:val="both"/>
        <w:rPr>
          <w:rFonts w:ascii="Times New Roman" w:hAnsi="Times New Roman" w:cs="Times New Roman"/>
        </w:rPr>
      </w:pPr>
      <w:r>
        <w:rPr>
          <w:rFonts w:ascii="Times New Roman" w:hAnsi="Times New Roman" w:cs="Times New Roman"/>
          <w:noProof/>
        </w:rPr>
        <w:drawing>
          <wp:inline distT="0" distB="0" distL="0" distR="0" wp14:anchorId="600930AF" wp14:editId="5D8AE918">
            <wp:extent cx="2983159" cy="2616200"/>
            <wp:effectExtent l="0" t="0" r="0" b="0"/>
            <wp:docPr id="11" name="Picture 11" descr="../../../../Desktop/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0827" cy="2631695"/>
                    </a:xfrm>
                    <a:prstGeom prst="rect">
                      <a:avLst/>
                    </a:prstGeom>
                    <a:noFill/>
                    <a:ln>
                      <a:noFill/>
                    </a:ln>
                  </pic:spPr>
                </pic:pic>
              </a:graphicData>
            </a:graphic>
          </wp:inline>
        </w:drawing>
      </w:r>
    </w:p>
    <w:p w14:paraId="4141F16D" w14:textId="143FC586" w:rsidR="002959CE" w:rsidRPr="00980821" w:rsidRDefault="002959CE" w:rsidP="002C7D81">
      <w:pPr>
        <w:jc w:val="both"/>
        <w:rPr>
          <w:rFonts w:ascii="Times New Roman" w:hAnsi="Times New Roman" w:cs="Times New Roman"/>
          <w:b/>
        </w:rPr>
      </w:pPr>
      <w:r>
        <w:rPr>
          <w:rFonts w:ascii="Times New Roman" w:hAnsi="Times New Roman" w:cs="Times New Roman"/>
          <w:b/>
        </w:rPr>
        <w:t>Fig 9</w:t>
      </w:r>
      <w:r w:rsidRPr="00980821">
        <w:rPr>
          <w:rFonts w:ascii="Times New Roman" w:hAnsi="Times New Roman" w:cs="Times New Roman"/>
          <w:b/>
        </w:rPr>
        <w:t xml:space="preserve">. </w:t>
      </w:r>
      <w:r w:rsidR="000B06C4">
        <w:rPr>
          <w:rFonts w:ascii="Times New Roman" w:hAnsi="Times New Roman" w:cs="Times New Roman"/>
          <w:b/>
        </w:rPr>
        <w:t>C</w:t>
      </w:r>
      <w:r>
        <w:rPr>
          <w:rFonts w:ascii="Times New Roman" w:hAnsi="Times New Roman" w:cs="Times New Roman"/>
          <w:b/>
        </w:rPr>
        <w:t xml:space="preserve">omplementarity </w:t>
      </w:r>
      <w:r w:rsidR="000B06C4">
        <w:rPr>
          <w:rFonts w:ascii="Times New Roman" w:hAnsi="Times New Roman" w:cs="Times New Roman"/>
          <w:b/>
        </w:rPr>
        <w:t>recovery patterns</w:t>
      </w:r>
    </w:p>
    <w:p w14:paraId="19D7B28C" w14:textId="49C95E38" w:rsidR="002959CE" w:rsidRPr="0079057E" w:rsidRDefault="002959CE" w:rsidP="002C7D81">
      <w:pPr>
        <w:jc w:val="both"/>
        <w:rPr>
          <w:rFonts w:ascii="Times New Roman" w:hAnsi="Times New Roman" w:cs="Times New Roman"/>
          <w:i/>
        </w:rPr>
      </w:pPr>
      <w:r w:rsidRPr="0079057E">
        <w:rPr>
          <w:rFonts w:ascii="Times New Roman" w:hAnsi="Times New Roman" w:cs="Times New Roman"/>
          <w:i/>
        </w:rPr>
        <w:t>In the complementarity pattern, a vertical bar would be placed denoting match, a blank denotes mismatch</w:t>
      </w:r>
      <w:r w:rsidR="000B06C4" w:rsidRPr="0079057E">
        <w:rPr>
          <w:rFonts w:ascii="Times New Roman" w:hAnsi="Times New Roman" w:cs="Times New Roman"/>
          <w:i/>
        </w:rPr>
        <w:t>.</w:t>
      </w:r>
    </w:p>
    <w:p w14:paraId="02E9776F" w14:textId="77777777" w:rsidR="002959CE" w:rsidRDefault="002959CE" w:rsidP="002C7D81">
      <w:pPr>
        <w:jc w:val="both"/>
        <w:rPr>
          <w:rFonts w:ascii="Times New Roman" w:hAnsi="Times New Roman" w:cs="Times New Roman"/>
        </w:rPr>
      </w:pPr>
    </w:p>
    <w:p w14:paraId="5197973E" w14:textId="77777777" w:rsidR="002959CE" w:rsidRPr="00B26CA1" w:rsidRDefault="002959CE" w:rsidP="002C7D81">
      <w:pPr>
        <w:jc w:val="both"/>
        <w:outlineLvl w:val="0"/>
        <w:rPr>
          <w:rFonts w:ascii="Times New Roman" w:hAnsi="Times New Roman" w:cs="Times New Roman"/>
          <w:b/>
          <w:sz w:val="32"/>
        </w:rPr>
      </w:pPr>
      <w:r w:rsidRPr="004A24F5">
        <w:rPr>
          <w:rFonts w:ascii="Times New Roman" w:hAnsi="Times New Roman" w:cs="Times New Roman"/>
          <w:b/>
          <w:sz w:val="32"/>
        </w:rPr>
        <w:t>Changes to conserved miRNA:target complementarity brought by SNPs didn’t lead to distinct phenotypical changes</w:t>
      </w:r>
    </w:p>
    <w:p w14:paraId="3F920F06" w14:textId="77777777" w:rsidR="002959CE" w:rsidRPr="00B26CA1" w:rsidRDefault="002959CE" w:rsidP="002C7D81">
      <w:pPr>
        <w:jc w:val="both"/>
        <w:rPr>
          <w:rFonts w:ascii="Times New Roman" w:hAnsi="Times New Roman" w:cs="Times New Roman"/>
        </w:rPr>
      </w:pPr>
    </w:p>
    <w:p w14:paraId="6157406E" w14:textId="43433224" w:rsidR="002959CE" w:rsidRDefault="002959CE" w:rsidP="002C7D81">
      <w:pPr>
        <w:jc w:val="both"/>
        <w:rPr>
          <w:rFonts w:ascii="Times New Roman" w:hAnsi="Times New Roman" w:cs="Times New Roman"/>
        </w:rPr>
      </w:pPr>
      <w:r>
        <w:rPr>
          <w:rFonts w:ascii="Times New Roman" w:hAnsi="Times New Roman" w:cs="Times New Roman"/>
        </w:rPr>
        <w:lastRenderedPageBreak/>
        <w:t xml:space="preserve">Previous studies have found variations of miRNA-mediated regulation caused by SNP can have huge impact on agronomic phenotypes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_Ref471908000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21</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22</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Considering the functional redundancy of plant miRNAs that members of miRNA families share similar sequences and are often predicted to target the same or overlapping sets of genes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5"/>
      </w:r>
      <w:r w:rsidR="002B3650" w:rsidRP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46"/>
      </w:r>
      <w:r w:rsidR="00295C3C">
        <w:rPr>
          <w:rFonts w:ascii="Times New Roman" w:hAnsi="Times New Roman" w:cs="Times New Roman"/>
        </w:rPr>
        <w:t>]</w:t>
      </w:r>
      <w:r>
        <w:rPr>
          <w:rFonts w:ascii="Times New Roman" w:hAnsi="Times New Roman" w:cs="Times New Roman"/>
        </w:rPr>
        <w:t>, we mainly focus on SNPs on miRNA binding sites of target genes rather than SNPs on mature miRNAs, whose influence on the outcome of miRNA regulation might be buffered by functional redundancy. Finally, 7 target genes of conserved miRNAs were found to carry SNPs on them. Apart from the complementarity pattern of miRNA:target, target accessibility to the miRNAs has also been identified as an important factor that are involved in target recognitio</w:t>
      </w:r>
      <w:r w:rsidR="00755949">
        <w:rPr>
          <w:rFonts w:ascii="Times New Roman" w:hAnsi="Times New Roman" w:cs="Times New Roman"/>
        </w:rPr>
        <w:t xml:space="preserve">n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47"/>
      </w:r>
      <w:r w:rsidR="00295C3C">
        <w:rPr>
          <w:rFonts w:ascii="Times New Roman" w:hAnsi="Times New Roman" w:cs="Times New Roman"/>
        </w:rPr>
        <w:t>]</w:t>
      </w:r>
      <w:r>
        <w:rPr>
          <w:rFonts w:ascii="Times New Roman" w:hAnsi="Times New Roman" w:cs="Times New Roman"/>
        </w:rPr>
        <w:t>. In order to evaluate the potential influences these SNPs could bring to the miRNA regulation, we mapped the SNPs to the miRNA binding site positions in the positional order of 5’-3’ on mature miRNAs, as well as the changes of total free energy of binding after the mutations caused by SNPs (Table 1, Fig 10).</w:t>
      </w:r>
    </w:p>
    <w:p w14:paraId="6B4FA156" w14:textId="77777777" w:rsidR="002959CE" w:rsidRPr="00B26CA1" w:rsidRDefault="002959CE" w:rsidP="002C7D81">
      <w:pPr>
        <w:jc w:val="both"/>
        <w:rPr>
          <w:rFonts w:ascii="Times New Roman" w:hAnsi="Times New Roman" w:cs="Times New Roman"/>
        </w:rPr>
      </w:pPr>
    </w:p>
    <w:p w14:paraId="17632679" w14:textId="77777777" w:rsidR="002959CE" w:rsidRDefault="002959CE" w:rsidP="002C7D81">
      <w:pPr>
        <w:jc w:val="both"/>
        <w:rPr>
          <w:rFonts w:ascii="Times New Roman" w:hAnsi="Times New Roman" w:cs="Times New Roman"/>
        </w:rPr>
      </w:pPr>
    </w:p>
    <w:tbl>
      <w:tblPr>
        <w:tblW w:w="9443" w:type="dxa"/>
        <w:tblLook w:val="04A0" w:firstRow="1" w:lastRow="0" w:firstColumn="1" w:lastColumn="0" w:noHBand="0" w:noVBand="1"/>
      </w:tblPr>
      <w:tblGrid>
        <w:gridCol w:w="1935"/>
        <w:gridCol w:w="1454"/>
        <w:gridCol w:w="1139"/>
        <w:gridCol w:w="988"/>
        <w:gridCol w:w="1189"/>
        <w:gridCol w:w="1347"/>
        <w:gridCol w:w="1391"/>
      </w:tblGrid>
      <w:tr w:rsidR="00AB0623" w:rsidRPr="00AB0623" w14:paraId="30114C5F" w14:textId="77777777" w:rsidTr="006D1434">
        <w:trPr>
          <w:trHeight w:val="263"/>
        </w:trPr>
        <w:tc>
          <w:tcPr>
            <w:tcW w:w="8052" w:type="dxa"/>
            <w:gridSpan w:val="6"/>
            <w:tcBorders>
              <w:top w:val="nil"/>
              <w:left w:val="nil"/>
              <w:bottom w:val="single" w:sz="4" w:space="0" w:color="auto"/>
              <w:right w:val="nil"/>
            </w:tcBorders>
            <w:shd w:val="clear" w:color="auto" w:fill="auto"/>
            <w:vAlign w:val="bottom"/>
            <w:hideMark/>
          </w:tcPr>
          <w:p w14:paraId="51FB5C22" w14:textId="77777777" w:rsidR="00AB0623" w:rsidRPr="00AB0623" w:rsidRDefault="00AB0623" w:rsidP="002C7D81">
            <w:pPr>
              <w:jc w:val="both"/>
              <w:rPr>
                <w:rFonts w:ascii="Times New Roman" w:eastAsia="Times New Roman" w:hAnsi="Times New Roman" w:cs="Times New Roman"/>
                <w:b/>
                <w:bCs/>
                <w:color w:val="000000"/>
              </w:rPr>
            </w:pPr>
            <w:r w:rsidRPr="00AB0623">
              <w:rPr>
                <w:rFonts w:ascii="Times New Roman" w:eastAsia="Times New Roman" w:hAnsi="Times New Roman" w:cs="Times New Roman"/>
                <w:b/>
                <w:bCs/>
                <w:color w:val="000000"/>
              </w:rPr>
              <w:t>Table 1. Summary of target genes carrying SNPs on the binding site</w:t>
            </w:r>
          </w:p>
        </w:tc>
        <w:tc>
          <w:tcPr>
            <w:tcW w:w="1391" w:type="dxa"/>
            <w:tcBorders>
              <w:top w:val="nil"/>
              <w:left w:val="nil"/>
              <w:bottom w:val="nil"/>
              <w:right w:val="nil"/>
            </w:tcBorders>
            <w:shd w:val="clear" w:color="auto" w:fill="auto"/>
            <w:vAlign w:val="bottom"/>
            <w:hideMark/>
          </w:tcPr>
          <w:p w14:paraId="330A5FFD" w14:textId="77777777" w:rsidR="00AB0623" w:rsidRPr="00AB0623" w:rsidRDefault="00AB0623" w:rsidP="002C7D81">
            <w:pPr>
              <w:jc w:val="both"/>
              <w:rPr>
                <w:rFonts w:ascii="Times New Roman" w:eastAsia="Times New Roman" w:hAnsi="Times New Roman" w:cs="Times New Roman"/>
                <w:b/>
                <w:bCs/>
                <w:color w:val="000000"/>
              </w:rPr>
            </w:pPr>
          </w:p>
        </w:tc>
      </w:tr>
      <w:tr w:rsidR="00325356" w:rsidRPr="00AB0623" w14:paraId="26D7FFE7" w14:textId="77777777" w:rsidTr="006D1434">
        <w:trPr>
          <w:trHeight w:val="1070"/>
        </w:trPr>
        <w:tc>
          <w:tcPr>
            <w:tcW w:w="1935" w:type="dxa"/>
            <w:tcBorders>
              <w:top w:val="nil"/>
              <w:left w:val="nil"/>
              <w:bottom w:val="single" w:sz="4" w:space="0" w:color="auto"/>
              <w:right w:val="nil"/>
            </w:tcBorders>
            <w:shd w:val="clear" w:color="auto" w:fill="auto"/>
            <w:vAlign w:val="center"/>
            <w:hideMark/>
          </w:tcPr>
          <w:p w14:paraId="22AB9BB9" w14:textId="77777777" w:rsidR="00AB0623" w:rsidRPr="00AB0623" w:rsidRDefault="00AB0623" w:rsidP="002C7D81">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locus</w:t>
            </w:r>
          </w:p>
        </w:tc>
        <w:tc>
          <w:tcPr>
            <w:tcW w:w="1454" w:type="dxa"/>
            <w:tcBorders>
              <w:top w:val="nil"/>
              <w:left w:val="nil"/>
              <w:bottom w:val="single" w:sz="4" w:space="0" w:color="auto"/>
              <w:right w:val="nil"/>
            </w:tcBorders>
            <w:shd w:val="clear" w:color="auto" w:fill="auto"/>
            <w:vAlign w:val="center"/>
            <w:hideMark/>
          </w:tcPr>
          <w:p w14:paraId="2C81DF6D" w14:textId="77777777" w:rsidR="00AB0623" w:rsidRPr="00AB0623" w:rsidRDefault="00AB0623" w:rsidP="002C7D81">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SNP id</w:t>
            </w:r>
          </w:p>
        </w:tc>
        <w:tc>
          <w:tcPr>
            <w:tcW w:w="1139" w:type="dxa"/>
            <w:tcBorders>
              <w:top w:val="nil"/>
              <w:left w:val="nil"/>
              <w:bottom w:val="single" w:sz="4" w:space="0" w:color="auto"/>
              <w:right w:val="nil"/>
            </w:tcBorders>
            <w:shd w:val="clear" w:color="auto" w:fill="auto"/>
            <w:vAlign w:val="center"/>
            <w:hideMark/>
          </w:tcPr>
          <w:p w14:paraId="0D651C90" w14:textId="77777777" w:rsidR="00AB0623" w:rsidRPr="00AB0623" w:rsidRDefault="00AB0623" w:rsidP="002C7D81">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Predicted targeting miRNA family</w:t>
            </w:r>
          </w:p>
        </w:tc>
        <w:tc>
          <w:tcPr>
            <w:tcW w:w="988" w:type="dxa"/>
            <w:tcBorders>
              <w:top w:val="nil"/>
              <w:left w:val="nil"/>
              <w:bottom w:val="single" w:sz="4" w:space="0" w:color="auto"/>
              <w:right w:val="nil"/>
            </w:tcBorders>
            <w:shd w:val="clear" w:color="auto" w:fill="auto"/>
            <w:vAlign w:val="center"/>
            <w:hideMark/>
          </w:tcPr>
          <w:p w14:paraId="7B056A1F" w14:textId="77777777" w:rsidR="00AB0623" w:rsidRPr="00AB0623" w:rsidRDefault="00AB0623" w:rsidP="002C7D81">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Position on miRNA binding site</w:t>
            </w:r>
          </w:p>
        </w:tc>
        <w:tc>
          <w:tcPr>
            <w:tcW w:w="1189" w:type="dxa"/>
            <w:tcBorders>
              <w:top w:val="nil"/>
              <w:left w:val="nil"/>
              <w:bottom w:val="single" w:sz="4" w:space="0" w:color="auto"/>
              <w:right w:val="nil"/>
            </w:tcBorders>
            <w:shd w:val="clear" w:color="auto" w:fill="auto"/>
            <w:vAlign w:val="center"/>
            <w:hideMark/>
          </w:tcPr>
          <w:p w14:paraId="19C50EBE" w14:textId="77777777" w:rsidR="00AB0623" w:rsidRPr="00AB0623" w:rsidRDefault="00AB0623" w:rsidP="002C7D81">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Average changes of free energy of binding (kcal/mol)</w:t>
            </w:r>
          </w:p>
        </w:tc>
        <w:tc>
          <w:tcPr>
            <w:tcW w:w="1347" w:type="dxa"/>
            <w:tcBorders>
              <w:top w:val="nil"/>
              <w:left w:val="nil"/>
              <w:bottom w:val="single" w:sz="4" w:space="0" w:color="auto"/>
              <w:right w:val="nil"/>
            </w:tcBorders>
            <w:shd w:val="clear" w:color="auto" w:fill="auto"/>
            <w:vAlign w:val="center"/>
            <w:hideMark/>
          </w:tcPr>
          <w:p w14:paraId="37D33CA8" w14:textId="77777777" w:rsidR="00AB0623" w:rsidRPr="00AB0623" w:rsidRDefault="00AB0623" w:rsidP="002C7D81">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name</w:t>
            </w:r>
          </w:p>
        </w:tc>
        <w:tc>
          <w:tcPr>
            <w:tcW w:w="1391" w:type="dxa"/>
            <w:tcBorders>
              <w:top w:val="single" w:sz="4" w:space="0" w:color="auto"/>
              <w:left w:val="nil"/>
              <w:bottom w:val="single" w:sz="4" w:space="0" w:color="auto"/>
              <w:right w:val="nil"/>
            </w:tcBorders>
            <w:shd w:val="clear" w:color="auto" w:fill="auto"/>
            <w:vAlign w:val="center"/>
            <w:hideMark/>
          </w:tcPr>
          <w:p w14:paraId="3DCAC442" w14:textId="77777777" w:rsidR="00AB0623" w:rsidRPr="00AB0623" w:rsidRDefault="00AB0623" w:rsidP="002C7D81">
            <w:pPr>
              <w:jc w:val="both"/>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Effect on proteins</w:t>
            </w:r>
          </w:p>
        </w:tc>
      </w:tr>
      <w:tr w:rsidR="00325356" w:rsidRPr="00AB0623" w14:paraId="54C3FE65" w14:textId="77777777" w:rsidTr="006D1434">
        <w:trPr>
          <w:trHeight w:val="263"/>
        </w:trPr>
        <w:tc>
          <w:tcPr>
            <w:tcW w:w="1935" w:type="dxa"/>
            <w:tcBorders>
              <w:top w:val="nil"/>
              <w:left w:val="nil"/>
              <w:bottom w:val="nil"/>
              <w:right w:val="nil"/>
            </w:tcBorders>
            <w:shd w:val="clear" w:color="auto" w:fill="auto"/>
            <w:vAlign w:val="center"/>
            <w:hideMark/>
          </w:tcPr>
          <w:p w14:paraId="47811849"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LOC_Os12g41860</w:t>
            </w:r>
          </w:p>
        </w:tc>
        <w:tc>
          <w:tcPr>
            <w:tcW w:w="1454" w:type="dxa"/>
            <w:tcBorders>
              <w:top w:val="nil"/>
              <w:left w:val="nil"/>
              <w:bottom w:val="nil"/>
              <w:right w:val="nil"/>
            </w:tcBorders>
            <w:shd w:val="clear" w:color="auto" w:fill="auto"/>
            <w:vAlign w:val="center"/>
            <w:hideMark/>
          </w:tcPr>
          <w:p w14:paraId="3E8D7A6B"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11225924993</w:t>
            </w:r>
          </w:p>
        </w:tc>
        <w:tc>
          <w:tcPr>
            <w:tcW w:w="1139" w:type="dxa"/>
            <w:tcBorders>
              <w:top w:val="nil"/>
              <w:left w:val="nil"/>
              <w:bottom w:val="nil"/>
              <w:right w:val="nil"/>
            </w:tcBorders>
            <w:shd w:val="clear" w:color="auto" w:fill="auto"/>
            <w:vAlign w:val="center"/>
            <w:hideMark/>
          </w:tcPr>
          <w:p w14:paraId="549E22CD"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osa-miR166</w:t>
            </w:r>
          </w:p>
        </w:tc>
        <w:tc>
          <w:tcPr>
            <w:tcW w:w="988" w:type="dxa"/>
            <w:tcBorders>
              <w:top w:val="nil"/>
              <w:left w:val="nil"/>
              <w:bottom w:val="nil"/>
              <w:right w:val="nil"/>
            </w:tcBorders>
            <w:shd w:val="clear" w:color="auto" w:fill="auto"/>
            <w:vAlign w:val="center"/>
            <w:hideMark/>
          </w:tcPr>
          <w:p w14:paraId="51A9FAB2"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w:t>
            </w:r>
          </w:p>
        </w:tc>
        <w:tc>
          <w:tcPr>
            <w:tcW w:w="1189" w:type="dxa"/>
            <w:tcBorders>
              <w:top w:val="nil"/>
              <w:left w:val="nil"/>
              <w:bottom w:val="nil"/>
              <w:right w:val="nil"/>
            </w:tcBorders>
            <w:shd w:val="clear" w:color="auto" w:fill="auto"/>
            <w:vAlign w:val="center"/>
            <w:hideMark/>
          </w:tcPr>
          <w:p w14:paraId="010371E8"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2.116</w:t>
            </w:r>
          </w:p>
        </w:tc>
        <w:tc>
          <w:tcPr>
            <w:tcW w:w="1347" w:type="dxa"/>
            <w:tcBorders>
              <w:top w:val="nil"/>
              <w:left w:val="nil"/>
              <w:bottom w:val="nil"/>
              <w:right w:val="nil"/>
            </w:tcBorders>
            <w:shd w:val="clear" w:color="auto" w:fill="auto"/>
            <w:vAlign w:val="center"/>
            <w:hideMark/>
          </w:tcPr>
          <w:p w14:paraId="7C3592B1"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OSHB3</w:t>
            </w:r>
          </w:p>
        </w:tc>
        <w:tc>
          <w:tcPr>
            <w:tcW w:w="1391" w:type="dxa"/>
            <w:tcBorders>
              <w:top w:val="nil"/>
              <w:left w:val="nil"/>
              <w:bottom w:val="nil"/>
              <w:right w:val="nil"/>
            </w:tcBorders>
            <w:shd w:val="clear" w:color="auto" w:fill="auto"/>
            <w:vAlign w:val="center"/>
            <w:hideMark/>
          </w:tcPr>
          <w:p w14:paraId="2E498019"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08620F53" w14:textId="77777777" w:rsidTr="006D1434">
        <w:trPr>
          <w:trHeight w:val="263"/>
        </w:trPr>
        <w:tc>
          <w:tcPr>
            <w:tcW w:w="1935" w:type="dxa"/>
            <w:tcBorders>
              <w:top w:val="nil"/>
              <w:left w:val="nil"/>
              <w:bottom w:val="nil"/>
              <w:right w:val="nil"/>
            </w:tcBorders>
            <w:shd w:val="clear" w:color="auto" w:fill="auto"/>
            <w:vAlign w:val="center"/>
            <w:hideMark/>
          </w:tcPr>
          <w:p w14:paraId="7E03552F"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LOC_Os12g41680</w:t>
            </w:r>
          </w:p>
        </w:tc>
        <w:tc>
          <w:tcPr>
            <w:tcW w:w="1454" w:type="dxa"/>
            <w:tcBorders>
              <w:top w:val="nil"/>
              <w:left w:val="nil"/>
              <w:bottom w:val="nil"/>
              <w:right w:val="nil"/>
            </w:tcBorders>
            <w:shd w:val="clear" w:color="auto" w:fill="auto"/>
            <w:vAlign w:val="center"/>
            <w:hideMark/>
          </w:tcPr>
          <w:p w14:paraId="60E7ECE0"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11225805945</w:t>
            </w:r>
          </w:p>
        </w:tc>
        <w:tc>
          <w:tcPr>
            <w:tcW w:w="1139" w:type="dxa"/>
            <w:tcBorders>
              <w:top w:val="nil"/>
              <w:left w:val="nil"/>
              <w:bottom w:val="nil"/>
              <w:right w:val="nil"/>
            </w:tcBorders>
            <w:shd w:val="clear" w:color="auto" w:fill="auto"/>
            <w:vAlign w:val="center"/>
            <w:hideMark/>
          </w:tcPr>
          <w:p w14:paraId="3C773081"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438CAA9E"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8</w:t>
            </w:r>
          </w:p>
        </w:tc>
        <w:tc>
          <w:tcPr>
            <w:tcW w:w="1189" w:type="dxa"/>
            <w:tcBorders>
              <w:top w:val="nil"/>
              <w:left w:val="nil"/>
              <w:bottom w:val="nil"/>
              <w:right w:val="nil"/>
            </w:tcBorders>
            <w:shd w:val="clear" w:color="auto" w:fill="auto"/>
            <w:vAlign w:val="center"/>
            <w:hideMark/>
          </w:tcPr>
          <w:p w14:paraId="067A3C81"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1.902</w:t>
            </w:r>
          </w:p>
        </w:tc>
        <w:tc>
          <w:tcPr>
            <w:tcW w:w="1347" w:type="dxa"/>
            <w:tcBorders>
              <w:top w:val="nil"/>
              <w:left w:val="nil"/>
              <w:bottom w:val="nil"/>
              <w:right w:val="nil"/>
            </w:tcBorders>
            <w:shd w:val="clear" w:color="auto" w:fill="auto"/>
            <w:vAlign w:val="center"/>
            <w:hideMark/>
          </w:tcPr>
          <w:p w14:paraId="1A6FD0D2"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ONAC60</w:t>
            </w:r>
          </w:p>
        </w:tc>
        <w:tc>
          <w:tcPr>
            <w:tcW w:w="1391" w:type="dxa"/>
            <w:tcBorders>
              <w:top w:val="nil"/>
              <w:left w:val="nil"/>
              <w:bottom w:val="nil"/>
              <w:right w:val="nil"/>
            </w:tcBorders>
            <w:shd w:val="clear" w:color="auto" w:fill="auto"/>
            <w:vAlign w:val="center"/>
            <w:hideMark/>
          </w:tcPr>
          <w:p w14:paraId="4EAAC55B"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6D4AA03B" w14:textId="77777777" w:rsidTr="006D1434">
        <w:trPr>
          <w:trHeight w:val="263"/>
        </w:trPr>
        <w:tc>
          <w:tcPr>
            <w:tcW w:w="1935" w:type="dxa"/>
            <w:tcBorders>
              <w:top w:val="nil"/>
              <w:left w:val="nil"/>
              <w:bottom w:val="nil"/>
              <w:right w:val="nil"/>
            </w:tcBorders>
            <w:shd w:val="clear" w:color="auto" w:fill="auto"/>
            <w:vAlign w:val="center"/>
            <w:hideMark/>
          </w:tcPr>
          <w:p w14:paraId="34F29FC5"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LOC_Os05g25960</w:t>
            </w:r>
          </w:p>
        </w:tc>
        <w:tc>
          <w:tcPr>
            <w:tcW w:w="1454" w:type="dxa"/>
            <w:tcBorders>
              <w:top w:val="nil"/>
              <w:left w:val="nil"/>
              <w:bottom w:val="nil"/>
              <w:right w:val="nil"/>
            </w:tcBorders>
            <w:shd w:val="clear" w:color="auto" w:fill="auto"/>
            <w:vAlign w:val="center"/>
            <w:hideMark/>
          </w:tcPr>
          <w:p w14:paraId="5AE82062"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10515090268</w:t>
            </w:r>
          </w:p>
        </w:tc>
        <w:tc>
          <w:tcPr>
            <w:tcW w:w="1139" w:type="dxa"/>
            <w:tcBorders>
              <w:top w:val="nil"/>
              <w:left w:val="nil"/>
              <w:bottom w:val="nil"/>
              <w:right w:val="nil"/>
            </w:tcBorders>
            <w:shd w:val="clear" w:color="auto" w:fill="auto"/>
            <w:vAlign w:val="center"/>
            <w:hideMark/>
          </w:tcPr>
          <w:p w14:paraId="162F24F3"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29A92D7C"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5</w:t>
            </w:r>
          </w:p>
        </w:tc>
        <w:tc>
          <w:tcPr>
            <w:tcW w:w="1189" w:type="dxa"/>
            <w:tcBorders>
              <w:top w:val="nil"/>
              <w:left w:val="nil"/>
              <w:bottom w:val="nil"/>
              <w:right w:val="nil"/>
            </w:tcBorders>
            <w:shd w:val="clear" w:color="auto" w:fill="auto"/>
            <w:vAlign w:val="center"/>
            <w:hideMark/>
          </w:tcPr>
          <w:p w14:paraId="5A42B228"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4.782</w:t>
            </w:r>
          </w:p>
        </w:tc>
        <w:tc>
          <w:tcPr>
            <w:tcW w:w="1347" w:type="dxa"/>
            <w:tcBorders>
              <w:top w:val="nil"/>
              <w:left w:val="nil"/>
              <w:bottom w:val="nil"/>
              <w:right w:val="nil"/>
            </w:tcBorders>
            <w:shd w:val="clear" w:color="auto" w:fill="auto"/>
            <w:vAlign w:val="center"/>
            <w:hideMark/>
          </w:tcPr>
          <w:p w14:paraId="4BB986A4" w14:textId="77777777" w:rsidR="00AB0623" w:rsidRPr="00AB0623" w:rsidRDefault="00AB0623" w:rsidP="002C7D81">
            <w:pPr>
              <w:jc w:val="both"/>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276F20D0"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Phe128Leu</w:t>
            </w:r>
          </w:p>
        </w:tc>
      </w:tr>
      <w:tr w:rsidR="00325356" w:rsidRPr="00AB0623" w14:paraId="0968622E" w14:textId="77777777" w:rsidTr="006D1434">
        <w:trPr>
          <w:trHeight w:val="263"/>
        </w:trPr>
        <w:tc>
          <w:tcPr>
            <w:tcW w:w="1935" w:type="dxa"/>
            <w:tcBorders>
              <w:top w:val="nil"/>
              <w:left w:val="nil"/>
              <w:bottom w:val="nil"/>
              <w:right w:val="nil"/>
            </w:tcBorders>
            <w:shd w:val="clear" w:color="auto" w:fill="auto"/>
            <w:vAlign w:val="center"/>
            <w:hideMark/>
          </w:tcPr>
          <w:p w14:paraId="62F1DB03"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LOC_Os04g59430</w:t>
            </w:r>
          </w:p>
        </w:tc>
        <w:tc>
          <w:tcPr>
            <w:tcW w:w="1454" w:type="dxa"/>
            <w:tcBorders>
              <w:top w:val="nil"/>
              <w:left w:val="nil"/>
              <w:bottom w:val="nil"/>
              <w:right w:val="nil"/>
            </w:tcBorders>
            <w:shd w:val="clear" w:color="auto" w:fill="auto"/>
            <w:vAlign w:val="center"/>
            <w:hideMark/>
          </w:tcPr>
          <w:p w14:paraId="736BEB5C"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10435331023</w:t>
            </w:r>
          </w:p>
        </w:tc>
        <w:tc>
          <w:tcPr>
            <w:tcW w:w="1139" w:type="dxa"/>
            <w:tcBorders>
              <w:top w:val="nil"/>
              <w:left w:val="nil"/>
              <w:bottom w:val="nil"/>
              <w:right w:val="nil"/>
            </w:tcBorders>
            <w:shd w:val="clear" w:color="auto" w:fill="auto"/>
            <w:vAlign w:val="center"/>
            <w:hideMark/>
          </w:tcPr>
          <w:p w14:paraId="0E31307F"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osa-miR160</w:t>
            </w:r>
          </w:p>
        </w:tc>
        <w:tc>
          <w:tcPr>
            <w:tcW w:w="988" w:type="dxa"/>
            <w:tcBorders>
              <w:top w:val="nil"/>
              <w:left w:val="nil"/>
              <w:bottom w:val="nil"/>
              <w:right w:val="nil"/>
            </w:tcBorders>
            <w:shd w:val="clear" w:color="auto" w:fill="auto"/>
            <w:vAlign w:val="center"/>
            <w:hideMark/>
          </w:tcPr>
          <w:p w14:paraId="101E2639"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w:t>
            </w:r>
          </w:p>
        </w:tc>
        <w:tc>
          <w:tcPr>
            <w:tcW w:w="1189" w:type="dxa"/>
            <w:tcBorders>
              <w:top w:val="nil"/>
              <w:left w:val="nil"/>
              <w:bottom w:val="nil"/>
              <w:right w:val="nil"/>
            </w:tcBorders>
            <w:shd w:val="clear" w:color="auto" w:fill="auto"/>
            <w:vAlign w:val="center"/>
            <w:hideMark/>
          </w:tcPr>
          <w:p w14:paraId="6FAD0104"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2.58</w:t>
            </w:r>
          </w:p>
        </w:tc>
        <w:tc>
          <w:tcPr>
            <w:tcW w:w="1347" w:type="dxa"/>
            <w:tcBorders>
              <w:top w:val="nil"/>
              <w:left w:val="nil"/>
              <w:bottom w:val="nil"/>
              <w:right w:val="nil"/>
            </w:tcBorders>
            <w:shd w:val="clear" w:color="auto" w:fill="auto"/>
            <w:vAlign w:val="center"/>
            <w:hideMark/>
          </w:tcPr>
          <w:p w14:paraId="5B0CEC04"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OsARF13</w:t>
            </w:r>
          </w:p>
        </w:tc>
        <w:tc>
          <w:tcPr>
            <w:tcW w:w="1391" w:type="dxa"/>
            <w:tcBorders>
              <w:top w:val="nil"/>
              <w:left w:val="nil"/>
              <w:bottom w:val="nil"/>
              <w:right w:val="nil"/>
            </w:tcBorders>
            <w:shd w:val="clear" w:color="auto" w:fill="auto"/>
            <w:vAlign w:val="center"/>
            <w:hideMark/>
          </w:tcPr>
          <w:p w14:paraId="19C72F25"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Gly403Glu</w:t>
            </w:r>
          </w:p>
        </w:tc>
      </w:tr>
      <w:tr w:rsidR="00325356" w:rsidRPr="00AB0623" w14:paraId="7AD732DD" w14:textId="77777777" w:rsidTr="006D1434">
        <w:trPr>
          <w:trHeight w:val="263"/>
        </w:trPr>
        <w:tc>
          <w:tcPr>
            <w:tcW w:w="1935" w:type="dxa"/>
            <w:tcBorders>
              <w:top w:val="nil"/>
              <w:left w:val="nil"/>
              <w:bottom w:val="nil"/>
              <w:right w:val="nil"/>
            </w:tcBorders>
            <w:shd w:val="clear" w:color="auto" w:fill="auto"/>
            <w:vAlign w:val="center"/>
            <w:hideMark/>
          </w:tcPr>
          <w:p w14:paraId="048B39FC"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LOC_Os04g24190</w:t>
            </w:r>
          </w:p>
        </w:tc>
        <w:tc>
          <w:tcPr>
            <w:tcW w:w="1454" w:type="dxa"/>
            <w:tcBorders>
              <w:top w:val="nil"/>
              <w:left w:val="nil"/>
              <w:bottom w:val="nil"/>
              <w:right w:val="nil"/>
            </w:tcBorders>
            <w:shd w:val="clear" w:color="auto" w:fill="auto"/>
            <w:vAlign w:val="center"/>
            <w:hideMark/>
          </w:tcPr>
          <w:p w14:paraId="6C3C1FA8"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10413845263</w:t>
            </w:r>
          </w:p>
        </w:tc>
        <w:tc>
          <w:tcPr>
            <w:tcW w:w="1139" w:type="dxa"/>
            <w:tcBorders>
              <w:top w:val="nil"/>
              <w:left w:val="nil"/>
              <w:bottom w:val="nil"/>
              <w:right w:val="nil"/>
            </w:tcBorders>
            <w:shd w:val="clear" w:color="auto" w:fill="auto"/>
            <w:vAlign w:val="center"/>
            <w:hideMark/>
          </w:tcPr>
          <w:p w14:paraId="59976930"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osa-miR196</w:t>
            </w:r>
          </w:p>
        </w:tc>
        <w:tc>
          <w:tcPr>
            <w:tcW w:w="988" w:type="dxa"/>
            <w:tcBorders>
              <w:top w:val="nil"/>
              <w:left w:val="nil"/>
              <w:bottom w:val="nil"/>
              <w:right w:val="nil"/>
            </w:tcBorders>
            <w:shd w:val="clear" w:color="auto" w:fill="auto"/>
            <w:vAlign w:val="center"/>
            <w:hideMark/>
          </w:tcPr>
          <w:p w14:paraId="20AB4BB4"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w:t>
            </w:r>
          </w:p>
        </w:tc>
        <w:tc>
          <w:tcPr>
            <w:tcW w:w="1189" w:type="dxa"/>
            <w:tcBorders>
              <w:top w:val="nil"/>
              <w:left w:val="nil"/>
              <w:bottom w:val="nil"/>
              <w:right w:val="nil"/>
            </w:tcBorders>
            <w:shd w:val="clear" w:color="auto" w:fill="auto"/>
            <w:vAlign w:val="center"/>
            <w:hideMark/>
          </w:tcPr>
          <w:p w14:paraId="6683F621"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1.294</w:t>
            </w:r>
          </w:p>
        </w:tc>
        <w:tc>
          <w:tcPr>
            <w:tcW w:w="1347" w:type="dxa"/>
            <w:tcBorders>
              <w:top w:val="nil"/>
              <w:left w:val="nil"/>
              <w:bottom w:val="nil"/>
              <w:right w:val="nil"/>
            </w:tcBorders>
            <w:shd w:val="clear" w:color="auto" w:fill="auto"/>
            <w:vAlign w:val="center"/>
            <w:hideMark/>
          </w:tcPr>
          <w:p w14:paraId="6F86439A"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OsGRF11</w:t>
            </w:r>
          </w:p>
        </w:tc>
        <w:tc>
          <w:tcPr>
            <w:tcW w:w="1391" w:type="dxa"/>
            <w:tcBorders>
              <w:top w:val="nil"/>
              <w:left w:val="nil"/>
              <w:bottom w:val="nil"/>
              <w:right w:val="nil"/>
            </w:tcBorders>
            <w:shd w:val="clear" w:color="auto" w:fill="auto"/>
            <w:vAlign w:val="center"/>
            <w:hideMark/>
          </w:tcPr>
          <w:p w14:paraId="0CDC4F34"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Phe277Val</w:t>
            </w:r>
          </w:p>
        </w:tc>
      </w:tr>
      <w:tr w:rsidR="00325356" w:rsidRPr="00AB0623" w14:paraId="3763438C" w14:textId="77777777" w:rsidTr="006D1434">
        <w:trPr>
          <w:trHeight w:val="263"/>
        </w:trPr>
        <w:tc>
          <w:tcPr>
            <w:tcW w:w="1935" w:type="dxa"/>
            <w:vMerge w:val="restart"/>
            <w:tcBorders>
              <w:top w:val="nil"/>
              <w:left w:val="nil"/>
              <w:bottom w:val="nil"/>
              <w:right w:val="nil"/>
            </w:tcBorders>
            <w:shd w:val="clear" w:color="auto" w:fill="auto"/>
            <w:vAlign w:val="center"/>
            <w:hideMark/>
          </w:tcPr>
          <w:p w14:paraId="2CC7323C"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LOC_Os02g49840</w:t>
            </w:r>
          </w:p>
        </w:tc>
        <w:tc>
          <w:tcPr>
            <w:tcW w:w="1454" w:type="dxa"/>
            <w:tcBorders>
              <w:top w:val="nil"/>
              <w:left w:val="nil"/>
              <w:bottom w:val="nil"/>
              <w:right w:val="nil"/>
            </w:tcBorders>
            <w:shd w:val="clear" w:color="auto" w:fill="auto"/>
            <w:vAlign w:val="center"/>
            <w:hideMark/>
          </w:tcPr>
          <w:p w14:paraId="70DEFBA4"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10230461213</w:t>
            </w:r>
          </w:p>
        </w:tc>
        <w:tc>
          <w:tcPr>
            <w:tcW w:w="1139" w:type="dxa"/>
            <w:vMerge w:val="restart"/>
            <w:tcBorders>
              <w:top w:val="nil"/>
              <w:left w:val="nil"/>
              <w:bottom w:val="nil"/>
              <w:right w:val="nil"/>
            </w:tcBorders>
            <w:shd w:val="clear" w:color="auto" w:fill="auto"/>
            <w:vAlign w:val="center"/>
            <w:hideMark/>
          </w:tcPr>
          <w:p w14:paraId="3568A63C"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nil"/>
              <w:right w:val="nil"/>
            </w:tcBorders>
            <w:shd w:val="clear" w:color="auto" w:fill="auto"/>
            <w:vAlign w:val="center"/>
            <w:hideMark/>
          </w:tcPr>
          <w:p w14:paraId="0ABE15C1"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39554B4E"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1.16</w:t>
            </w:r>
          </w:p>
        </w:tc>
        <w:tc>
          <w:tcPr>
            <w:tcW w:w="1347" w:type="dxa"/>
            <w:vMerge w:val="restart"/>
            <w:tcBorders>
              <w:top w:val="nil"/>
              <w:left w:val="nil"/>
              <w:bottom w:val="nil"/>
              <w:right w:val="nil"/>
            </w:tcBorders>
            <w:shd w:val="clear" w:color="auto" w:fill="auto"/>
            <w:vAlign w:val="center"/>
            <w:hideMark/>
          </w:tcPr>
          <w:p w14:paraId="1836C009"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OsMADS57</w:t>
            </w:r>
          </w:p>
        </w:tc>
        <w:tc>
          <w:tcPr>
            <w:tcW w:w="1391" w:type="dxa"/>
            <w:tcBorders>
              <w:top w:val="nil"/>
              <w:left w:val="nil"/>
              <w:bottom w:val="nil"/>
              <w:right w:val="nil"/>
            </w:tcBorders>
            <w:shd w:val="clear" w:color="auto" w:fill="auto"/>
            <w:vAlign w:val="center"/>
            <w:hideMark/>
          </w:tcPr>
          <w:p w14:paraId="0771E4CD"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Leu99Gln</w:t>
            </w:r>
          </w:p>
        </w:tc>
      </w:tr>
      <w:tr w:rsidR="00325356" w:rsidRPr="00AB0623" w14:paraId="03B75D74" w14:textId="77777777" w:rsidTr="006D1434">
        <w:trPr>
          <w:trHeight w:val="263"/>
        </w:trPr>
        <w:tc>
          <w:tcPr>
            <w:tcW w:w="1935" w:type="dxa"/>
            <w:vMerge/>
            <w:tcBorders>
              <w:top w:val="nil"/>
              <w:left w:val="nil"/>
              <w:bottom w:val="nil"/>
              <w:right w:val="nil"/>
            </w:tcBorders>
            <w:vAlign w:val="center"/>
            <w:hideMark/>
          </w:tcPr>
          <w:p w14:paraId="762318BD" w14:textId="77777777" w:rsidR="00AB0623" w:rsidRPr="00AB0623" w:rsidRDefault="00AB0623" w:rsidP="002C7D81">
            <w:pPr>
              <w:jc w:val="both"/>
              <w:rPr>
                <w:rFonts w:ascii="Times New Roman" w:eastAsia="Times New Roman" w:hAnsi="Times New Roman" w:cs="Times New Roman"/>
                <w:color w:val="000000"/>
                <w:sz w:val="18"/>
              </w:rPr>
            </w:pPr>
          </w:p>
        </w:tc>
        <w:tc>
          <w:tcPr>
            <w:tcW w:w="1454" w:type="dxa"/>
            <w:tcBorders>
              <w:top w:val="nil"/>
              <w:left w:val="nil"/>
              <w:bottom w:val="nil"/>
              <w:right w:val="nil"/>
            </w:tcBorders>
            <w:shd w:val="clear" w:color="auto" w:fill="auto"/>
            <w:vAlign w:val="center"/>
            <w:hideMark/>
          </w:tcPr>
          <w:p w14:paraId="3B79046B"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10230461236</w:t>
            </w:r>
          </w:p>
        </w:tc>
        <w:tc>
          <w:tcPr>
            <w:tcW w:w="1139" w:type="dxa"/>
            <w:vMerge/>
            <w:tcBorders>
              <w:top w:val="nil"/>
              <w:left w:val="nil"/>
              <w:bottom w:val="nil"/>
              <w:right w:val="nil"/>
            </w:tcBorders>
            <w:vAlign w:val="center"/>
            <w:hideMark/>
          </w:tcPr>
          <w:p w14:paraId="2CAB5D28" w14:textId="77777777" w:rsidR="00AB0623" w:rsidRPr="00AB0623" w:rsidRDefault="00AB0623" w:rsidP="002C7D81">
            <w:pPr>
              <w:jc w:val="both"/>
              <w:rPr>
                <w:rFonts w:ascii="Times New Roman" w:eastAsia="Times New Roman" w:hAnsi="Times New Roman" w:cs="Times New Roman"/>
                <w:color w:val="000000"/>
                <w:sz w:val="18"/>
              </w:rPr>
            </w:pPr>
          </w:p>
        </w:tc>
        <w:tc>
          <w:tcPr>
            <w:tcW w:w="988" w:type="dxa"/>
            <w:vMerge/>
            <w:tcBorders>
              <w:top w:val="nil"/>
              <w:left w:val="nil"/>
              <w:bottom w:val="nil"/>
              <w:right w:val="nil"/>
            </w:tcBorders>
            <w:vAlign w:val="center"/>
            <w:hideMark/>
          </w:tcPr>
          <w:p w14:paraId="45218AAB" w14:textId="77777777" w:rsidR="00AB0623" w:rsidRPr="00AB0623" w:rsidRDefault="00AB0623" w:rsidP="002C7D81">
            <w:pPr>
              <w:jc w:val="both"/>
              <w:rPr>
                <w:rFonts w:ascii="Times New Roman" w:eastAsia="Times New Roman" w:hAnsi="Times New Roman" w:cs="Times New Roman"/>
                <w:color w:val="000000"/>
                <w:sz w:val="18"/>
              </w:rPr>
            </w:pPr>
          </w:p>
        </w:tc>
        <w:tc>
          <w:tcPr>
            <w:tcW w:w="1189" w:type="dxa"/>
            <w:tcBorders>
              <w:top w:val="nil"/>
              <w:left w:val="nil"/>
              <w:bottom w:val="nil"/>
              <w:right w:val="nil"/>
            </w:tcBorders>
            <w:shd w:val="clear" w:color="auto" w:fill="auto"/>
            <w:vAlign w:val="center"/>
            <w:hideMark/>
          </w:tcPr>
          <w:p w14:paraId="32D1925F"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-0.004</w:t>
            </w:r>
          </w:p>
        </w:tc>
        <w:tc>
          <w:tcPr>
            <w:tcW w:w="1347" w:type="dxa"/>
            <w:vMerge/>
            <w:tcBorders>
              <w:top w:val="nil"/>
              <w:left w:val="nil"/>
              <w:bottom w:val="nil"/>
              <w:right w:val="nil"/>
            </w:tcBorders>
            <w:vAlign w:val="center"/>
            <w:hideMark/>
          </w:tcPr>
          <w:p w14:paraId="2CE90E98" w14:textId="77777777" w:rsidR="00AB0623" w:rsidRPr="00AB0623" w:rsidRDefault="00AB0623" w:rsidP="002C7D81">
            <w:pPr>
              <w:jc w:val="both"/>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03E1AD05"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Lys107Gln</w:t>
            </w:r>
          </w:p>
        </w:tc>
      </w:tr>
      <w:tr w:rsidR="00325356" w:rsidRPr="00AB0623" w14:paraId="52DD975E" w14:textId="77777777" w:rsidTr="006D1434">
        <w:trPr>
          <w:trHeight w:val="263"/>
        </w:trPr>
        <w:tc>
          <w:tcPr>
            <w:tcW w:w="1935" w:type="dxa"/>
            <w:vMerge w:val="restart"/>
            <w:tcBorders>
              <w:top w:val="nil"/>
              <w:left w:val="nil"/>
              <w:bottom w:val="single" w:sz="4" w:space="0" w:color="000000"/>
              <w:right w:val="nil"/>
            </w:tcBorders>
            <w:shd w:val="clear" w:color="auto" w:fill="auto"/>
            <w:vAlign w:val="center"/>
            <w:hideMark/>
          </w:tcPr>
          <w:p w14:paraId="2C88ED4E"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LOC_Os02g36924</w:t>
            </w:r>
          </w:p>
        </w:tc>
        <w:tc>
          <w:tcPr>
            <w:tcW w:w="1454" w:type="dxa"/>
            <w:tcBorders>
              <w:top w:val="nil"/>
              <w:left w:val="nil"/>
              <w:bottom w:val="nil"/>
              <w:right w:val="nil"/>
            </w:tcBorders>
            <w:shd w:val="clear" w:color="auto" w:fill="auto"/>
            <w:vAlign w:val="center"/>
            <w:hideMark/>
          </w:tcPr>
          <w:p w14:paraId="1C048BBA"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10222300431</w:t>
            </w:r>
          </w:p>
        </w:tc>
        <w:tc>
          <w:tcPr>
            <w:tcW w:w="1139" w:type="dxa"/>
            <w:vMerge w:val="restart"/>
            <w:tcBorders>
              <w:top w:val="nil"/>
              <w:left w:val="nil"/>
              <w:bottom w:val="single" w:sz="4" w:space="0" w:color="000000"/>
              <w:right w:val="nil"/>
            </w:tcBorders>
            <w:shd w:val="clear" w:color="auto" w:fill="auto"/>
            <w:vAlign w:val="center"/>
            <w:hideMark/>
          </w:tcPr>
          <w:p w14:paraId="75710F7F"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single" w:sz="4" w:space="0" w:color="000000"/>
              <w:right w:val="nil"/>
            </w:tcBorders>
            <w:shd w:val="clear" w:color="auto" w:fill="auto"/>
            <w:vAlign w:val="center"/>
            <w:hideMark/>
          </w:tcPr>
          <w:p w14:paraId="0D6C6C6F"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13888404"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-0.032</w:t>
            </w:r>
          </w:p>
        </w:tc>
        <w:tc>
          <w:tcPr>
            <w:tcW w:w="1347" w:type="dxa"/>
            <w:vMerge w:val="restart"/>
            <w:tcBorders>
              <w:top w:val="nil"/>
              <w:left w:val="nil"/>
              <w:bottom w:val="single" w:sz="4" w:space="0" w:color="000000"/>
              <w:right w:val="nil"/>
            </w:tcBorders>
            <w:shd w:val="clear" w:color="auto" w:fill="auto"/>
            <w:vAlign w:val="center"/>
            <w:hideMark/>
          </w:tcPr>
          <w:p w14:paraId="773D4EF0"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OsMADS27</w:t>
            </w:r>
          </w:p>
        </w:tc>
        <w:tc>
          <w:tcPr>
            <w:tcW w:w="1391" w:type="dxa"/>
            <w:tcBorders>
              <w:top w:val="nil"/>
              <w:left w:val="nil"/>
              <w:bottom w:val="nil"/>
              <w:right w:val="nil"/>
            </w:tcBorders>
            <w:shd w:val="clear" w:color="auto" w:fill="auto"/>
            <w:vAlign w:val="center"/>
            <w:hideMark/>
          </w:tcPr>
          <w:p w14:paraId="060A43F4"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Ala93Val</w:t>
            </w:r>
          </w:p>
        </w:tc>
      </w:tr>
      <w:tr w:rsidR="00325356" w:rsidRPr="00AB0623" w14:paraId="5393C066" w14:textId="77777777" w:rsidTr="006D1434">
        <w:trPr>
          <w:trHeight w:val="263"/>
        </w:trPr>
        <w:tc>
          <w:tcPr>
            <w:tcW w:w="1935" w:type="dxa"/>
            <w:vMerge/>
            <w:tcBorders>
              <w:top w:val="nil"/>
              <w:left w:val="nil"/>
              <w:bottom w:val="single" w:sz="4" w:space="0" w:color="000000"/>
              <w:right w:val="nil"/>
            </w:tcBorders>
            <w:vAlign w:val="center"/>
            <w:hideMark/>
          </w:tcPr>
          <w:p w14:paraId="1A04E60A" w14:textId="77777777" w:rsidR="00AB0623" w:rsidRPr="00AB0623" w:rsidRDefault="00AB0623" w:rsidP="002C7D81">
            <w:pPr>
              <w:jc w:val="both"/>
              <w:rPr>
                <w:rFonts w:ascii="Times New Roman" w:eastAsia="Times New Roman" w:hAnsi="Times New Roman" w:cs="Times New Roman"/>
                <w:color w:val="000000"/>
                <w:sz w:val="18"/>
              </w:rPr>
            </w:pPr>
          </w:p>
        </w:tc>
        <w:tc>
          <w:tcPr>
            <w:tcW w:w="1454" w:type="dxa"/>
            <w:tcBorders>
              <w:top w:val="nil"/>
              <w:left w:val="nil"/>
              <w:bottom w:val="single" w:sz="4" w:space="0" w:color="auto"/>
              <w:right w:val="nil"/>
            </w:tcBorders>
            <w:shd w:val="clear" w:color="auto" w:fill="auto"/>
            <w:vAlign w:val="center"/>
            <w:hideMark/>
          </w:tcPr>
          <w:p w14:paraId="48F9CEE5"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10222300448</w:t>
            </w:r>
          </w:p>
        </w:tc>
        <w:tc>
          <w:tcPr>
            <w:tcW w:w="1139" w:type="dxa"/>
            <w:vMerge/>
            <w:tcBorders>
              <w:top w:val="nil"/>
              <w:left w:val="nil"/>
              <w:bottom w:val="single" w:sz="4" w:space="0" w:color="000000"/>
              <w:right w:val="nil"/>
            </w:tcBorders>
            <w:vAlign w:val="center"/>
            <w:hideMark/>
          </w:tcPr>
          <w:p w14:paraId="3283090D" w14:textId="77777777" w:rsidR="00AB0623" w:rsidRPr="00AB0623" w:rsidRDefault="00AB0623" w:rsidP="002C7D81">
            <w:pPr>
              <w:jc w:val="both"/>
              <w:rPr>
                <w:rFonts w:ascii="Times New Roman" w:eastAsia="Times New Roman" w:hAnsi="Times New Roman" w:cs="Times New Roman"/>
                <w:color w:val="000000"/>
                <w:sz w:val="18"/>
              </w:rPr>
            </w:pPr>
          </w:p>
        </w:tc>
        <w:tc>
          <w:tcPr>
            <w:tcW w:w="988" w:type="dxa"/>
            <w:vMerge/>
            <w:tcBorders>
              <w:top w:val="nil"/>
              <w:left w:val="nil"/>
              <w:bottom w:val="single" w:sz="4" w:space="0" w:color="000000"/>
              <w:right w:val="nil"/>
            </w:tcBorders>
            <w:vAlign w:val="center"/>
            <w:hideMark/>
          </w:tcPr>
          <w:p w14:paraId="67FEF3BD" w14:textId="77777777" w:rsidR="00AB0623" w:rsidRPr="00AB0623" w:rsidRDefault="00AB0623" w:rsidP="002C7D81">
            <w:pPr>
              <w:jc w:val="both"/>
              <w:rPr>
                <w:rFonts w:ascii="Times New Roman" w:eastAsia="Times New Roman" w:hAnsi="Times New Roman" w:cs="Times New Roman"/>
                <w:color w:val="000000"/>
                <w:sz w:val="18"/>
              </w:rPr>
            </w:pPr>
          </w:p>
        </w:tc>
        <w:tc>
          <w:tcPr>
            <w:tcW w:w="1189" w:type="dxa"/>
            <w:tcBorders>
              <w:top w:val="nil"/>
              <w:left w:val="nil"/>
              <w:bottom w:val="single" w:sz="4" w:space="0" w:color="auto"/>
              <w:right w:val="nil"/>
            </w:tcBorders>
            <w:shd w:val="clear" w:color="auto" w:fill="auto"/>
            <w:vAlign w:val="center"/>
            <w:hideMark/>
          </w:tcPr>
          <w:p w14:paraId="3AD98675"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6.575</w:t>
            </w:r>
          </w:p>
        </w:tc>
        <w:tc>
          <w:tcPr>
            <w:tcW w:w="1347" w:type="dxa"/>
            <w:vMerge/>
            <w:tcBorders>
              <w:top w:val="nil"/>
              <w:left w:val="nil"/>
              <w:bottom w:val="single" w:sz="4" w:space="0" w:color="000000"/>
              <w:right w:val="nil"/>
            </w:tcBorders>
            <w:vAlign w:val="center"/>
            <w:hideMark/>
          </w:tcPr>
          <w:p w14:paraId="46080674" w14:textId="77777777" w:rsidR="00AB0623" w:rsidRPr="00AB0623" w:rsidRDefault="00AB0623" w:rsidP="002C7D81">
            <w:pPr>
              <w:jc w:val="both"/>
              <w:rPr>
                <w:rFonts w:ascii="Times New Roman" w:eastAsia="Times New Roman" w:hAnsi="Times New Roman" w:cs="Times New Roman"/>
                <w:color w:val="000000"/>
                <w:sz w:val="18"/>
              </w:rPr>
            </w:pPr>
          </w:p>
        </w:tc>
        <w:tc>
          <w:tcPr>
            <w:tcW w:w="1391" w:type="dxa"/>
            <w:tcBorders>
              <w:top w:val="nil"/>
              <w:left w:val="nil"/>
              <w:bottom w:val="single" w:sz="4" w:space="0" w:color="auto"/>
              <w:right w:val="nil"/>
            </w:tcBorders>
            <w:shd w:val="clear" w:color="auto" w:fill="auto"/>
            <w:vAlign w:val="center"/>
            <w:hideMark/>
          </w:tcPr>
          <w:p w14:paraId="3CEC62B6" w14:textId="77777777" w:rsidR="00AB0623" w:rsidRPr="00AB0623" w:rsidRDefault="00AB0623" w:rsidP="002C7D81">
            <w:pPr>
              <w:jc w:val="both"/>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Gln99Lys</w:t>
            </w:r>
          </w:p>
        </w:tc>
      </w:tr>
    </w:tbl>
    <w:p w14:paraId="516EA9B5" w14:textId="77777777" w:rsidR="00AB0623" w:rsidRPr="00B26CA1" w:rsidRDefault="00AB0623" w:rsidP="002C7D81">
      <w:pPr>
        <w:jc w:val="both"/>
        <w:rPr>
          <w:rFonts w:ascii="Times New Roman" w:hAnsi="Times New Roman" w:cs="Times New Roman"/>
        </w:rPr>
      </w:pPr>
    </w:p>
    <w:p w14:paraId="51C7A8AD" w14:textId="5EF039B5" w:rsidR="002959CE" w:rsidRPr="0079057E" w:rsidRDefault="002959CE" w:rsidP="002C7D81">
      <w:pPr>
        <w:jc w:val="both"/>
        <w:rPr>
          <w:rFonts w:ascii="Times New Roman" w:hAnsi="Times New Roman" w:cs="Times New Roman"/>
          <w:i/>
        </w:rPr>
      </w:pPr>
      <w:r w:rsidRPr="0079057E">
        <w:rPr>
          <w:rFonts w:ascii="Times New Roman" w:hAnsi="Times New Roman" w:cs="Times New Roman"/>
          <w:i/>
        </w:rPr>
        <w:t>Position on miRNA binding site is in the order of 5’ to 3’ on mature miRNA, and total free energy of binding was calculated using RNA</w:t>
      </w:r>
      <w:r w:rsidR="00755949" w:rsidRPr="0079057E">
        <w:rPr>
          <w:rFonts w:ascii="Times New Roman" w:hAnsi="Times New Roman" w:cs="Times New Roman"/>
          <w:i/>
        </w:rPr>
        <w:t xml:space="preserve">up program in Vienna Package </w:t>
      </w:r>
      <w:r w:rsidR="00295C3C" w:rsidRPr="0079057E">
        <w:rPr>
          <w:rFonts w:ascii="Times New Roman" w:hAnsi="Times New Roman" w:cs="Times New Roman"/>
          <w:i/>
        </w:rPr>
        <w:t>[</w:t>
      </w:r>
      <w:r w:rsidR="002B3650" w:rsidRPr="0079057E">
        <w:rPr>
          <w:rStyle w:val="EndnoteReference"/>
          <w:rFonts w:ascii="Times New Roman" w:hAnsi="Times New Roman" w:cs="Times New Roman"/>
          <w:i/>
          <w:vertAlign w:val="baseline"/>
        </w:rPr>
        <w:endnoteReference w:id="48"/>
      </w:r>
      <w:r w:rsidR="00295C3C" w:rsidRPr="0079057E">
        <w:rPr>
          <w:rFonts w:ascii="Times New Roman" w:hAnsi="Times New Roman" w:cs="Times New Roman"/>
          <w:i/>
        </w:rPr>
        <w:t>]</w:t>
      </w:r>
      <w:r w:rsidRPr="0079057E">
        <w:rPr>
          <w:rFonts w:ascii="Times New Roman" w:hAnsi="Times New Roman" w:cs="Times New Roman"/>
          <w:i/>
        </w:rPr>
        <w:t>.</w:t>
      </w:r>
    </w:p>
    <w:p w14:paraId="739EE1F1" w14:textId="77777777" w:rsidR="002959CE" w:rsidRPr="00B26CA1" w:rsidRDefault="002959CE" w:rsidP="002C7D81">
      <w:pPr>
        <w:jc w:val="both"/>
        <w:rPr>
          <w:rFonts w:ascii="Times New Roman" w:hAnsi="Times New Roman" w:cs="Times New Roman"/>
        </w:rPr>
      </w:pPr>
    </w:p>
    <w:p w14:paraId="314EC660" w14:textId="77777777" w:rsidR="002959CE" w:rsidRDefault="002959CE" w:rsidP="002C7D81">
      <w:pPr>
        <w:jc w:val="both"/>
        <w:rPr>
          <w:rFonts w:ascii="Times New Roman" w:hAnsi="Times New Roman" w:cs="Times New Roman"/>
        </w:rPr>
      </w:pPr>
    </w:p>
    <w:p w14:paraId="361D130A" w14:textId="77777777" w:rsidR="002959CE" w:rsidRDefault="002959CE" w:rsidP="002C7D81">
      <w:pPr>
        <w:jc w:val="both"/>
        <w:rPr>
          <w:rFonts w:ascii="Times New Roman" w:hAnsi="Times New Roman" w:cs="Times New Roman"/>
        </w:rPr>
      </w:pPr>
      <w:r>
        <w:rPr>
          <w:rFonts w:ascii="Times New Roman" w:hAnsi="Times New Roman" w:cs="Times New Roman" w:hint="eastAsia"/>
          <w:noProof/>
        </w:rPr>
        <w:lastRenderedPageBreak/>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2C7D81">
      <w:pPr>
        <w:jc w:val="both"/>
        <w:rPr>
          <w:rFonts w:ascii="Times New Roman" w:hAnsi="Times New Roman" w:cs="Times New Roman"/>
        </w:rPr>
      </w:pPr>
    </w:p>
    <w:p w14:paraId="2DE27C1C" w14:textId="77777777" w:rsidR="002959CE" w:rsidRDefault="002959CE" w:rsidP="002C7D81">
      <w:pPr>
        <w:jc w:val="both"/>
        <w:rPr>
          <w:rFonts w:ascii="Times New Roman" w:hAnsi="Times New Roman" w:cs="Times New Roman"/>
          <w:b/>
        </w:rPr>
      </w:pPr>
      <w:r>
        <w:rPr>
          <w:rFonts w:ascii="Times New Roman" w:hAnsi="Times New Roman" w:cs="Times New Roman"/>
          <w:b/>
        </w:rPr>
        <w:t>Fig 10</w:t>
      </w:r>
      <w:r w:rsidRPr="00980821">
        <w:rPr>
          <w:rFonts w:ascii="Times New Roman" w:hAnsi="Times New Roman" w:cs="Times New Roman"/>
          <w:b/>
        </w:rPr>
        <w:t xml:space="preserve">. </w:t>
      </w:r>
      <w:r>
        <w:rPr>
          <w:rFonts w:ascii="Times New Roman" w:hAnsi="Times New Roman" w:cs="Times New Roman"/>
          <w:b/>
        </w:rPr>
        <w:t>Complementarity pattern of 2 target genes with their targeting miRNA family</w:t>
      </w:r>
    </w:p>
    <w:p w14:paraId="64C00919" w14:textId="7A7E1FF0" w:rsidR="002959CE" w:rsidRPr="0079057E" w:rsidRDefault="002959CE" w:rsidP="002C7D81">
      <w:pPr>
        <w:jc w:val="both"/>
        <w:rPr>
          <w:rFonts w:ascii="Times New Roman" w:hAnsi="Times New Roman" w:cs="Times New Roman"/>
          <w:i/>
        </w:rPr>
      </w:pPr>
      <w:r w:rsidRPr="0079057E">
        <w:rPr>
          <w:rFonts w:ascii="Times New Roman" w:hAnsi="Times New Roman" w:cs="Times New Roman"/>
          <w:i/>
        </w:rPr>
        <w:t xml:space="preserve">Gene loci are marked in green </w:t>
      </w:r>
      <w:r w:rsidR="00F52872" w:rsidRPr="0079057E">
        <w:rPr>
          <w:rFonts w:ascii="Times New Roman" w:hAnsi="Times New Roman" w:cs="Times New Roman"/>
          <w:i/>
        </w:rPr>
        <w:t>color;</w:t>
      </w:r>
      <w:r w:rsidRPr="0079057E">
        <w:rPr>
          <w:rFonts w:ascii="Times New Roman" w:hAnsi="Times New Roman" w:cs="Times New Roman"/>
          <w:i/>
        </w:rPr>
        <w:t xml:space="preserve"> each arrow stands for a mutation caused by SNP and is denoted as a separate haplotype pattern. Enclosed frame of LOC_Os02g36924 and osa-miR444b.1/b.2 </w:t>
      </w:r>
      <w:r w:rsidR="00F80AFC">
        <w:rPr>
          <w:rFonts w:ascii="Times New Roman" w:hAnsi="Times New Roman" w:cs="Times New Roman"/>
          <w:i/>
        </w:rPr>
        <w:t>means</w:t>
      </w:r>
      <w:r w:rsidR="00F80AFC" w:rsidRPr="0079057E">
        <w:rPr>
          <w:rFonts w:ascii="Times New Roman" w:hAnsi="Times New Roman" w:cs="Times New Roman"/>
          <w:i/>
        </w:rPr>
        <w:t xml:space="preserve"> </w:t>
      </w:r>
      <w:r w:rsidRPr="0079057E">
        <w:rPr>
          <w:rFonts w:ascii="Times New Roman" w:hAnsi="Times New Roman" w:cs="Times New Roman"/>
          <w:i/>
        </w:rPr>
        <w:t>they are on the same genomic region except for the opposite strand and SNPs in this region would cause mutations on both mature miRNAs and miRNA binding site simultaneously.</w:t>
      </w:r>
    </w:p>
    <w:p w14:paraId="3629F680" w14:textId="77777777" w:rsidR="002959CE" w:rsidRPr="00B26CA1" w:rsidRDefault="002959CE" w:rsidP="002C7D81">
      <w:pPr>
        <w:jc w:val="both"/>
        <w:rPr>
          <w:rFonts w:ascii="Times New Roman" w:hAnsi="Times New Roman" w:cs="Times New Roman"/>
        </w:rPr>
      </w:pPr>
    </w:p>
    <w:p w14:paraId="02E24DFE" w14:textId="77777777" w:rsidR="002959CE" w:rsidRPr="00B26CA1" w:rsidRDefault="002959CE" w:rsidP="002C7D81">
      <w:pPr>
        <w:jc w:val="both"/>
        <w:rPr>
          <w:rFonts w:ascii="Times New Roman" w:hAnsi="Times New Roman" w:cs="Times New Roman"/>
        </w:rPr>
      </w:pPr>
    </w:p>
    <w:p w14:paraId="3ED6B34F" w14:textId="739B27D4" w:rsidR="002959CE" w:rsidRPr="00B26CA1" w:rsidRDefault="002959CE" w:rsidP="002C7D81">
      <w:pPr>
        <w:jc w:val="both"/>
        <w:rPr>
          <w:rFonts w:ascii="Times New Roman" w:hAnsi="Times New Roman" w:cs="Times New Roman"/>
        </w:rPr>
      </w:pPr>
      <w:r>
        <w:rPr>
          <w:rFonts w:ascii="Times New Roman" w:hAnsi="Times New Roman" w:cs="Times New Roman"/>
        </w:rPr>
        <w:t>By utilizing CCPA on the combined analysis of miRNAs and their corresponding miRNA binding sites of target genes, rice cultivars were obtained and classified to different haplotype patterns. Auxin response factors (ARF) in rice were reported to be involved with ferti</w:t>
      </w:r>
      <w:r w:rsidR="00755949">
        <w:rPr>
          <w:rFonts w:ascii="Times New Roman" w:hAnsi="Times New Roman" w:cs="Times New Roman"/>
        </w:rPr>
        <w:t xml:space="preserve">lity, height and grain yield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49"/>
      </w:r>
      <w:r w:rsidR="00295C3C">
        <w:rPr>
          <w:rFonts w:ascii="Times New Roman" w:hAnsi="Times New Roman" w:cs="Times New Roman"/>
        </w:rPr>
        <w:t>]</w:t>
      </w:r>
      <w:r>
        <w:rPr>
          <w:rFonts w:ascii="Times New Roman" w:hAnsi="Times New Roman" w:cs="Times New Roman"/>
        </w:rPr>
        <w:t xml:space="preserve"> and rice MADS-box genes were reported to be involved with h</w:t>
      </w:r>
      <w:r w:rsidR="00755949">
        <w:rPr>
          <w:rFonts w:ascii="Times New Roman" w:hAnsi="Times New Roman" w:cs="Times New Roman"/>
        </w:rPr>
        <w:t xml:space="preserve">eading date and plant height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0"/>
      </w:r>
      <w:r w:rsidR="00295C3C">
        <w:rPr>
          <w:rFonts w:ascii="Times New Roman" w:hAnsi="Times New Roman" w:cs="Times New Roman"/>
        </w:rPr>
        <w:t>]</w:t>
      </w:r>
      <w:r>
        <w:rPr>
          <w:rFonts w:ascii="Times New Roman" w:hAnsi="Times New Roman" w:cs="Times New Roman"/>
        </w:rPr>
        <w:t>. With the aid of the phenotypical data provided by Rice SNP-seek Database, the quantitative phenotypes of rice cultivars were plotted according to their haplotype pattern (Fig 11-14).</w:t>
      </w:r>
    </w:p>
    <w:p w14:paraId="4DA9B3B8" w14:textId="77777777" w:rsidR="002959CE" w:rsidRPr="00B26CA1" w:rsidRDefault="002959CE" w:rsidP="002C7D81">
      <w:pPr>
        <w:jc w:val="both"/>
        <w:rPr>
          <w:rFonts w:ascii="Times New Roman" w:hAnsi="Times New Roman" w:cs="Times New Roman"/>
        </w:rPr>
      </w:pPr>
    </w:p>
    <w:p w14:paraId="02607868" w14:textId="77777777" w:rsidR="002959CE" w:rsidRPr="00B26CA1" w:rsidRDefault="002959CE" w:rsidP="002C7D81">
      <w:pPr>
        <w:jc w:val="both"/>
        <w:rPr>
          <w:rFonts w:ascii="Times New Roman" w:hAnsi="Times New Roman" w:cs="Times New Roman"/>
        </w:rPr>
      </w:pPr>
    </w:p>
    <w:p w14:paraId="49F7EA19" w14:textId="77777777" w:rsidR="002959CE" w:rsidRPr="00B26CA1" w:rsidRDefault="002959CE" w:rsidP="002C7D81">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F9A666D" wp14:editId="41585F74">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7652C8A4" wp14:editId="60E8442C">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6DCA364" w14:textId="77777777" w:rsidR="002959CE" w:rsidRPr="00B26CA1" w:rsidRDefault="002959CE" w:rsidP="002C7D81">
      <w:pPr>
        <w:jc w:val="both"/>
        <w:rPr>
          <w:rFonts w:ascii="Times New Roman" w:hAnsi="Times New Roman" w:cs="Times New Roman"/>
        </w:rPr>
      </w:pPr>
    </w:p>
    <w:p w14:paraId="197509CC" w14:textId="77777777" w:rsidR="002959CE" w:rsidRDefault="002959CE" w:rsidP="002C7D81">
      <w:pPr>
        <w:jc w:val="both"/>
        <w:rPr>
          <w:rFonts w:ascii="Times New Roman" w:hAnsi="Times New Roman" w:cs="Times New Roman"/>
        </w:rPr>
      </w:pPr>
      <w:r>
        <w:rPr>
          <w:rFonts w:ascii="Times New Roman" w:hAnsi="Times New Roman" w:cs="Times New Roman"/>
          <w:noProof/>
        </w:rPr>
        <w:lastRenderedPageBreak/>
        <w:drawing>
          <wp:inline distT="0" distB="0" distL="0" distR="0" wp14:anchorId="498C2AEB" wp14:editId="21575888">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2EEC271C" wp14:editId="34A51E83">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A05A21D" w14:textId="77777777" w:rsidR="002959CE" w:rsidRPr="000B4CEA" w:rsidRDefault="002959CE" w:rsidP="002C7D81">
      <w:pPr>
        <w:jc w:val="both"/>
        <w:rPr>
          <w:rFonts w:ascii="Times New Roman" w:hAnsi="Times New Roman" w:cs="Times New Roman"/>
          <w:b/>
        </w:rPr>
      </w:pPr>
      <w:r w:rsidRPr="000B4CEA">
        <w:rPr>
          <w:rFonts w:ascii="Times New Roman" w:hAnsi="Times New Roman" w:cs="Times New Roman"/>
          <w:b/>
        </w:rPr>
        <w:t>Fig 11-14</w:t>
      </w:r>
      <w:r>
        <w:rPr>
          <w:rFonts w:ascii="Times New Roman" w:hAnsi="Times New Roman" w:cs="Times New Roman"/>
          <w:b/>
        </w:rPr>
        <w:t>. Phenotypes of rice cultivars belonging to different haplotype patterns</w:t>
      </w:r>
    </w:p>
    <w:p w14:paraId="0529058F" w14:textId="77777777" w:rsidR="002959CE" w:rsidRPr="00B26CA1" w:rsidRDefault="002959CE" w:rsidP="002C7D81">
      <w:pPr>
        <w:jc w:val="both"/>
        <w:rPr>
          <w:rFonts w:ascii="Times New Roman" w:hAnsi="Times New Roman" w:cs="Times New Roman"/>
        </w:rPr>
      </w:pPr>
      <w:r>
        <w:rPr>
          <w:rFonts w:ascii="Times New Roman" w:hAnsi="Times New Roman" w:cs="Times New Roman"/>
        </w:rPr>
        <w:t>The color gradient stands for the number of rice cultivars at that dot.</w:t>
      </w:r>
    </w:p>
    <w:p w14:paraId="11C6FC52" w14:textId="77777777" w:rsidR="002959CE" w:rsidRPr="00B26CA1" w:rsidRDefault="002959CE" w:rsidP="002C7D81">
      <w:pPr>
        <w:jc w:val="both"/>
        <w:rPr>
          <w:rFonts w:ascii="Times New Roman" w:hAnsi="Times New Roman" w:cs="Times New Roman"/>
        </w:rPr>
      </w:pPr>
    </w:p>
    <w:p w14:paraId="19CA8033" w14:textId="750B07AE" w:rsidR="002959CE" w:rsidRPr="00B26CA1" w:rsidRDefault="002959CE" w:rsidP="002C7D81">
      <w:pPr>
        <w:ind w:firstLine="227"/>
        <w:jc w:val="both"/>
        <w:rPr>
          <w:rFonts w:ascii="Times New Roman" w:hAnsi="Times New Roman" w:cs="Times New Roman"/>
        </w:rPr>
      </w:pPr>
      <w:r>
        <w:rPr>
          <w:rFonts w:ascii="Times New Roman" w:hAnsi="Times New Roman" w:cs="Times New Roman"/>
        </w:rPr>
        <w:t xml:space="preserve">SNP </w:t>
      </w:r>
      <w:r w:rsidRPr="00297515">
        <w:rPr>
          <w:rFonts w:ascii="Times New Roman" w:hAnsi="Times New Roman" w:cs="Times New Roman"/>
        </w:rPr>
        <w:t>10435331023</w:t>
      </w:r>
      <w:r>
        <w:rPr>
          <w:rFonts w:ascii="Times New Roman" w:hAnsi="Times New Roman" w:cs="Times New Roman"/>
        </w:rPr>
        <w:t xml:space="preserve"> on miRNA binding site of OsARF13 caused a mismatch at position 10, which was claimed to be the important cleavage site and a mismatch at this position would cause fatal damages to silencing efficacies of miRNAs </w:t>
      </w:r>
      <w:r w:rsidR="00A01AD7">
        <w:rPr>
          <w:rFonts w:ascii="Times New Roman" w:hAnsi="Times New Roman" w:cs="Times New Roman"/>
        </w:rPr>
        <w:t>[</w:t>
      </w:r>
      <w:r w:rsidR="00422381">
        <w:rPr>
          <w:rFonts w:ascii="Times New Roman" w:hAnsi="Times New Roman" w:cs="Times New Roman"/>
        </w:rPr>
        <w:fldChar w:fldCharType="begin"/>
      </w:r>
      <w:r w:rsidR="00422381">
        <w:rPr>
          <w:rFonts w:ascii="Times New Roman" w:hAnsi="Times New Roman" w:cs="Times New Roman"/>
        </w:rPr>
        <w:instrText xml:space="preserve"> NOTEREF _Ref472365228 \h </w:instrText>
      </w:r>
      <w:r w:rsidR="007E7C89">
        <w:rPr>
          <w:rFonts w:ascii="Times New Roman" w:hAnsi="Times New Roman" w:cs="Times New Roman"/>
        </w:rPr>
        <w:instrText xml:space="preserve"> \* MERGEFORMAT </w:instrText>
      </w:r>
      <w:r w:rsidR="00422381">
        <w:rPr>
          <w:rFonts w:ascii="Times New Roman" w:hAnsi="Times New Roman" w:cs="Times New Roman"/>
        </w:rPr>
      </w:r>
      <w:r w:rsidR="00422381">
        <w:rPr>
          <w:rFonts w:ascii="Times New Roman" w:hAnsi="Times New Roman" w:cs="Times New Roman"/>
        </w:rPr>
        <w:fldChar w:fldCharType="separate"/>
      </w:r>
      <w:r w:rsidR="00422381">
        <w:rPr>
          <w:rFonts w:ascii="Times New Roman" w:hAnsi="Times New Roman" w:cs="Times New Roman"/>
        </w:rPr>
        <w:t>37</w:t>
      </w:r>
      <w:r w:rsidR="00422381">
        <w:rPr>
          <w:rFonts w:ascii="Times New Roman" w:hAnsi="Times New Roman" w:cs="Times New Roman"/>
        </w:rPr>
        <w:fldChar w:fldCharType="end"/>
      </w:r>
      <w:r w:rsidR="00A01AD7">
        <w:rPr>
          <w:rFonts w:ascii="Times New Roman" w:hAnsi="Times New Roman" w:cs="Times New Roman"/>
        </w:rPr>
        <w:t>-</w:t>
      </w:r>
      <w:r w:rsidR="00422381" w:rsidRPr="0079057E">
        <w:rPr>
          <w:rFonts w:ascii="Times New Roman" w:hAnsi="Times New Roman" w:cs="Times New Roman"/>
          <w:vanish/>
        </w:rPr>
        <w:fldChar w:fldCharType="begin"/>
      </w:r>
      <w:r w:rsidR="00422381" w:rsidRPr="0079057E">
        <w:rPr>
          <w:rFonts w:ascii="Times New Roman" w:hAnsi="Times New Roman" w:cs="Times New Roman"/>
          <w:vanish/>
        </w:rPr>
        <w:instrText xml:space="preserve"> NOTEREF _Ref472365438 \h </w:instrText>
      </w:r>
      <w:r w:rsidR="00A01AD7">
        <w:rPr>
          <w:rFonts w:ascii="Times New Roman" w:hAnsi="Times New Roman" w:cs="Times New Roman"/>
          <w:vanish/>
        </w:rPr>
        <w:instrText xml:space="preserve"> \* MERGEFORMAT </w:instrText>
      </w:r>
      <w:r w:rsidR="00422381" w:rsidRPr="0079057E">
        <w:rPr>
          <w:rFonts w:ascii="Times New Roman" w:hAnsi="Times New Roman" w:cs="Times New Roman"/>
          <w:vanish/>
        </w:rPr>
      </w:r>
      <w:r w:rsidR="00422381" w:rsidRPr="0079057E">
        <w:rPr>
          <w:rFonts w:ascii="Times New Roman" w:hAnsi="Times New Roman" w:cs="Times New Roman"/>
          <w:vanish/>
        </w:rPr>
        <w:fldChar w:fldCharType="separate"/>
      </w:r>
      <w:r w:rsidR="00422381" w:rsidRPr="0079057E">
        <w:rPr>
          <w:rFonts w:ascii="Times New Roman" w:hAnsi="Times New Roman" w:cs="Times New Roman"/>
          <w:vanish/>
        </w:rPr>
        <w:t>38</w:t>
      </w:r>
      <w:r w:rsidR="00422381" w:rsidRPr="0079057E">
        <w:rPr>
          <w:rFonts w:ascii="Times New Roman" w:hAnsi="Times New Roman" w:cs="Times New Roman"/>
          <w:vanish/>
        </w:rPr>
        <w:fldChar w:fldCharType="end"/>
      </w:r>
      <w:r w:rsidR="00422381">
        <w:rPr>
          <w:rFonts w:ascii="Times New Roman" w:hAnsi="Times New Roman" w:cs="Times New Roman"/>
        </w:rPr>
        <w:fldChar w:fldCharType="begin"/>
      </w:r>
      <w:r w:rsidR="00422381">
        <w:rPr>
          <w:rFonts w:ascii="Times New Roman" w:hAnsi="Times New Roman" w:cs="Times New Roman"/>
        </w:rPr>
        <w:instrText xml:space="preserve"> NOTEREF _Ref472365440 \h </w:instrText>
      </w:r>
      <w:r w:rsidR="007E7C89">
        <w:rPr>
          <w:rFonts w:ascii="Times New Roman" w:hAnsi="Times New Roman" w:cs="Times New Roman"/>
        </w:rPr>
        <w:instrText xml:space="preserve"> \* MERGEFORMAT </w:instrText>
      </w:r>
      <w:r w:rsidR="00422381">
        <w:rPr>
          <w:rFonts w:ascii="Times New Roman" w:hAnsi="Times New Roman" w:cs="Times New Roman"/>
        </w:rPr>
      </w:r>
      <w:r w:rsidR="00422381">
        <w:rPr>
          <w:rFonts w:ascii="Times New Roman" w:hAnsi="Times New Roman" w:cs="Times New Roman"/>
        </w:rPr>
        <w:fldChar w:fldCharType="separate"/>
      </w:r>
      <w:r w:rsidR="00422381">
        <w:rPr>
          <w:rFonts w:ascii="Times New Roman" w:hAnsi="Times New Roman" w:cs="Times New Roman"/>
        </w:rPr>
        <w:t>39</w:t>
      </w:r>
      <w:r w:rsidR="00422381">
        <w:rPr>
          <w:rFonts w:ascii="Times New Roman" w:hAnsi="Times New Roman" w:cs="Times New Roman"/>
        </w:rPr>
        <w:fldChar w:fldCharType="end"/>
      </w:r>
      <w:r w:rsidR="00A01AD7">
        <w:rPr>
          <w:rFonts w:ascii="Times New Roman" w:hAnsi="Times New Roman" w:cs="Times New Roman"/>
        </w:rPr>
        <w:t>]</w:t>
      </w:r>
      <w:r>
        <w:rPr>
          <w:rFonts w:ascii="Times New Roman" w:hAnsi="Times New Roman" w:cs="Times New Roman"/>
        </w:rPr>
        <w:t xml:space="preserve">. And SNP </w:t>
      </w:r>
      <w:r w:rsidRPr="00853CAB">
        <w:rPr>
          <w:rFonts w:ascii="Times New Roman" w:hAnsi="Times New Roman" w:cs="Times New Roman"/>
        </w:rPr>
        <w:t>10222300448</w:t>
      </w:r>
      <w:r>
        <w:rPr>
          <w:rFonts w:ascii="Times New Roman" w:hAnsi="Times New Roman" w:cs="Times New Roman"/>
        </w:rPr>
        <w:t xml:space="preserve"> on miRNA binding site of OsMADS27 increased the total free energy of binding by </w:t>
      </w:r>
      <w:r w:rsidRPr="00853CAB">
        <w:rPr>
          <w:rFonts w:ascii="Times New Roman" w:hAnsi="Times New Roman" w:cs="Times New Roman"/>
        </w:rPr>
        <w:t>6.575</w:t>
      </w:r>
      <w:r>
        <w:rPr>
          <w:rFonts w:ascii="Times New Roman" w:hAnsi="Times New Roman" w:cs="Times New Roman"/>
        </w:rPr>
        <w:t xml:space="preserve"> kcal/mol, and would </w:t>
      </w:r>
      <w:r w:rsidRPr="00853CAB">
        <w:rPr>
          <w:rFonts w:ascii="Times New Roman" w:hAnsi="Times New Roman" w:cs="Times New Roman"/>
        </w:rPr>
        <w:t>predictably brought down the silencing efficacy of osa-miR444 family to a large extend</w:t>
      </w:r>
      <w:r>
        <w:rPr>
          <w:rFonts w:ascii="Times New Roman" w:hAnsi="Times New Roman" w:cs="Times New Roman"/>
        </w:rPr>
        <w:t xml:space="preserve">. </w:t>
      </w:r>
      <w:r w:rsidRPr="00853CAB">
        <w:rPr>
          <w:rFonts w:ascii="Times New Roman" w:hAnsi="Times New Roman" w:cs="Times New Roman"/>
        </w:rPr>
        <w:t xml:space="preserve">But the </w:t>
      </w:r>
      <w:r>
        <w:rPr>
          <w:rFonts w:ascii="Times New Roman" w:hAnsi="Times New Roman" w:cs="Times New Roman"/>
        </w:rPr>
        <w:t xml:space="preserve">predicted changes of </w:t>
      </w:r>
      <w:r w:rsidRPr="00853CAB">
        <w:rPr>
          <w:rFonts w:ascii="Times New Roman" w:hAnsi="Times New Roman" w:cs="Times New Roman"/>
        </w:rPr>
        <w:t>outcomes of miRNA regulation didn’t lead to distinct phenotypical change</w:t>
      </w:r>
      <w:r>
        <w:rPr>
          <w:rFonts w:ascii="Times New Roman" w:hAnsi="Times New Roman" w:cs="Times New Roman"/>
        </w:rPr>
        <w:t xml:space="preserve"> (Fig 11-14)</w:t>
      </w:r>
      <w:r w:rsidRPr="00853CAB">
        <w:rPr>
          <w:rFonts w:ascii="Times New Roman" w:hAnsi="Times New Roman" w:cs="Times New Roman"/>
        </w:rPr>
        <w:t>.</w:t>
      </w:r>
    </w:p>
    <w:p w14:paraId="4866855F" w14:textId="3AEAD021" w:rsidR="00F00F51" w:rsidRDefault="00F00F51" w:rsidP="002C7D81">
      <w:pPr>
        <w:jc w:val="both"/>
        <w:outlineLvl w:val="0"/>
        <w:rPr>
          <w:rFonts w:ascii="Times New Roman" w:hAnsi="Times New Roman" w:cs="Times New Roman"/>
          <w:b/>
          <w:sz w:val="40"/>
        </w:rPr>
      </w:pPr>
    </w:p>
    <w:p w14:paraId="5D3F57C8" w14:textId="5A25B299" w:rsidR="00F00F51" w:rsidRPr="003A7F5C" w:rsidRDefault="00DB48FE" w:rsidP="002C7D81">
      <w:pPr>
        <w:jc w:val="both"/>
        <w:outlineLvl w:val="0"/>
        <w:rPr>
          <w:rFonts w:ascii="Times New Roman" w:hAnsi="Times New Roman" w:cs="Times New Roman"/>
          <w:b/>
          <w:sz w:val="40"/>
        </w:rPr>
      </w:pPr>
      <w:r>
        <w:rPr>
          <w:rFonts w:ascii="Times New Roman" w:hAnsi="Times New Roman" w:cs="Times New Roman"/>
          <w:b/>
          <w:sz w:val="40"/>
        </w:rPr>
        <w:t>Discussion</w:t>
      </w:r>
    </w:p>
    <w:p w14:paraId="03FAF8BB" w14:textId="2A6536F7" w:rsidR="001201E7" w:rsidRPr="001201E7" w:rsidRDefault="001201E7" w:rsidP="002C7D81">
      <w:pPr>
        <w:jc w:val="both"/>
        <w:rPr>
          <w:rFonts w:ascii="Times New Roman" w:hAnsi="Times New Roman" w:cs="Times New Roman"/>
        </w:rPr>
      </w:pPr>
      <w:r w:rsidRPr="001201E7">
        <w:rPr>
          <w:rFonts w:ascii="Times New Roman" w:hAnsi="Times New Roman" w:cs="Times New Roman"/>
        </w:rPr>
        <w:t xml:space="preserve">Single nucleotide polymorphisms are good indicators of evolutionary selection for different genomic regions and have already been employed to study natural selections on human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_Ref472365137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In these studies, SNPs on functional regions such as pre-miRNAs especially seed-regions as well as miRNA binding site were very rare and much less than other conserved sequence motifs in 3’ UTR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_Ref472365137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similar phenomena were also observed in this study that we found SNP density in pre-miRNAs were fewer than that in intergenic regions as well as exons, implying miRNAs </w:t>
      </w:r>
      <w:r w:rsidR="009C39A2">
        <w:rPr>
          <w:rFonts w:ascii="Times New Roman" w:hAnsi="Times New Roman" w:cs="Times New Roman"/>
        </w:rPr>
        <w:t>are</w:t>
      </w:r>
      <w:r w:rsidRPr="001201E7">
        <w:rPr>
          <w:rFonts w:ascii="Times New Roman" w:hAnsi="Times New Roman" w:cs="Times New Roman"/>
        </w:rPr>
        <w:t xml:space="preserve"> subjected to stricter evolutionary pressure than intergenic regions and exons. This is consistent with the role of miRNAs as master regulators in plants. There are big differences between conserved miRNAs and non-conserved miRNAs, the so-called rice specific miRNAs or newly arising miRNAs. Generally, conserved miRNAs are conserved across different species and have identifiable binding sites on targets which are also conserved among species and they tend to target genes encoding transcriptional factors (TFs), while non-conserved miRNAs are commonly taken as new-comers with few if any identifiable binding sites in targets both by bioinformatics and degradome sequencing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_Ref472365178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Our comparative analysis of SNPs fallen unto conserved miRNAs and non-conserved ones had </w:t>
      </w:r>
      <w:r w:rsidR="00812559">
        <w:rPr>
          <w:rFonts w:ascii="Times New Roman" w:hAnsi="Times New Roman" w:cs="Times New Roman"/>
        </w:rPr>
        <w:t>produced</w:t>
      </w:r>
      <w:r w:rsidR="00812559" w:rsidRPr="001201E7">
        <w:rPr>
          <w:rFonts w:ascii="Times New Roman" w:hAnsi="Times New Roman" w:cs="Times New Roman"/>
        </w:rPr>
        <w:t xml:space="preserve"> </w:t>
      </w:r>
      <w:r w:rsidRPr="001201E7">
        <w:rPr>
          <w:rFonts w:ascii="Times New Roman" w:hAnsi="Times New Roman" w:cs="Times New Roman"/>
        </w:rPr>
        <w:t>similar results, SNP density of conserved miRNA precursors was significantly less than that of non-conserved ones, showing</w:t>
      </w:r>
      <w:r w:rsidR="00812559">
        <w:rPr>
          <w:rFonts w:ascii="Times New Roman" w:hAnsi="Times New Roman" w:cs="Times New Roman"/>
        </w:rPr>
        <w:t xml:space="preserve"> that</w:t>
      </w:r>
      <w:r w:rsidRPr="001201E7">
        <w:rPr>
          <w:rFonts w:ascii="Times New Roman" w:hAnsi="Times New Roman" w:cs="Times New Roman"/>
        </w:rPr>
        <w:t xml:space="preserve"> the more important regulation role of conserved miRNAs would impose greater selection pressure on non-conserved miRNAs. Previous study conducted by Liu Q et al. found when less conserved miRNAs were excluded, pre-miRNAs accumulated much fewer SNPs, and this also confirmed the stricter purifying pressure on conserved miRNAs. Considering the different evolutionary processes of conserved and non-conserved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_Ref472365200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_Ref472365204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the fact that by the common target prediction methods few identifiable targets are found for non-conserved miRNAs, the functioning mechanisms of miRNA towards miRNA binding sites of targets may be different. In our study, the comparison of positional SNP frequency distributions between conserved mature miRNAs and non-conserved mature miRNAs showed distinct rankings of SNP frequencies along the positions, which indicated different selection pressure distribution among the positions for conserved and non-conserved miRNAs. It was reported that there was co</w:t>
      </w:r>
      <w:r w:rsidR="00812559">
        <w:rPr>
          <w:rFonts w:ascii="Times New Roman" w:hAnsi="Times New Roman" w:cs="Times New Roman"/>
        </w:rPr>
        <w:t>-</w:t>
      </w:r>
      <w:r w:rsidRPr="001201E7">
        <w:rPr>
          <w:rFonts w:ascii="Times New Roman" w:hAnsi="Times New Roman" w:cs="Times New Roman"/>
        </w:rPr>
        <w:t xml:space="preserve">evolution of miRNAs and their cognate target genes </w:t>
      </w:r>
      <w:r w:rsidR="00F62B07">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_Ref472365228 \h </w:instrText>
      </w:r>
      <w:r w:rsidR="007E7C89">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sidR="00D948F4">
        <w:rPr>
          <w:rFonts w:ascii="Times New Roman" w:hAnsi="Times New Roman" w:cs="Times New Roman"/>
        </w:rPr>
        <w:t xml:space="preserve">, </w:t>
      </w:r>
      <w:r w:rsidR="008A008F">
        <w:rPr>
          <w:rFonts w:ascii="Times New Roman" w:hAnsi="Times New Roman" w:cs="Times New Roman"/>
        </w:rPr>
        <w:fldChar w:fldCharType="begin"/>
      </w:r>
      <w:r w:rsidR="008A008F">
        <w:rPr>
          <w:rFonts w:ascii="Times New Roman" w:hAnsi="Times New Roman" w:cs="Times New Roman"/>
        </w:rPr>
        <w:instrText xml:space="preserve"> NOTEREF _Ref472432128 \h </w:instrText>
      </w:r>
      <w:r w:rsidR="007E7C89">
        <w:rPr>
          <w:rFonts w:ascii="Times New Roman" w:hAnsi="Times New Roman" w:cs="Times New Roman"/>
        </w:rPr>
        <w:instrText xml:space="preserve"> \* MERGEFORMAT </w:instrText>
      </w:r>
      <w:r w:rsidR="008A008F">
        <w:rPr>
          <w:rFonts w:ascii="Times New Roman" w:hAnsi="Times New Roman" w:cs="Times New Roman"/>
        </w:rPr>
      </w:r>
      <w:r w:rsidR="008A008F">
        <w:rPr>
          <w:rFonts w:ascii="Times New Roman" w:hAnsi="Times New Roman" w:cs="Times New Roman"/>
        </w:rPr>
        <w:fldChar w:fldCharType="separate"/>
      </w:r>
      <w:r w:rsidR="008A008F">
        <w:rPr>
          <w:rFonts w:ascii="Times New Roman" w:hAnsi="Times New Roman" w:cs="Times New Roman"/>
        </w:rPr>
        <w:t>40</w:t>
      </w:r>
      <w:r w:rsidR="008A008F">
        <w:rPr>
          <w:rFonts w:ascii="Times New Roman" w:hAnsi="Times New Roman" w:cs="Times New Roman"/>
        </w:rPr>
        <w:fldChar w:fldCharType="end"/>
      </w:r>
      <w:r w:rsidRPr="001201E7">
        <w:rPr>
          <w:rFonts w:ascii="Times New Roman" w:hAnsi="Times New Roman" w:cs="Times New Roman"/>
        </w:rPr>
        <w:t xml:space="preserve">], and here in our study, correlation tests of positional SNP frequencies of conserved miRNAs and that of cognate targets showed moderate positive correlation with statistical significance, which provided </w:t>
      </w:r>
      <w:r w:rsidR="00A14C1B">
        <w:rPr>
          <w:rFonts w:ascii="Times New Roman" w:hAnsi="Times New Roman" w:cs="Times New Roman"/>
        </w:rPr>
        <w:t>further</w:t>
      </w:r>
      <w:r w:rsidRPr="001201E7">
        <w:rPr>
          <w:rFonts w:ascii="Times New Roman" w:hAnsi="Times New Roman" w:cs="Times New Roman"/>
        </w:rPr>
        <w:t xml:space="preserve"> evidence for the coevolution of miRNAs and their cognate targets.</w:t>
      </w:r>
      <w:r w:rsidR="00A14C1B">
        <w:rPr>
          <w:rFonts w:ascii="Times New Roman" w:hAnsi="Times New Roman" w:cs="Times New Roman"/>
        </w:rPr>
        <w:t xml:space="preserve"> And SNP frequency of miRNA was lower than that of cognate binding site at every position</w:t>
      </w:r>
      <w:r w:rsidR="003A341D">
        <w:rPr>
          <w:rFonts w:ascii="Times New Roman" w:hAnsi="Times New Roman" w:cs="Times New Roman"/>
        </w:rPr>
        <w:t xml:space="preserve"> in this study. Several factors may be accountable for this result. Firstly, plant miRNA regulates multiple targets with high complementarity</w:t>
      </w:r>
      <w:r w:rsidR="00812559">
        <w:rPr>
          <w:rFonts w:ascii="Times New Roman" w:hAnsi="Times New Roman" w:cs="Times New Roman"/>
        </w:rPr>
        <w:t>,</w:t>
      </w:r>
      <w:r w:rsidR="003A341D">
        <w:rPr>
          <w:rFonts w:ascii="Times New Roman" w:hAnsi="Times New Roman" w:cs="Times New Roman"/>
        </w:rPr>
        <w:t xml:space="preserve"> adding more constraints to mature miRNAs and thus cause the SNP frequency to be lower. Secondly, a large part of the targets </w:t>
      </w:r>
      <w:r w:rsidR="00386E6F">
        <w:rPr>
          <w:rFonts w:ascii="Times New Roman" w:hAnsi="Times New Roman" w:cs="Times New Roman"/>
        </w:rPr>
        <w:t>was</w:t>
      </w:r>
      <w:r w:rsidR="003A341D">
        <w:rPr>
          <w:rFonts w:ascii="Times New Roman" w:hAnsi="Times New Roman" w:cs="Times New Roman"/>
        </w:rPr>
        <w:t xml:space="preserve"> obtained from the bioinformatic </w:t>
      </w:r>
      <w:r w:rsidR="003A341D">
        <w:rPr>
          <w:rFonts w:ascii="Times New Roman" w:hAnsi="Times New Roman" w:cs="Times New Roman"/>
        </w:rPr>
        <w:lastRenderedPageBreak/>
        <w:t>methods and false positive target genes might be included; these false positive target genes would not subject to miRNA regulation and the predicted binding sites on them might not be exposed to selection pressure from miRNA-mediated regulation.</w:t>
      </w:r>
    </w:p>
    <w:p w14:paraId="4E24D35B" w14:textId="77777777" w:rsidR="001201E7" w:rsidRPr="001201E7" w:rsidRDefault="001201E7" w:rsidP="002C7D81">
      <w:pPr>
        <w:jc w:val="both"/>
        <w:rPr>
          <w:rFonts w:ascii="Times New Roman" w:hAnsi="Times New Roman" w:cs="Times New Roman"/>
        </w:rPr>
      </w:pPr>
    </w:p>
    <w:p w14:paraId="2C9E9B1B" w14:textId="7C7FF71D" w:rsidR="00A14C1B" w:rsidRDefault="001201E7" w:rsidP="002C7D81">
      <w:pPr>
        <w:jc w:val="both"/>
        <w:rPr>
          <w:rFonts w:ascii="Times New Roman" w:hAnsi="Times New Roman" w:cs="Times New Roman"/>
        </w:rPr>
      </w:pPr>
      <w:r w:rsidRPr="001201E7">
        <w:rPr>
          <w:rFonts w:ascii="Times New Roman" w:hAnsi="Times New Roman" w:cs="Times New Roman"/>
        </w:rPr>
        <w:t xml:space="preserve">In plants, miRNAs serve as master regulator through high complementarity towards binding site of targets and previous researches revealed the different importance of different positions on target recognition and cleavage </w:t>
      </w:r>
      <w:r w:rsidR="00F62B07">
        <w:rPr>
          <w:rFonts w:ascii="Times New Roman" w:hAnsi="Times New Roman" w:cs="Times New Roman"/>
        </w:rPr>
        <w:t>[</w:t>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_Ref472365371 \h </w:instrText>
      </w:r>
      <w:r w:rsidR="007E7C89">
        <w:rPr>
          <w:rFonts w:ascii="Times New Roman" w:hAnsi="Times New Roman" w:cs="Times New Roman"/>
        </w:rPr>
        <w:instrText xml:space="preserve"> \* MERGEFORMAT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32</w:t>
      </w:r>
      <w:r w:rsidR="00F62B07">
        <w:rPr>
          <w:rFonts w:ascii="Times New Roman" w:hAnsi="Times New Roman" w:cs="Times New Roman"/>
        </w:rPr>
        <w:fldChar w:fldCharType="end"/>
      </w:r>
      <w:r w:rsidR="00F62B07">
        <w:rPr>
          <w:rFonts w:ascii="Times New Roman" w:hAnsi="Times New Roman" w:cs="Times New Roman"/>
        </w:rPr>
        <w:t>-</w:t>
      </w:r>
      <w:r w:rsidR="00F62B07" w:rsidRPr="00F62B07">
        <w:rPr>
          <w:rFonts w:ascii="Times New Roman" w:hAnsi="Times New Roman" w:cs="Times New Roman"/>
          <w:vanish/>
        </w:rPr>
        <w:fldChar w:fldCharType="begin"/>
      </w:r>
      <w:r w:rsidR="00F62B07" w:rsidRPr="00F62B07">
        <w:rPr>
          <w:rFonts w:ascii="Times New Roman" w:hAnsi="Times New Roman" w:cs="Times New Roman"/>
          <w:vanish/>
        </w:rPr>
        <w:instrText xml:space="preserve"> NOTEREF _Ref472365373 \h </w:instrText>
      </w:r>
      <w:r w:rsidR="00F62B07">
        <w:rPr>
          <w:rFonts w:ascii="Times New Roman" w:hAnsi="Times New Roman" w:cs="Times New Roman"/>
          <w:vanish/>
        </w:rPr>
        <w:instrText xml:space="preserve"> \* MERGEFORMAT </w:instrText>
      </w:r>
      <w:r w:rsidR="00F62B07" w:rsidRPr="00F62B07">
        <w:rPr>
          <w:rFonts w:ascii="Times New Roman" w:hAnsi="Times New Roman" w:cs="Times New Roman"/>
          <w:vanish/>
        </w:rPr>
      </w:r>
      <w:r w:rsidR="00F62B07" w:rsidRPr="00F62B07">
        <w:rPr>
          <w:rFonts w:ascii="Times New Roman" w:hAnsi="Times New Roman" w:cs="Times New Roman"/>
          <w:vanish/>
        </w:rPr>
        <w:fldChar w:fldCharType="separate"/>
      </w:r>
      <w:r w:rsidR="00F62B07" w:rsidRPr="00F62B07">
        <w:rPr>
          <w:rFonts w:ascii="Times New Roman" w:hAnsi="Times New Roman" w:cs="Times New Roman"/>
          <w:vanish/>
        </w:rPr>
        <w:t>33</w:t>
      </w:r>
      <w:r w:rsidR="00F62B07" w:rsidRPr="00F62B07">
        <w:rPr>
          <w:rFonts w:ascii="Times New Roman" w:hAnsi="Times New Roman" w:cs="Times New Roman"/>
          <w:vanish/>
        </w:rPr>
        <w:fldChar w:fldCharType="end"/>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_Ref472365375 \h </w:instrText>
      </w:r>
      <w:r w:rsidR="007E7C89">
        <w:rPr>
          <w:rFonts w:ascii="Times New Roman" w:hAnsi="Times New Roman" w:cs="Times New Roman"/>
        </w:rPr>
        <w:instrText xml:space="preserve"> \* MERGEFORMAT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34</w:t>
      </w:r>
      <w:r w:rsidR="00F62B07">
        <w:rPr>
          <w:rFonts w:ascii="Times New Roman" w:hAnsi="Times New Roman" w:cs="Times New Roman"/>
        </w:rPr>
        <w:fldChar w:fldCharType="end"/>
      </w:r>
      <w:r w:rsidRPr="001201E7">
        <w:rPr>
          <w:rFonts w:ascii="Times New Roman" w:hAnsi="Times New Roman" w:cs="Times New Roman"/>
        </w:rPr>
        <w:t xml:space="preserve">]. 5’ terminal nucleotide, which is position 1 on mature miRNA, determines which Argonaut protein to load for miRNA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_Ref472365413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35</w:t>
      </w:r>
      <w:r w:rsidR="00AC38A6">
        <w:rPr>
          <w:rFonts w:ascii="Times New Roman" w:hAnsi="Times New Roman" w:cs="Times New Roman"/>
        </w:rPr>
        <w:fldChar w:fldCharType="end"/>
      </w:r>
      <w:r w:rsidRPr="001201E7">
        <w:rPr>
          <w:rFonts w:ascii="Times New Roman" w:hAnsi="Times New Roman" w:cs="Times New Roman"/>
        </w:rPr>
        <w:t xml:space="preserve">], and this layer of constraint on position 1 was reflected in this study as the lowest SNP frequency position both for conserved and non-conserved miRNAs. But unexpectedly, position 10 and 11, conventionally regarded as cleavage sites and were required to be perfect pairing to binding sites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_Ref472365228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37</w:t>
      </w:r>
      <w:r w:rsidR="00AC38A6">
        <w:rPr>
          <w:rFonts w:ascii="Times New Roman" w:hAnsi="Times New Roman" w:cs="Times New Roman"/>
        </w:rPr>
        <w:fldChar w:fldCharType="end"/>
      </w:r>
      <w:r w:rsidR="00AC38A6">
        <w:rPr>
          <w:rFonts w:ascii="Times New Roman" w:hAnsi="Times New Roman" w:cs="Times New Roman"/>
        </w:rPr>
        <w:t>-</w:t>
      </w:r>
      <w:r w:rsidR="00AC38A6" w:rsidRPr="00AC38A6">
        <w:rPr>
          <w:rFonts w:ascii="Times New Roman" w:hAnsi="Times New Roman" w:cs="Times New Roman"/>
          <w:vanish/>
        </w:rPr>
        <w:fldChar w:fldCharType="begin"/>
      </w:r>
      <w:r w:rsidR="00AC38A6" w:rsidRPr="00AC38A6">
        <w:rPr>
          <w:rFonts w:ascii="Times New Roman" w:hAnsi="Times New Roman" w:cs="Times New Roman"/>
          <w:vanish/>
        </w:rPr>
        <w:instrText xml:space="preserve"> NOTEREF _Ref472365438 \h </w:instrText>
      </w:r>
      <w:r w:rsidR="00AC38A6">
        <w:rPr>
          <w:rFonts w:ascii="Times New Roman" w:hAnsi="Times New Roman" w:cs="Times New Roman"/>
          <w:vanish/>
        </w:rPr>
        <w:instrText xml:space="preserve"> \* MERGEFORMAT </w:instrText>
      </w:r>
      <w:r w:rsidR="00AC38A6" w:rsidRPr="00AC38A6">
        <w:rPr>
          <w:rFonts w:ascii="Times New Roman" w:hAnsi="Times New Roman" w:cs="Times New Roman"/>
          <w:vanish/>
        </w:rPr>
      </w:r>
      <w:r w:rsidR="00AC38A6" w:rsidRPr="00AC38A6">
        <w:rPr>
          <w:rFonts w:ascii="Times New Roman" w:hAnsi="Times New Roman" w:cs="Times New Roman"/>
          <w:vanish/>
        </w:rPr>
        <w:fldChar w:fldCharType="separate"/>
      </w:r>
      <w:r w:rsidR="00AC38A6" w:rsidRPr="00AC38A6">
        <w:rPr>
          <w:rFonts w:ascii="Times New Roman" w:hAnsi="Times New Roman" w:cs="Times New Roman"/>
          <w:vanish/>
        </w:rPr>
        <w:t>38</w:t>
      </w:r>
      <w:r w:rsidR="00AC38A6" w:rsidRPr="00AC38A6">
        <w:rPr>
          <w:rFonts w:ascii="Times New Roman" w:hAnsi="Times New Roman" w:cs="Times New Roman"/>
          <w:vanish/>
        </w:rPr>
        <w:fldChar w:fldCharType="end"/>
      </w:r>
      <w:r w:rsidR="00AC38A6">
        <w:rPr>
          <w:rFonts w:ascii="Times New Roman" w:hAnsi="Times New Roman" w:cs="Times New Roman"/>
        </w:rPr>
        <w:fldChar w:fldCharType="begin"/>
      </w:r>
      <w:r w:rsidR="00AC38A6">
        <w:rPr>
          <w:rFonts w:ascii="Times New Roman" w:hAnsi="Times New Roman" w:cs="Times New Roman"/>
        </w:rPr>
        <w:instrText xml:space="preserve"> NOTEREF _Ref472365440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39</w:t>
      </w:r>
      <w:r w:rsidR="00AC38A6">
        <w:rPr>
          <w:rFonts w:ascii="Times New Roman" w:hAnsi="Times New Roman" w:cs="Times New Roman"/>
        </w:rPr>
        <w:fldChar w:fldCharType="end"/>
      </w:r>
      <w:r w:rsidRPr="001201E7">
        <w:rPr>
          <w:rFonts w:ascii="Times New Roman" w:hAnsi="Times New Roman" w:cs="Times New Roman"/>
        </w:rPr>
        <w:t xml:space="preserve">], were not even among the lowest SNP frequency positions (Fig. 5). And this implied selection constraints imposed other sites with lower SNP frequencies are stronger than the cleavage site constraint imposed on these two positions. Liu Q et al. had similar finding for position 1 and 10, except that position 11 was reported to have the lowest SNP frequency and the conflict </w:t>
      </w:r>
      <w:r w:rsidR="00812559">
        <w:rPr>
          <w:rFonts w:ascii="Times New Roman" w:hAnsi="Times New Roman" w:cs="Times New Roman"/>
        </w:rPr>
        <w:t>might be</w:t>
      </w:r>
      <w:r w:rsidR="00812559" w:rsidRPr="001201E7">
        <w:rPr>
          <w:rFonts w:ascii="Times New Roman" w:hAnsi="Times New Roman" w:cs="Times New Roman"/>
        </w:rPr>
        <w:t xml:space="preserve"> </w:t>
      </w:r>
      <w:r w:rsidRPr="001201E7">
        <w:rPr>
          <w:rFonts w:ascii="Times New Roman" w:hAnsi="Times New Roman" w:cs="Times New Roman"/>
        </w:rPr>
        <w:t>caused by the separat</w:t>
      </w:r>
      <w:r w:rsidR="00812559">
        <w:rPr>
          <w:rFonts w:ascii="Times New Roman" w:hAnsi="Times New Roman" w:cs="Times New Roman"/>
        </w:rPr>
        <w:t>ion</w:t>
      </w:r>
      <w:r w:rsidRPr="001201E7">
        <w:rPr>
          <w:rFonts w:ascii="Times New Roman" w:hAnsi="Times New Roman" w:cs="Times New Roman"/>
        </w:rPr>
        <w:t xml:space="preserve"> of conserved and non-conserved miRNAs. The separat</w:t>
      </w:r>
      <w:r w:rsidR="00812559">
        <w:rPr>
          <w:rFonts w:ascii="Times New Roman" w:hAnsi="Times New Roman" w:cs="Times New Roman"/>
        </w:rPr>
        <w:t xml:space="preserve">ion </w:t>
      </w:r>
      <w:r w:rsidRPr="001201E7">
        <w:rPr>
          <w:rFonts w:ascii="Times New Roman" w:hAnsi="Times New Roman" w:cs="Times New Roman"/>
        </w:rPr>
        <w:t>of conserved miRNAs and non-conserved miRNAs would specify the general trend for the two class of miRNAs which have been reported to have different functioning mechanisms.</w:t>
      </w:r>
    </w:p>
    <w:p w14:paraId="31EBF777" w14:textId="77777777" w:rsidR="00A14C1B" w:rsidRPr="001201E7" w:rsidRDefault="00A14C1B" w:rsidP="002C7D81">
      <w:pPr>
        <w:jc w:val="both"/>
        <w:rPr>
          <w:rFonts w:ascii="Times New Roman" w:hAnsi="Times New Roman" w:cs="Times New Roman"/>
        </w:rPr>
      </w:pPr>
    </w:p>
    <w:p w14:paraId="5CD53E79" w14:textId="20C37F32" w:rsidR="001201E7" w:rsidRDefault="001201E7" w:rsidP="002C7D81">
      <w:pPr>
        <w:jc w:val="both"/>
        <w:rPr>
          <w:rFonts w:ascii="Times New Roman" w:hAnsi="Times New Roman" w:cs="Times New Roman"/>
        </w:rPr>
      </w:pPr>
      <w:r w:rsidRPr="001201E7">
        <w:rPr>
          <w:rFonts w:ascii="Times New Roman" w:hAnsi="Times New Roman" w:cs="Times New Roman"/>
        </w:rPr>
        <w:t xml:space="preserve">In order to search for biologically relevant target genes for miRNAs, generally ways such as 5’-RACE or degradome sequencing would be adopted. But for the abundant outcome of bioinformatic miRNA target prediction programs, expression correlation of miRNA and mRNA of cognate target genes was thought to be </w:t>
      </w:r>
      <w:r w:rsidR="00045973">
        <w:rPr>
          <w:rFonts w:ascii="Times New Roman" w:hAnsi="Times New Roman" w:cs="Times New Roman"/>
        </w:rPr>
        <w:t xml:space="preserve">a </w:t>
      </w:r>
      <w:r w:rsidRPr="001201E7">
        <w:rPr>
          <w:rFonts w:ascii="Times New Roman" w:hAnsi="Times New Roman" w:cs="Times New Roman"/>
        </w:rPr>
        <w:t xml:space="preserve">feasible way to search for those biologically relevant ones. In this study, degradome validated miRNA:target pairs were found not to be fully negatively correlated and in contrast, more interaction pairs were positively correlated than negative correlated pairs. Ming Wen et al. had found similar phenomenon, in whose study positively correlated interaction pairs prevailed </w:t>
      </w:r>
      <w:r w:rsidR="00AC38A6">
        <w:rPr>
          <w:rFonts w:ascii="Times New Roman" w:hAnsi="Times New Roman" w:cs="Times New Roman"/>
        </w:rPr>
        <w:t>[</w:t>
      </w:r>
      <w:r w:rsidR="00AC38A6" w:rsidRPr="00AC38A6">
        <w:rPr>
          <w:rStyle w:val="EndnoteReference"/>
          <w:rFonts w:ascii="Times New Roman" w:hAnsi="Times New Roman" w:cs="Times New Roman"/>
          <w:vertAlign w:val="baseline"/>
        </w:rPr>
        <w:endnoteReference w:id="51"/>
      </w:r>
      <w:r w:rsidRPr="001201E7">
        <w:rPr>
          <w:rFonts w:ascii="Times New Roman" w:hAnsi="Times New Roman" w:cs="Times New Roman"/>
        </w:rPr>
        <w:t>]. And this may be caused by more complex mechanisms such as negative feedback loops (FBLs) and incoherent feedforward loops (FFLs) mentioned by Ming Wen et al. Also, the results showed that it’s not practical to use expression correlation for target screening.</w:t>
      </w:r>
    </w:p>
    <w:p w14:paraId="0E1764DD" w14:textId="77777777" w:rsidR="00A14C1B" w:rsidRPr="001201E7" w:rsidRDefault="00A14C1B" w:rsidP="002C7D81">
      <w:pPr>
        <w:jc w:val="both"/>
        <w:rPr>
          <w:rFonts w:ascii="Times New Roman" w:hAnsi="Times New Roman" w:cs="Times New Roman"/>
        </w:rPr>
      </w:pPr>
    </w:p>
    <w:p w14:paraId="7BCA7FFF" w14:textId="77777777" w:rsidR="001201E7" w:rsidRDefault="001201E7" w:rsidP="002C7D81">
      <w:pPr>
        <w:jc w:val="both"/>
        <w:rPr>
          <w:rFonts w:ascii="Times New Roman" w:hAnsi="Times New Roman" w:cs="Times New Roman"/>
        </w:rPr>
      </w:pPr>
      <w:r w:rsidRPr="001201E7">
        <w:rPr>
          <w:rFonts w:ascii="Times New Roman" w:hAnsi="Times New Roman" w:cs="Times New Roman"/>
        </w:rPr>
        <w:t>No studies before had tried to adopt haplotype analysis to study the actual mutations caused by SNPs of miRNA-mediated regulations that happen to rice cultivars. In this study, haplotype analysis was extended to be combined complementarity pattern analysis (CCPA) and could help to study the polymorphisms of interactions between a family of miRNAs and their common target gene among different rice cultivars. And the afterward found complementarity recovery phenomenon of osa-miR818 family implied that less conserved miRNAs subject to low selection pressure and allow more flexible changes to the miRNA:target complementarity patterns.</w:t>
      </w:r>
    </w:p>
    <w:p w14:paraId="4DDFC2DE" w14:textId="77777777" w:rsidR="00A14C1B" w:rsidRPr="001201E7" w:rsidRDefault="00A14C1B" w:rsidP="002C7D81">
      <w:pPr>
        <w:jc w:val="both"/>
        <w:rPr>
          <w:rFonts w:ascii="Times New Roman" w:hAnsi="Times New Roman" w:cs="Times New Roman"/>
        </w:rPr>
      </w:pPr>
    </w:p>
    <w:p w14:paraId="229D43E3" w14:textId="07907D72" w:rsidR="001201E7" w:rsidRPr="001201E7" w:rsidRDefault="001201E7" w:rsidP="002C7D81">
      <w:pPr>
        <w:jc w:val="both"/>
        <w:rPr>
          <w:rFonts w:ascii="Times New Roman" w:hAnsi="Times New Roman" w:cs="Times New Roman"/>
        </w:rPr>
      </w:pPr>
      <w:r w:rsidRPr="001201E7">
        <w:rPr>
          <w:rFonts w:ascii="Times New Roman" w:hAnsi="Times New Roman" w:cs="Times New Roman"/>
        </w:rPr>
        <w:t xml:space="preserve">Several studies showed the SNPs involved in miRNA-mediated regulation would cause apparent changes to plant phenotypes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_Ref472365508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21</w:t>
      </w:r>
      <w:r w:rsidR="00AC38A6">
        <w:rPr>
          <w:rFonts w:ascii="Times New Roman" w:hAnsi="Times New Roman" w:cs="Times New Roman"/>
        </w:rPr>
        <w:fldChar w:fldCharType="end"/>
      </w:r>
      <w:r w:rsidR="00AC38A6">
        <w:rPr>
          <w:rFonts w:ascii="Times New Roman" w:hAnsi="Times New Roman" w:cs="Times New Roman"/>
        </w:rPr>
        <w:t xml:space="preserve">, </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_Ref472365510 \h </w:instrText>
      </w:r>
      <w:r w:rsidR="007E7C89">
        <w:rPr>
          <w:rFonts w:ascii="Times New Roman" w:hAnsi="Times New Roman" w:cs="Times New Roman"/>
        </w:rPr>
        <w:instrText xml:space="preserve"> \* MERGEFORMAT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22</w:t>
      </w:r>
      <w:r w:rsidR="00AC38A6">
        <w:rPr>
          <w:rFonts w:ascii="Times New Roman" w:hAnsi="Times New Roman" w:cs="Times New Roman"/>
        </w:rPr>
        <w:fldChar w:fldCharType="end"/>
      </w:r>
      <w:r w:rsidR="00AC38A6">
        <w:rPr>
          <w:rFonts w:ascii="Times New Roman" w:hAnsi="Times New Roman" w:cs="Times New Roman"/>
        </w:rPr>
        <w:t>]</w:t>
      </w:r>
      <w:r w:rsidRPr="001201E7">
        <w:rPr>
          <w:rFonts w:ascii="Times New Roman" w:hAnsi="Times New Roman" w:cs="Times New Roman"/>
        </w:rPr>
        <w:t xml:space="preserve">. While here in this study, genome-wide analysis of SNPs involved in miRNA-mediated regulations found 7 target genes carrying SNPs on their miRNA binding sites and two of them </w:t>
      </w:r>
      <w:r w:rsidR="00045973">
        <w:rPr>
          <w:rFonts w:ascii="Times New Roman" w:hAnsi="Times New Roman" w:cs="Times New Roman"/>
        </w:rPr>
        <w:t>were</w:t>
      </w:r>
      <w:r w:rsidR="00045973" w:rsidRPr="001201E7">
        <w:rPr>
          <w:rFonts w:ascii="Times New Roman" w:hAnsi="Times New Roman" w:cs="Times New Roman"/>
        </w:rPr>
        <w:t xml:space="preserve"> </w:t>
      </w:r>
      <w:r w:rsidRPr="001201E7">
        <w:rPr>
          <w:rFonts w:ascii="Times New Roman" w:hAnsi="Times New Roman" w:cs="Times New Roman"/>
        </w:rPr>
        <w:t xml:space="preserve">promising in bringing big effects to miRNA’s regulation. One of them was located in cleavage site position 10 and the other brought up the free energy of binding by 6.575 kcal/mol. But unexpectedly, the comparison of relevant phenotypes of the SNP mutated rice cultivars </w:t>
      </w:r>
      <w:r w:rsidRPr="001201E7">
        <w:rPr>
          <w:rFonts w:ascii="Times New Roman" w:hAnsi="Times New Roman" w:cs="Times New Roman"/>
        </w:rPr>
        <w:lastRenderedPageBreak/>
        <w:t>and those of the reference pattern rice cultivars didn’t show distinct changes. And this implied that these plant phenotypes are controlled by more than one gene so that predicted changes in a single gene expression would not be reflected in the phenotype changes.</w:t>
      </w:r>
    </w:p>
    <w:p w14:paraId="2DCEED54" w14:textId="77777777" w:rsidR="00F00F51" w:rsidRDefault="00F00F51" w:rsidP="002C7D81">
      <w:pPr>
        <w:jc w:val="both"/>
        <w:rPr>
          <w:rFonts w:ascii="Times New Roman" w:hAnsi="Times New Roman" w:cs="Times New Roman"/>
        </w:rPr>
      </w:pPr>
    </w:p>
    <w:p w14:paraId="42B17752" w14:textId="77777777" w:rsidR="00DB48FE" w:rsidRPr="003A7F5C" w:rsidRDefault="00DB48FE" w:rsidP="002C7D81">
      <w:pPr>
        <w:jc w:val="both"/>
        <w:outlineLvl w:val="0"/>
        <w:rPr>
          <w:rFonts w:ascii="Times New Roman" w:hAnsi="Times New Roman" w:cs="Times New Roman"/>
          <w:b/>
          <w:sz w:val="40"/>
        </w:rPr>
      </w:pPr>
      <w:r>
        <w:rPr>
          <w:rFonts w:ascii="Times New Roman" w:hAnsi="Times New Roman" w:cs="Times New Roman"/>
          <w:b/>
          <w:sz w:val="40"/>
        </w:rPr>
        <w:t>Conclusion</w:t>
      </w:r>
    </w:p>
    <w:p w14:paraId="0F345EA3" w14:textId="072AC478" w:rsidR="00DB48FE" w:rsidRDefault="000522BC" w:rsidP="002C7D81">
      <w:pPr>
        <w:jc w:val="both"/>
        <w:rPr>
          <w:rFonts w:ascii="Times New Roman" w:hAnsi="Times New Roman" w:cs="Times New Roman"/>
        </w:rPr>
      </w:pPr>
      <w:r>
        <w:rPr>
          <w:rFonts w:ascii="Times New Roman" w:hAnsi="Times New Roman" w:cs="Times New Roman"/>
        </w:rPr>
        <w:t>Based on the recently identified millions of SNPs from 3</w:t>
      </w:r>
      <w:r w:rsidR="00045973">
        <w:rPr>
          <w:rFonts w:ascii="Times New Roman" w:hAnsi="Times New Roman" w:cs="Times New Roman"/>
        </w:rPr>
        <w:t>K</w:t>
      </w:r>
      <w:r>
        <w:rPr>
          <w:rFonts w:ascii="Times New Roman" w:hAnsi="Times New Roman" w:cs="Times New Roman"/>
        </w:rPr>
        <w:t xml:space="preserve"> Rice Genome Project, a genome-wide investigation of SNPs in rice miRNAs as well as their cognate binding sites of target genes was carried out.</w:t>
      </w:r>
      <w:r w:rsidR="001B7462">
        <w:rPr>
          <w:rFonts w:ascii="Times New Roman" w:hAnsi="Times New Roman" w:cs="Times New Roman"/>
        </w:rPr>
        <w:t xml:space="preserve"> </w:t>
      </w:r>
      <w:r w:rsidR="001A1A17">
        <w:rPr>
          <w:rFonts w:ascii="Times New Roman" w:hAnsi="Times New Roman" w:cs="Times New Roman"/>
        </w:rPr>
        <w:t>We found that pre-miRNAs tend to accumulate less SNPs compared with exons and intergenic regions, which suggests of stricter selection pressure imposed by the role of miRNAs as master regula</w:t>
      </w:r>
      <w:r w:rsidR="00E947F2">
        <w:rPr>
          <w:rFonts w:ascii="Times New Roman" w:hAnsi="Times New Roman" w:cs="Times New Roman"/>
        </w:rPr>
        <w:t>tory units. The rankings of SNP frequency</w:t>
      </w:r>
      <w:r w:rsidR="001A1A17">
        <w:rPr>
          <w:rFonts w:ascii="Times New Roman" w:hAnsi="Times New Roman" w:cs="Times New Roman"/>
        </w:rPr>
        <w:t xml:space="preserve"> along the mature miRNAs differed </w:t>
      </w:r>
      <w:r w:rsidR="00E947F2">
        <w:rPr>
          <w:rFonts w:ascii="Times New Roman" w:hAnsi="Times New Roman" w:cs="Times New Roman"/>
        </w:rPr>
        <w:t>between conserved miRNAs and non-conserved ones</w:t>
      </w:r>
      <w:r w:rsidR="00B03A78">
        <w:rPr>
          <w:rFonts w:ascii="Times New Roman" w:hAnsi="Times New Roman" w:cs="Times New Roman"/>
        </w:rPr>
        <w:t xml:space="preserve">, showing the different </w:t>
      </w:r>
      <w:r w:rsidR="00586021">
        <w:rPr>
          <w:rFonts w:ascii="Times New Roman" w:hAnsi="Times New Roman" w:cs="Times New Roman"/>
        </w:rPr>
        <w:t xml:space="preserve">recognizing and functioning mechanisms of miRNA towards target genes between them; while the </w:t>
      </w:r>
      <w:r w:rsidR="00045973">
        <w:rPr>
          <w:rFonts w:ascii="Times New Roman" w:hAnsi="Times New Roman" w:cs="Times New Roman"/>
        </w:rPr>
        <w:t xml:space="preserve">positive correlation </w:t>
      </w:r>
      <w:r w:rsidR="00586021">
        <w:rPr>
          <w:rFonts w:ascii="Times New Roman" w:hAnsi="Times New Roman" w:cs="Times New Roman"/>
        </w:rPr>
        <w:t>between</w:t>
      </w:r>
      <w:r w:rsidR="00045973">
        <w:rPr>
          <w:rFonts w:ascii="Times New Roman" w:hAnsi="Times New Roman" w:cs="Times New Roman"/>
        </w:rPr>
        <w:t xml:space="preserve"> SNP frequencies of</w:t>
      </w:r>
      <w:r w:rsidR="00586021">
        <w:rPr>
          <w:rFonts w:ascii="Times New Roman" w:hAnsi="Times New Roman" w:cs="Times New Roman"/>
        </w:rPr>
        <w:t xml:space="preserve"> conserved miRNAs and their cognate binding sites may be suggestive of the co-evolution of miRNAs and their target genes. The SNP found within binding sites of target genes at the critical cleavage position 10 and the other SNP that would increase the free energy of binding were potential to influence the miRNA regulation, but the indistinct phenotypical changes </w:t>
      </w:r>
      <w:r w:rsidR="00950720">
        <w:rPr>
          <w:rFonts w:ascii="Times New Roman" w:hAnsi="Times New Roman" w:cs="Times New Roman"/>
        </w:rPr>
        <w:t xml:space="preserve">may be due to the multigene controlling of plant phenotypes. These findings are important for better understand and further investigation how SNPs would affect the miRNA-mediated regulation and further the miRNA-regulated plant phenotypes. </w:t>
      </w:r>
    </w:p>
    <w:p w14:paraId="4289715E" w14:textId="77777777" w:rsidR="00F00F51" w:rsidRPr="00B26CA1" w:rsidRDefault="00F00F51" w:rsidP="002C7D81">
      <w:pPr>
        <w:jc w:val="both"/>
        <w:rPr>
          <w:rFonts w:ascii="Times New Roman" w:hAnsi="Times New Roman" w:cs="Times New Roman"/>
        </w:rPr>
      </w:pPr>
    </w:p>
    <w:p w14:paraId="0EEE63BB" w14:textId="77777777" w:rsidR="001B7B81" w:rsidRPr="003A7F5C" w:rsidRDefault="001B7B81" w:rsidP="002C7D81">
      <w:pPr>
        <w:jc w:val="both"/>
        <w:outlineLvl w:val="0"/>
        <w:rPr>
          <w:rFonts w:ascii="Times New Roman" w:hAnsi="Times New Roman" w:cs="Times New Roman"/>
          <w:b/>
          <w:sz w:val="40"/>
        </w:rPr>
      </w:pPr>
      <w:r w:rsidRPr="003A7F5C">
        <w:rPr>
          <w:rFonts w:ascii="Times New Roman" w:hAnsi="Times New Roman" w:cs="Times New Roman"/>
          <w:b/>
          <w:sz w:val="40"/>
        </w:rPr>
        <w:t>Methods</w:t>
      </w:r>
    </w:p>
    <w:p w14:paraId="6A74AFCF" w14:textId="77777777" w:rsidR="001B7B81" w:rsidRPr="003A7F5C" w:rsidRDefault="001B7B81" w:rsidP="002C7D81">
      <w:pPr>
        <w:jc w:val="both"/>
        <w:rPr>
          <w:rFonts w:ascii="Times New Roman" w:hAnsi="Times New Roman" w:cs="Times New Roman"/>
        </w:rPr>
      </w:pPr>
    </w:p>
    <w:p w14:paraId="19897EDB" w14:textId="77777777" w:rsidR="001B7B81" w:rsidRPr="00745530" w:rsidRDefault="001B7B81" w:rsidP="002C7D81">
      <w:pPr>
        <w:jc w:val="both"/>
        <w:rPr>
          <w:rFonts w:ascii="Times New Roman" w:hAnsi="Times New Roman" w:cs="Times New Roman"/>
          <w:b/>
          <w:sz w:val="28"/>
        </w:rPr>
      </w:pPr>
      <w:r w:rsidRPr="00745530">
        <w:rPr>
          <w:rFonts w:ascii="Times New Roman" w:hAnsi="Times New Roman" w:cs="Times New Roman"/>
          <w:b/>
          <w:sz w:val="28"/>
        </w:rPr>
        <w:t>Sequence data</w:t>
      </w:r>
    </w:p>
    <w:p w14:paraId="4AD44531" w14:textId="14EB5F60" w:rsidR="001B7B81" w:rsidRDefault="001B7B81" w:rsidP="002C7D81">
      <w:pPr>
        <w:jc w:val="both"/>
        <w:rPr>
          <w:rFonts w:ascii="Times New Roman" w:hAnsi="Times New Roman" w:cs="Times New Roman"/>
        </w:rPr>
      </w:pPr>
      <w:r>
        <w:rPr>
          <w:rFonts w:ascii="Times New Roman" w:hAnsi="Times New Roman" w:cs="Times New Roman"/>
        </w:rPr>
        <w:t>The rice miRNA data including sequence data and genomic location of both precursor miRNAs as well as mature miRNAs were obtained from miRBase database (release 21, in June 2014). A small fraction of pre-miRNAs whose genomic locations were not provided were used as query to search against the MSU7 rice genomic sequence using BLASTN with E value cutoff 10</w:t>
      </w:r>
      <w:r>
        <w:rPr>
          <w:rFonts w:ascii="Times New Roman" w:hAnsi="Times New Roman" w:cs="Times New Roman"/>
          <w:vertAlign w:val="superscript"/>
        </w:rPr>
        <w:t>-10</w:t>
      </w:r>
      <w:r>
        <w:rPr>
          <w:rFonts w:ascii="Times New Roman" w:hAnsi="Times New Roman" w:cs="Times New Roman"/>
        </w:rPr>
        <w:t xml:space="preserve"> and only those miRNAs that could be exactly mapped to reference genome were recorded, in which osa-miR1882bl whose precursor was mapped to a sequence on MSU7 with only one mismatch, was also recorded considering that it could be perfectly mapped to indica genome(ASM165v1). Totally, 585 pre-miRNAs along with 703 mature were recorded for further use. SNPs were downloaded from SNP-Seek Database (</w:t>
      </w:r>
      <w:hyperlink r:id="rId24" w:history="1">
        <w:r w:rsidRPr="00F96554">
          <w:rPr>
            <w:rStyle w:val="Hyperlink"/>
            <w:rFonts w:ascii="Times New Roman" w:hAnsi="Times New Roman" w:cs="Times New Roman"/>
          </w:rPr>
          <w:t>http://snp-seek.irri.org/)</w:t>
        </w:r>
      </w:hyperlink>
      <w:r>
        <w:rPr>
          <w:rFonts w:ascii="Times New Roman" w:hAnsi="Times New Roman" w:cs="Times New Roman"/>
        </w:rPr>
        <w:t xml:space="preserve"> and then loaded to local MySQL database. After that, genomic coordination of miRNAs </w:t>
      </w:r>
      <w:r w:rsidR="00B86590">
        <w:rPr>
          <w:rFonts w:ascii="Times New Roman" w:hAnsi="Times New Roman" w:cs="Times New Roman"/>
        </w:rPr>
        <w:t>was</w:t>
      </w:r>
      <w:r>
        <w:rPr>
          <w:rFonts w:ascii="Times New Roman" w:hAnsi="Times New Roman" w:cs="Times New Roman"/>
        </w:rPr>
        <w:t xml:space="preserve"> used as query against the local SNP database and we’ve got 7193 SNPs fallen on pre-miRNAs and 1270 SNPs on mature miRNAs.</w:t>
      </w:r>
    </w:p>
    <w:p w14:paraId="4C6F3407" w14:textId="77777777" w:rsidR="001B7B81" w:rsidRDefault="001B7B81" w:rsidP="002C7D81">
      <w:pPr>
        <w:jc w:val="both"/>
        <w:rPr>
          <w:rFonts w:ascii="Times New Roman" w:hAnsi="Times New Roman" w:cs="Times New Roman"/>
        </w:rPr>
      </w:pPr>
    </w:p>
    <w:p w14:paraId="612BD878" w14:textId="77777777" w:rsidR="001B7B81" w:rsidRPr="004F6783" w:rsidRDefault="001B7B81" w:rsidP="002C7D81">
      <w:pPr>
        <w:jc w:val="both"/>
        <w:rPr>
          <w:rFonts w:ascii="Times New Roman" w:hAnsi="Times New Roman" w:cs="Times New Roman"/>
          <w:b/>
          <w:sz w:val="28"/>
        </w:rPr>
      </w:pPr>
      <w:r w:rsidRPr="004F6783">
        <w:rPr>
          <w:rFonts w:ascii="Times New Roman" w:hAnsi="Times New Roman" w:cs="Times New Roman"/>
          <w:b/>
          <w:sz w:val="28"/>
        </w:rPr>
        <w:t>MiRNA target identification</w:t>
      </w:r>
    </w:p>
    <w:p w14:paraId="6A1C4AF5" w14:textId="77777777" w:rsidR="001B7B81" w:rsidRDefault="001B7B81" w:rsidP="002C7D81">
      <w:pPr>
        <w:jc w:val="both"/>
        <w:rPr>
          <w:rFonts w:ascii="Times New Roman" w:hAnsi="Times New Roman" w:cs="Times New Roman"/>
        </w:rPr>
      </w:pPr>
      <w:r>
        <w:rPr>
          <w:rFonts w:ascii="Times New Roman" w:hAnsi="Times New Roman" w:cs="Times New Roman"/>
        </w:rPr>
        <w:t xml:space="preserve">Because in this study, we focused on analyzing targets of conserved miRNAs. We classified the miRNAs according to their conservation aided by miRNA family classification downloaded from miRBase (miFAM.dat file). Those miRNAs who had at least one member from other plant species at the same miRNA family were classified to be conserved miRNAs. PsRNATarget web server was employed with default prediction parameter using sequences of mature miRNAs to predict the target genes. In addition, some targets were collected from </w:t>
      </w:r>
      <w:r w:rsidRPr="005F168B">
        <w:rPr>
          <w:rFonts w:ascii="Times New Roman" w:hAnsi="Times New Roman" w:cs="Times New Roman"/>
        </w:rPr>
        <w:t>Liu Q</w:t>
      </w:r>
      <w:r>
        <w:rPr>
          <w:rFonts w:ascii="Times New Roman" w:hAnsi="Times New Roman" w:cs="Times New Roman"/>
        </w:rPr>
        <w:t xml:space="preserve">. et al paper, and these sequences were </w:t>
      </w:r>
      <w:r>
        <w:rPr>
          <w:rFonts w:ascii="Times New Roman" w:hAnsi="Times New Roman" w:cs="Times New Roman"/>
        </w:rPr>
        <w:lastRenderedPageBreak/>
        <w:t>used as target transcript candidates to predict which miRNA could target it in psRNATarget web server to obtain its miRNA binding sites. In turn, 823 target genes were recorded with their binding sites’ genomic coordination. Then, they were queried against local SNP database and 1169 SNPs were found fallen within the miRNA binding sites of these target genes.</w:t>
      </w:r>
    </w:p>
    <w:p w14:paraId="5A749143" w14:textId="77777777" w:rsidR="001B7B81" w:rsidRDefault="001B7B81" w:rsidP="002C7D81">
      <w:pPr>
        <w:jc w:val="both"/>
        <w:rPr>
          <w:rFonts w:ascii="Times New Roman" w:hAnsi="Times New Roman" w:cs="Times New Roman"/>
        </w:rPr>
      </w:pPr>
    </w:p>
    <w:p w14:paraId="44F5A5A2" w14:textId="77777777" w:rsidR="001B7B81" w:rsidRPr="00207087" w:rsidRDefault="001B7B81" w:rsidP="002C7D81">
      <w:pPr>
        <w:jc w:val="both"/>
        <w:rPr>
          <w:rFonts w:ascii="Times New Roman" w:hAnsi="Times New Roman" w:cs="Times New Roman"/>
          <w:b/>
          <w:sz w:val="28"/>
        </w:rPr>
      </w:pPr>
      <w:r w:rsidRPr="00207087">
        <w:rPr>
          <w:rFonts w:ascii="Times New Roman" w:hAnsi="Times New Roman" w:cs="Times New Roman"/>
          <w:b/>
          <w:sz w:val="28"/>
        </w:rPr>
        <w:t>Identification and analysis of SNPs involved in miRNA-mediated regulation</w:t>
      </w:r>
    </w:p>
    <w:p w14:paraId="1EE02014" w14:textId="77777777" w:rsidR="001B7B81" w:rsidRDefault="001B7B81" w:rsidP="002C7D81">
      <w:pPr>
        <w:jc w:val="both"/>
        <w:rPr>
          <w:rFonts w:ascii="Times New Roman" w:hAnsi="Times New Roman" w:cs="Times New Roman"/>
        </w:rPr>
      </w:pPr>
      <w:r>
        <w:rPr>
          <w:rFonts w:ascii="Times New Roman" w:hAnsi="Times New Roman" w:cs="Times New Roman"/>
        </w:rPr>
        <w:t>To compare the SNP density of pre-miRNAs and that of exons as well as intergenic regions, we randomly selected 600 sequence fragments with the length of 150nt from exon regions and intergenic regions across all rice genomes using in-house Python script, respectively. The SNP density was calculated as SNP numbers per base and they were plotted using R package “ggplot”. Then, SNP frequency that is assessed as the division of number of miRNAs that has SNP at the given position by total miRNA number, was calculated for each position along mature miRNAs for conserved miRNAs and non-conserved miRNAs as well as binding sites of cognate target genes. And SNP frequency distribution was plotted using R package “ggplot” as well.</w:t>
      </w:r>
    </w:p>
    <w:p w14:paraId="173B6C25" w14:textId="77777777" w:rsidR="001B7B81" w:rsidRDefault="001B7B81" w:rsidP="002C7D81">
      <w:pPr>
        <w:jc w:val="both"/>
        <w:rPr>
          <w:rFonts w:ascii="Times New Roman" w:hAnsi="Times New Roman" w:cs="Times New Roman"/>
        </w:rPr>
      </w:pPr>
    </w:p>
    <w:p w14:paraId="5DB088DA" w14:textId="77777777" w:rsidR="001B7B81" w:rsidRPr="00C2470B" w:rsidRDefault="001B7B81" w:rsidP="002C7D81">
      <w:pPr>
        <w:jc w:val="both"/>
        <w:rPr>
          <w:rFonts w:ascii="Times New Roman" w:hAnsi="Times New Roman" w:cs="Times New Roman"/>
          <w:b/>
          <w:sz w:val="28"/>
        </w:rPr>
      </w:pPr>
      <w:r w:rsidRPr="00C2470B">
        <w:rPr>
          <w:rFonts w:ascii="Times New Roman" w:hAnsi="Times New Roman" w:cs="Times New Roman"/>
          <w:b/>
          <w:sz w:val="28"/>
        </w:rPr>
        <w:t>Expression correlation analysis</w:t>
      </w:r>
    </w:p>
    <w:p w14:paraId="587F02FD" w14:textId="77777777" w:rsidR="001B7B81" w:rsidRDefault="001B7B81" w:rsidP="002C7D81">
      <w:pPr>
        <w:jc w:val="both"/>
        <w:rPr>
          <w:rFonts w:ascii="Times New Roman" w:hAnsi="Times New Roman" w:cs="Times New Roman"/>
        </w:rPr>
      </w:pPr>
      <w:r>
        <w:rPr>
          <w:rFonts w:ascii="Times New Roman" w:hAnsi="Times New Roman" w:cs="Times New Roman"/>
        </w:rPr>
        <w:t xml:space="preserve">The expression data of both miRNAs along with their degradome validated target genes, was downloaded from EMBL-EBI database with accession number </w:t>
      </w:r>
      <w:r w:rsidRPr="00913E14">
        <w:rPr>
          <w:rFonts w:ascii="Times New Roman" w:hAnsi="Times New Roman" w:cs="Times New Roman"/>
        </w:rPr>
        <w:t>E-GEOD-21396</w:t>
      </w:r>
      <w:r>
        <w:rPr>
          <w:rFonts w:ascii="Times New Roman" w:hAnsi="Times New Roman" w:cs="Times New Roman"/>
        </w:rPr>
        <w:t xml:space="preserve"> (packed data derived from RiceFREND). The expression level of both pre-miRNAs and their cognate target genes were used to do Pearson correlation test with 27 day-after-transplanting seedlings as samples.</w:t>
      </w:r>
    </w:p>
    <w:p w14:paraId="1BA27E0D" w14:textId="77777777" w:rsidR="001B7B81" w:rsidRDefault="001B7B81" w:rsidP="002C7D81">
      <w:pPr>
        <w:jc w:val="both"/>
        <w:rPr>
          <w:rFonts w:ascii="Times New Roman" w:hAnsi="Times New Roman" w:cs="Times New Roman"/>
        </w:rPr>
      </w:pPr>
    </w:p>
    <w:p w14:paraId="43CA7FE8" w14:textId="77777777" w:rsidR="001B7B81" w:rsidRPr="00224184" w:rsidRDefault="001B7B81" w:rsidP="002C7D81">
      <w:pPr>
        <w:jc w:val="both"/>
        <w:rPr>
          <w:rFonts w:ascii="Times New Roman" w:hAnsi="Times New Roman" w:cs="Times New Roman"/>
          <w:b/>
          <w:sz w:val="28"/>
        </w:rPr>
      </w:pPr>
      <w:r w:rsidRPr="00224184">
        <w:rPr>
          <w:rFonts w:ascii="Times New Roman" w:hAnsi="Times New Roman" w:cs="Times New Roman"/>
          <w:b/>
          <w:sz w:val="28"/>
        </w:rPr>
        <w:t>Combined complementarity pattern analysis</w:t>
      </w:r>
    </w:p>
    <w:p w14:paraId="4A99B030" w14:textId="44FA71DE" w:rsidR="001B7B81" w:rsidRPr="00BF4704" w:rsidRDefault="001B7B81" w:rsidP="002C7D81">
      <w:pPr>
        <w:jc w:val="both"/>
        <w:rPr>
          <w:rFonts w:ascii="Times New Roman" w:hAnsi="Times New Roman" w:cs="Times New Roman"/>
          <w:color w:val="000000" w:themeColor="text1"/>
        </w:rPr>
      </w:pPr>
      <w:r w:rsidRPr="00BF4704">
        <w:rPr>
          <w:rFonts w:ascii="Times New Roman" w:hAnsi="Times New Roman" w:cs="Times New Roman"/>
          <w:color w:val="000000" w:themeColor="text1"/>
        </w:rPr>
        <w:t xml:space="preserve">Detailed description of CCPA was stated in the result part. CCPA was applied to </w:t>
      </w:r>
      <w:r w:rsidR="00045973" w:rsidRPr="00BF4704">
        <w:rPr>
          <w:rFonts w:ascii="Times New Roman" w:hAnsi="Times New Roman" w:cs="Times New Roman"/>
          <w:color w:val="000000" w:themeColor="text1"/>
        </w:rPr>
        <w:t>all conserved</w:t>
      </w:r>
      <w:r w:rsidRPr="00BF4704">
        <w:rPr>
          <w:rFonts w:ascii="Times New Roman" w:hAnsi="Times New Roman" w:cs="Times New Roman"/>
          <w:color w:val="000000" w:themeColor="text1"/>
        </w:rPr>
        <w:t xml:space="preserve"> miRNAs</w:t>
      </w:r>
      <w:r w:rsidR="00045973" w:rsidRPr="00BF4704">
        <w:rPr>
          <w:rFonts w:ascii="Times New Roman" w:hAnsi="Times New Roman" w:cs="Times New Roman"/>
          <w:color w:val="000000" w:themeColor="text1"/>
        </w:rPr>
        <w:t xml:space="preserve"> and we focused on target genes carrying SNPs on the binding sites</w:t>
      </w:r>
      <w:r w:rsidRPr="00BF4704">
        <w:rPr>
          <w:rFonts w:ascii="Times New Roman" w:hAnsi="Times New Roman" w:cs="Times New Roman"/>
          <w:color w:val="000000" w:themeColor="text1"/>
        </w:rPr>
        <w:t xml:space="preserve">, </w:t>
      </w:r>
      <w:r w:rsidR="00045973" w:rsidRPr="00BF4704">
        <w:rPr>
          <w:rFonts w:ascii="Times New Roman" w:hAnsi="Times New Roman" w:cs="Times New Roman"/>
          <w:color w:val="000000" w:themeColor="text1"/>
        </w:rPr>
        <w:t xml:space="preserve">finally, </w:t>
      </w:r>
      <w:r w:rsidRPr="00BF4704">
        <w:rPr>
          <w:rFonts w:ascii="Times New Roman" w:hAnsi="Times New Roman" w:cs="Times New Roman"/>
          <w:color w:val="000000" w:themeColor="text1"/>
        </w:rPr>
        <w:t>7</w:t>
      </w:r>
      <w:r w:rsidR="00045973" w:rsidRPr="00BF4704">
        <w:rPr>
          <w:rFonts w:ascii="Times New Roman" w:hAnsi="Times New Roman" w:cs="Times New Roman"/>
          <w:color w:val="000000" w:themeColor="text1"/>
        </w:rPr>
        <w:t xml:space="preserve"> target gene were found with SNPs on the binding site</w:t>
      </w:r>
      <w:r w:rsidRPr="00BF4704">
        <w:rPr>
          <w:rFonts w:ascii="Times New Roman" w:hAnsi="Times New Roman" w:cs="Times New Roman"/>
          <w:color w:val="000000" w:themeColor="text1"/>
        </w:rPr>
        <w:t>. The phenotype data were downloaded from SNP-Seek database</w:t>
      </w:r>
      <w:r w:rsidR="00045973" w:rsidRPr="00BF4704">
        <w:rPr>
          <w:rFonts w:ascii="Times New Roman" w:hAnsi="Times New Roman" w:cs="Times New Roman"/>
          <w:color w:val="000000" w:themeColor="text1"/>
        </w:rPr>
        <w:t xml:space="preserve">. </w:t>
      </w:r>
      <w:r w:rsidRPr="00BF4704">
        <w:rPr>
          <w:rFonts w:ascii="Times New Roman" w:hAnsi="Times New Roman" w:cs="Times New Roman"/>
          <w:color w:val="000000" w:themeColor="text1"/>
        </w:rPr>
        <w:t>The cultivars belonging to these non-reference patterns were extracted from the local MySQL database. Then phenotypes of different rice cultivars belonging to these combined haplotype patterns were compared.</w:t>
      </w:r>
    </w:p>
    <w:p w14:paraId="3BA57A7F" w14:textId="77777777" w:rsidR="002959CE" w:rsidRPr="00B26CA1" w:rsidRDefault="002959CE" w:rsidP="002C7D81">
      <w:pPr>
        <w:jc w:val="both"/>
        <w:rPr>
          <w:rFonts w:ascii="Times New Roman" w:hAnsi="Times New Roman" w:cs="Times New Roman"/>
        </w:rPr>
      </w:pPr>
    </w:p>
    <w:p w14:paraId="56592164" w14:textId="77777777" w:rsidR="002959CE" w:rsidRPr="00B26CA1" w:rsidRDefault="002959CE" w:rsidP="002C7D81">
      <w:pPr>
        <w:jc w:val="both"/>
        <w:rPr>
          <w:rFonts w:ascii="Times New Roman" w:hAnsi="Times New Roman" w:cs="Times New Roman"/>
        </w:rPr>
      </w:pPr>
    </w:p>
    <w:p w14:paraId="3462EF91" w14:textId="77777777" w:rsidR="002959CE" w:rsidRPr="00B26CA1" w:rsidRDefault="002959CE" w:rsidP="002C7D81">
      <w:pPr>
        <w:jc w:val="both"/>
        <w:rPr>
          <w:rFonts w:ascii="Times New Roman" w:hAnsi="Times New Roman" w:cs="Times New Roman"/>
        </w:rPr>
      </w:pPr>
    </w:p>
    <w:p w14:paraId="528D5947" w14:textId="77777777" w:rsidR="002959CE" w:rsidRPr="00B26CA1" w:rsidRDefault="002959CE" w:rsidP="002C7D81">
      <w:pPr>
        <w:jc w:val="both"/>
        <w:rPr>
          <w:rFonts w:ascii="Times New Roman" w:hAnsi="Times New Roman" w:cs="Times New Roman"/>
        </w:rPr>
      </w:pPr>
    </w:p>
    <w:p w14:paraId="13A6DD33" w14:textId="77777777" w:rsidR="002959CE" w:rsidRPr="00B26CA1" w:rsidRDefault="002959CE" w:rsidP="002C7D81">
      <w:pPr>
        <w:jc w:val="both"/>
        <w:rPr>
          <w:rFonts w:ascii="Times New Roman" w:hAnsi="Times New Roman" w:cs="Times New Roman"/>
        </w:rPr>
      </w:pPr>
    </w:p>
    <w:p w14:paraId="0380B04B" w14:textId="77777777" w:rsidR="002959CE" w:rsidRPr="00B26CA1" w:rsidRDefault="002959CE" w:rsidP="002C7D81">
      <w:pPr>
        <w:jc w:val="both"/>
        <w:rPr>
          <w:rFonts w:ascii="Times New Roman" w:hAnsi="Times New Roman" w:cs="Times New Roman"/>
        </w:rPr>
      </w:pPr>
    </w:p>
    <w:p w14:paraId="7AF7DAA6" w14:textId="77777777" w:rsidR="002959CE" w:rsidRPr="00B26CA1" w:rsidRDefault="002959CE" w:rsidP="002C7D81">
      <w:pPr>
        <w:jc w:val="both"/>
        <w:rPr>
          <w:rFonts w:ascii="Times New Roman" w:hAnsi="Times New Roman" w:cs="Times New Roman"/>
        </w:rPr>
      </w:pPr>
    </w:p>
    <w:p w14:paraId="118C155C" w14:textId="77777777" w:rsidR="002959CE" w:rsidRDefault="002959CE" w:rsidP="002C7D81">
      <w:pPr>
        <w:jc w:val="both"/>
        <w:rPr>
          <w:rFonts w:ascii="Times New Roman" w:hAnsi="Times New Roman" w:cs="Times New Roman"/>
        </w:rPr>
      </w:pPr>
    </w:p>
    <w:p w14:paraId="3BC78CE4" w14:textId="77777777" w:rsidR="001B7B81" w:rsidRPr="00CF534A" w:rsidRDefault="001B7B81" w:rsidP="002C7D81">
      <w:pPr>
        <w:jc w:val="both"/>
        <w:rPr>
          <w:rFonts w:ascii="Times New Roman" w:hAnsi="Times New Roman" w:cs="Times New Roman"/>
          <w:b/>
          <w:sz w:val="32"/>
        </w:rPr>
      </w:pPr>
      <w:r w:rsidRPr="00CF534A">
        <w:rPr>
          <w:rFonts w:ascii="Times New Roman" w:hAnsi="Times New Roman" w:cs="Times New Roman"/>
          <w:b/>
          <w:sz w:val="32"/>
        </w:rPr>
        <w:t>References</w:t>
      </w:r>
    </w:p>
    <w:p w14:paraId="408CF846" w14:textId="77777777" w:rsidR="006E6E00" w:rsidRDefault="006E6E00" w:rsidP="002C7D81">
      <w:pPr>
        <w:jc w:val="both"/>
      </w:pPr>
    </w:p>
    <w:sectPr w:rsidR="006E6E00" w:rsidSect="00B566D7">
      <w:endnotePr>
        <w:numFmt w:val="decimal"/>
      </w:endnotePr>
      <w:pgSz w:w="11900" w:h="16840"/>
      <w:pgMar w:top="1440" w:right="1800" w:bottom="1440" w:left="1800" w:header="708" w:footer="708"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Junyan Li" w:date="2017-01-22T14:43:00Z" w:initials="JL">
    <w:p w14:paraId="064C2FDE" w14:textId="3F9C1012" w:rsidR="002C7D81" w:rsidRDefault="002C7D81" w:rsidP="00A95876">
      <w:pPr>
        <w:pStyle w:val="CommentText"/>
      </w:pPr>
      <w:r>
        <w:rPr>
          <w:rStyle w:val="CommentReference"/>
        </w:rPr>
        <w:annotationRef/>
      </w:r>
      <w:r>
        <w:t xml:space="preserve">Why do you need this </w:t>
      </w:r>
      <w:r w:rsidR="00D25B0F">
        <w:t>paragrap</w:t>
      </w:r>
      <w:r>
        <w:t>h?</w:t>
      </w:r>
    </w:p>
  </w:comment>
  <w:comment w:id="4" w:author="Thomas Huang" w:date="2017-01-31T11:54:00Z" w:initials="TH">
    <w:p w14:paraId="612157CF" w14:textId="339230B5" w:rsidR="00D25B0F" w:rsidRDefault="00D25B0F">
      <w:pPr>
        <w:pStyle w:val="CommentText"/>
      </w:pPr>
      <w:r>
        <w:rPr>
          <w:rStyle w:val="CommentReference"/>
        </w:rPr>
        <w:annotationRef/>
      </w:r>
      <w:r>
        <w:t xml:space="preserve">This paragraph is the preparing background for the up-coming </w:t>
      </w:r>
      <w:r w:rsidR="001B3FB3">
        <w:t>part about attempting to use expression correlation to screen out the false positive targets predicted</w:t>
      </w:r>
    </w:p>
  </w:comment>
  <w:comment w:id="11" w:author="Junyan Li" w:date="2017-01-22T17:41:00Z" w:initials="JL">
    <w:p w14:paraId="6E6CDB66" w14:textId="639718CE" w:rsidR="002C7D81" w:rsidRDefault="002C7D81">
      <w:pPr>
        <w:pStyle w:val="CommentText"/>
      </w:pPr>
      <w:r>
        <w:rPr>
          <w:rStyle w:val="CommentReference"/>
        </w:rPr>
        <w:annotationRef/>
      </w:r>
      <w:r>
        <w:t>How long are these control fragments?</w:t>
      </w:r>
    </w:p>
  </w:comment>
  <w:comment w:id="12" w:author="Thomas Huang" w:date="2017-01-31T13:15:00Z" w:initials="TH">
    <w:p w14:paraId="46F6F521" w14:textId="38C1E6D7" w:rsidR="00BF4598" w:rsidRDefault="00BF4598">
      <w:pPr>
        <w:pStyle w:val="CommentText"/>
      </w:pPr>
      <w:r>
        <w:rPr>
          <w:rStyle w:val="CommentReference"/>
        </w:rPr>
        <w:annotationRef/>
      </w:r>
      <w:r>
        <w:t>The details are in the Method parts, should I state the fragment length here?</w:t>
      </w:r>
    </w:p>
  </w:comment>
  <w:comment w:id="18" w:author="Thomas Huang" w:date="2017-01-31T13:22:00Z" w:initials="TH">
    <w:p w14:paraId="196A1CDE" w14:textId="7A46C18C" w:rsidR="00877130" w:rsidRDefault="00877130">
      <w:pPr>
        <w:pStyle w:val="CommentText"/>
      </w:pPr>
      <w:r>
        <w:rPr>
          <w:rStyle w:val="CommentReference"/>
        </w:rPr>
        <w:annotationRef/>
      </w:r>
      <w:r>
        <w:t>By comparing the percentages of fragments falling at the</w:t>
      </w:r>
      <w:r w:rsidRPr="00F66F0E">
        <w:rPr>
          <w:rFonts w:ascii="Times New Roman" w:hAnsi="Times New Roman" w:cs="Times New Roman"/>
        </w:rPr>
        <w:t>0-0.10, 0-0.08 and 0-0.05</w:t>
      </w:r>
      <w:r w:rsidRPr="00E25FA3">
        <w:rPr>
          <w:rFonts w:ascii="Times New Roman" w:hAnsi="Times New Roman" w:cs="Times New Roman"/>
        </w:rPr>
        <w:t xml:space="preserve"> </w:t>
      </w:r>
      <w:r>
        <w:rPr>
          <w:rFonts w:ascii="Times New Roman" w:hAnsi="Times New Roman" w:cs="Times New Roman"/>
        </w:rPr>
        <w:t>ranges, it is clear that, percentages of pre-miRNAs &gt; that of exons &gt; that of intergenic regions.</w:t>
      </w:r>
      <w:r>
        <w:t xml:space="preserve"> </w:t>
      </w:r>
    </w:p>
  </w:comment>
  <w:comment w:id="19" w:author="Thomas Huang" w:date="2017-01-31T13:24:00Z" w:initials="TH">
    <w:p w14:paraId="50CF2956" w14:textId="6CF484F7" w:rsidR="00877130" w:rsidRDefault="00877130">
      <w:pPr>
        <w:pStyle w:val="CommentText"/>
      </w:pPr>
      <w:r>
        <w:rPr>
          <w:rStyle w:val="CommentReference"/>
        </w:rPr>
        <w:annotationRef/>
      </w:r>
      <w:r>
        <w:t>This short paragraph is intended for the fur</w:t>
      </w:r>
      <w:r w:rsidR="00280D6D">
        <w:t>ther explanation of the figures, so I don’t really think findings should be listed here, shall they?</w:t>
      </w:r>
      <w:r w:rsidR="004D40D4">
        <w:t xml:space="preserve"> Besides finds are described above before these figures.</w:t>
      </w:r>
    </w:p>
  </w:comment>
  <w:comment w:id="24" w:author="Thomas Huang" w:date="2017-01-31T13:44:00Z" w:initials="TH">
    <w:p w14:paraId="7075A164" w14:textId="36BD5BFE" w:rsidR="00004128" w:rsidRDefault="00004128">
      <w:pPr>
        <w:pStyle w:val="CommentText"/>
      </w:pPr>
      <w:r>
        <w:rPr>
          <w:rStyle w:val="CommentReference"/>
        </w:rPr>
        <w:annotationRef/>
      </w:r>
      <w:r w:rsidR="00B1788F">
        <w:t xml:space="preserve">My findings at this part are mainly the comparison of percentages falling at the </w:t>
      </w:r>
      <w:r w:rsidR="00B1788F" w:rsidRPr="00991192">
        <w:rPr>
          <w:rFonts w:ascii="Times New Roman" w:hAnsi="Times New Roman" w:cs="Times New Roman"/>
        </w:rPr>
        <w:t>ranges of 0-0.10, 0-0.08 and 0-0.05</w:t>
      </w:r>
      <w:r w:rsidR="00B1788F">
        <w:rPr>
          <w:rFonts w:ascii="Times New Roman" w:hAnsi="Times New Roman" w:cs="Times New Roman"/>
        </w:rPr>
        <w:t>, and further to show more conserved miRNAs cluster at low SNP density ranges and these have already been put in the context. So, I think nothing can be added here.</w:t>
      </w:r>
    </w:p>
  </w:comment>
  <w:comment w:id="62" w:author="Junyan Li" w:date="2017-01-22T18:51:00Z" w:initials="JL">
    <w:p w14:paraId="22F0E392" w14:textId="0F527397" w:rsidR="002C7D81" w:rsidRDefault="002C7D81">
      <w:pPr>
        <w:pStyle w:val="CommentText"/>
      </w:pPr>
      <w:r>
        <w:rPr>
          <w:rStyle w:val="CommentReference"/>
        </w:rPr>
        <w:annotationRef/>
      </w:r>
      <w:r>
        <w:t>I don’t understand it here. Explain why you performed Pearson correlation, and what it told you.</w:t>
      </w:r>
    </w:p>
  </w:comment>
  <w:comment w:id="63" w:author="Thomas Huang" w:date="2017-01-31T13:54:00Z" w:initials="TH">
    <w:p w14:paraId="1F47E5F7" w14:textId="7FB7D83A" w:rsidR="00B674EE" w:rsidRDefault="00B674EE">
      <w:pPr>
        <w:pStyle w:val="CommentText"/>
        <w:rPr>
          <w:rFonts w:ascii="Times New Roman" w:hAnsi="Times New Roman" w:cs="Times New Roman"/>
        </w:rPr>
      </w:pPr>
      <w:r>
        <w:rPr>
          <w:rStyle w:val="CommentReference"/>
        </w:rPr>
        <w:annotationRef/>
      </w:r>
      <w:r>
        <w:t xml:space="preserve">Why: </w:t>
      </w:r>
      <w:r>
        <w:rPr>
          <w:rFonts w:ascii="Times New Roman" w:hAnsi="Times New Roman" w:cs="Times New Roman"/>
        </w:rPr>
        <w:t>Moreover, there would be a linear or near-linear relationship between SNP frequencies of conserved mature miRNAs and those of non-conserved ones position by position and the linear relationship could be tested by Pearson correlation test</w:t>
      </w:r>
    </w:p>
    <w:p w14:paraId="4AEF33C3" w14:textId="77777777" w:rsidR="00B674EE" w:rsidRDefault="00B674EE">
      <w:pPr>
        <w:pStyle w:val="CommentText"/>
        <w:rPr>
          <w:rFonts w:ascii="Times New Roman" w:hAnsi="Times New Roman" w:cs="Times New Roman"/>
        </w:rPr>
      </w:pPr>
    </w:p>
    <w:p w14:paraId="55A1A212" w14:textId="3FAACAA1" w:rsidR="00B674EE" w:rsidRDefault="00B674EE">
      <w:pPr>
        <w:pStyle w:val="CommentText"/>
      </w:pPr>
      <w:r>
        <w:rPr>
          <w:rFonts w:ascii="Times New Roman" w:hAnsi="Times New Roman" w:cs="Times New Roman"/>
        </w:rPr>
        <w:t xml:space="preserve">What it told us: the Pearson correlation test of the SNP frequencies showed no significant correlation between them </w:t>
      </w:r>
      <w:r>
        <w:rPr>
          <w:rStyle w:val="CommentReference"/>
        </w:rPr>
        <w:annotationRef/>
      </w:r>
      <w:r>
        <w:rPr>
          <w:rStyle w:val="CommentReference"/>
        </w:rPr>
        <w:annotationRef/>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4C2FDE" w15:done="0"/>
  <w15:commentEx w15:paraId="612157CF" w15:paraIdParent="064C2FDE" w15:done="0"/>
  <w15:commentEx w15:paraId="6E6CDB66" w15:done="0"/>
  <w15:commentEx w15:paraId="46F6F521" w15:paraIdParent="6E6CDB66" w15:done="0"/>
  <w15:commentEx w15:paraId="196A1CDE" w15:done="0"/>
  <w15:commentEx w15:paraId="50CF2956" w15:done="0"/>
  <w15:commentEx w15:paraId="7075A164" w15:done="0"/>
  <w15:commentEx w15:paraId="22F0E392" w15:done="0"/>
  <w15:commentEx w15:paraId="55A1A212" w15:paraIdParent="22F0E39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B7E66E" w14:textId="77777777" w:rsidR="00D46415" w:rsidRDefault="00D46415" w:rsidP="008058E1">
      <w:r>
        <w:separator/>
      </w:r>
    </w:p>
  </w:endnote>
  <w:endnote w:type="continuationSeparator" w:id="0">
    <w:p w14:paraId="696C0C94" w14:textId="77777777" w:rsidR="00D46415" w:rsidRDefault="00D46415" w:rsidP="008058E1">
      <w:r>
        <w:continuationSeparator/>
      </w:r>
    </w:p>
  </w:endnote>
  <w:endnote w:id="1">
    <w:p w14:paraId="02FBC427" w14:textId="6E94B8FB" w:rsidR="002C7D81" w:rsidRDefault="002C7D81" w:rsidP="00417CEE">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2">
    <w:p w14:paraId="64835EA4" w14:textId="0CBFCB18" w:rsidR="002C7D81" w:rsidRDefault="002C7D81" w:rsidP="00417CEE">
      <w:pPr>
        <w:pStyle w:val="EndnoteText"/>
      </w:pPr>
      <w:r>
        <w:rPr>
          <w:rStyle w:val="EndnoteReference"/>
        </w:rPr>
        <w:endnoteRef/>
      </w:r>
      <w:r>
        <w:t xml:space="preserve"> </w:t>
      </w:r>
      <w:r w:rsidRPr="00DB739A">
        <w:t>J. Mammadov, R. Aggarwal, R. Buyyarapu, S. Kumpatla, 2012, SNP markers and their impact on plant breeding (Int. J. Plant Genom.), 2012:728398</w:t>
      </w:r>
    </w:p>
  </w:endnote>
  <w:endnote w:id="3">
    <w:p w14:paraId="106B5F51" w14:textId="6DFC34F8" w:rsidR="002C7D81" w:rsidRDefault="002C7D81" w:rsidP="00417CEE">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4">
    <w:p w14:paraId="390B8D74" w14:textId="6E67D501" w:rsidR="002C7D81" w:rsidRDefault="002C7D81" w:rsidP="00417CEE">
      <w:pPr>
        <w:pStyle w:val="EndnoteText"/>
      </w:pPr>
      <w:r>
        <w:rPr>
          <w:rStyle w:val="EndnoteReference"/>
        </w:rPr>
        <w:endnoteRef/>
      </w:r>
      <w:r>
        <w:t xml:space="preserve"> </w:t>
      </w:r>
      <w:r w:rsidRPr="00BB546D">
        <w:t>Jena KK, Mackill DJ, 2008, Molecular markers and their use in marker-assisted selection in rice. (Crop Sci), 48:1266–1276</w:t>
      </w:r>
    </w:p>
  </w:endnote>
  <w:endnote w:id="5">
    <w:p w14:paraId="5317DB9F" w14:textId="4C3963E8" w:rsidR="002C7D81" w:rsidRDefault="002C7D81" w:rsidP="00417CEE">
      <w:pPr>
        <w:pStyle w:val="EndnoteText"/>
      </w:pPr>
      <w:r>
        <w:rPr>
          <w:rStyle w:val="EndnoteReference"/>
        </w:rPr>
        <w:endnoteRef/>
      </w:r>
      <w:r>
        <w:t xml:space="preserve"> </w:t>
      </w:r>
      <w:r w:rsidRPr="00BB546D">
        <w:t>Lee SH, van der Werf JHJ, Hayes BJ, Goddard ME, Visscher PM, 2008, Predicting unobserved phenotypes for complex traits from whole-genome SNP data. (PLoS Genet) 4:e1000231</w:t>
      </w:r>
    </w:p>
  </w:endnote>
  <w:endnote w:id="6">
    <w:p w14:paraId="3A798084" w14:textId="4E9A2A62" w:rsidR="002C7D81" w:rsidRDefault="002C7D81" w:rsidP="00417CE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10EE087E" w14:textId="02AE2A46" w:rsidR="002C7D81" w:rsidRDefault="002C7D81" w:rsidP="00417CEE">
      <w:pPr>
        <w:pStyle w:val="EndnoteText"/>
      </w:pPr>
      <w:r>
        <w:rPr>
          <w:rStyle w:val="EndnoteReference"/>
        </w:rPr>
        <w:endnoteRef/>
      </w:r>
      <w:r>
        <w:t xml:space="preserve"> </w:t>
      </w:r>
      <w:r w:rsidRPr="00BB546D">
        <w:t>Xu X, et al. 2012, Resequencing 50 accessions of cultivated and wild rice yields markers for identifying agronomically important genes. (Nat Biotechnol) 30:105–111</w:t>
      </w:r>
    </w:p>
  </w:endnote>
  <w:endnote w:id="8">
    <w:p w14:paraId="25A4C479" w14:textId="034ECE0A" w:rsidR="002C7D81" w:rsidRDefault="002C7D81" w:rsidP="00417CEE">
      <w:pPr>
        <w:pStyle w:val="EndnoteText"/>
      </w:pPr>
      <w:r>
        <w:rPr>
          <w:rStyle w:val="EndnoteReference"/>
        </w:rPr>
        <w:endnoteRef/>
      </w:r>
      <w:r>
        <w:t xml:space="preserve"> </w:t>
      </w:r>
      <w:r w:rsidRPr="00BB546D">
        <w:t>Alexandrov, N. et al. 2015, SNP-Seek database of SNPs derived from 3000 rice genomes. (Nucleic Acids Res.) 43:1023–1027.</w:t>
      </w:r>
    </w:p>
  </w:endnote>
  <w:endnote w:id="9">
    <w:p w14:paraId="535DC507" w14:textId="2BD4BC66" w:rsidR="002C7D81" w:rsidRDefault="002C7D81" w:rsidP="00417CEE">
      <w:pPr>
        <w:pStyle w:val="EndnoteText"/>
      </w:pPr>
      <w:r>
        <w:rPr>
          <w:rStyle w:val="EndnoteReference"/>
        </w:rPr>
        <w:endnoteRef/>
      </w:r>
      <w:r>
        <w:t xml:space="preserve"> </w:t>
      </w:r>
      <w:r w:rsidRPr="00755949">
        <w:t>Chia JM, Song C, Bradbury PJ, Costich D, de Leon N, et al. 2012, Maize HapMap2 identifies extant variation from a genome in flux. (Nat. Genet.) 44:803–7</w:t>
      </w:r>
    </w:p>
  </w:endnote>
  <w:endnote w:id="10">
    <w:p w14:paraId="554A74A3" w14:textId="0F16D44A" w:rsidR="002C7D81" w:rsidRDefault="002C7D81" w:rsidP="00417CEE">
      <w:pPr>
        <w:pStyle w:val="EndnoteText"/>
      </w:pPr>
      <w:r>
        <w:rPr>
          <w:rStyle w:val="EndnoteReference"/>
        </w:rPr>
        <w:endnoteRef/>
      </w:r>
      <w:r>
        <w:t xml:space="preserve"> </w:t>
      </w:r>
      <w:r w:rsidRPr="00755949">
        <w:t>Lai J, Li R, Xu X, Jin W, Xu M, et al. 2010, Genome-wide patterns of genetic variation among elite maize inbred lines. (Nat. Genet.) 42:1027–30</w:t>
      </w:r>
    </w:p>
  </w:endnote>
  <w:endnote w:id="11">
    <w:p w14:paraId="4DCBF287" w14:textId="64C03059" w:rsidR="002C7D81" w:rsidRDefault="002C7D81" w:rsidP="00417CE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70E2D194" w14:textId="21E3DACB" w:rsidR="002C7D81" w:rsidRDefault="002C7D81" w:rsidP="00417CEE">
      <w:pPr>
        <w:pStyle w:val="EndnoteText"/>
      </w:pPr>
      <w:r>
        <w:rPr>
          <w:rStyle w:val="EndnoteReference"/>
        </w:rPr>
        <w:endnoteRef/>
      </w:r>
      <w:r>
        <w:t xml:space="preserve"> </w:t>
      </w:r>
      <w:r w:rsidRPr="004650DD">
        <w:t>Atwell S, Huang YS, Vilhjálmsson BJ, Willems G, et al. 2010, Genome-wide association study of 107 phenotypes in Arabidopsis thaliana inbred lines. (Nature) 465:627–631</w:t>
      </w:r>
    </w:p>
  </w:endnote>
  <w:endnote w:id="13">
    <w:p w14:paraId="24BA449B" w14:textId="4792AB36" w:rsidR="002C7D81" w:rsidRDefault="002C7D81" w:rsidP="00417CEE">
      <w:pPr>
        <w:pStyle w:val="EndnoteText"/>
      </w:pPr>
      <w:r>
        <w:rPr>
          <w:rStyle w:val="EndnoteReference"/>
        </w:rPr>
        <w:endnoteRef/>
      </w:r>
      <w:r>
        <w:t xml:space="preserve"> </w:t>
      </w:r>
      <w:r w:rsidRPr="004650DD">
        <w:t>Castle JC, 2011, SNPs occur in regions with less genomic sequence conservation. (PLoS ONE) 6:e20660</w:t>
      </w:r>
    </w:p>
  </w:endnote>
  <w:endnote w:id="14">
    <w:p w14:paraId="31BD6D9D" w14:textId="0032B246" w:rsidR="002C7D81" w:rsidRDefault="002C7D81" w:rsidP="00417CEE">
      <w:pPr>
        <w:pStyle w:val="EndnoteText"/>
      </w:pPr>
      <w:r>
        <w:rPr>
          <w:rStyle w:val="EndnoteReference"/>
        </w:rPr>
        <w:endnoteRef/>
      </w:r>
      <w:r>
        <w:t xml:space="preserve"> </w:t>
      </w:r>
      <w:r w:rsidRPr="004650DD">
        <w:t>Yamamoto, T., Nagasaki, H., Yonemaru, J., Ebana, K., Nakajima, M., Shibaya, T. et al. 2010, Fine definition of the pedigree haplotypes of closely related rice cultivars by means of genome-wide discovery of single-nucleotide polymorphisms. (BMC Genomics) 11:267.</w:t>
      </w:r>
    </w:p>
  </w:endnote>
  <w:endnote w:id="15">
    <w:p w14:paraId="70E24650" w14:textId="77777777" w:rsidR="00802698" w:rsidRDefault="00802698" w:rsidP="00802698">
      <w:pPr>
        <w:pStyle w:val="EndnoteText"/>
      </w:pPr>
      <w:r>
        <w:rPr>
          <w:rStyle w:val="EndnoteReference"/>
        </w:rPr>
        <w:endnoteRef/>
      </w:r>
      <w:r>
        <w:t xml:space="preserve"> </w:t>
      </w:r>
      <w:r w:rsidRPr="004650DD">
        <w:t>Dai, X. and Zhao, P.X., 2011, psRNATarget: a plant small RNA target analysis server. (Nucleic Acids Res.) 39:W155-W159</w:t>
      </w:r>
    </w:p>
  </w:endnote>
  <w:endnote w:id="16">
    <w:p w14:paraId="53992A21" w14:textId="77777777" w:rsidR="002C7D81" w:rsidRDefault="002C7D81" w:rsidP="00A95876">
      <w:pPr>
        <w:pStyle w:val="EndnoteText"/>
      </w:pPr>
      <w:r>
        <w:rPr>
          <w:rStyle w:val="EndnoteReference"/>
        </w:rPr>
        <w:endnoteRef/>
      </w:r>
      <w:r>
        <w:t xml:space="preserve"> </w:t>
      </w:r>
      <w:r w:rsidRPr="004650DD">
        <w:t>Li, J. et al. 2014, The functional scope of plant microRNA-mediated silencing. (Trends Plant Sci.) 19:785-756.</w:t>
      </w:r>
    </w:p>
  </w:endnote>
  <w:endnote w:id="17">
    <w:p w14:paraId="094DBDAC" w14:textId="36030543" w:rsidR="002C7D81" w:rsidRDefault="002C7D81" w:rsidP="00417CEE">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18">
    <w:p w14:paraId="5D04EF9A" w14:textId="74871C41" w:rsidR="002C7D81" w:rsidRDefault="002C7D81" w:rsidP="00417CEE">
      <w:pPr>
        <w:pStyle w:val="EndnoteText"/>
      </w:pPr>
      <w:r>
        <w:rPr>
          <w:rStyle w:val="EndnoteReference"/>
        </w:rPr>
        <w:endnoteRef/>
      </w:r>
      <w:r>
        <w:t xml:space="preserve"> </w:t>
      </w:r>
      <w:r w:rsidRPr="004650DD">
        <w:t>Houston K, McKim SM, Comadran J, et al. 2013, Variation in the interaction between alleles of HvAPETALA2 and microRNA172 determines the density of grains on the barley inflorescence. (Proceedings of the National Academy of Sciences), USA 110:16675–16680.</w:t>
      </w:r>
    </w:p>
  </w:endnote>
  <w:endnote w:id="19">
    <w:p w14:paraId="4C710AD8" w14:textId="77777777" w:rsidR="002C7D81" w:rsidRDefault="002C7D81" w:rsidP="0016733D">
      <w:pPr>
        <w:pStyle w:val="EndnoteText"/>
      </w:pPr>
      <w:r>
        <w:rPr>
          <w:rStyle w:val="EndnoteReference"/>
        </w:rPr>
        <w:endnoteRef/>
      </w:r>
      <w:r>
        <w:t xml:space="preserve"> </w:t>
      </w:r>
      <w:r w:rsidRPr="004650DD">
        <w:t>Ehrenreich IM, Purugganan MD, 2008, Sequence variation of microRNAs and their binding sites in Arabidopsis. (Plant Physiol) 146:1974-1982</w:t>
      </w:r>
      <w:r>
        <w:t>.</w:t>
      </w:r>
    </w:p>
  </w:endnote>
  <w:endnote w:id="20">
    <w:p w14:paraId="27B9E8EC" w14:textId="77777777" w:rsidR="002C7D81" w:rsidRDefault="002C7D81" w:rsidP="0016733D">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21">
    <w:p w14:paraId="22296128" w14:textId="77777777" w:rsidR="002C7D81" w:rsidRDefault="002C7D81" w:rsidP="0016733D">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(Mol Genet Genomics) 290(2):593–602</w:t>
      </w:r>
    </w:p>
  </w:endnote>
  <w:endnote w:id="22">
    <w:p w14:paraId="76715B2C" w14:textId="77777777" w:rsidR="002C7D81" w:rsidRDefault="002C7D81" w:rsidP="00417CEE">
      <w:pPr>
        <w:pStyle w:val="EndnoteText"/>
      </w:pPr>
      <w:r>
        <w:rPr>
          <w:rStyle w:val="EndnoteReference"/>
        </w:rPr>
        <w:endnoteRef/>
      </w:r>
      <w:r>
        <w:t xml:space="preserve"> </w:t>
      </w:r>
      <w:r w:rsidRPr="004650DD">
        <w:t>3K R.G.P. 2014, The 3,000 rice genomes project. (Gigascience), 3:7.</w:t>
      </w:r>
    </w:p>
  </w:endnote>
  <w:endnote w:id="23">
    <w:p w14:paraId="7C0757D4" w14:textId="4D471404" w:rsidR="002C7D81" w:rsidRDefault="002C7D81" w:rsidP="00417CEE">
      <w:pPr>
        <w:pStyle w:val="EndnoteText"/>
      </w:pPr>
      <w:r>
        <w:rPr>
          <w:rStyle w:val="EndnoteReference"/>
        </w:rPr>
        <w:endnoteRef/>
      </w:r>
      <w:r>
        <w:t xml:space="preserve"> </w:t>
      </w:r>
      <w:r w:rsidRPr="000F2828">
        <w:t>Chen, K. &amp; Rajewsky, N., 2006, Natural selection on human miRNA binding sites inferred from SNP data. (</w:t>
      </w:r>
      <w:r w:rsidRPr="000F2828">
        <w:rPr>
          <w:iCs/>
        </w:rPr>
        <w:t>Nature Genet.)</w:t>
      </w:r>
      <w:r w:rsidRPr="000F2828">
        <w:t> </w:t>
      </w:r>
      <w:r w:rsidRPr="000F2828">
        <w:rPr>
          <w:bCs/>
        </w:rPr>
        <w:t>38</w:t>
      </w:r>
      <w:r w:rsidRPr="000F2828">
        <w:t>:1452–1456</w:t>
      </w:r>
    </w:p>
  </w:endnote>
  <w:endnote w:id="24">
    <w:p w14:paraId="20169B0F" w14:textId="3C96E97D" w:rsidR="002C7D81" w:rsidRDefault="002C7D81" w:rsidP="00417CE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25">
    <w:p w14:paraId="1846A3E2" w14:textId="4A32931D" w:rsidR="002C7D81" w:rsidRDefault="002C7D81" w:rsidP="00417CEE">
      <w:pPr>
        <w:pStyle w:val="EndnoteText"/>
      </w:pPr>
      <w:r>
        <w:rPr>
          <w:rStyle w:val="EndnoteReference"/>
        </w:rPr>
        <w:endnoteRef/>
      </w:r>
      <w:r>
        <w:t xml:space="preserve"> </w:t>
      </w:r>
      <w:r w:rsidRPr="00BE4E0A">
        <w:t xml:space="preserve">Fahlgren </w:t>
      </w:r>
      <w:r>
        <w:t>N, Jogdeo S, Kasschau KD et al, 2010,</w:t>
      </w:r>
      <w:r w:rsidRPr="00BE4E0A">
        <w:t xml:space="preserve"> MicroRNA gene evolution in Arabidopsis lyrata and Arabidopsis thaliana. </w:t>
      </w:r>
      <w:r>
        <w:t>(</w:t>
      </w:r>
      <w:r w:rsidRPr="00BE4E0A">
        <w:t>Plant Cell</w:t>
      </w:r>
      <w:r>
        <w:t>)</w:t>
      </w:r>
      <w:r w:rsidRPr="00BE4E0A">
        <w:t xml:space="preserve"> 22(4):1074–1089 </w:t>
      </w:r>
    </w:p>
  </w:endnote>
  <w:endnote w:id="26">
    <w:p w14:paraId="1C615A17" w14:textId="5ACC9ED5" w:rsidR="002C7D81" w:rsidRDefault="002C7D81" w:rsidP="00417CEE">
      <w:pPr>
        <w:pStyle w:val="EndnoteText"/>
      </w:pPr>
      <w:r>
        <w:rPr>
          <w:rStyle w:val="EndnoteReference"/>
        </w:rPr>
        <w:endnoteRef/>
      </w:r>
      <w:r>
        <w:t xml:space="preserve"> </w:t>
      </w:r>
      <w:r w:rsidRPr="0051279D">
        <w:t>Rajagopalan R, V</w:t>
      </w:r>
      <w:r>
        <w:t>aucheret H, Trejo J, Bartel DP, 2006,</w:t>
      </w:r>
      <w:r w:rsidRPr="0051279D">
        <w:t xml:space="preserve"> A diverse and evolutionarily fluid set of microRNAs in Arabidopsis thaliana. </w:t>
      </w:r>
      <w:r>
        <w:t>(</w:t>
      </w:r>
      <w:r w:rsidRPr="0051279D">
        <w:t>Genes Dev</w:t>
      </w:r>
      <w:r>
        <w:t>)</w:t>
      </w:r>
      <w:r w:rsidRPr="0051279D">
        <w:t xml:space="preserve"> 20(24):3407–3425 </w:t>
      </w:r>
    </w:p>
  </w:endnote>
  <w:endnote w:id="27">
    <w:p w14:paraId="25B97E9D" w14:textId="1677EAAA" w:rsidR="002C7D81" w:rsidRDefault="002C7D81" w:rsidP="00417CEE">
      <w:pPr>
        <w:pStyle w:val="EndnoteText"/>
      </w:pPr>
      <w:r>
        <w:rPr>
          <w:rStyle w:val="EndnoteReference"/>
        </w:rPr>
        <w:endnoteRef/>
      </w:r>
      <w:r>
        <w:t xml:space="preserve"> </w:t>
      </w:r>
      <w:r w:rsidRPr="000F2828">
        <w:t>Liu Q, Wang F, Axtell M.J., 2014, Analysis of complementarity requirements for plant microRNA targeting using a Nicotiana benthamiana quantitative transient assay. (Plant Cell) 26: 741-753</w:t>
      </w:r>
    </w:p>
  </w:endnote>
  <w:endnote w:id="28">
    <w:p w14:paraId="3029A949" w14:textId="61B64869" w:rsidR="002C7D81" w:rsidRDefault="002C7D81" w:rsidP="00417CEE">
      <w:pPr>
        <w:pStyle w:val="EndnoteText"/>
      </w:pPr>
      <w:r>
        <w:rPr>
          <w:rStyle w:val="EndnoteReference"/>
        </w:rPr>
        <w:endnoteRef/>
      </w:r>
      <w:r>
        <w:t xml:space="preserve"> </w:t>
      </w:r>
      <w:r w:rsidRPr="000F2828">
        <w:t>Mallory, A.C., Reinhart, B.J., Jones-Rhoades, M.W., Tang, G., Zamore, P.D., Barton, M.K., and Bartel, D.P. 2004, MicroRNA control of PHABULOSA in leaf development: Importance of pairing to the microRNA 59 region. (EMBO J.) 23: 3356-3364.</w:t>
      </w:r>
    </w:p>
  </w:endnote>
  <w:endnote w:id="29">
    <w:p w14:paraId="0E45A204" w14:textId="77777777" w:rsidR="002C7D81" w:rsidRPr="000F2828" w:rsidRDefault="002C7D81" w:rsidP="00417CEE">
      <w:pPr>
        <w:pStyle w:val="EndnoteText"/>
      </w:pPr>
      <w:r>
        <w:rPr>
          <w:rStyle w:val="EndnoteReference"/>
        </w:rPr>
        <w:endnoteRef/>
      </w:r>
      <w:r>
        <w:t xml:space="preserve"> </w:t>
      </w:r>
      <w:r w:rsidRPr="000F2828">
        <w:t xml:space="preserve">Parizotto, E.A., Dunoyer, P., Rahm, N., Himber, C., and Voinnet, O. </w:t>
      </w:r>
    </w:p>
    <w:p w14:paraId="23ACDE93" w14:textId="02556717" w:rsidR="002C7D81" w:rsidRDefault="002C7D81" w:rsidP="00417CEE">
      <w:pPr>
        <w:pStyle w:val="EndnoteText"/>
      </w:pPr>
      <w:r w:rsidRPr="000F2828">
        <w:t xml:space="preserve">2004, In vivo investigation of the transcription, processing, endonucleolytic activity, and functional relevance of the spatial distribution of a plant miRNA. (Genes Dev.) 18: 2237-2242. </w:t>
      </w:r>
    </w:p>
  </w:endnote>
  <w:endnote w:id="30">
    <w:p w14:paraId="418A4B2D" w14:textId="0D1B3109" w:rsidR="002C7D81" w:rsidRDefault="002C7D81" w:rsidP="00417CEE">
      <w:pPr>
        <w:pStyle w:val="EndnoteText"/>
      </w:pPr>
      <w:r>
        <w:rPr>
          <w:rStyle w:val="EndnoteReference"/>
        </w:rPr>
        <w:endnoteRef/>
      </w:r>
      <w:r>
        <w:t xml:space="preserve"> </w:t>
      </w:r>
      <w:r w:rsidRPr="00D04AF2">
        <w:rPr>
          <w:rFonts w:hint="eastAsia"/>
        </w:rPr>
        <w:t>Mi S, Cai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argonaute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p>
  </w:endnote>
  <w:endnote w:id="31">
    <w:p w14:paraId="3AAD8C87" w14:textId="11BC7CA8" w:rsidR="002C7D81" w:rsidRDefault="002C7D81" w:rsidP="00417CEE">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2">
    <w:p w14:paraId="6B6754EE" w14:textId="29771536" w:rsidR="002C7D81" w:rsidRDefault="002C7D81" w:rsidP="00417CEE">
      <w:pPr>
        <w:pStyle w:val="EndnoteText"/>
      </w:pPr>
      <w:r>
        <w:rPr>
          <w:rStyle w:val="EndnoteReference"/>
        </w:rPr>
        <w:endnoteRef/>
      </w:r>
      <w:r>
        <w:t xml:space="preserve"> </w:t>
      </w:r>
      <w:r w:rsidRPr="000F2828">
        <w:t>Schwab, R., Palatnik, J.F., Riester, M., Schommer, C., Schmid, M., and Weigel, D. 2005, Specific effects of microRNAs on the plant transcriptome. (Dev. Cell) 8: 517–527</w:t>
      </w:r>
    </w:p>
  </w:endnote>
  <w:endnote w:id="33">
    <w:p w14:paraId="51979111" w14:textId="074EF2E9" w:rsidR="002C7D81" w:rsidRDefault="002C7D81" w:rsidP="00417CEE">
      <w:pPr>
        <w:pStyle w:val="EndnoteText"/>
      </w:pPr>
      <w:r>
        <w:rPr>
          <w:rStyle w:val="EndnoteReference"/>
        </w:rPr>
        <w:endnoteRef/>
      </w:r>
      <w:r>
        <w:t xml:space="preserve"> </w:t>
      </w:r>
      <w:r w:rsidRPr="000F2828">
        <w:t>Franco-Zorrilla, J.M., Valli, A., Todesco, M., Mateos, I., Puga, M.I., Rubio-Somoza, I., Leyva, A., Weigel, D., García, J.A., and Paz- Ares, J. 2007, Target mimicry provides a new mechanism for regulation of microRNA activity. (Nat. Genet.) 39: 1033-1037</w:t>
      </w:r>
    </w:p>
  </w:endnote>
  <w:endnote w:id="34">
    <w:p w14:paraId="791ABEBF" w14:textId="2ACE06FE" w:rsidR="002C7D81" w:rsidRDefault="002C7D81" w:rsidP="00417CEE">
      <w:pPr>
        <w:pStyle w:val="EndnoteText"/>
      </w:pPr>
      <w:r>
        <w:rPr>
          <w:rStyle w:val="EndnoteReference"/>
        </w:rPr>
        <w:endnoteRef/>
      </w:r>
      <w:r>
        <w:t xml:space="preserve"> </w:t>
      </w:r>
      <w:r w:rsidRPr="000F2828">
        <w:t>Todesco, M., Rubio-Somoza, I., Paz-Ares, J., and Weigel, D. 2010, A collection of target mimics for comprehensive analysis of microRNA function in Arabidopsis thaliana. (PLoS Genet) 6: e1001031</w:t>
      </w:r>
    </w:p>
  </w:endnote>
  <w:endnote w:id="35">
    <w:p w14:paraId="3BF1A2C3" w14:textId="77777777" w:rsidR="002C7D81" w:rsidRDefault="002C7D81" w:rsidP="00C428A5">
      <w:pPr>
        <w:pStyle w:val="EndnoteText"/>
      </w:pPr>
      <w:r>
        <w:rPr>
          <w:rStyle w:val="EndnoteReference"/>
        </w:rPr>
        <w:endnoteRef/>
      </w:r>
      <w:r>
        <w:t xml:space="preserve"> </w:t>
      </w:r>
      <w:r w:rsidRPr="001201E7">
        <w:t>Arikit S, Zhai J, Meyers BC, 2013, Biogenesis and function of rice small RNAs from non-coding RNA precursors. (Curr Opin Plant Biol) 16(2):170–179.</w:t>
      </w:r>
    </w:p>
  </w:endnote>
  <w:endnote w:id="36">
    <w:p w14:paraId="79FE496A" w14:textId="36EE1CF3" w:rsidR="002C7D81" w:rsidRDefault="002C7D81" w:rsidP="00417CEE">
      <w:pPr>
        <w:pStyle w:val="EndnoteText"/>
      </w:pPr>
      <w:r>
        <w:rPr>
          <w:rStyle w:val="EndnoteReference"/>
        </w:rPr>
        <w:endnoteRef/>
      </w:r>
      <w:r>
        <w:t xml:space="preserve"> </w:t>
      </w:r>
      <w:r w:rsidRPr="000F2828">
        <w:t>Li YF, Zheng Y, Addo-Quaye C, Zhang L, Saini A, Jagadeeswaran G, Axtell MJ, Zhang W, Sunkar R., 2010, Transcriptome-wide identification of microRNA targets in rice. (Plant J.) 62:742-759</w:t>
      </w:r>
    </w:p>
  </w:endnote>
  <w:endnote w:id="37">
    <w:p w14:paraId="06D10627" w14:textId="20AE618A" w:rsidR="002C7D81" w:rsidRDefault="002C7D81" w:rsidP="00417CEE">
      <w:pPr>
        <w:pStyle w:val="EndnoteText"/>
      </w:pPr>
      <w:r>
        <w:rPr>
          <w:rStyle w:val="EndnoteReference"/>
        </w:rPr>
        <w:endnoteRef/>
      </w:r>
      <w:r>
        <w:t xml:space="preserve"> </w:t>
      </w:r>
      <w:r w:rsidRPr="000F2828">
        <w:t>Iwakawa, H. and Tomari, Y. 2013, Mo</w:t>
      </w:r>
      <w:r>
        <w:t>lecular insights into microRNA-</w:t>
      </w:r>
      <w:r w:rsidRPr="000F2828">
        <w:t>mediated translational repression in plants. (Mol. Cell) 52:591-601</w:t>
      </w:r>
    </w:p>
  </w:endnote>
  <w:endnote w:id="38">
    <w:p w14:paraId="470AC7BF" w14:textId="31BE467F" w:rsidR="002C7D81" w:rsidRDefault="002C7D81" w:rsidP="00417CEE">
      <w:pPr>
        <w:pStyle w:val="EndnoteText"/>
      </w:pPr>
      <w:r>
        <w:rPr>
          <w:rStyle w:val="EndnoteReference"/>
        </w:rPr>
        <w:endnoteRef/>
      </w:r>
      <w:r>
        <w:t xml:space="preserve"> </w:t>
      </w:r>
      <w:r w:rsidRPr="000F2828">
        <w:t>Tang, G. et al. 2003, A biochemical framework for RNA silencing in</w:t>
      </w:r>
      <w:r>
        <w:t xml:space="preserve"> </w:t>
      </w:r>
      <w:r w:rsidRPr="000F2828">
        <w:t>plants. (Genes Dev.) 17:49-63</w:t>
      </w:r>
    </w:p>
  </w:endnote>
  <w:endnote w:id="39">
    <w:p w14:paraId="02F4C1AF" w14:textId="3C8BB4C7" w:rsidR="002C7D81" w:rsidRDefault="002C7D81" w:rsidP="00417CEE">
      <w:pPr>
        <w:pStyle w:val="EndnoteText"/>
      </w:pPr>
      <w:r>
        <w:rPr>
          <w:rStyle w:val="EndnoteReference"/>
        </w:rPr>
        <w:endnoteRef/>
      </w:r>
      <w:r>
        <w:t xml:space="preserve"> </w:t>
      </w:r>
      <w:r w:rsidRPr="000F2828">
        <w:t>Palatnik JF, Allen E, Wu X, Schommer C, Schwab R, et al. 2003, Control of leaf morphogenesis by microRNAs. (</w:t>
      </w:r>
      <w:r w:rsidRPr="000F2828">
        <w:rPr>
          <w:iCs/>
        </w:rPr>
        <w:t xml:space="preserve">Nature) </w:t>
      </w:r>
      <w:r w:rsidRPr="000F2828">
        <w:t>425:257–63</w:t>
      </w:r>
    </w:p>
  </w:endnote>
  <w:endnote w:id="40">
    <w:p w14:paraId="2B40AACA" w14:textId="75CD5E58" w:rsidR="002C7D81" w:rsidRDefault="002C7D81" w:rsidP="00417CEE">
      <w:pPr>
        <w:pStyle w:val="EndnoteText"/>
      </w:pPr>
      <w:r>
        <w:rPr>
          <w:rStyle w:val="EndnoteReference"/>
        </w:rPr>
        <w:endnoteRef/>
      </w:r>
      <w:r>
        <w:t xml:space="preserve"> </w:t>
      </w:r>
      <w:r w:rsidRPr="000F2828">
        <w:t>Sato Y, Namiki N, Takehisa H, Kamatsuki K, Minami H, Ikawa H, Ohyanagi H, Sugimoto K, Itoh J, Antonio B, Nagamura Y 2013, RiceFREND: a platform for retrieving coexpressed gene networks in rice. (Nucleic Acids Research) 41:D1214-D1221.</w:t>
      </w:r>
    </w:p>
  </w:endnote>
  <w:endnote w:id="41">
    <w:p w14:paraId="0CDC904F" w14:textId="40E2D8F1" w:rsidR="002C7D81" w:rsidRDefault="002C7D81" w:rsidP="00417CEE">
      <w:pPr>
        <w:pStyle w:val="EndnoteText"/>
      </w:pPr>
      <w:r>
        <w:rPr>
          <w:rStyle w:val="EndnoteReference"/>
        </w:rPr>
        <w:endnoteRef/>
      </w:r>
      <w:r>
        <w:t xml:space="preserve"> </w:t>
      </w:r>
      <w:r w:rsidRPr="000F2828">
        <w:t>Lu, C., et al. 2008, Genome-wide analysis for discovery of rice microRNAs reveals natural antisense microRNAs (nat-miRNAs). (Proc. Natl. Acad. Sci. USA) 105: 4951–4956.</w:t>
      </w:r>
    </w:p>
  </w:endnote>
  <w:endnote w:id="42">
    <w:p w14:paraId="2F258D14" w14:textId="3752F4FA" w:rsidR="002C7D81" w:rsidRDefault="002C7D81" w:rsidP="00417CEE">
      <w:pPr>
        <w:pStyle w:val="EndnoteText"/>
      </w:pPr>
      <w:r>
        <w:rPr>
          <w:rStyle w:val="EndnoteReference"/>
        </w:rPr>
        <w:endnoteRef/>
      </w:r>
      <w:r>
        <w:t xml:space="preserve"> </w:t>
      </w:r>
      <w:r w:rsidRPr="00AA610C">
        <w:t>Luo YC, Zhou H, Li Y, Chen JY, Yang JH, Chen YQ, Qu LH, 2006, Rice embryogenic calli express a unique set of microRNAs, suggesting regulatory roles of microRNAs in plant post-embryogenic development, (FEBS Lett.) 580:5111-5116</w:t>
      </w:r>
    </w:p>
  </w:endnote>
  <w:endnote w:id="43">
    <w:p w14:paraId="2B0C31AD" w14:textId="20F322E7" w:rsidR="002C7D81" w:rsidRDefault="002C7D81" w:rsidP="00417CEE">
      <w:pPr>
        <w:pStyle w:val="EndnoteText"/>
      </w:pPr>
      <w:r>
        <w:rPr>
          <w:rStyle w:val="EndnoteReference"/>
        </w:rPr>
        <w:endnoteRef/>
      </w:r>
      <w:r>
        <w:t xml:space="preserve"> </w:t>
      </w:r>
      <w:r w:rsidRPr="00AA610C">
        <w:t>Y Zhang, X Chen, et al. 2016, miRNA: A Novel Link Between Rice Ragged Stunt Virus and Oryza sativa, (Indian Journal of Microbiology), 56:219-224</w:t>
      </w:r>
    </w:p>
  </w:endnote>
  <w:endnote w:id="44">
    <w:p w14:paraId="41D00B25" w14:textId="48BDE525" w:rsidR="002C7D81" w:rsidRDefault="002C7D81" w:rsidP="00417CEE">
      <w:pPr>
        <w:pStyle w:val="EndnoteText"/>
      </w:pPr>
      <w:r>
        <w:rPr>
          <w:rStyle w:val="EndnoteReference"/>
        </w:rPr>
        <w:endnoteRef/>
      </w:r>
      <w:r>
        <w:t xml:space="preserve"> </w:t>
      </w:r>
      <w:r w:rsidRPr="00AA610C">
        <w:t>L.Y. Li, C. Yang, Y. He, R.Q. Fang, Z.H. Tian, J.X. Li, 2014, Expression patterns of microRNAs in different organs and developmental stages of a superhybrid rice LYP9 and its parental lines, (Plant Biol.), 16:878-887</w:t>
      </w:r>
    </w:p>
  </w:endnote>
  <w:endnote w:id="45">
    <w:p w14:paraId="2A6E9627" w14:textId="67D0545F" w:rsidR="002C7D81" w:rsidRDefault="002C7D81" w:rsidP="00417CEE">
      <w:pPr>
        <w:pStyle w:val="EndnoteText"/>
      </w:pPr>
      <w:r>
        <w:rPr>
          <w:rStyle w:val="EndnoteReference"/>
        </w:rPr>
        <w:endnoteRef/>
      </w:r>
      <w:r>
        <w:t xml:space="preserve"> </w:t>
      </w:r>
      <w:r w:rsidRPr="000F2828">
        <w:t>Sieber et al., 2007 P. Sieber, F. Wellmer, J. Gheyselinck, J.L. Riechmann, E.M. Meyerowitz, 2007, Redundancy and specialization among plant microRNAs: role of the MIR164 family in developmental robustness (Development), 134 (2007), pp. 1051–1060</w:t>
      </w:r>
    </w:p>
  </w:endnote>
  <w:endnote w:id="46">
    <w:p w14:paraId="1374D493" w14:textId="61ED69EB" w:rsidR="002C7D81" w:rsidRDefault="002C7D81" w:rsidP="00417CEE">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47">
    <w:p w14:paraId="1F617383" w14:textId="527A517F" w:rsidR="002C7D81" w:rsidRDefault="002C7D81" w:rsidP="00417CEE">
      <w:pPr>
        <w:pStyle w:val="EndnoteText"/>
      </w:pPr>
      <w:r>
        <w:rPr>
          <w:rStyle w:val="EndnoteReference"/>
        </w:rPr>
        <w:endnoteRef/>
      </w:r>
      <w:r>
        <w:t xml:space="preserve"> </w:t>
      </w:r>
      <w:r w:rsidRPr="002B3650">
        <w:t>Kertesz,M., Iovino,N., Unnerstall,U., Gaul,U. and Segal,E. 2007, The role of site accessibility in microRNA target recognition. (Nat. Genet.), 39:1278-1284</w:t>
      </w:r>
      <w:r>
        <w:t>.</w:t>
      </w:r>
    </w:p>
  </w:endnote>
  <w:endnote w:id="48">
    <w:p w14:paraId="1D225A1A" w14:textId="3846DA75" w:rsidR="002C7D81" w:rsidRDefault="002C7D81" w:rsidP="00417CEE">
      <w:pPr>
        <w:pStyle w:val="EndnoteText"/>
      </w:pPr>
      <w:r>
        <w:rPr>
          <w:rStyle w:val="EndnoteReference"/>
        </w:rPr>
        <w:endnoteRef/>
      </w:r>
      <w:r>
        <w:t xml:space="preserve"> </w:t>
      </w:r>
      <w:r w:rsidRPr="002B3650">
        <w:t>Muckstein,U., Tafer,H., Hackermuller,J., Bernhart,S.H., Stadler,P.F. and Hofacker,I.L. 2006, Thermodynamics of RNA-RNA binding. (Bioinformatics), 22, 1177–1182.</w:t>
      </w:r>
    </w:p>
  </w:endnote>
  <w:endnote w:id="49">
    <w:p w14:paraId="1790C14C" w14:textId="77777777" w:rsidR="002C7D81" w:rsidRPr="002B3650" w:rsidRDefault="002C7D81" w:rsidP="00417CEE">
      <w:pPr>
        <w:pStyle w:val="EndnoteText"/>
      </w:pPr>
      <w:r>
        <w:rPr>
          <w:rStyle w:val="EndnoteReference"/>
        </w:rPr>
        <w:endnoteRef/>
      </w:r>
      <w:r>
        <w:t xml:space="preserve"> </w:t>
      </w:r>
      <w:r w:rsidRPr="002B3650">
        <w:t>D. Wang, K. Pei, Y. Fu, Z. Sun, S. Li, H. Liu, K. Tang, B. Han, Y. Tao, 2007,</w:t>
      </w:r>
    </w:p>
    <w:p w14:paraId="7757B0BA" w14:textId="3E11BB23" w:rsidR="002C7D81" w:rsidRDefault="002C7D81" w:rsidP="00417CEE">
      <w:pPr>
        <w:pStyle w:val="EndnoteText"/>
      </w:pPr>
      <w:r w:rsidRPr="002B3650">
        <w:t xml:space="preserve">Genome-wide analysis of the auxin response factor (ARF) gene family in rice (Oryza sativa) </w:t>
      </w:r>
      <w:r>
        <w:t>(</w:t>
      </w:r>
      <w:r w:rsidRPr="002B3650">
        <w:t>Gene</w:t>
      </w:r>
      <w:r>
        <w:t>)</w:t>
      </w:r>
      <w:r w:rsidRPr="002B3650">
        <w:t>, 394 pp. 13-24</w:t>
      </w:r>
    </w:p>
  </w:endnote>
  <w:endnote w:id="50">
    <w:p w14:paraId="7A5E33AA" w14:textId="719DB595" w:rsidR="002C7D81" w:rsidRDefault="002C7D81"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51">
    <w:p w14:paraId="68B48EB1" w14:textId="068DB1CA" w:rsidR="002C7D81" w:rsidRDefault="002C7D81" w:rsidP="00417CEE">
      <w:pPr>
        <w:pStyle w:val="EndnoteText"/>
      </w:pPr>
      <w:r>
        <w:rPr>
          <w:rStyle w:val="EndnoteReference"/>
        </w:rPr>
        <w:endnoteRef/>
      </w:r>
      <w:r>
        <w:t xml:space="preserve"> </w:t>
      </w:r>
      <w:r w:rsidRPr="00AC38A6">
        <w:t>M Wen, M Xie et al. 2016, Expression Variations of miRNAs and mRNAs in Rice (Oryza sativa). (Genome Biology and Evolution) 8:3529-3544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9FC1FF" w14:textId="77777777" w:rsidR="00D46415" w:rsidRDefault="00D46415" w:rsidP="008058E1">
      <w:r>
        <w:separator/>
      </w:r>
    </w:p>
  </w:footnote>
  <w:footnote w:type="continuationSeparator" w:id="0">
    <w:p w14:paraId="7661CE34" w14:textId="77777777" w:rsidR="00D46415" w:rsidRDefault="00D46415"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4"/>
  </w:num>
  <w:num w:numId="5">
    <w:abstractNumId w:val="2"/>
  </w:num>
  <w:num w:numId="6">
    <w:abstractNumId w:val="7"/>
  </w:num>
  <w:num w:numId="7">
    <w:abstractNumId w:val="5"/>
  </w:num>
  <w:num w:numId="8">
    <w:abstractNumId w:val="9"/>
  </w:num>
  <w:num w:numId="9">
    <w:abstractNumId w:val="0"/>
  </w:num>
  <w:num w:numId="10">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nyan Li">
    <w15:presenceInfo w15:providerId="None" w15:userId="Junyan Li"/>
  </w15:person>
  <w15:person w15:author="Thomas Huang">
    <w15:presenceInfo w15:providerId="Windows Live" w15:userId="2c6d085a2e0513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doNotDisplayPageBoundaries/>
  <w:activeWritingStyle w:appName="MSWord" w:lang="en-US" w:vendorID="64" w:dllVersion="0" w:nlCheck="1" w:checkStyle="0"/>
  <w:activeWritingStyle w:appName="MSWord" w:lang="en-US" w:vendorID="64" w:dllVersion="6" w:nlCheck="1" w:checkStyle="0"/>
  <w:trackRevisions/>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4128"/>
    <w:rsid w:val="00015453"/>
    <w:rsid w:val="00026169"/>
    <w:rsid w:val="00045973"/>
    <w:rsid w:val="00046A10"/>
    <w:rsid w:val="000522BC"/>
    <w:rsid w:val="00053321"/>
    <w:rsid w:val="00060D91"/>
    <w:rsid w:val="00060E44"/>
    <w:rsid w:val="00063C18"/>
    <w:rsid w:val="000701A6"/>
    <w:rsid w:val="00097BF5"/>
    <w:rsid w:val="000A5ED9"/>
    <w:rsid w:val="000A7075"/>
    <w:rsid w:val="000B06C4"/>
    <w:rsid w:val="000C535F"/>
    <w:rsid w:val="000F2828"/>
    <w:rsid w:val="001201E7"/>
    <w:rsid w:val="00127BF4"/>
    <w:rsid w:val="0013651E"/>
    <w:rsid w:val="00137C14"/>
    <w:rsid w:val="00142ECE"/>
    <w:rsid w:val="0015188C"/>
    <w:rsid w:val="00154F72"/>
    <w:rsid w:val="00155863"/>
    <w:rsid w:val="0016733D"/>
    <w:rsid w:val="001A1A17"/>
    <w:rsid w:val="001B079C"/>
    <w:rsid w:val="001B3FB3"/>
    <w:rsid w:val="001B7462"/>
    <w:rsid w:val="001B7B81"/>
    <w:rsid w:val="001C116A"/>
    <w:rsid w:val="001C55C1"/>
    <w:rsid w:val="001E3249"/>
    <w:rsid w:val="001F38F4"/>
    <w:rsid w:val="00224306"/>
    <w:rsid w:val="00243114"/>
    <w:rsid w:val="002449C2"/>
    <w:rsid w:val="00262076"/>
    <w:rsid w:val="0027024F"/>
    <w:rsid w:val="00274E68"/>
    <w:rsid w:val="00280D6D"/>
    <w:rsid w:val="002933C9"/>
    <w:rsid w:val="002959CE"/>
    <w:rsid w:val="00295C3C"/>
    <w:rsid w:val="002B3650"/>
    <w:rsid w:val="002B61DC"/>
    <w:rsid w:val="002C3CC9"/>
    <w:rsid w:val="002C78CB"/>
    <w:rsid w:val="002C7D81"/>
    <w:rsid w:val="002E7E1D"/>
    <w:rsid w:val="002F3FA2"/>
    <w:rsid w:val="002F751D"/>
    <w:rsid w:val="00320937"/>
    <w:rsid w:val="00325356"/>
    <w:rsid w:val="00330BBB"/>
    <w:rsid w:val="003519FC"/>
    <w:rsid w:val="00365A14"/>
    <w:rsid w:val="00373891"/>
    <w:rsid w:val="0038199D"/>
    <w:rsid w:val="00386E6F"/>
    <w:rsid w:val="003960F4"/>
    <w:rsid w:val="003A0A85"/>
    <w:rsid w:val="003A341D"/>
    <w:rsid w:val="003B414B"/>
    <w:rsid w:val="003E1C94"/>
    <w:rsid w:val="003E7D5C"/>
    <w:rsid w:val="003F64F8"/>
    <w:rsid w:val="00417CEE"/>
    <w:rsid w:val="004221B7"/>
    <w:rsid w:val="00422381"/>
    <w:rsid w:val="004306B2"/>
    <w:rsid w:val="00444804"/>
    <w:rsid w:val="00445ED0"/>
    <w:rsid w:val="004650DD"/>
    <w:rsid w:val="00466BB0"/>
    <w:rsid w:val="0048704E"/>
    <w:rsid w:val="004B0C86"/>
    <w:rsid w:val="004B71DE"/>
    <w:rsid w:val="004D40D4"/>
    <w:rsid w:val="004F4630"/>
    <w:rsid w:val="00501DEC"/>
    <w:rsid w:val="0051279D"/>
    <w:rsid w:val="00520973"/>
    <w:rsid w:val="005303B6"/>
    <w:rsid w:val="00533A7C"/>
    <w:rsid w:val="00535A3C"/>
    <w:rsid w:val="005656E2"/>
    <w:rsid w:val="0057009A"/>
    <w:rsid w:val="00586021"/>
    <w:rsid w:val="00590BC3"/>
    <w:rsid w:val="0059279D"/>
    <w:rsid w:val="00596532"/>
    <w:rsid w:val="005D5460"/>
    <w:rsid w:val="005F330E"/>
    <w:rsid w:val="005F7553"/>
    <w:rsid w:val="006006E9"/>
    <w:rsid w:val="00622804"/>
    <w:rsid w:val="00622DB1"/>
    <w:rsid w:val="006340E7"/>
    <w:rsid w:val="00667411"/>
    <w:rsid w:val="00683E93"/>
    <w:rsid w:val="006B4F6A"/>
    <w:rsid w:val="006D1434"/>
    <w:rsid w:val="006D7425"/>
    <w:rsid w:val="006E3053"/>
    <w:rsid w:val="006E63E8"/>
    <w:rsid w:val="006E6E00"/>
    <w:rsid w:val="00755949"/>
    <w:rsid w:val="007571EB"/>
    <w:rsid w:val="00771569"/>
    <w:rsid w:val="00782654"/>
    <w:rsid w:val="0079057E"/>
    <w:rsid w:val="007B2E91"/>
    <w:rsid w:val="007C5ECF"/>
    <w:rsid w:val="007E7C89"/>
    <w:rsid w:val="00800F56"/>
    <w:rsid w:val="00802698"/>
    <w:rsid w:val="008058E1"/>
    <w:rsid w:val="00812559"/>
    <w:rsid w:val="00812BC2"/>
    <w:rsid w:val="00830B5B"/>
    <w:rsid w:val="00831758"/>
    <w:rsid w:val="00834463"/>
    <w:rsid w:val="008415C2"/>
    <w:rsid w:val="008527AE"/>
    <w:rsid w:val="00877130"/>
    <w:rsid w:val="008A008F"/>
    <w:rsid w:val="008D1DAD"/>
    <w:rsid w:val="008F0A89"/>
    <w:rsid w:val="00901929"/>
    <w:rsid w:val="00901A1F"/>
    <w:rsid w:val="009042A8"/>
    <w:rsid w:val="009424AF"/>
    <w:rsid w:val="00950720"/>
    <w:rsid w:val="00976C80"/>
    <w:rsid w:val="009933C1"/>
    <w:rsid w:val="009A54DB"/>
    <w:rsid w:val="009C39A2"/>
    <w:rsid w:val="009D473A"/>
    <w:rsid w:val="00A01AD7"/>
    <w:rsid w:val="00A14C1B"/>
    <w:rsid w:val="00A37294"/>
    <w:rsid w:val="00A5728B"/>
    <w:rsid w:val="00A6167C"/>
    <w:rsid w:val="00A6402F"/>
    <w:rsid w:val="00A64BE8"/>
    <w:rsid w:val="00A95876"/>
    <w:rsid w:val="00A95CC9"/>
    <w:rsid w:val="00AA3768"/>
    <w:rsid w:val="00AA610C"/>
    <w:rsid w:val="00AB0623"/>
    <w:rsid w:val="00AC38A6"/>
    <w:rsid w:val="00AC7650"/>
    <w:rsid w:val="00AD04A2"/>
    <w:rsid w:val="00B03A78"/>
    <w:rsid w:val="00B03F72"/>
    <w:rsid w:val="00B12A72"/>
    <w:rsid w:val="00B1788F"/>
    <w:rsid w:val="00B24AF1"/>
    <w:rsid w:val="00B26987"/>
    <w:rsid w:val="00B463C3"/>
    <w:rsid w:val="00B52855"/>
    <w:rsid w:val="00B566D7"/>
    <w:rsid w:val="00B60D67"/>
    <w:rsid w:val="00B674EE"/>
    <w:rsid w:val="00B758F6"/>
    <w:rsid w:val="00B82643"/>
    <w:rsid w:val="00B86590"/>
    <w:rsid w:val="00B90626"/>
    <w:rsid w:val="00BA66E8"/>
    <w:rsid w:val="00BB546D"/>
    <w:rsid w:val="00BB57F2"/>
    <w:rsid w:val="00BD4C40"/>
    <w:rsid w:val="00BD4EAE"/>
    <w:rsid w:val="00BE1EEB"/>
    <w:rsid w:val="00BE4E0A"/>
    <w:rsid w:val="00BF4209"/>
    <w:rsid w:val="00BF4598"/>
    <w:rsid w:val="00BF4704"/>
    <w:rsid w:val="00C25DE9"/>
    <w:rsid w:val="00C428A5"/>
    <w:rsid w:val="00C67BE6"/>
    <w:rsid w:val="00C82C3C"/>
    <w:rsid w:val="00CC298B"/>
    <w:rsid w:val="00CC66E8"/>
    <w:rsid w:val="00CD2F2C"/>
    <w:rsid w:val="00CF1491"/>
    <w:rsid w:val="00CF19D3"/>
    <w:rsid w:val="00CF6042"/>
    <w:rsid w:val="00D01BA7"/>
    <w:rsid w:val="00D04AF2"/>
    <w:rsid w:val="00D160D4"/>
    <w:rsid w:val="00D22600"/>
    <w:rsid w:val="00D25B0F"/>
    <w:rsid w:val="00D349E9"/>
    <w:rsid w:val="00D46415"/>
    <w:rsid w:val="00D47F8C"/>
    <w:rsid w:val="00D63208"/>
    <w:rsid w:val="00D66880"/>
    <w:rsid w:val="00D7554F"/>
    <w:rsid w:val="00D75664"/>
    <w:rsid w:val="00D93098"/>
    <w:rsid w:val="00D948F4"/>
    <w:rsid w:val="00DA4E65"/>
    <w:rsid w:val="00DB48FE"/>
    <w:rsid w:val="00DB739A"/>
    <w:rsid w:val="00DB7B16"/>
    <w:rsid w:val="00DE0A40"/>
    <w:rsid w:val="00DE6178"/>
    <w:rsid w:val="00DF1C5C"/>
    <w:rsid w:val="00E01653"/>
    <w:rsid w:val="00E119CC"/>
    <w:rsid w:val="00E2090B"/>
    <w:rsid w:val="00E25306"/>
    <w:rsid w:val="00E45D4C"/>
    <w:rsid w:val="00E6220A"/>
    <w:rsid w:val="00E65624"/>
    <w:rsid w:val="00E85D52"/>
    <w:rsid w:val="00E868BD"/>
    <w:rsid w:val="00E947F2"/>
    <w:rsid w:val="00EB4D1D"/>
    <w:rsid w:val="00EB5D4E"/>
    <w:rsid w:val="00EB74B5"/>
    <w:rsid w:val="00EC1479"/>
    <w:rsid w:val="00EE2527"/>
    <w:rsid w:val="00EE2FEA"/>
    <w:rsid w:val="00EE6161"/>
    <w:rsid w:val="00EE7261"/>
    <w:rsid w:val="00F00F51"/>
    <w:rsid w:val="00F07B9D"/>
    <w:rsid w:val="00F52872"/>
    <w:rsid w:val="00F551B5"/>
    <w:rsid w:val="00F62B07"/>
    <w:rsid w:val="00F7533B"/>
    <w:rsid w:val="00F80AFC"/>
    <w:rsid w:val="00F9414C"/>
    <w:rsid w:val="00F97061"/>
    <w:rsid w:val="00FC1AA0"/>
    <w:rsid w:val="00FD1E9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CE"/>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ascii="Times New Roman" w:hAnsi="Times New Roman"/>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 w:type="paragraph" w:styleId="CommentSubject">
    <w:name w:val="annotation subject"/>
    <w:basedOn w:val="CommentText"/>
    <w:next w:val="CommentText"/>
    <w:link w:val="CommentSubjectChar"/>
    <w:uiPriority w:val="99"/>
    <w:semiHidden/>
    <w:unhideWhenUsed/>
    <w:rsid w:val="00A6167C"/>
    <w:rPr>
      <w:b/>
      <w:bCs/>
    </w:rPr>
  </w:style>
  <w:style w:type="character" w:customStyle="1" w:styleId="CommentSubjectChar">
    <w:name w:val="Comment Subject Char"/>
    <w:basedOn w:val="CommentTextChar"/>
    <w:link w:val="CommentSubject"/>
    <w:uiPriority w:val="99"/>
    <w:semiHidden/>
    <w:rsid w:val="00A616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hyperlink" Target="http://snp-seek.irri.org/)" TargetMode="External"/><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DDB2E5DF-467F-074D-860B-A38B656E4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23</Pages>
  <Words>5910</Words>
  <Characters>33692</Characters>
  <Application>Microsoft Macintosh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7</cp:revision>
  <dcterms:created xsi:type="dcterms:W3CDTF">2017-01-22T11:12:00Z</dcterms:created>
  <dcterms:modified xsi:type="dcterms:W3CDTF">2017-01-31T06:14:00Z</dcterms:modified>
</cp:coreProperties>
</file>