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This study provided a new attempt of analyzing genome-wide SNPs on miRNA:target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440F56A0"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w:t>
      </w:r>
      <w:r w:rsidR="00696355" w:rsidRPr="00696355">
        <w:rPr>
          <w:rFonts w:eastAsia="SimSun"/>
          <w:i/>
          <w:sz w:val="21"/>
          <w:szCs w:val="21"/>
        </w:rPr>
        <w:t>et al</w:t>
      </w:r>
      <w:r w:rsidR="00E25CC2">
        <w:rPr>
          <w:rFonts w:eastAsia="SimSun"/>
          <w:sz w:val="21"/>
          <w:szCs w:val="21"/>
        </w:rPr>
        <w:t>.</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w:t>
      </w:r>
      <w:r w:rsidR="00696355" w:rsidRPr="00696355">
        <w:rPr>
          <w:rFonts w:eastAsia="SimSun"/>
          <w:i/>
          <w:sz w:val="21"/>
          <w:szCs w:val="21"/>
        </w:rPr>
        <w:t>et al</w:t>
      </w:r>
      <w:r w:rsidR="00E25CC2">
        <w:rPr>
          <w:rFonts w:eastAsia="SimSun"/>
          <w:sz w:val="21"/>
          <w:szCs w:val="21"/>
        </w:rPr>
        <w:t>.</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w:t>
      </w:r>
      <w:r w:rsidR="00696355" w:rsidRPr="00696355">
        <w:rPr>
          <w:rFonts w:eastAsia="SimSun"/>
          <w:i/>
          <w:sz w:val="21"/>
          <w:szCs w:val="21"/>
        </w:rPr>
        <w:t>et al</w:t>
      </w:r>
      <w:r w:rsidR="00D65C9A">
        <w:rPr>
          <w:rFonts w:eastAsia="SimSun"/>
          <w:sz w:val="21"/>
          <w:szCs w:val="21"/>
        </w:rPr>
        <w:t>.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3CD78220"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20B6D">
        <w:rPr>
          <w:rFonts w:eastAsia="SimSun"/>
          <w:sz w:val="21"/>
          <w:szCs w:val="21"/>
        </w:rPr>
        <w:t>二代测序技术</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D90119" w:rsidRPr="00AE264B">
        <w:rPr>
          <w:rFonts w:eastAsia="SimSun"/>
          <w:sz w:val="21"/>
          <w:szCs w:val="21"/>
        </w:rPr>
        <w:t>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 xml:space="preserve">(Lee </w:t>
      </w:r>
      <w:r w:rsidR="00696355" w:rsidRPr="00696355">
        <w:rPr>
          <w:rFonts w:eastAsia="SimSun"/>
          <w:i/>
          <w:sz w:val="21"/>
          <w:szCs w:val="21"/>
        </w:rPr>
        <w:t>et al</w:t>
      </w:r>
      <w:r w:rsidR="00D65C9A">
        <w:rPr>
          <w:rFonts w:eastAsia="SimSun"/>
          <w:sz w:val="21"/>
          <w:szCs w:val="21"/>
        </w:rPr>
        <w:t>.,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w:t>
      </w:r>
      <w:r w:rsidR="00696355" w:rsidRPr="00696355">
        <w:rPr>
          <w:rFonts w:eastAsia="SimSun"/>
          <w:i/>
          <w:sz w:val="21"/>
          <w:szCs w:val="21"/>
        </w:rPr>
        <w:t>et al</w:t>
      </w:r>
      <w:r w:rsidR="00D65C9A">
        <w:rPr>
          <w:rFonts w:eastAsia="SimSun"/>
          <w:sz w:val="21"/>
          <w:szCs w:val="21"/>
        </w:rPr>
        <w:t xml:space="preserve">., 2012; Xu </w:t>
      </w:r>
      <w:r w:rsidR="00696355" w:rsidRPr="00696355">
        <w:rPr>
          <w:rFonts w:eastAsia="SimSun"/>
          <w:i/>
          <w:sz w:val="21"/>
          <w:szCs w:val="21"/>
        </w:rPr>
        <w:t>et al</w:t>
      </w:r>
      <w:r w:rsidR="00D65C9A">
        <w:rPr>
          <w:rFonts w:eastAsia="SimSun"/>
          <w:sz w:val="21"/>
          <w:szCs w:val="21"/>
        </w:rPr>
        <w:t xml:space="preserve">., 2012; </w:t>
      </w:r>
      <w:r w:rsidR="00D65C9A" w:rsidRPr="00D65C9A">
        <w:rPr>
          <w:rFonts w:eastAsia="SimSun"/>
          <w:sz w:val="21"/>
          <w:szCs w:val="21"/>
        </w:rPr>
        <w:t>Alexandrov</w:t>
      </w:r>
      <w:r w:rsidR="00D65C9A">
        <w:rPr>
          <w:rFonts w:eastAsia="SimSun"/>
          <w:sz w:val="21"/>
          <w:szCs w:val="21"/>
        </w:rPr>
        <w:t xml:space="preserve"> </w:t>
      </w:r>
      <w:r w:rsidR="00696355" w:rsidRPr="00696355">
        <w:rPr>
          <w:rFonts w:eastAsia="SimSun"/>
          <w:i/>
          <w:sz w:val="21"/>
          <w:szCs w:val="21"/>
        </w:rPr>
        <w:t>et al</w:t>
      </w:r>
      <w:r w:rsidR="00D65C9A">
        <w:rPr>
          <w:rFonts w:eastAsia="SimSun"/>
          <w:sz w:val="21"/>
          <w:szCs w:val="21"/>
        </w:rPr>
        <w:t xml:space="preserve">.,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w:t>
      </w:r>
      <w:r w:rsidR="00696355" w:rsidRPr="00696355">
        <w:rPr>
          <w:rFonts w:eastAsia="SimSun"/>
          <w:i/>
          <w:sz w:val="21"/>
          <w:szCs w:val="21"/>
        </w:rPr>
        <w:t>et al</w:t>
      </w:r>
      <w:r w:rsidR="00D65C9A">
        <w:rPr>
          <w:rFonts w:eastAsia="SimSun"/>
          <w:sz w:val="21"/>
          <w:szCs w:val="21"/>
        </w:rPr>
        <w:t xml:space="preserve">., 2012; Lai </w:t>
      </w:r>
      <w:r w:rsidR="00696355" w:rsidRPr="00696355">
        <w:rPr>
          <w:rFonts w:eastAsia="SimSun"/>
          <w:i/>
          <w:sz w:val="21"/>
          <w:szCs w:val="21"/>
        </w:rPr>
        <w:t>et al</w:t>
      </w:r>
      <w:r w:rsidR="00D65C9A">
        <w:rPr>
          <w:rFonts w:eastAsia="SimSun"/>
          <w:sz w:val="21"/>
          <w:szCs w:val="21"/>
        </w:rPr>
        <w:t xml:space="preserve">.,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w:t>
      </w:r>
      <w:r w:rsidR="00696355" w:rsidRPr="00696355">
        <w:rPr>
          <w:rFonts w:eastAsia="SimSun"/>
          <w:i/>
          <w:sz w:val="21"/>
          <w:szCs w:val="21"/>
        </w:rPr>
        <w:t>et al</w:t>
      </w:r>
      <w:r w:rsidR="00D65C9A">
        <w:rPr>
          <w:rFonts w:eastAsia="SimSun"/>
          <w:sz w:val="21"/>
          <w:szCs w:val="21"/>
        </w:rPr>
        <w:t xml:space="preserve">.,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w:t>
      </w:r>
      <w:r w:rsidR="00696355" w:rsidRPr="00696355">
        <w:rPr>
          <w:i/>
          <w:sz w:val="21"/>
          <w:szCs w:val="21"/>
        </w:rPr>
        <w:t>et al</w:t>
      </w:r>
      <w:r w:rsidR="00D65C9A">
        <w:rPr>
          <w:sz w:val="21"/>
          <w:szCs w:val="21"/>
        </w:rPr>
        <w:t>.,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w:t>
      </w:r>
      <w:r w:rsidR="00696355" w:rsidRPr="00696355">
        <w:rPr>
          <w:i/>
          <w:sz w:val="21"/>
          <w:szCs w:val="21"/>
        </w:rPr>
        <w:t>et al</w:t>
      </w:r>
      <w:r w:rsidR="00D65C9A">
        <w:rPr>
          <w:sz w:val="21"/>
          <w:szCs w:val="21"/>
        </w:rPr>
        <w:t>.,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70593D">
        <w:rPr>
          <w:rFonts w:eastAsia="SimSun" w:hint="eastAsia"/>
          <w:sz w:val="21"/>
          <w:szCs w:val="21"/>
        </w:rPr>
        <w:t>在农作物中，</w:t>
      </w:r>
      <w:r w:rsidR="0070593D">
        <w:rPr>
          <w:rFonts w:eastAsia="SimSun" w:hint="eastAsia"/>
          <w:sz w:val="21"/>
          <w:szCs w:val="21"/>
        </w:rPr>
        <w:t>SNP</w:t>
      </w:r>
      <w:r w:rsidR="0070593D">
        <w:rPr>
          <w:rFonts w:eastAsia="SimSun" w:hint="eastAsia"/>
          <w:sz w:val="21"/>
          <w:szCs w:val="21"/>
        </w:rPr>
        <w:t>的出现可能会导致农艺性状很大的变化。</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r w:rsidR="0070593D">
        <w:rPr>
          <w:rFonts w:eastAsia="SimSun"/>
          <w:sz w:val="21"/>
          <w:szCs w:val="21"/>
        </w:rPr>
        <w:t>(</w:t>
      </w:r>
      <w:r w:rsidR="00F96A94" w:rsidRPr="00F96A94">
        <w:rPr>
          <w:rFonts w:eastAsia="SimSun"/>
          <w:sz w:val="21"/>
          <w:szCs w:val="21"/>
        </w:rPr>
        <w:t>Konishi S.,</w:t>
      </w:r>
      <w:r w:rsidR="00F96A94">
        <w:rPr>
          <w:rFonts w:eastAsia="SimSun"/>
          <w:sz w:val="21"/>
          <w:szCs w:val="21"/>
        </w:rPr>
        <w:t xml:space="preserve"> 2006</w:t>
      </w:r>
      <w:r w:rsidR="0070593D">
        <w:rPr>
          <w:rFonts w:eastAsia="SimSun"/>
          <w:sz w:val="21"/>
          <w:szCs w:val="21"/>
        </w:rPr>
        <w:t>)</w:t>
      </w:r>
      <w:r w:rsidR="00F50050">
        <w:rPr>
          <w:rFonts w:eastAsia="SimSun" w:hint="eastAsia"/>
          <w:sz w:val="21"/>
          <w:szCs w:val="21"/>
        </w:rPr>
        <w:t>；另外，</w:t>
      </w:r>
      <w:r w:rsidR="00F50050" w:rsidRPr="00696355">
        <w:rPr>
          <w:rFonts w:eastAsia="SimSun"/>
          <w:i/>
          <w:sz w:val="21"/>
          <w:szCs w:val="21"/>
        </w:rPr>
        <w:t>PROG1</w:t>
      </w:r>
      <w:r w:rsidR="00F50050">
        <w:rPr>
          <w:rFonts w:eastAsia="SimSun" w:hint="eastAsia"/>
          <w:sz w:val="21"/>
          <w:szCs w:val="21"/>
        </w:rPr>
        <w:t>上的一个</w:t>
      </w:r>
      <w:r w:rsidR="00F50050">
        <w:rPr>
          <w:rFonts w:eastAsia="SimSun" w:hint="eastAsia"/>
          <w:sz w:val="21"/>
          <w:szCs w:val="21"/>
        </w:rPr>
        <w:t>SNP</w:t>
      </w:r>
      <w:r w:rsidR="00F50050">
        <w:rPr>
          <w:rFonts w:eastAsia="SimSun" w:hint="eastAsia"/>
          <w:sz w:val="21"/>
          <w:szCs w:val="21"/>
        </w:rPr>
        <w:t>导致其蛋白质上一个氨基酸的改变是促使野生稻</w:t>
      </w:r>
      <w:r w:rsidR="00F50050" w:rsidRPr="00F50050">
        <w:rPr>
          <w:rFonts w:eastAsia="SimSun"/>
          <w:i/>
          <w:sz w:val="21"/>
          <w:szCs w:val="21"/>
        </w:rPr>
        <w:t>Oryza rufipogon</w:t>
      </w:r>
      <w:r w:rsidR="00F50050">
        <w:rPr>
          <w:rFonts w:eastAsia="SimSun" w:hint="eastAsia"/>
          <w:sz w:val="21"/>
          <w:szCs w:val="21"/>
        </w:rPr>
        <w:t>向栽培稻</w:t>
      </w:r>
      <w:r w:rsidR="00F50050" w:rsidRPr="00F50050">
        <w:rPr>
          <w:rFonts w:eastAsia="SimSun"/>
          <w:i/>
          <w:sz w:val="21"/>
          <w:szCs w:val="21"/>
        </w:rPr>
        <w:t>Oryza sativa</w:t>
      </w:r>
      <w:r w:rsidR="00F50050">
        <w:rPr>
          <w:rFonts w:eastAsia="SimSun" w:hint="eastAsia"/>
          <w:sz w:val="21"/>
          <w:szCs w:val="21"/>
        </w:rPr>
        <w:t>转变的关键，改变了株型，变成直立生长</w:t>
      </w:r>
      <w:r w:rsidR="00F50050">
        <w:rPr>
          <w:rFonts w:eastAsia="SimSun"/>
          <w:sz w:val="21"/>
          <w:szCs w:val="21"/>
        </w:rPr>
        <w:t>(</w:t>
      </w:r>
      <w:r w:rsidR="00E87E5F">
        <w:rPr>
          <w:rFonts w:eastAsia="SimSun"/>
          <w:sz w:val="21"/>
          <w:szCs w:val="21"/>
        </w:rPr>
        <w:t xml:space="preserve">Jin J. </w:t>
      </w:r>
      <w:r w:rsidR="00696355" w:rsidRPr="00696355">
        <w:rPr>
          <w:rFonts w:eastAsia="SimSun"/>
          <w:i/>
          <w:sz w:val="21"/>
          <w:szCs w:val="21"/>
        </w:rPr>
        <w:t>et al</w:t>
      </w:r>
      <w:r w:rsidR="00E87E5F">
        <w:rPr>
          <w:rFonts w:eastAsia="SimSun"/>
          <w:sz w:val="21"/>
          <w:szCs w:val="21"/>
        </w:rPr>
        <w:t xml:space="preserve">., 2008; Tan L., </w:t>
      </w:r>
      <w:r w:rsidR="00696355" w:rsidRPr="00696355">
        <w:rPr>
          <w:rFonts w:eastAsia="SimSun"/>
          <w:i/>
          <w:sz w:val="21"/>
          <w:szCs w:val="21"/>
        </w:rPr>
        <w:t>et al</w:t>
      </w:r>
      <w:r w:rsidR="00E87E5F">
        <w:rPr>
          <w:rFonts w:eastAsia="SimSun"/>
          <w:sz w:val="21"/>
          <w:szCs w:val="21"/>
        </w:rPr>
        <w:t>., 2008</w:t>
      </w:r>
      <w:r w:rsidR="00F50050">
        <w:rPr>
          <w:rFonts w:eastAsia="SimSun"/>
          <w:sz w:val="21"/>
          <w:szCs w:val="21"/>
        </w:rPr>
        <w:t>)</w:t>
      </w:r>
      <w:r w:rsidR="00C516F1" w:rsidRPr="00AE264B">
        <w:rPr>
          <w:rFonts w:eastAsia="SimSun"/>
          <w:sz w:val="21"/>
          <w:szCs w:val="21"/>
        </w:rPr>
        <w:t>。</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5DE2C51B"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 xml:space="preserve">(Li </w:t>
      </w:r>
      <w:r w:rsidR="00696355" w:rsidRPr="00696355">
        <w:rPr>
          <w:rFonts w:eastAsia="SimSun"/>
          <w:i/>
          <w:sz w:val="21"/>
          <w:szCs w:val="21"/>
        </w:rPr>
        <w:t>et al</w:t>
      </w:r>
      <w:r w:rsidR="00D65C9A">
        <w:rPr>
          <w:rFonts w:eastAsia="SimSun"/>
          <w:sz w:val="21"/>
          <w:szCs w:val="21"/>
        </w:rPr>
        <w:t>.,</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 xml:space="preserve">(Li </w:t>
      </w:r>
      <w:r w:rsidR="00696355" w:rsidRPr="00696355">
        <w:rPr>
          <w:rFonts w:eastAsia="SimSun"/>
          <w:i/>
          <w:sz w:val="21"/>
          <w:szCs w:val="21"/>
        </w:rPr>
        <w:t>et al</w:t>
      </w:r>
      <w:r w:rsidR="00D122A8">
        <w:rPr>
          <w:rFonts w:eastAsia="SimSun"/>
          <w:sz w:val="21"/>
          <w:szCs w:val="21"/>
        </w:rPr>
        <w:t>., 2014)</w:t>
      </w:r>
      <w:r w:rsidRPr="00AE264B">
        <w:rPr>
          <w:rFonts w:eastAsia="SimSun"/>
          <w:sz w:val="21"/>
          <w:szCs w:val="21"/>
        </w:rPr>
        <w:t>，因此如何筛选掉其中的假阳性结果仍有待研究。</w:t>
      </w:r>
    </w:p>
    <w:p w14:paraId="7AB25636" w14:textId="142E3D2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lastRenderedPageBreak/>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F50050">
        <w:rPr>
          <w:rFonts w:eastAsia="SimSun"/>
          <w:i/>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w:t>
      </w:r>
      <w:r w:rsidR="00696355" w:rsidRPr="00696355">
        <w:rPr>
          <w:rFonts w:eastAsia="SimSun"/>
          <w:i/>
          <w:sz w:val="21"/>
          <w:szCs w:val="21"/>
        </w:rPr>
        <w:t>et al</w:t>
      </w:r>
      <w:r w:rsidR="00D122A8">
        <w:rPr>
          <w:rFonts w:eastAsia="SimSun"/>
          <w:sz w:val="21"/>
          <w:szCs w:val="21"/>
        </w:rPr>
        <w:t xml:space="preserve">.,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F50050">
        <w:rPr>
          <w:rFonts w:eastAsia="SimSun"/>
          <w:i/>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w:t>
      </w:r>
      <w:r w:rsidR="00696355" w:rsidRPr="00696355">
        <w:rPr>
          <w:rFonts w:eastAsia="SimSun"/>
          <w:i/>
          <w:sz w:val="21"/>
          <w:szCs w:val="21"/>
        </w:rPr>
        <w:t>et al</w:t>
      </w:r>
      <w:r w:rsidR="00D122A8">
        <w:rPr>
          <w:rFonts w:eastAsia="SimSun"/>
          <w:sz w:val="21"/>
          <w:szCs w:val="21"/>
        </w:rPr>
        <w:t xml:space="preserve">., 2013) </w:t>
      </w:r>
      <w:r w:rsidRPr="00AE264B">
        <w:rPr>
          <w:rFonts w:eastAsia="SimSun"/>
          <w:sz w:val="21"/>
          <w:szCs w:val="21"/>
        </w:rPr>
        <w:t>。</w:t>
      </w:r>
    </w:p>
    <w:p w14:paraId="22086AB8" w14:textId="23CC963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w:t>
      </w:r>
      <w:r w:rsidR="00696355" w:rsidRPr="00696355">
        <w:rPr>
          <w:rFonts w:eastAsia="SimSun"/>
          <w:i/>
          <w:sz w:val="21"/>
          <w:szCs w:val="21"/>
        </w:rPr>
        <w:t>et al</w:t>
      </w:r>
      <w:r w:rsidR="00D122A8">
        <w:rPr>
          <w:rFonts w:eastAsia="SimSun"/>
          <w:sz w:val="21"/>
          <w:szCs w:val="21"/>
        </w:rPr>
        <w:t xml:space="preserve">., 2013; Liu </w:t>
      </w:r>
      <w:r w:rsidR="00696355" w:rsidRPr="00696355">
        <w:rPr>
          <w:rFonts w:eastAsia="SimSun"/>
          <w:i/>
          <w:sz w:val="21"/>
          <w:szCs w:val="21"/>
        </w:rPr>
        <w:t>et al</w:t>
      </w:r>
      <w:r w:rsidR="00D122A8">
        <w:rPr>
          <w:rFonts w:eastAsia="SimSun"/>
          <w:sz w:val="21"/>
          <w:szCs w:val="21"/>
        </w:rPr>
        <w:t xml:space="preserve">.,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w:t>
      </w:r>
      <w:r w:rsidR="00696355" w:rsidRPr="00696355">
        <w:rPr>
          <w:rFonts w:eastAsia="SimSun"/>
          <w:i/>
          <w:sz w:val="21"/>
          <w:szCs w:val="21"/>
        </w:rPr>
        <w:t>et al</w:t>
      </w:r>
      <w:r w:rsidR="00D122A8">
        <w:rPr>
          <w:rFonts w:eastAsia="SimSun"/>
          <w:sz w:val="21"/>
          <w:szCs w:val="21"/>
        </w:rPr>
        <w:t xml:space="preserve">.,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420138">
        <w:rPr>
          <w:rFonts w:eastAsia="SimSun" w:hint="eastAsia"/>
          <w:sz w:val="21"/>
          <w:szCs w:val="21"/>
        </w:rPr>
        <w:t>其</w:t>
      </w:r>
      <w:r w:rsidR="001343AF" w:rsidRPr="00AE264B">
        <w:rPr>
          <w:rFonts w:eastAsia="SimSun"/>
          <w:sz w:val="21"/>
          <w:szCs w:val="21"/>
        </w:rPr>
        <w:t>折叠成二级结构的能量</w:t>
      </w:r>
      <w:r w:rsidR="00420138">
        <w:rPr>
          <w:rFonts w:eastAsia="SimSun" w:hint="eastAsia"/>
          <w:sz w:val="21"/>
          <w:szCs w:val="21"/>
        </w:rPr>
        <w:t>进</w:t>
      </w:r>
      <w:r w:rsidR="001343AF" w:rsidRPr="00AE264B">
        <w:rPr>
          <w:rFonts w:eastAsia="SimSun"/>
          <w:sz w:val="21"/>
          <w:szCs w:val="21"/>
        </w:rPr>
        <w:t>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420138">
        <w:rPr>
          <w:rFonts w:eastAsia="SimSun" w:hint="eastAsia"/>
          <w:sz w:val="21"/>
          <w:szCs w:val="21"/>
        </w:rPr>
        <w:t>我们对</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和其相应靶基因之间互作</w:t>
      </w:r>
      <w:r w:rsidR="00420138">
        <w:rPr>
          <w:rFonts w:eastAsia="SimSun" w:hint="eastAsia"/>
          <w:sz w:val="21"/>
          <w:szCs w:val="21"/>
        </w:rPr>
        <w:t>仍然所知甚少</w:t>
      </w:r>
      <w:r w:rsidR="005572A9" w:rsidRPr="00AE264B">
        <w:rPr>
          <w:rFonts w:eastAsia="SimSun"/>
          <w:sz w:val="21"/>
          <w:szCs w:val="21"/>
        </w:rPr>
        <w:t>，</w:t>
      </w:r>
      <w:r w:rsidR="00420138">
        <w:rPr>
          <w:rFonts w:eastAsia="SimSun" w:hint="eastAsia"/>
          <w:sz w:val="21"/>
          <w:szCs w:val="21"/>
        </w:rPr>
        <w:t>而且进一步研究对相关</w:t>
      </w:r>
      <w:r w:rsidR="005572A9" w:rsidRPr="00AE264B">
        <w:rPr>
          <w:rFonts w:eastAsia="SimSun"/>
          <w:sz w:val="21"/>
          <w:szCs w:val="21"/>
        </w:rPr>
        <w:t>农艺性状</w:t>
      </w:r>
      <w:r w:rsidR="00420138">
        <w:rPr>
          <w:rFonts w:eastAsia="SimSun" w:hint="eastAsia"/>
          <w:sz w:val="21"/>
          <w:szCs w:val="21"/>
        </w:rPr>
        <w:t>可能带来的改变也至关重要</w:t>
      </w:r>
      <w:r w:rsidR="005572A9" w:rsidRPr="00AE264B">
        <w:rPr>
          <w:rFonts w:eastAsia="SimSun"/>
          <w:sz w:val="21"/>
          <w:szCs w:val="21"/>
        </w:rPr>
        <w:t>。</w:t>
      </w:r>
    </w:p>
    <w:p w14:paraId="09875CDE" w14:textId="7AAC6AEA"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w:t>
      </w:r>
      <w:r w:rsidR="00696355" w:rsidRPr="00696355">
        <w:rPr>
          <w:rFonts w:eastAsia="SimSun"/>
          <w:i/>
          <w:sz w:val="21"/>
          <w:szCs w:val="21"/>
        </w:rPr>
        <w:t>et al</w:t>
      </w:r>
      <w:r w:rsidR="001B6F38">
        <w:rPr>
          <w:rFonts w:eastAsia="SimSun"/>
          <w:sz w:val="21"/>
          <w:szCs w:val="21"/>
        </w:rPr>
        <w:t>.,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lastRenderedPageBreak/>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438E7B29"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w:t>
      </w:r>
      <w:r w:rsidR="00696355" w:rsidRPr="00696355">
        <w:rPr>
          <w:rFonts w:eastAsia="SimSun"/>
          <w:i/>
          <w:sz w:val="21"/>
          <w:szCs w:val="21"/>
        </w:rPr>
        <w:t>et al</w:t>
      </w:r>
      <w:r w:rsidR="001B6F38">
        <w:rPr>
          <w:rFonts w:eastAsia="SimSun"/>
          <w:sz w:val="21"/>
          <w:szCs w:val="21"/>
        </w:rPr>
        <w:t xml:space="preserve">.,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SNP-Seek 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5BA49F7F"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0377E5">
        <w:rPr>
          <w:rFonts w:eastAsia="SimSun"/>
          <w:sz w:val="21"/>
          <w:szCs w:val="21"/>
        </w:rPr>
        <w:t>。通过</w:t>
      </w:r>
      <w:r w:rsidR="000377E5">
        <w:rPr>
          <w:rFonts w:eastAsia="SimSun" w:hint="eastAsia"/>
          <w:sz w:val="21"/>
          <w:szCs w:val="21"/>
        </w:rPr>
        <w:t>同时</w:t>
      </w:r>
      <w:r w:rsidR="002832CA" w:rsidRPr="00AE264B">
        <w:rPr>
          <w:rFonts w:eastAsia="SimSun"/>
          <w:sz w:val="21"/>
          <w:szCs w:val="21"/>
        </w:rPr>
        <w:t>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0BB8245D"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w:t>
      </w:r>
      <w:r w:rsidR="00696355" w:rsidRPr="00696355">
        <w:rPr>
          <w:rFonts w:eastAsia="SimSun"/>
          <w:i/>
          <w:sz w:val="21"/>
          <w:szCs w:val="21"/>
        </w:rPr>
        <w:t>et al</w:t>
      </w:r>
      <w:r w:rsidR="00616D1C">
        <w:rPr>
          <w:rFonts w:eastAsia="SimSun"/>
          <w:sz w:val="21"/>
          <w:szCs w:val="21"/>
        </w:rPr>
        <w:t xml:space="preserve">., 2010; Rajagopalan </w:t>
      </w:r>
      <w:r w:rsidR="00696355" w:rsidRPr="00696355">
        <w:rPr>
          <w:rFonts w:eastAsia="SimSun"/>
          <w:i/>
          <w:sz w:val="21"/>
          <w:szCs w:val="21"/>
        </w:rPr>
        <w:t>et al</w:t>
      </w:r>
      <w:r w:rsidR="00616D1C">
        <w:rPr>
          <w:rFonts w:eastAsia="SimSun"/>
          <w:sz w:val="21"/>
          <w:szCs w:val="21"/>
        </w:rPr>
        <w:t xml:space="preserve">.,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00401E0E">
        <w:rPr>
          <w:rFonts w:eastAsia="SimSun"/>
          <w:sz w:val="21"/>
          <w:szCs w:val="21"/>
        </w:rPr>
        <w:t>上的更低，</w:t>
      </w:r>
      <w:r w:rsidR="00401E0E">
        <w:rPr>
          <w:rFonts w:eastAsia="SimSun" w:hint="eastAsia"/>
          <w:sz w:val="21"/>
          <w:szCs w:val="21"/>
        </w:rPr>
        <w:t>图</w:t>
      </w:r>
      <w:r w:rsidR="00401E0E">
        <w:rPr>
          <w:rFonts w:eastAsia="SimSun" w:hint="eastAsia"/>
          <w:sz w:val="21"/>
          <w:szCs w:val="21"/>
        </w:rPr>
        <w:t>4</w:t>
      </w:r>
      <w:r w:rsidR="00401E0E">
        <w:rPr>
          <w:rFonts w:eastAsia="SimSun" w:hint="eastAsia"/>
          <w:sz w:val="21"/>
          <w:szCs w:val="21"/>
        </w:rPr>
        <w:t>中显示的符合这个假设</w:t>
      </w:r>
      <w:r w:rsidR="00401E0E">
        <w:rPr>
          <w:rFonts w:eastAsia="SimSun"/>
          <w:sz w:val="21"/>
          <w:szCs w:val="21"/>
        </w:rPr>
        <w:t>。</w:t>
      </w:r>
      <w:r w:rsidR="00401E0E">
        <w:rPr>
          <w:rFonts w:eastAsia="SimSun" w:hint="eastAsia"/>
          <w:sz w:val="21"/>
          <w:szCs w:val="21"/>
        </w:rPr>
        <w:t>保守</w:t>
      </w:r>
      <w:r w:rsidR="00401E0E">
        <w:rPr>
          <w:rFonts w:eastAsia="SimSun" w:hint="eastAsia"/>
          <w:sz w:val="21"/>
          <w:szCs w:val="21"/>
        </w:rPr>
        <w:t>miRNA</w:t>
      </w:r>
      <w:r w:rsidR="00401E0E">
        <w:rPr>
          <w:rFonts w:eastAsia="SimSun" w:hint="eastAsia"/>
          <w:sz w:val="21"/>
          <w:szCs w:val="21"/>
        </w:rPr>
        <w:t>的百分比随着</w:t>
      </w:r>
      <w:r w:rsidR="00401E0E">
        <w:rPr>
          <w:rFonts w:eastAsia="SimSun" w:hint="eastAsia"/>
          <w:sz w:val="21"/>
          <w:szCs w:val="21"/>
        </w:rPr>
        <w:t>SNP</w:t>
      </w:r>
      <w:r w:rsidR="00401E0E">
        <w:rPr>
          <w:rFonts w:eastAsia="SimSun" w:hint="eastAsia"/>
          <w:sz w:val="21"/>
          <w:szCs w:val="21"/>
        </w:rPr>
        <w:t>密度的增加而上升而且在</w:t>
      </w:r>
      <w:r w:rsidR="00401E0E">
        <w:rPr>
          <w:rFonts w:eastAsia="SimSun" w:hint="eastAsia"/>
          <w:sz w:val="21"/>
          <w:szCs w:val="21"/>
        </w:rPr>
        <w:t>SNP</w:t>
      </w:r>
      <w:r w:rsidR="00401E0E">
        <w:rPr>
          <w:rFonts w:eastAsia="SimSun" w:hint="eastAsia"/>
          <w:sz w:val="21"/>
          <w:szCs w:val="21"/>
        </w:rPr>
        <w:t>密度达到</w:t>
      </w:r>
      <w:r w:rsidR="00401E0E">
        <w:rPr>
          <w:rFonts w:eastAsia="SimSun" w:hint="eastAsia"/>
          <w:sz w:val="21"/>
          <w:szCs w:val="21"/>
        </w:rPr>
        <w:t>0.03-0.04</w:t>
      </w:r>
      <w:r w:rsidR="00401E0E">
        <w:rPr>
          <w:rFonts w:eastAsia="SimSun" w:hint="eastAsia"/>
          <w:sz w:val="21"/>
          <w:szCs w:val="21"/>
        </w:rPr>
        <w:t>区间的时候达到峰值，之后则是一个快速下降；非保守</w:t>
      </w:r>
      <w:r w:rsidR="00401E0E">
        <w:rPr>
          <w:rFonts w:eastAsia="SimSun" w:hint="eastAsia"/>
          <w:sz w:val="21"/>
          <w:szCs w:val="21"/>
        </w:rPr>
        <w:t>miRNA</w:t>
      </w:r>
      <w:r w:rsidR="00401E0E">
        <w:rPr>
          <w:rFonts w:eastAsia="SimSun" w:hint="eastAsia"/>
          <w:sz w:val="21"/>
          <w:szCs w:val="21"/>
        </w:rPr>
        <w:t>的趋势与之类似，只是达到</w:t>
      </w:r>
      <w:r w:rsidR="00401E0E">
        <w:rPr>
          <w:rFonts w:eastAsia="SimSun" w:hint="eastAsia"/>
          <w:sz w:val="21"/>
          <w:szCs w:val="21"/>
        </w:rPr>
        <w:t>0.03-0.04</w:t>
      </w:r>
      <w:r w:rsidR="00401E0E">
        <w:rPr>
          <w:rFonts w:eastAsia="SimSun" w:hint="eastAsia"/>
          <w:sz w:val="21"/>
          <w:szCs w:val="21"/>
        </w:rPr>
        <w:t>之后，下降速度变缓。然而</w:t>
      </w:r>
      <w:r w:rsidR="00401E0E">
        <w:rPr>
          <w:rFonts w:eastAsia="SimSun"/>
          <w:sz w:val="21"/>
          <w:szCs w:val="21"/>
        </w:rPr>
        <w:t>通过</w:t>
      </w:r>
      <w:r w:rsidR="00401E0E">
        <w:rPr>
          <w:rFonts w:eastAsia="SimSun" w:hint="eastAsia"/>
          <w:sz w:val="21"/>
          <w:szCs w:val="21"/>
        </w:rPr>
        <w:t>同时</w:t>
      </w:r>
      <w:r w:rsidR="00064B77" w:rsidRPr="00AE264B">
        <w:rPr>
          <w:rFonts w:eastAsia="SimSun"/>
          <w:sz w:val="21"/>
          <w:szCs w:val="21"/>
        </w:rPr>
        <w:t>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w:t>
      </w:r>
      <w:r w:rsidR="00401E0E" w:rsidRPr="00AE264B">
        <w:rPr>
          <w:rFonts w:eastAsia="SimSun"/>
          <w:sz w:val="21"/>
          <w:szCs w:val="21"/>
        </w:rPr>
        <w:t xml:space="preserve"> </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5B30DCD3"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w:t>
      </w:r>
      <w:r w:rsidR="00696355" w:rsidRPr="00696355">
        <w:rPr>
          <w:rFonts w:eastAsia="SimSun"/>
          <w:i/>
          <w:sz w:val="21"/>
          <w:szCs w:val="21"/>
        </w:rPr>
        <w:t>et al</w:t>
      </w:r>
      <w:r w:rsidR="00616D1C">
        <w:rPr>
          <w:rFonts w:eastAsia="SimSun"/>
          <w:sz w:val="21"/>
          <w:szCs w:val="21"/>
        </w:rPr>
        <w:t xml:space="preserve">.,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 xml:space="preserve">(Fahlgren </w:t>
      </w:r>
      <w:r w:rsidR="00696355" w:rsidRPr="00696355">
        <w:rPr>
          <w:rFonts w:eastAsia="SimSun"/>
          <w:i/>
          <w:sz w:val="21"/>
          <w:szCs w:val="21"/>
        </w:rPr>
        <w:t>et al</w:t>
      </w:r>
      <w:r w:rsidR="00616D1C">
        <w:rPr>
          <w:rFonts w:eastAsia="SimSun"/>
          <w:sz w:val="21"/>
          <w:szCs w:val="21"/>
        </w:rPr>
        <w:t xml:space="preserve">., 2010; Mallory </w:t>
      </w:r>
      <w:r w:rsidR="00696355" w:rsidRPr="00696355">
        <w:rPr>
          <w:rFonts w:eastAsia="SimSun"/>
          <w:i/>
          <w:sz w:val="21"/>
          <w:szCs w:val="21"/>
        </w:rPr>
        <w:t>et al</w:t>
      </w:r>
      <w:r w:rsidR="00616D1C">
        <w:rPr>
          <w:rFonts w:eastAsia="SimSun"/>
          <w:sz w:val="21"/>
          <w:szCs w:val="21"/>
        </w:rPr>
        <w:t xml:space="preserve">., 2004; Parizotto </w:t>
      </w:r>
      <w:r w:rsidR="00696355" w:rsidRPr="00696355">
        <w:rPr>
          <w:rFonts w:eastAsia="SimSun"/>
          <w:i/>
          <w:sz w:val="21"/>
          <w:szCs w:val="21"/>
        </w:rPr>
        <w:t>et al</w:t>
      </w:r>
      <w:r w:rsidR="00616D1C">
        <w:rPr>
          <w:rFonts w:eastAsia="SimSun"/>
          <w:sz w:val="21"/>
          <w:szCs w:val="21"/>
        </w:rPr>
        <w:t>.,</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7C9476B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00E368E6">
        <w:rPr>
          <w:rFonts w:eastAsia="SimSun" w:hint="eastAsia"/>
          <w:sz w:val="21"/>
          <w:szCs w:val="21"/>
        </w:rPr>
        <w:t>两者都有相同的基因沉默机理的话，两者所处的选择压力也会类似，所以这将会造成它们</w:t>
      </w:r>
      <w:r w:rsidR="00AB70C8" w:rsidRPr="00AE264B">
        <w:rPr>
          <w:rFonts w:eastAsia="SimSun"/>
          <w:sz w:val="21"/>
          <w:szCs w:val="21"/>
        </w:rPr>
        <w:t>在</w:t>
      </w:r>
      <w:r w:rsidR="00E368E6">
        <w:rPr>
          <w:rFonts w:eastAsia="SimSun" w:hint="eastAsia"/>
          <w:sz w:val="21"/>
          <w:szCs w:val="21"/>
        </w:rPr>
        <w:t>各</w:t>
      </w:r>
      <w:r w:rsidR="00AB70C8" w:rsidRPr="00AE264B">
        <w:rPr>
          <w:rFonts w:eastAsia="SimSun"/>
          <w:sz w:val="21"/>
          <w:szCs w:val="21"/>
        </w:rPr>
        <w:t>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w:t>
      </w:r>
      <w:r w:rsidR="00E12D43" w:rsidRPr="00AE264B">
        <w:rPr>
          <w:rFonts w:eastAsia="SimSun"/>
          <w:sz w:val="21"/>
          <w:szCs w:val="21"/>
        </w:rPr>
        <w:t>唯一的例外是，两者都在位点一有最低的</w:t>
      </w:r>
      <w:r w:rsidR="00E12D43" w:rsidRPr="00AE264B">
        <w:rPr>
          <w:rFonts w:eastAsia="SimSun"/>
          <w:sz w:val="21"/>
          <w:szCs w:val="21"/>
        </w:rPr>
        <w:t>SNP</w:t>
      </w:r>
      <w:r w:rsidR="00E12D43" w:rsidRPr="00AE264B">
        <w:rPr>
          <w:rFonts w:eastAsia="SimSun"/>
          <w:sz w:val="21"/>
          <w:szCs w:val="21"/>
        </w:rPr>
        <w:t>频率，而这个可以由位点一在</w:t>
      </w:r>
      <w:r w:rsidR="00E12D43" w:rsidRPr="00AE264B">
        <w:rPr>
          <w:rFonts w:eastAsia="SimSun"/>
          <w:sz w:val="21"/>
          <w:szCs w:val="21"/>
        </w:rPr>
        <w:t>miRNA</w:t>
      </w:r>
      <w:r w:rsidR="00E12D43" w:rsidRPr="00AE264B">
        <w:rPr>
          <w:rFonts w:eastAsia="SimSun"/>
          <w:sz w:val="21"/>
          <w:szCs w:val="21"/>
        </w:rPr>
        <w:t>载入</w:t>
      </w:r>
      <w:r w:rsidR="00E12D43" w:rsidRPr="00AE264B">
        <w:rPr>
          <w:rFonts w:eastAsia="SimSun"/>
          <w:sz w:val="21"/>
          <w:szCs w:val="21"/>
        </w:rPr>
        <w:t>AGO</w:t>
      </w:r>
      <w:r w:rsidR="00E12D43" w:rsidRPr="00AE264B">
        <w:rPr>
          <w:rFonts w:eastAsia="SimSun"/>
          <w:sz w:val="21"/>
          <w:szCs w:val="21"/>
        </w:rPr>
        <w:t>蛋白起到重要作用解释</w:t>
      </w:r>
      <w:r w:rsidR="00E12D43">
        <w:rPr>
          <w:rFonts w:eastAsia="SimSun"/>
          <w:sz w:val="21"/>
          <w:szCs w:val="21"/>
        </w:rPr>
        <w:t xml:space="preserve"> (Mi </w:t>
      </w:r>
      <w:r w:rsidR="00696355" w:rsidRPr="00696355">
        <w:rPr>
          <w:rFonts w:eastAsia="SimSun"/>
          <w:i/>
          <w:sz w:val="21"/>
          <w:szCs w:val="21"/>
        </w:rPr>
        <w:t>et al</w:t>
      </w:r>
      <w:r w:rsidR="00E12D43">
        <w:rPr>
          <w:rFonts w:eastAsia="SimSun"/>
          <w:sz w:val="21"/>
          <w:szCs w:val="21"/>
        </w:rPr>
        <w:t xml:space="preserve">., 2008; Mallory and Vaucheret, 2010) </w:t>
      </w:r>
      <w:r w:rsidR="00E12D43" w:rsidRPr="00AE264B">
        <w:rPr>
          <w:rFonts w:eastAsia="SimSun"/>
          <w:sz w:val="21"/>
          <w:szCs w:val="21"/>
        </w:rPr>
        <w:t>。</w:t>
      </w:r>
      <w:r w:rsidR="00E12D43">
        <w:rPr>
          <w:rFonts w:eastAsia="SimSun" w:hint="eastAsia"/>
          <w:sz w:val="21"/>
          <w:szCs w:val="21"/>
        </w:rPr>
        <w:t>不但如此</w:t>
      </w:r>
      <w:r w:rsidR="001067FA" w:rsidRPr="00AE264B">
        <w:rPr>
          <w:rFonts w:eastAsia="SimSun"/>
          <w:sz w:val="21"/>
          <w:szCs w:val="21"/>
        </w:rPr>
        <w:t>，</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w:t>
      </w:r>
      <w:r w:rsidR="00AC2569">
        <w:rPr>
          <w:rFonts w:eastAsia="SimSun" w:hint="eastAsia"/>
          <w:sz w:val="21"/>
          <w:szCs w:val="21"/>
        </w:rPr>
        <w:t xml:space="preserve"> </w:t>
      </w:r>
      <w:r w:rsidR="001067FA" w:rsidRPr="00AE264B">
        <w:rPr>
          <w:rFonts w:eastAsia="SimSun"/>
          <w:sz w:val="21"/>
          <w:szCs w:val="21"/>
        </w:rPr>
        <w:t>=</w:t>
      </w:r>
      <w:r w:rsidR="00AC2569">
        <w:rPr>
          <w:rFonts w:eastAsia="SimSun" w:hint="eastAsia"/>
          <w:sz w:val="21"/>
          <w:szCs w:val="21"/>
        </w:rPr>
        <w:t xml:space="preserve"> </w:t>
      </w:r>
      <w:r w:rsidR="001067FA" w:rsidRPr="00AE264B">
        <w:rPr>
          <w:rFonts w:eastAsia="SimSun"/>
          <w:sz w:val="21"/>
          <w:szCs w:val="21"/>
        </w:rPr>
        <w:t>-0.163, p-value</w:t>
      </w:r>
      <w:r w:rsidR="00AC2569">
        <w:rPr>
          <w:rFonts w:eastAsia="SimSun" w:hint="eastAsia"/>
          <w:sz w:val="21"/>
          <w:szCs w:val="21"/>
        </w:rPr>
        <w:t xml:space="preserve"> </w:t>
      </w:r>
      <w:r w:rsidR="001067FA" w:rsidRPr="00AE264B">
        <w:rPr>
          <w:rFonts w:eastAsia="SimSun"/>
          <w:sz w:val="21"/>
          <w:szCs w:val="21"/>
        </w:rPr>
        <w:t>=</w:t>
      </w:r>
      <w:r w:rsidR="00AC2569">
        <w:rPr>
          <w:rFonts w:eastAsia="SimSun" w:hint="eastAsia"/>
          <w:sz w:val="21"/>
          <w:szCs w:val="21"/>
        </w:rPr>
        <w:t xml:space="preserve"> </w:t>
      </w:r>
      <w:r w:rsidR="001067FA" w:rsidRPr="00AE264B">
        <w:rPr>
          <w:rFonts w:eastAsia="SimSun"/>
          <w:sz w:val="21"/>
          <w:szCs w:val="21"/>
        </w:rPr>
        <w:t>0.4473)</w:t>
      </w:r>
      <w:r w:rsidR="001067FA" w:rsidRPr="00AE264B">
        <w:rPr>
          <w:rFonts w:eastAsia="SimSun"/>
          <w:sz w:val="21"/>
          <w:szCs w:val="21"/>
        </w:rPr>
        <w:t>。</w:t>
      </w:r>
      <w:r w:rsidR="00E12D43" w:rsidRPr="00AE264B" w:rsidDel="00E12D43">
        <w:rPr>
          <w:rFonts w:eastAsia="SimSun"/>
          <w:sz w:val="21"/>
          <w:szCs w:val="21"/>
        </w:rPr>
        <w:t xml:space="preserve">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10E2A335"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 xml:space="preserve">(Schwab </w:t>
      </w:r>
      <w:r w:rsidR="00696355" w:rsidRPr="00696355">
        <w:rPr>
          <w:rFonts w:eastAsia="SimSun"/>
          <w:i/>
          <w:sz w:val="21"/>
          <w:szCs w:val="21"/>
        </w:rPr>
        <w:t>et al</w:t>
      </w:r>
      <w:r w:rsidR="00616D1C">
        <w:rPr>
          <w:rFonts w:eastAsia="SimSun"/>
          <w:sz w:val="21"/>
          <w:szCs w:val="21"/>
        </w:rPr>
        <w:t>., 2005</w:t>
      </w:r>
      <w:r w:rsidR="004669D1">
        <w:rPr>
          <w:rFonts w:eastAsia="SimSun"/>
          <w:sz w:val="21"/>
          <w:szCs w:val="21"/>
        </w:rPr>
        <w:t xml:space="preserve">; Franco-Zorrilla </w:t>
      </w:r>
      <w:r w:rsidR="00696355" w:rsidRPr="00696355">
        <w:rPr>
          <w:rFonts w:eastAsia="SimSun"/>
          <w:i/>
          <w:sz w:val="21"/>
          <w:szCs w:val="21"/>
        </w:rPr>
        <w:t>et al</w:t>
      </w:r>
      <w:r w:rsidR="004669D1">
        <w:rPr>
          <w:rFonts w:eastAsia="SimSun"/>
          <w:sz w:val="21"/>
          <w:szCs w:val="21"/>
        </w:rPr>
        <w:t xml:space="preserve">., 2007; Todesco </w:t>
      </w:r>
      <w:r w:rsidR="00696355" w:rsidRPr="00696355">
        <w:rPr>
          <w:rFonts w:eastAsia="SimSun"/>
          <w:i/>
          <w:sz w:val="21"/>
          <w:szCs w:val="21"/>
        </w:rPr>
        <w:t>et al</w:t>
      </w:r>
      <w:r w:rsidR="004669D1">
        <w:rPr>
          <w:rFonts w:eastAsia="SimSun"/>
          <w:sz w:val="21"/>
          <w:szCs w:val="21"/>
        </w:rPr>
        <w:t>.,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348B581F"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w:t>
      </w:r>
      <w:r w:rsidR="00696355" w:rsidRPr="00696355">
        <w:rPr>
          <w:rFonts w:eastAsia="SimSun"/>
          <w:i/>
          <w:sz w:val="21"/>
          <w:szCs w:val="21"/>
        </w:rPr>
        <w:t>et al</w:t>
      </w:r>
      <w:r w:rsidR="004669D1">
        <w:rPr>
          <w:rFonts w:eastAsia="SimSun"/>
          <w:sz w:val="21"/>
          <w:szCs w:val="21"/>
        </w:rPr>
        <w:t xml:space="preserve">.,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w:t>
      </w:r>
      <w:r w:rsidR="00696355" w:rsidRPr="00696355">
        <w:rPr>
          <w:rFonts w:eastAsia="SimSun"/>
          <w:i/>
          <w:sz w:val="21"/>
          <w:szCs w:val="21"/>
        </w:rPr>
        <w:t>et al</w:t>
      </w:r>
      <w:r w:rsidR="004669D1">
        <w:rPr>
          <w:rFonts w:eastAsia="SimSun"/>
          <w:sz w:val="21"/>
          <w:szCs w:val="21"/>
        </w:rPr>
        <w:t xml:space="preserve">.,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The spearman correlation coefficient of degradome validated miRNA:target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5A05CCC8" w14:textId="5266B4F6" w:rsidR="00FA11B3" w:rsidRDefault="00A76E7B" w:rsidP="00AE264B">
      <w:pPr>
        <w:spacing w:line="480" w:lineRule="auto"/>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r w:rsidR="009A5834">
        <w:rPr>
          <w:rFonts w:eastAsia="SimSun" w:hint="eastAsia"/>
          <w:sz w:val="21"/>
          <w:szCs w:val="21"/>
        </w:rPr>
        <w:t>尽管</w:t>
      </w:r>
      <w:r w:rsidR="009A5834">
        <w:rPr>
          <w:rFonts w:eastAsia="SimSun" w:hint="eastAsia"/>
          <w:sz w:val="21"/>
          <w:szCs w:val="21"/>
        </w:rPr>
        <w:t>miRNA</w:t>
      </w:r>
      <w:r w:rsidR="009A5834">
        <w:rPr>
          <w:rFonts w:eastAsia="SimSun" w:hint="eastAsia"/>
          <w:sz w:val="21"/>
          <w:szCs w:val="21"/>
        </w:rPr>
        <w:t>和结合位点上并没有观察到各位点</w:t>
      </w:r>
      <w:r w:rsidR="009A5834">
        <w:rPr>
          <w:rFonts w:eastAsia="SimSun" w:hint="eastAsia"/>
          <w:sz w:val="21"/>
          <w:szCs w:val="21"/>
        </w:rPr>
        <w:t>SNP</w:t>
      </w:r>
      <w:r w:rsidR="009A5834">
        <w:rPr>
          <w:rFonts w:eastAsia="SimSun" w:hint="eastAsia"/>
          <w:sz w:val="21"/>
          <w:szCs w:val="21"/>
        </w:rPr>
        <w:t>频率相似的秩，</w:t>
      </w:r>
      <w:r w:rsidR="009A5834" w:rsidRPr="00AE264B">
        <w:rPr>
          <w:rFonts w:eastAsia="SimSun"/>
          <w:sz w:val="21"/>
          <w:szCs w:val="21"/>
        </w:rPr>
        <w:t>通过</w:t>
      </w:r>
      <w:r w:rsidR="009A5834" w:rsidRPr="00AE264B">
        <w:rPr>
          <w:rFonts w:eastAsia="SimSun"/>
          <w:sz w:val="21"/>
          <w:szCs w:val="21"/>
        </w:rPr>
        <w:t>Pearson</w:t>
      </w:r>
      <w:r w:rsidR="00FA11B3">
        <w:rPr>
          <w:rFonts w:eastAsia="SimSun"/>
          <w:sz w:val="21"/>
          <w:szCs w:val="21"/>
        </w:rPr>
        <w:t>相关性检验，</w:t>
      </w:r>
      <w:r w:rsidR="00FA11B3">
        <w:rPr>
          <w:rFonts w:eastAsia="SimSun" w:hint="eastAsia"/>
          <w:sz w:val="21"/>
          <w:szCs w:val="21"/>
        </w:rPr>
        <w:t>我们</w:t>
      </w:r>
      <w:r w:rsidR="009A5834" w:rsidRPr="00AE264B">
        <w:rPr>
          <w:rFonts w:eastAsia="SimSun"/>
          <w:sz w:val="21"/>
          <w:szCs w:val="21"/>
        </w:rPr>
        <w:t>发现两者之间有显著的正相关</w:t>
      </w:r>
      <w:r w:rsidR="009A5834">
        <w:rPr>
          <w:rFonts w:eastAsia="SimSun" w:hint="eastAsia"/>
          <w:sz w:val="21"/>
          <w:szCs w:val="21"/>
        </w:rPr>
        <w:t xml:space="preserve"> </w:t>
      </w:r>
      <w:r w:rsidR="009A5834" w:rsidRPr="00AE264B">
        <w:rPr>
          <w:rFonts w:eastAsia="SimSun"/>
          <w:sz w:val="21"/>
          <w:szCs w:val="21"/>
        </w:rPr>
        <w:t>(r=0.5891, p-value=2.455e-3)</w:t>
      </w:r>
      <w:r w:rsidR="009A5834">
        <w:rPr>
          <w:rFonts w:eastAsia="SimSun"/>
          <w:sz w:val="21"/>
          <w:szCs w:val="21"/>
        </w:rPr>
        <w:t xml:space="preserve"> </w:t>
      </w:r>
      <w:r w:rsidR="009A5834" w:rsidRPr="00AE264B">
        <w:rPr>
          <w:rFonts w:eastAsia="SimSun"/>
          <w:sz w:val="21"/>
          <w:szCs w:val="21"/>
        </w:rPr>
        <w:t>。</w:t>
      </w:r>
      <w:r w:rsidR="003943B4" w:rsidRPr="00AE264B">
        <w:rPr>
          <w:rFonts w:eastAsia="SimSun"/>
          <w:sz w:val="21"/>
          <w:szCs w:val="21"/>
        </w:rPr>
        <w:t>已有研究报导过</w:t>
      </w:r>
      <w:r w:rsidR="003943B4" w:rsidRPr="00AE264B">
        <w:rPr>
          <w:rFonts w:eastAsia="SimSun"/>
          <w:sz w:val="21"/>
          <w:szCs w:val="21"/>
        </w:rPr>
        <w:t>miRNA</w:t>
      </w:r>
      <w:r w:rsidR="003943B4"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w:t>
      </w:r>
      <w:r w:rsidR="00696355" w:rsidRPr="00696355">
        <w:rPr>
          <w:rFonts w:eastAsia="SimSun"/>
          <w:i/>
          <w:sz w:val="21"/>
          <w:szCs w:val="21"/>
        </w:rPr>
        <w:t>et al</w:t>
      </w:r>
      <w:r w:rsidR="004669D1">
        <w:rPr>
          <w:rFonts w:eastAsia="SimSun"/>
          <w:sz w:val="21"/>
          <w:szCs w:val="21"/>
        </w:rPr>
        <w:t xml:space="preserve">., 2005; </w:t>
      </w:r>
      <w:r w:rsidR="004669D1">
        <w:rPr>
          <w:rFonts w:eastAsia="SimSun"/>
          <w:sz w:val="21"/>
          <w:szCs w:val="21"/>
        </w:rPr>
        <w:lastRenderedPageBreak/>
        <w:t xml:space="preserve">Arikit </w:t>
      </w:r>
      <w:r w:rsidR="00696355" w:rsidRPr="00696355">
        <w:rPr>
          <w:rFonts w:eastAsia="SimSun"/>
          <w:i/>
          <w:sz w:val="21"/>
          <w:szCs w:val="21"/>
        </w:rPr>
        <w:t>et al</w:t>
      </w:r>
      <w:r w:rsidR="004669D1">
        <w:rPr>
          <w:rFonts w:eastAsia="SimSun"/>
          <w:sz w:val="21"/>
          <w:szCs w:val="21"/>
        </w:rPr>
        <w:t xml:space="preserve">., 2013) </w:t>
      </w:r>
      <w:r w:rsidR="003943B4" w:rsidRPr="00AE264B">
        <w:rPr>
          <w:rFonts w:eastAsia="SimSun"/>
          <w:sz w:val="21"/>
          <w:szCs w:val="21"/>
        </w:rPr>
        <w:t>。</w:t>
      </w:r>
      <w:r w:rsidR="00FA11B3" w:rsidRPr="00AE264B">
        <w:rPr>
          <w:rFonts w:eastAsia="SimSun"/>
          <w:sz w:val="21"/>
          <w:szCs w:val="21"/>
        </w:rPr>
        <w:t>所得的结果也支持了关于成熟</w:t>
      </w:r>
      <w:r w:rsidR="00FA11B3" w:rsidRPr="00AE264B">
        <w:rPr>
          <w:rFonts w:eastAsia="SimSun"/>
          <w:sz w:val="21"/>
          <w:szCs w:val="21"/>
        </w:rPr>
        <w:t>miRNA</w:t>
      </w:r>
      <w:r w:rsidR="00FA11B3" w:rsidRPr="00AE264B">
        <w:rPr>
          <w:rFonts w:eastAsia="SimSun"/>
          <w:sz w:val="21"/>
          <w:szCs w:val="21"/>
        </w:rPr>
        <w:t>和</w:t>
      </w:r>
      <w:r w:rsidR="00FA11B3" w:rsidRPr="00AE264B">
        <w:rPr>
          <w:rFonts w:eastAsia="SimSun"/>
          <w:sz w:val="21"/>
          <w:szCs w:val="21"/>
        </w:rPr>
        <w:t>miRNA</w:t>
      </w:r>
      <w:r w:rsidR="00FA11B3"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30DAFAA6"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w:t>
      </w:r>
      <w:r w:rsidR="00696355" w:rsidRPr="00696355">
        <w:rPr>
          <w:rFonts w:eastAsia="SimSun"/>
          <w:i/>
          <w:sz w:val="21"/>
          <w:szCs w:val="21"/>
        </w:rPr>
        <w:t>et al</w:t>
      </w:r>
      <w:r w:rsidR="000F156B" w:rsidRPr="00AE264B">
        <w:rPr>
          <w:rFonts w:eastAsia="SimSun"/>
          <w:sz w:val="21"/>
          <w:szCs w:val="21"/>
        </w:rPr>
        <w:t xml:space="preserve">. </w:t>
      </w:r>
      <w:r w:rsidR="0009738F">
        <w:rPr>
          <w:rFonts w:eastAsia="SimSun"/>
          <w:sz w:val="21"/>
          <w:szCs w:val="21"/>
        </w:rPr>
        <w:t xml:space="preserve"> </w:t>
      </w:r>
      <w:r w:rsidR="004669D1">
        <w:rPr>
          <w:rFonts w:eastAsia="SimSun"/>
          <w:sz w:val="21"/>
          <w:szCs w:val="21"/>
        </w:rPr>
        <w:t xml:space="preserve">(Zhao </w:t>
      </w:r>
      <w:r w:rsidR="00696355" w:rsidRPr="00696355">
        <w:rPr>
          <w:rFonts w:eastAsia="SimSun"/>
          <w:i/>
          <w:sz w:val="21"/>
          <w:szCs w:val="21"/>
        </w:rPr>
        <w:t>et al</w:t>
      </w:r>
      <w:r w:rsidR="004669D1">
        <w:rPr>
          <w:rFonts w:eastAsia="SimSun"/>
          <w:sz w:val="21"/>
          <w:szCs w:val="21"/>
        </w:rPr>
        <w:t xml:space="preserve">.,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lastRenderedPageBreak/>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10AFD5E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w:t>
      </w:r>
      <w:ins w:id="0" w:author="Thomas Huang" w:date="2017-02-27T11:43:00Z">
        <w:r w:rsidR="00DE12C9">
          <w:rPr>
            <w:rFonts w:eastAsia="SimSun" w:hint="eastAsia"/>
            <w:sz w:val="21"/>
            <w:szCs w:val="21"/>
          </w:rPr>
          <w:t>可能</w:t>
        </w:r>
      </w:ins>
      <w:r w:rsidR="00C2467B" w:rsidRPr="00AE264B">
        <w:rPr>
          <w:rFonts w:eastAsia="SimSun"/>
          <w:sz w:val="21"/>
          <w:szCs w:val="21"/>
        </w:rPr>
        <w:t>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2E08B3">
        <w:rPr>
          <w:rFonts w:eastAsia="SimSun"/>
          <w:sz w:val="21"/>
          <w:szCs w:val="21"/>
        </w:rPr>
        <w:t>3</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5BCE7ECE"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w:t>
      </w:r>
      <w:r w:rsidR="00696355" w:rsidRPr="00696355">
        <w:rPr>
          <w:rFonts w:eastAsia="SimSun"/>
          <w:i/>
          <w:sz w:val="21"/>
          <w:szCs w:val="21"/>
        </w:rPr>
        <w:t>et al</w:t>
      </w:r>
      <w:r w:rsidR="004669D1">
        <w:rPr>
          <w:rFonts w:eastAsia="SimSun"/>
          <w:sz w:val="21"/>
          <w:szCs w:val="21"/>
        </w:rPr>
        <w:t xml:space="preserve">., 2008) </w:t>
      </w:r>
      <w:r w:rsidR="004732D6" w:rsidRPr="00AE264B">
        <w:rPr>
          <w:rFonts w:eastAsia="SimSun"/>
          <w:sz w:val="21"/>
          <w:szCs w:val="21"/>
        </w:rPr>
        <w:t>，所以这种互补性恢复现象可以由两者在相反链的特性来解释。</w:t>
      </w:r>
    </w:p>
    <w:p w14:paraId="01D763A2" w14:textId="35F6E03E" w:rsidR="00445ED0" w:rsidRPr="00AE264B" w:rsidRDefault="004732D6" w:rsidP="006B20BD">
      <w:pPr>
        <w:spacing w:line="480" w:lineRule="auto"/>
        <w:ind w:firstLineChars="200" w:firstLine="420"/>
        <w:rPr>
          <w:rFonts w:eastAsia="SimSun"/>
          <w:sz w:val="21"/>
          <w:szCs w:val="21"/>
        </w:rPr>
      </w:pPr>
      <w:r w:rsidRPr="00AE264B">
        <w:rPr>
          <w:rFonts w:eastAsia="SimSun"/>
          <w:sz w:val="21"/>
          <w:szCs w:val="21"/>
        </w:rPr>
        <w:lastRenderedPageBreak/>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w:t>
      </w:r>
      <w:ins w:id="1" w:author="Thomas Huang" w:date="2017-02-27T11:44:00Z">
        <w:r w:rsidR="00DE12C9">
          <w:rPr>
            <w:rFonts w:eastAsia="SimSun" w:hint="eastAsia"/>
            <w:sz w:val="21"/>
            <w:szCs w:val="21"/>
          </w:rPr>
          <w:t>相应的</w:t>
        </w:r>
        <w:r w:rsidR="00DE12C9">
          <w:rPr>
            <w:rFonts w:eastAsia="SimSun" w:hint="eastAsia"/>
            <w:sz w:val="21"/>
            <w:szCs w:val="21"/>
          </w:rPr>
          <w:t>38</w:t>
        </w:r>
        <w:r w:rsidR="00DE12C9">
          <w:rPr>
            <w:rFonts w:eastAsia="SimSun" w:hint="eastAsia"/>
            <w:sz w:val="21"/>
            <w:szCs w:val="21"/>
          </w:rPr>
          <w:t>个</w:t>
        </w:r>
      </w:ins>
      <w:del w:id="2" w:author="Thomas Huang" w:date="2017-02-27T11:44:00Z">
        <w:r w:rsidRPr="00AE264B" w:rsidDel="00DE12C9">
          <w:rPr>
            <w:rFonts w:eastAsia="SimSun"/>
            <w:sz w:val="21"/>
            <w:szCs w:val="21"/>
          </w:rPr>
          <w:delText>其</w:delText>
        </w:r>
      </w:del>
      <w:r w:rsidRPr="00AE264B">
        <w:rPr>
          <w:rFonts w:eastAsia="SimSun"/>
          <w:sz w:val="21"/>
          <w:szCs w:val="21"/>
        </w:rPr>
        <w:t>靶基因上就需要</w:t>
      </w:r>
      <w:ins w:id="3" w:author="Thomas Huang" w:date="2017-02-27T11:44:00Z">
        <w:r w:rsidR="00DE12C9">
          <w:rPr>
            <w:rFonts w:eastAsia="SimSun" w:hint="eastAsia"/>
            <w:sz w:val="21"/>
            <w:szCs w:val="21"/>
          </w:rPr>
          <w:t>分别</w:t>
        </w:r>
      </w:ins>
      <w:r w:rsidRPr="00AE264B">
        <w:rPr>
          <w:rFonts w:eastAsia="SimSun"/>
          <w:sz w:val="21"/>
          <w:szCs w:val="21"/>
        </w:rPr>
        <w:t>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UA</w:t>
      </w:r>
      <w:r w:rsidR="00FA11B3">
        <w:rPr>
          <w:rFonts w:eastAsia="SimSun" w:hint="eastAsia"/>
          <w:sz w:val="21"/>
          <w:szCs w:val="21"/>
        </w:rPr>
        <w:t>碱基对</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CA</w:t>
      </w:r>
      <w:r w:rsidR="00FA11B3">
        <w:rPr>
          <w:rFonts w:eastAsia="SimSun" w:hint="eastAsia"/>
          <w:sz w:val="21"/>
          <w:szCs w:val="21"/>
        </w:rPr>
        <w:t>碱基对</w:t>
      </w:r>
      <w:r w:rsidR="00CF3524" w:rsidRPr="00AE264B">
        <w:rPr>
          <w:rFonts w:eastAsia="SimSun"/>
          <w:sz w:val="21"/>
          <w:szCs w:val="21"/>
        </w:rPr>
        <w:t>和</w:t>
      </w:r>
      <w:r w:rsidR="00CF3524" w:rsidRPr="00AE264B">
        <w:rPr>
          <w:rFonts w:eastAsia="SimSun"/>
          <w:sz w:val="21"/>
          <w:szCs w:val="21"/>
        </w:rPr>
        <w:t>CG</w:t>
      </w:r>
      <w:r w:rsidR="00FA11B3">
        <w:rPr>
          <w:rFonts w:eastAsia="SimSun" w:hint="eastAsia"/>
          <w:sz w:val="21"/>
          <w:szCs w:val="21"/>
        </w:rPr>
        <w:t>碱基对</w:t>
      </w:r>
      <w:r w:rsidR="00CF3524" w:rsidRPr="00AE264B">
        <w:rPr>
          <w:rFonts w:eastAsia="SimSun"/>
          <w:sz w:val="21"/>
          <w:szCs w:val="21"/>
        </w:rPr>
        <w:t>变成</w:t>
      </w:r>
      <w:r w:rsidR="00CF3524" w:rsidRPr="00AE264B">
        <w:rPr>
          <w:rFonts w:eastAsia="SimSun"/>
          <w:sz w:val="21"/>
          <w:szCs w:val="21"/>
        </w:rPr>
        <w:t>UG</w:t>
      </w:r>
      <w:r w:rsidR="00FA11B3">
        <w:rPr>
          <w:rFonts w:eastAsia="SimSun" w:hint="eastAsia"/>
          <w:sz w:val="21"/>
          <w:szCs w:val="21"/>
        </w:rPr>
        <w:t>碱基对</w:t>
      </w:r>
      <w:r w:rsidR="00CF3524" w:rsidRPr="00AE264B">
        <w:rPr>
          <w:rFonts w:eastAsia="SimSun"/>
          <w:sz w:val="21"/>
          <w:szCs w:val="21"/>
        </w:rPr>
        <w:t>。</w:t>
      </w:r>
      <w:ins w:id="4" w:author="Thomas Huang" w:date="2017-02-27T15:29:00Z">
        <w:r w:rsidR="006B20BD">
          <w:rPr>
            <w:rFonts w:eastAsia="SimSun" w:hint="eastAsia"/>
            <w:sz w:val="21"/>
            <w:szCs w:val="21"/>
          </w:rPr>
          <w:t>有趣的是，其中一个靶基因</w:t>
        </w:r>
        <w:r w:rsidR="006B20BD">
          <w:rPr>
            <w:rFonts w:eastAsia="SimSun"/>
            <w:sz w:val="21"/>
            <w:szCs w:val="21"/>
          </w:rPr>
          <w:t>LOC_Os06g17950</w:t>
        </w:r>
        <w:r w:rsidR="006B20BD">
          <w:rPr>
            <w:rFonts w:eastAsia="SimSun" w:hint="eastAsia"/>
            <w:sz w:val="21"/>
            <w:szCs w:val="21"/>
          </w:rPr>
          <w:t>，是水稻</w:t>
        </w:r>
        <w:r w:rsidR="006B20BD">
          <w:rPr>
            <w:rFonts w:eastAsia="SimSun"/>
            <w:sz w:val="21"/>
            <w:szCs w:val="21"/>
          </w:rPr>
          <w:t>NBS-LRR</w:t>
        </w:r>
        <w:r w:rsidR="006B20BD">
          <w:rPr>
            <w:rFonts w:eastAsia="SimSun" w:hint="eastAsia"/>
            <w:sz w:val="21"/>
            <w:szCs w:val="21"/>
          </w:rPr>
          <w:t>疾病抵抗蛋白基因，被报道主要负责植物中微生物病原体的监测和防御。另外，</w:t>
        </w:r>
        <w:r w:rsidR="006B20BD" w:rsidRPr="00DE12C9">
          <w:rPr>
            <w:rFonts w:eastAsia="SimSun"/>
            <w:sz w:val="21"/>
            <w:szCs w:val="21"/>
          </w:rPr>
          <w:t>LOC_Os12g16290</w:t>
        </w:r>
        <w:r w:rsidR="006B20BD">
          <w:rPr>
            <w:rFonts w:eastAsia="SimSun" w:hint="eastAsia"/>
            <w:sz w:val="21"/>
            <w:szCs w:val="21"/>
          </w:rPr>
          <w:t>则是水稻中的</w:t>
        </w:r>
        <w:r w:rsidR="006B20BD" w:rsidRPr="00E86827">
          <w:rPr>
            <w:rFonts w:eastAsia="SimSun" w:hint="eastAsia"/>
            <w:sz w:val="21"/>
            <w:szCs w:val="21"/>
          </w:rPr>
          <w:t>异黄酮还原酶</w:t>
        </w:r>
        <w:r w:rsidR="006B20BD">
          <w:rPr>
            <w:rFonts w:eastAsia="SimSun" w:hint="eastAsia"/>
            <w:sz w:val="21"/>
            <w:szCs w:val="21"/>
          </w:rPr>
          <w:t>基因</w:t>
        </w:r>
        <w:r w:rsidR="006B20BD">
          <w:rPr>
            <w:rFonts w:eastAsia="SimSun" w:hint="eastAsia"/>
            <w:sz w:val="21"/>
            <w:szCs w:val="21"/>
          </w:rPr>
          <w:t xml:space="preserve"> </w:t>
        </w:r>
        <w:r w:rsidR="006B20BD">
          <w:rPr>
            <w:rFonts w:eastAsia="SimSun"/>
            <w:sz w:val="21"/>
            <w:szCs w:val="21"/>
          </w:rPr>
          <w:t>(isoflavone reductase)</w:t>
        </w:r>
        <w:r w:rsidR="006B20BD">
          <w:rPr>
            <w:rFonts w:eastAsia="SimSun" w:hint="eastAsia"/>
            <w:sz w:val="21"/>
            <w:szCs w:val="21"/>
          </w:rPr>
          <w:t>，而</w:t>
        </w:r>
        <w:r w:rsidR="006B20BD" w:rsidRPr="00B06BA0">
          <w:rPr>
            <w:rFonts w:eastAsia="SimSun"/>
            <w:i/>
            <w:sz w:val="21"/>
            <w:szCs w:val="21"/>
          </w:rPr>
          <w:t>OsIRL</w:t>
        </w:r>
        <w:r w:rsidR="006B20BD">
          <w:rPr>
            <w:rFonts w:eastAsia="SimSun"/>
            <w:sz w:val="21"/>
            <w:szCs w:val="21"/>
          </w:rPr>
          <w:t xml:space="preserve"> (isoflavone reductase-like gene)</w:t>
        </w:r>
        <w:r w:rsidR="006B20BD">
          <w:rPr>
            <w:rFonts w:eastAsia="SimSun" w:hint="eastAsia"/>
            <w:sz w:val="21"/>
            <w:szCs w:val="21"/>
          </w:rPr>
          <w:t>被报道能够提高对生物压力，</w:t>
        </w:r>
        <w:r w:rsidR="006B20BD">
          <w:rPr>
            <w:rFonts w:eastAsia="SimSun" w:hint="eastAsia"/>
            <w:sz w:val="21"/>
            <w:szCs w:val="21"/>
          </w:rPr>
          <w:t xml:space="preserve"> </w:t>
        </w:r>
        <w:r w:rsidR="006B20BD">
          <w:rPr>
            <w:rFonts w:eastAsia="SimSun" w:hint="eastAsia"/>
            <w:sz w:val="21"/>
            <w:szCs w:val="21"/>
          </w:rPr>
          <w:t>包括茉莉酸和</w:t>
        </w:r>
        <w:r w:rsidR="006B20BD" w:rsidRPr="00E86827">
          <w:rPr>
            <w:rFonts w:eastAsia="SimSun" w:hint="eastAsia"/>
            <w:sz w:val="21"/>
            <w:szCs w:val="21"/>
          </w:rPr>
          <w:t>稻瘟病菌</w:t>
        </w:r>
        <w:r w:rsidR="006B20BD">
          <w:rPr>
            <w:rFonts w:eastAsia="SimSun" w:hint="eastAsia"/>
            <w:sz w:val="21"/>
            <w:szCs w:val="21"/>
          </w:rPr>
          <w:t>，导致的活性氧的耐受性</w:t>
        </w:r>
        <w:r w:rsidR="006B20BD">
          <w:rPr>
            <w:rFonts w:eastAsia="SimSun"/>
            <w:sz w:val="21"/>
            <w:szCs w:val="21"/>
          </w:rPr>
          <w:t xml:space="preserve"> (Kim S.T. et al., 2003; Kim S.G. 2010)</w:t>
        </w:r>
        <w:r w:rsidR="006B20BD">
          <w:rPr>
            <w:rFonts w:eastAsia="SimSun" w:hint="eastAsia"/>
            <w:sz w:val="21"/>
            <w:szCs w:val="21"/>
          </w:rPr>
          <w:t>。</w:t>
        </w:r>
      </w:ins>
      <w:ins w:id="5" w:author="Thomas Huang" w:date="2017-02-27T11:47:00Z">
        <w:r w:rsidR="00DE12C9">
          <w:rPr>
            <w:rFonts w:eastAsia="SimSun" w:hint="eastAsia"/>
            <w:sz w:val="21"/>
            <w:szCs w:val="21"/>
          </w:rPr>
          <w:t>这暗示了</w:t>
        </w:r>
      </w:ins>
      <w:ins w:id="6" w:author="Thomas Huang" w:date="2017-02-27T11:48:00Z">
        <w:r w:rsidR="00DE12C9">
          <w:rPr>
            <w:rFonts w:eastAsia="SimSun" w:hint="eastAsia"/>
            <w:sz w:val="21"/>
            <w:szCs w:val="21"/>
          </w:rPr>
          <w:t>这些</w:t>
        </w:r>
        <w:r w:rsidR="00DE12C9">
          <w:rPr>
            <w:rFonts w:eastAsia="SimSun" w:hint="eastAsia"/>
            <w:sz w:val="21"/>
            <w:szCs w:val="21"/>
          </w:rPr>
          <w:t>miRNA</w:t>
        </w:r>
        <w:r w:rsidR="00DE12C9">
          <w:rPr>
            <w:rFonts w:eastAsia="SimSun" w:hint="eastAsia"/>
            <w:sz w:val="21"/>
            <w:szCs w:val="21"/>
          </w:rPr>
          <w:t>和靶基因对在不同品系的进化压力</w:t>
        </w:r>
      </w:ins>
      <w:ins w:id="7" w:author="Thomas Huang" w:date="2017-02-27T11:49:00Z">
        <w:r w:rsidR="00DE12C9">
          <w:rPr>
            <w:rFonts w:eastAsia="SimSun" w:hint="eastAsia"/>
            <w:sz w:val="21"/>
            <w:szCs w:val="21"/>
          </w:rPr>
          <w:t>不同，</w:t>
        </w:r>
      </w:ins>
      <w:ins w:id="8" w:author="Thomas Huang" w:date="2017-02-27T11:50:00Z">
        <w:r w:rsidR="00DE12C9">
          <w:rPr>
            <w:rFonts w:eastAsia="SimSun" w:hint="eastAsia"/>
            <w:sz w:val="21"/>
            <w:szCs w:val="21"/>
          </w:rPr>
          <w:t>也意味着</w:t>
        </w:r>
        <w:r w:rsidR="00DE12C9">
          <w:rPr>
            <w:rFonts w:eastAsia="SimSun" w:hint="eastAsia"/>
            <w:sz w:val="21"/>
            <w:szCs w:val="21"/>
          </w:rPr>
          <w:t>miRNA</w:t>
        </w:r>
        <w:r w:rsidR="00DE12C9">
          <w:rPr>
            <w:rFonts w:eastAsia="SimSun" w:hint="eastAsia"/>
            <w:sz w:val="21"/>
            <w:szCs w:val="21"/>
          </w:rPr>
          <w:t>的调控严格程度可能受到环境变化的影响，比如环境压力</w:t>
        </w:r>
      </w:ins>
      <w:ins w:id="9" w:author="Thomas Huang" w:date="2017-02-27T11:49:00Z">
        <w:r w:rsidR="00DE12C9">
          <w:rPr>
            <w:rFonts w:eastAsia="SimSun" w:hint="eastAsia"/>
            <w:sz w:val="21"/>
            <w:szCs w:val="21"/>
          </w:rPr>
          <w:t>。</w:t>
        </w:r>
      </w:ins>
      <w:del w:id="10" w:author="Thomas Huang" w:date="2017-02-27T12:13:00Z">
        <w:r w:rsidR="00CF3524" w:rsidRPr="00AE264B" w:rsidDel="00A56D7C">
          <w:rPr>
            <w:rFonts w:eastAsia="SimSun"/>
            <w:sz w:val="21"/>
            <w:szCs w:val="21"/>
          </w:rPr>
          <w:delText>所</w:delText>
        </w:r>
      </w:del>
      <w:del w:id="11" w:author="Thomas Huang" w:date="2017-02-27T12:12:00Z">
        <w:r w:rsidR="00CF3524" w:rsidRPr="00AE264B" w:rsidDel="00A56D7C">
          <w:rPr>
            <w:rFonts w:eastAsia="SimSun"/>
            <w:sz w:val="21"/>
            <w:szCs w:val="21"/>
          </w:rPr>
          <w:delText>以</w:delText>
        </w:r>
      </w:del>
      <w:del w:id="12" w:author="Thomas Huang" w:date="2017-02-27T15:28:00Z">
        <w:r w:rsidR="00CF3524" w:rsidRPr="00AE264B" w:rsidDel="006B20BD">
          <w:rPr>
            <w:rFonts w:eastAsia="SimSun"/>
            <w:sz w:val="21"/>
            <w:szCs w:val="21"/>
          </w:rPr>
          <w:delText>对于这种现象的一个可能的解释是在水稻</w:delText>
        </w:r>
        <w:r w:rsidR="00CF3524" w:rsidRPr="00AE264B" w:rsidDel="006B20BD">
          <w:rPr>
            <w:rFonts w:eastAsia="SimSun"/>
            <w:sz w:val="21"/>
            <w:szCs w:val="21"/>
          </w:rPr>
          <w:delText>miRNA</w:delText>
        </w:r>
        <w:r w:rsidR="00CF3524" w:rsidRPr="00AE264B" w:rsidDel="006B20BD">
          <w:rPr>
            <w:rFonts w:eastAsia="SimSun"/>
            <w:sz w:val="21"/>
            <w:szCs w:val="21"/>
          </w:rPr>
          <w:delText>和其靶基因的进化过程中，对于一些水稻品系而言，在这个位点的互补性限制变弱因而允许该位点出现错配。但是之后，位点</w:delText>
        </w:r>
        <w:r w:rsidR="00CF3524" w:rsidRPr="00AE264B" w:rsidDel="006B20BD">
          <w:rPr>
            <w:rFonts w:eastAsia="SimSun"/>
            <w:sz w:val="21"/>
            <w:szCs w:val="21"/>
          </w:rPr>
          <w:delText>5</w:delText>
        </w:r>
        <w:r w:rsidR="00CF3524" w:rsidRPr="00AE264B" w:rsidDel="006B20BD">
          <w:rPr>
            <w:rFonts w:eastAsia="SimSun"/>
            <w:sz w:val="21"/>
            <w:szCs w:val="21"/>
          </w:rPr>
          <w:delText>的互补性限制再次出现从而要求它们再次突变达到配对状态，其中一部分又变回原来的基因型，而另一部分则成为互补性恢复类型。</w:delText>
        </w:r>
      </w:del>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lastRenderedPageBreak/>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21A1DC3A"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w:t>
      </w:r>
      <w:r w:rsidR="00696355" w:rsidRPr="00696355">
        <w:rPr>
          <w:rFonts w:eastAsia="SimSun"/>
          <w:i/>
          <w:sz w:val="21"/>
          <w:szCs w:val="21"/>
        </w:rPr>
        <w:t>et al</w:t>
      </w:r>
      <w:r w:rsidR="004669D1">
        <w:rPr>
          <w:rFonts w:eastAsia="SimSun"/>
          <w:sz w:val="21"/>
          <w:szCs w:val="21"/>
        </w:rPr>
        <w:t xml:space="preserve">., 2013; Jiao </w:t>
      </w:r>
      <w:r w:rsidR="00696355" w:rsidRPr="00696355">
        <w:rPr>
          <w:rFonts w:eastAsia="SimSun"/>
          <w:i/>
          <w:sz w:val="21"/>
          <w:szCs w:val="21"/>
        </w:rPr>
        <w:t>et al</w:t>
      </w:r>
      <w:r w:rsidR="004669D1">
        <w:rPr>
          <w:rFonts w:eastAsia="SimSun"/>
          <w:sz w:val="21"/>
          <w:szCs w:val="21"/>
        </w:rPr>
        <w:t xml:space="preserve">.,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w:t>
      </w:r>
      <w:r w:rsidR="00696355" w:rsidRPr="00696355">
        <w:rPr>
          <w:rFonts w:eastAsia="SimSun"/>
          <w:i/>
          <w:sz w:val="21"/>
          <w:szCs w:val="21"/>
        </w:rPr>
        <w:t>et al</w:t>
      </w:r>
      <w:r w:rsidR="004669D1">
        <w:rPr>
          <w:rFonts w:eastAsia="SimSun"/>
          <w:sz w:val="21"/>
          <w:szCs w:val="21"/>
        </w:rPr>
        <w:t xml:space="preserve">., 2007; Allen </w:t>
      </w:r>
      <w:r w:rsidR="00696355" w:rsidRPr="00696355">
        <w:rPr>
          <w:rFonts w:eastAsia="SimSun"/>
          <w:i/>
          <w:sz w:val="21"/>
          <w:szCs w:val="21"/>
        </w:rPr>
        <w:t>et al</w:t>
      </w:r>
      <w:r w:rsidR="004669D1">
        <w:rPr>
          <w:rFonts w:eastAsia="SimSun"/>
          <w:sz w:val="21"/>
          <w:szCs w:val="21"/>
        </w:rPr>
        <w:t xml:space="preserve">.,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598A59FC"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w:t>
      </w:r>
      <w:r w:rsidR="00696355" w:rsidRPr="00696355">
        <w:rPr>
          <w:rFonts w:eastAsia="SimSun"/>
          <w:i/>
          <w:sz w:val="21"/>
          <w:szCs w:val="21"/>
        </w:rPr>
        <w:t>et al</w:t>
      </w:r>
      <w:r w:rsidR="004669D1">
        <w:rPr>
          <w:rFonts w:eastAsia="SimSun"/>
          <w:sz w:val="21"/>
          <w:szCs w:val="21"/>
        </w:rPr>
        <w:t xml:space="preserve">.,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0E5162F" w:rsidR="00FF1B16" w:rsidRPr="000B18F1" w:rsidRDefault="00FC390A" w:rsidP="000B18F1">
            <w:pPr>
              <w:spacing w:line="480" w:lineRule="auto"/>
              <w:jc w:val="both"/>
              <w:rPr>
                <w:rFonts w:eastAsia="宋体"/>
                <w:color w:val="000000"/>
                <w:sz w:val="15"/>
                <w:szCs w:val="15"/>
              </w:rPr>
            </w:pPr>
            <w:r>
              <w:rPr>
                <w:rFonts w:eastAsia="宋体"/>
                <w:color w:val="000000"/>
                <w:sz w:val="15"/>
                <w:szCs w:val="15"/>
              </w:rPr>
              <w:t>osa-miR</w:t>
            </w:r>
            <w:r>
              <w:rPr>
                <w:rFonts w:eastAsia="宋体" w:hint="eastAsia"/>
                <w:color w:val="000000"/>
                <w:sz w:val="15"/>
                <w:szCs w:val="15"/>
              </w:rPr>
              <w:t>3</w:t>
            </w:r>
            <w:r w:rsidR="00FF1B16" w:rsidRPr="000B18F1">
              <w:rPr>
                <w:rFonts w:eastAsia="宋体"/>
                <w:color w:val="000000"/>
                <w:sz w:val="15"/>
                <w:szCs w:val="15"/>
              </w:rPr>
              <w:t>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lastRenderedPageBreak/>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696355" w:rsidRDefault="00FF1B16" w:rsidP="000B18F1">
            <w:pPr>
              <w:spacing w:line="480" w:lineRule="auto"/>
              <w:jc w:val="both"/>
              <w:rPr>
                <w:rFonts w:eastAsia="宋体"/>
                <w:i/>
                <w:color w:val="000000"/>
                <w:sz w:val="15"/>
                <w:szCs w:val="15"/>
              </w:rPr>
            </w:pPr>
            <w:r w:rsidRPr="00696355">
              <w:rPr>
                <w:rFonts w:eastAsia="宋体"/>
                <w:i/>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BAB0C3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 xml:space="preserve">(Muckstein </w:t>
      </w:r>
      <w:r w:rsidR="00696355" w:rsidRPr="00696355">
        <w:rPr>
          <w:rFonts w:eastAsia="SimSun"/>
          <w:i/>
          <w:sz w:val="21"/>
          <w:szCs w:val="21"/>
        </w:rPr>
        <w:t>et al</w:t>
      </w:r>
      <w:r w:rsidR="004669D1">
        <w:rPr>
          <w:rFonts w:eastAsia="SimSun"/>
          <w:sz w:val="21"/>
          <w:szCs w:val="21"/>
        </w:rPr>
        <w:t>., 2006)</w:t>
      </w:r>
      <w:r w:rsidR="0046044A" w:rsidRPr="001A04A4">
        <w:rPr>
          <w:rFonts w:eastAsia="SimSun"/>
          <w:sz w:val="21"/>
          <w:szCs w:val="21"/>
        </w:rPr>
        <w:t>。</w:t>
      </w:r>
    </w:p>
    <w:p w14:paraId="314EC660" w14:textId="5C014505"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 xml:space="preserve">(Muckstein </w:t>
      </w:r>
      <w:r w:rsidR="00696355" w:rsidRPr="00696355">
        <w:rPr>
          <w:rFonts w:eastAsia="SimSun"/>
          <w:i/>
          <w:sz w:val="21"/>
          <w:szCs w:val="21"/>
        </w:rPr>
        <w:t>et al</w:t>
      </w:r>
      <w:r w:rsidR="004669D1">
        <w:rPr>
          <w:rFonts w:eastAsia="SimSun"/>
          <w:sz w:val="21"/>
          <w:szCs w:val="21"/>
        </w:rPr>
        <w:t>.,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430C44D3"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lastRenderedPageBreak/>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w:t>
      </w:r>
      <w:r w:rsidR="00696355" w:rsidRPr="00696355">
        <w:rPr>
          <w:rFonts w:eastAsia="SimSun"/>
          <w:i/>
          <w:sz w:val="21"/>
          <w:szCs w:val="21"/>
        </w:rPr>
        <w:t>et al</w:t>
      </w:r>
      <w:r w:rsidR="00C23913">
        <w:rPr>
          <w:rFonts w:eastAsia="SimSun"/>
          <w:sz w:val="21"/>
          <w:szCs w:val="21"/>
        </w:rPr>
        <w:t xml:space="preserve">., 2005; Franco-Zorrilla </w:t>
      </w:r>
      <w:r w:rsidR="00696355" w:rsidRPr="00696355">
        <w:rPr>
          <w:rFonts w:eastAsia="SimSun"/>
          <w:i/>
          <w:sz w:val="21"/>
          <w:szCs w:val="21"/>
        </w:rPr>
        <w:t>et al</w:t>
      </w:r>
      <w:r w:rsidR="00C23913">
        <w:rPr>
          <w:rFonts w:eastAsia="SimSun"/>
          <w:sz w:val="21"/>
          <w:szCs w:val="21"/>
        </w:rPr>
        <w:t xml:space="preserve">., 2007; Todesco </w:t>
      </w:r>
      <w:r w:rsidR="00696355" w:rsidRPr="00696355">
        <w:rPr>
          <w:rFonts w:eastAsia="SimSun"/>
          <w:i/>
          <w:sz w:val="21"/>
          <w:szCs w:val="21"/>
        </w:rPr>
        <w:t>et al</w:t>
      </w:r>
      <w:r w:rsidR="00C23913">
        <w:rPr>
          <w:rFonts w:eastAsia="SimSun"/>
          <w:sz w:val="21"/>
          <w:szCs w:val="21"/>
        </w:rPr>
        <w:t xml:space="preserve">., 2010) </w:t>
      </w:r>
      <w:r w:rsidRPr="00AE264B">
        <w:rPr>
          <w:rFonts w:eastAsia="SimSun"/>
          <w:sz w:val="21"/>
          <w:szCs w:val="21"/>
        </w:rPr>
        <w:t>。而在</w:t>
      </w:r>
      <w:r w:rsidRPr="00696355">
        <w:rPr>
          <w:rFonts w:eastAsia="SimSun"/>
          <w:i/>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04DB1935"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 xml:space="preserve">(Wang </w:t>
      </w:r>
      <w:r w:rsidR="00696355" w:rsidRPr="00696355">
        <w:rPr>
          <w:rFonts w:eastAsia="SimSun"/>
          <w:i/>
          <w:sz w:val="21"/>
          <w:szCs w:val="21"/>
        </w:rPr>
        <w:t>et al</w:t>
      </w:r>
      <w:r w:rsidR="0009738F">
        <w:rPr>
          <w:rFonts w:eastAsia="SimSun"/>
          <w:sz w:val="21"/>
          <w:szCs w:val="21"/>
        </w:rPr>
        <w:t>.,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w:t>
      </w:r>
      <w:r w:rsidR="00696355" w:rsidRPr="00696355">
        <w:rPr>
          <w:rFonts w:eastAsia="SimSun"/>
          <w:i/>
          <w:sz w:val="21"/>
          <w:szCs w:val="21"/>
        </w:rPr>
        <w:t>et al</w:t>
      </w:r>
      <w:r w:rsidR="00C23913">
        <w:rPr>
          <w:rFonts w:eastAsia="SimSun"/>
          <w:sz w:val="21"/>
          <w:szCs w:val="21"/>
        </w:rPr>
        <w:t>.,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2080178F" w:rsidR="002959CE" w:rsidRDefault="002B238A" w:rsidP="00513ECB">
      <w:pPr>
        <w:spacing w:line="480" w:lineRule="auto"/>
        <w:jc w:val="both"/>
        <w:rPr>
          <w:rFonts w:eastAsia="SimSun"/>
          <w:noProof/>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2670478C" w14:textId="05A11140" w:rsidR="005F7DE8" w:rsidRPr="00AE264B" w:rsidRDefault="005F7DE8" w:rsidP="00513ECB">
      <w:pPr>
        <w:spacing w:line="480" w:lineRule="auto"/>
        <w:jc w:val="both"/>
        <w:rPr>
          <w:rFonts w:eastAsia="SimSun"/>
          <w:sz w:val="21"/>
          <w:szCs w:val="21"/>
        </w:rPr>
      </w:pPr>
      <w:r>
        <w:rPr>
          <w:rFonts w:eastAsia="SimSun"/>
          <w:noProof/>
          <w:sz w:val="21"/>
          <w:szCs w:val="21"/>
        </w:rPr>
        <w:lastRenderedPageBreak/>
        <w:drawing>
          <wp:inline distT="0" distB="0" distL="0" distR="0" wp14:anchorId="3CFC20E5" wp14:editId="6D00633E">
            <wp:extent cx="5271135" cy="3947795"/>
            <wp:effectExtent l="0" t="0" r="12065" b="0"/>
            <wp:docPr id="3" name="Picture 3"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r>
        <w:rPr>
          <w:rFonts w:eastAsia="SimSun"/>
          <w:noProof/>
          <w:sz w:val="21"/>
          <w:szCs w:val="21"/>
        </w:rPr>
        <w:drawing>
          <wp:inline distT="0" distB="0" distL="0" distR="0" wp14:anchorId="51E93FED" wp14:editId="42DBD93D">
            <wp:extent cx="5271135" cy="3947795"/>
            <wp:effectExtent l="0" t="0" r="12065" b="0"/>
            <wp:docPr id="2" name="Picture 2"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lastRenderedPageBreak/>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0DEF2E70" w:rsidR="00F00F51" w:rsidRPr="00FB7D12" w:rsidRDefault="00581544" w:rsidP="001A04A4">
      <w:pPr>
        <w:spacing w:line="480" w:lineRule="auto"/>
        <w:ind w:firstLineChars="200" w:firstLine="420"/>
        <w:rPr>
          <w:rFonts w:eastAsia="SimSun"/>
          <w:sz w:val="21"/>
          <w:szCs w:val="21"/>
        </w:rPr>
      </w:pPr>
      <w:r w:rsidRPr="00AE264B">
        <w:rPr>
          <w:rFonts w:eastAsia="SimSun"/>
          <w:sz w:val="21"/>
          <w:szCs w:val="21"/>
        </w:rPr>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ins w:id="13" w:author="Thomas Huang" w:date="2017-02-27T12:22:00Z">
        <w:r w:rsidR="00FB7D12">
          <w:rPr>
            <w:rFonts w:eastAsia="SimSun" w:hint="eastAsia"/>
            <w:sz w:val="21"/>
            <w:szCs w:val="21"/>
          </w:rPr>
          <w:t>进一步对另外五个</w:t>
        </w:r>
        <w:r w:rsidR="00FB7D12">
          <w:rPr>
            <w:rFonts w:eastAsia="SimSun" w:hint="eastAsia"/>
            <w:sz w:val="21"/>
            <w:szCs w:val="21"/>
          </w:rPr>
          <w:t>SNP</w:t>
        </w:r>
        <w:r w:rsidR="00FB7D12">
          <w:rPr>
            <w:rFonts w:eastAsia="SimSun" w:hint="eastAsia"/>
            <w:sz w:val="21"/>
            <w:szCs w:val="21"/>
          </w:rPr>
          <w:t>和其</w:t>
        </w:r>
        <w:r w:rsidR="00FB7D12">
          <w:rPr>
            <w:rFonts w:eastAsia="SimSun" w:hint="eastAsia"/>
            <w:sz w:val="21"/>
            <w:szCs w:val="21"/>
          </w:rPr>
          <w:t>miRNA</w:t>
        </w:r>
        <w:r w:rsidR="00FB7D12">
          <w:rPr>
            <w:rFonts w:eastAsia="SimSun" w:hint="eastAsia"/>
            <w:sz w:val="21"/>
            <w:szCs w:val="21"/>
          </w:rPr>
          <w:t>相关表型的研究，也发现了类似的结果，就是</w:t>
        </w:r>
      </w:ins>
      <w:ins w:id="14" w:author="Thomas Huang" w:date="2017-02-27T12:23:00Z">
        <w:r w:rsidR="00FB7D12">
          <w:rPr>
            <w:rFonts w:eastAsia="SimSun" w:hint="eastAsia"/>
            <w:sz w:val="21"/>
            <w:szCs w:val="21"/>
          </w:rPr>
          <w:t>SNP</w:t>
        </w:r>
        <w:r w:rsidR="00FB7D12">
          <w:rPr>
            <w:rFonts w:eastAsia="SimSun" w:hint="eastAsia"/>
            <w:sz w:val="21"/>
            <w:szCs w:val="21"/>
          </w:rPr>
          <w:t>引进的突变并没有带来明显的表型变化。以上的结果可能是因为这些植物表型由</w:t>
        </w:r>
      </w:ins>
      <w:ins w:id="15" w:author="Thomas Huang" w:date="2017-02-27T12:24:00Z">
        <w:r w:rsidR="00FB7D12">
          <w:rPr>
            <w:rFonts w:eastAsia="SimSun" w:hint="eastAsia"/>
            <w:sz w:val="21"/>
            <w:szCs w:val="21"/>
          </w:rPr>
          <w:t>多个</w:t>
        </w:r>
      </w:ins>
      <w:ins w:id="16" w:author="Thomas Huang" w:date="2017-02-27T12:23:00Z">
        <w:r w:rsidR="00FB7D12">
          <w:rPr>
            <w:rFonts w:eastAsia="SimSun" w:hint="eastAsia"/>
            <w:sz w:val="21"/>
            <w:szCs w:val="21"/>
          </w:rPr>
          <w:t>基因调控，</w:t>
        </w:r>
      </w:ins>
      <w:ins w:id="17" w:author="Thomas Huang" w:date="2017-02-27T12:24:00Z">
        <w:r w:rsidR="00FB7D12">
          <w:rPr>
            <w:rFonts w:eastAsia="SimSun" w:hint="eastAsia"/>
            <w:sz w:val="21"/>
            <w:szCs w:val="21"/>
          </w:rPr>
          <w:t>因此一个基因表达量的改变，并不会直接反映在表型的变化上。</w:t>
        </w:r>
      </w:ins>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2801DA14" w14:textId="77777777" w:rsidR="001E3D33" w:rsidRDefault="00E830D1" w:rsidP="001A04A4">
      <w:pPr>
        <w:spacing w:line="480" w:lineRule="auto"/>
        <w:ind w:firstLineChars="200" w:firstLine="420"/>
        <w:rPr>
          <w:ins w:id="18" w:author="Thomas Huang" w:date="2017-02-27T14:38:00Z"/>
          <w:rFonts w:eastAsia="SimSun"/>
          <w:sz w:val="21"/>
          <w:szCs w:val="21"/>
        </w:rPr>
      </w:pPr>
      <w:ins w:id="19" w:author="Thomas Huang" w:date="2017-02-27T14:27:00Z">
        <w:r>
          <w:rPr>
            <w:rFonts w:eastAsia="SimSun"/>
            <w:sz w:val="21"/>
            <w:szCs w:val="21"/>
          </w:rPr>
          <w:t>SNP</w:t>
        </w:r>
      </w:ins>
      <w:del w:id="20" w:author="Thomas Huang" w:date="2017-02-27T14:27:00Z">
        <w:r w:rsidR="00DB1326" w:rsidRPr="00AE264B" w:rsidDel="00E830D1">
          <w:rPr>
            <w:rFonts w:eastAsia="SimSun"/>
            <w:sz w:val="21"/>
            <w:szCs w:val="21"/>
          </w:rPr>
          <w:delText>单核苷酸多态性</w:delText>
        </w:r>
      </w:del>
      <w:r w:rsidR="00DB1326" w:rsidRPr="00AE264B">
        <w:rPr>
          <w:rFonts w:eastAsia="SimSun"/>
          <w:sz w:val="21"/>
          <w:szCs w:val="21"/>
        </w:rPr>
        <w:t>是对</w:t>
      </w:r>
      <w:ins w:id="21" w:author="Thomas Huang" w:date="2017-02-27T14:28:00Z">
        <w:r w:rsidR="00450C86">
          <w:rPr>
            <w:rFonts w:eastAsia="SimSun" w:hint="eastAsia"/>
            <w:sz w:val="21"/>
            <w:szCs w:val="21"/>
          </w:rPr>
          <w:t>反映</w:t>
        </w:r>
      </w:ins>
      <w:ins w:id="22" w:author="Thomas Huang" w:date="2017-02-27T14:27:00Z">
        <w:r w:rsidR="00450C86">
          <w:rPr>
            <w:rFonts w:eastAsia="SimSun" w:hint="eastAsia"/>
            <w:sz w:val="21"/>
            <w:szCs w:val="21"/>
          </w:rPr>
          <w:t>基因组</w:t>
        </w:r>
      </w:ins>
      <w:r w:rsidR="00DB1326" w:rsidRPr="00AE264B">
        <w:rPr>
          <w:rFonts w:eastAsia="SimSun"/>
          <w:sz w:val="21"/>
          <w:szCs w:val="21"/>
        </w:rPr>
        <w:t>不同</w:t>
      </w:r>
      <w:del w:id="23" w:author="Thomas Huang" w:date="2017-02-27T14:27:00Z">
        <w:r w:rsidR="00DB1326" w:rsidRPr="00AE264B" w:rsidDel="00450C86">
          <w:rPr>
            <w:rFonts w:eastAsia="SimSun"/>
            <w:sz w:val="21"/>
            <w:szCs w:val="21"/>
          </w:rPr>
          <w:delText>的基因组</w:delText>
        </w:r>
      </w:del>
      <w:ins w:id="24" w:author="Thomas Huang" w:date="2017-02-27T14:27:00Z">
        <w:r w:rsidR="00450C86">
          <w:rPr>
            <w:rFonts w:eastAsia="SimSun" w:hint="eastAsia"/>
            <w:sz w:val="21"/>
            <w:szCs w:val="21"/>
          </w:rPr>
          <w:t>区段</w:t>
        </w:r>
      </w:ins>
      <w:del w:id="25" w:author="Thomas Huang" w:date="2017-02-27T14:27:00Z">
        <w:r w:rsidR="00DB1326" w:rsidRPr="00AE264B" w:rsidDel="00450C86">
          <w:rPr>
            <w:rFonts w:eastAsia="SimSun"/>
            <w:sz w:val="21"/>
            <w:szCs w:val="21"/>
          </w:rPr>
          <w:delText>区间</w:delText>
        </w:r>
      </w:del>
      <w:r w:rsidR="00DB1326" w:rsidRPr="00AE264B">
        <w:rPr>
          <w:rFonts w:eastAsia="SimSun"/>
          <w:sz w:val="21"/>
          <w:szCs w:val="21"/>
        </w:rPr>
        <w:t>进化选择的很好指标，而且已经被用在研究人的</w:t>
      </w:r>
      <w:r w:rsidR="00DB1326" w:rsidRPr="00AE264B">
        <w:rPr>
          <w:rFonts w:eastAsia="SimSun"/>
          <w:sz w:val="21"/>
          <w:szCs w:val="21"/>
        </w:rPr>
        <w:t>miRNA</w:t>
      </w:r>
      <w:r w:rsidR="00DB1326"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w:t>
      </w:r>
      <w:r w:rsidR="00696355" w:rsidRPr="00696355">
        <w:rPr>
          <w:rFonts w:eastAsia="SimSun"/>
          <w:i/>
          <w:sz w:val="21"/>
          <w:szCs w:val="21"/>
        </w:rPr>
        <w:t>et al</w:t>
      </w:r>
      <w:r w:rsidR="00C23913">
        <w:rPr>
          <w:rFonts w:eastAsia="SimSun"/>
          <w:sz w:val="21"/>
          <w:szCs w:val="21"/>
        </w:rPr>
        <w:t xml:space="preserve">., 2006; Saunders </w:t>
      </w:r>
      <w:r w:rsidR="00696355" w:rsidRPr="00696355">
        <w:rPr>
          <w:rFonts w:eastAsia="SimSun"/>
          <w:i/>
          <w:sz w:val="21"/>
          <w:szCs w:val="21"/>
        </w:rPr>
        <w:t>et al</w:t>
      </w:r>
      <w:r w:rsidR="00C23913">
        <w:rPr>
          <w:rFonts w:eastAsia="SimSun"/>
          <w:sz w:val="21"/>
          <w:szCs w:val="21"/>
        </w:rPr>
        <w:t xml:space="preserve">., 2006) </w:t>
      </w:r>
      <w:r w:rsidR="00DB1326" w:rsidRPr="00AE264B">
        <w:rPr>
          <w:rFonts w:eastAsia="SimSun"/>
          <w:sz w:val="21"/>
          <w:szCs w:val="21"/>
        </w:rPr>
        <w:t>。在这些研究中，</w:t>
      </w:r>
      <w:ins w:id="26" w:author="Thomas Huang" w:date="2017-02-27T14:30:00Z">
        <w:r w:rsidR="003C1F84">
          <w:rPr>
            <w:rFonts w:eastAsia="SimSun" w:hint="eastAsia"/>
            <w:sz w:val="21"/>
            <w:szCs w:val="21"/>
          </w:rPr>
          <w:t>人类基因组中</w:t>
        </w:r>
      </w:ins>
      <w:r w:rsidR="00DB1326" w:rsidRPr="00AE264B">
        <w:rPr>
          <w:rFonts w:eastAsia="SimSun"/>
          <w:sz w:val="21"/>
          <w:szCs w:val="21"/>
        </w:rPr>
        <w:t>功能性区段比如</w:t>
      </w:r>
      <w:r w:rsidR="00DB1326" w:rsidRPr="00AE264B">
        <w:rPr>
          <w:rFonts w:eastAsia="SimSun"/>
          <w:sz w:val="21"/>
          <w:szCs w:val="21"/>
        </w:rPr>
        <w:t>pre-miRNA</w:t>
      </w:r>
      <w:r w:rsidR="00DB1326" w:rsidRPr="00AE264B">
        <w:rPr>
          <w:rFonts w:eastAsia="SimSun"/>
          <w:sz w:val="21"/>
          <w:szCs w:val="21"/>
        </w:rPr>
        <w:t>特别在种子区域</w:t>
      </w:r>
      <w:ins w:id="27" w:author="Thomas Huang" w:date="2017-02-27T14:28:00Z">
        <w:r w:rsidR="00450C86">
          <w:rPr>
            <w:rFonts w:eastAsia="SimSun" w:hint="eastAsia"/>
            <w:sz w:val="21"/>
            <w:szCs w:val="21"/>
          </w:rPr>
          <w:t>（成熟</w:t>
        </w:r>
        <w:r w:rsidR="00450C86">
          <w:rPr>
            <w:rFonts w:eastAsia="SimSun" w:hint="eastAsia"/>
            <w:sz w:val="21"/>
            <w:szCs w:val="21"/>
          </w:rPr>
          <w:t>miRNA</w:t>
        </w:r>
        <w:r w:rsidR="00450C86">
          <w:rPr>
            <w:rFonts w:eastAsia="SimSun" w:hint="eastAsia"/>
            <w:sz w:val="21"/>
            <w:szCs w:val="21"/>
          </w:rPr>
          <w:t>位点</w:t>
        </w:r>
      </w:ins>
      <w:ins w:id="28" w:author="Thomas Huang" w:date="2017-02-27T14:29:00Z">
        <w:r w:rsidR="00450C86">
          <w:rPr>
            <w:rFonts w:eastAsia="SimSun" w:hint="eastAsia"/>
            <w:sz w:val="21"/>
            <w:szCs w:val="21"/>
          </w:rPr>
          <w:t>二到位点七</w:t>
        </w:r>
      </w:ins>
      <w:ins w:id="29" w:author="Thomas Huang" w:date="2017-02-27T14:28:00Z">
        <w:r w:rsidR="00450C86">
          <w:rPr>
            <w:rFonts w:eastAsia="SimSun" w:hint="eastAsia"/>
            <w:sz w:val="21"/>
            <w:szCs w:val="21"/>
          </w:rPr>
          <w:t>）</w:t>
        </w:r>
      </w:ins>
      <w:r w:rsidR="00DB1326" w:rsidRPr="00AE264B">
        <w:rPr>
          <w:rFonts w:eastAsia="SimSun"/>
          <w:sz w:val="21"/>
          <w:szCs w:val="21"/>
        </w:rPr>
        <w:t>和</w:t>
      </w:r>
      <w:ins w:id="30" w:author="Thomas Huang" w:date="2017-02-27T14:30:00Z">
        <w:r w:rsidR="003C1F84">
          <w:rPr>
            <w:rFonts w:eastAsia="SimSun" w:hint="eastAsia"/>
            <w:sz w:val="21"/>
            <w:szCs w:val="21"/>
          </w:rPr>
          <w:t>靶基因上</w:t>
        </w:r>
      </w:ins>
      <w:r w:rsidR="00DB1326" w:rsidRPr="00AE264B">
        <w:rPr>
          <w:rFonts w:eastAsia="SimSun"/>
          <w:sz w:val="21"/>
          <w:szCs w:val="21"/>
        </w:rPr>
        <w:t>miRNA</w:t>
      </w:r>
      <w:r w:rsidR="00DB1326" w:rsidRPr="00AE264B">
        <w:rPr>
          <w:rFonts w:eastAsia="SimSun"/>
          <w:sz w:val="21"/>
          <w:szCs w:val="21"/>
        </w:rPr>
        <w:t>结合位点上的</w:t>
      </w:r>
      <w:r w:rsidR="00DB1326" w:rsidRPr="00AE264B">
        <w:rPr>
          <w:rFonts w:eastAsia="SimSun"/>
          <w:sz w:val="21"/>
          <w:szCs w:val="21"/>
        </w:rPr>
        <w:t>SNP</w:t>
      </w:r>
      <w:r w:rsidR="00DB1326" w:rsidRPr="00AE264B">
        <w:rPr>
          <w:rFonts w:eastAsia="SimSun"/>
          <w:sz w:val="21"/>
          <w:szCs w:val="21"/>
        </w:rPr>
        <w:t>非常稀少甚至比</w:t>
      </w:r>
      <w:r w:rsidR="00DB1326" w:rsidRPr="00AE264B">
        <w:rPr>
          <w:rFonts w:eastAsia="SimSun"/>
          <w:sz w:val="21"/>
          <w:szCs w:val="21"/>
        </w:rPr>
        <w:t>3’ UTR</w:t>
      </w:r>
      <w:r w:rsidR="00DB1326" w:rsidRPr="00AE264B">
        <w:rPr>
          <w:rFonts w:eastAsia="SimSun"/>
          <w:sz w:val="21"/>
          <w:szCs w:val="21"/>
        </w:rPr>
        <w:t>区其他保守序列的</w:t>
      </w:r>
      <w:r w:rsidR="00DB1326" w:rsidRPr="00AE264B">
        <w:rPr>
          <w:rFonts w:eastAsia="SimSun"/>
          <w:sz w:val="21"/>
          <w:szCs w:val="21"/>
        </w:rPr>
        <w:t>SNP</w:t>
      </w:r>
      <w:r w:rsidR="00DB1326"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w:t>
      </w:r>
      <w:r w:rsidR="00696355" w:rsidRPr="00696355">
        <w:rPr>
          <w:rFonts w:eastAsia="SimSun"/>
          <w:i/>
          <w:sz w:val="21"/>
          <w:szCs w:val="21"/>
        </w:rPr>
        <w:t>et al</w:t>
      </w:r>
      <w:r w:rsidR="00C23913">
        <w:rPr>
          <w:rFonts w:eastAsia="SimSun"/>
          <w:sz w:val="21"/>
          <w:szCs w:val="21"/>
        </w:rPr>
        <w:t xml:space="preserve">., 2006; Saunders </w:t>
      </w:r>
      <w:r w:rsidR="00696355" w:rsidRPr="00696355">
        <w:rPr>
          <w:rFonts w:eastAsia="SimSun"/>
          <w:i/>
          <w:sz w:val="21"/>
          <w:szCs w:val="21"/>
        </w:rPr>
        <w:t>et al</w:t>
      </w:r>
      <w:r w:rsidR="00C23913">
        <w:rPr>
          <w:rFonts w:eastAsia="SimSun"/>
          <w:sz w:val="21"/>
          <w:szCs w:val="21"/>
        </w:rPr>
        <w:t xml:space="preserve">.,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w:t>
      </w:r>
      <w:ins w:id="31" w:author="Thomas Huang" w:date="2017-02-27T14:35:00Z">
        <w:r w:rsidR="001E3D33">
          <w:rPr>
            <w:rFonts w:eastAsia="SimSun" w:hint="eastAsia"/>
            <w:sz w:val="21"/>
            <w:szCs w:val="21"/>
          </w:rPr>
          <w:t>不但如此，保守</w:t>
        </w:r>
        <w:r w:rsidR="001E3D33">
          <w:rPr>
            <w:rFonts w:eastAsia="SimSun" w:hint="eastAsia"/>
            <w:sz w:val="21"/>
            <w:szCs w:val="21"/>
          </w:rPr>
          <w:t>miRNA</w:t>
        </w:r>
        <w:r w:rsidR="001E3D33">
          <w:rPr>
            <w:rFonts w:eastAsia="SimSun" w:hint="eastAsia"/>
            <w:sz w:val="21"/>
            <w:szCs w:val="21"/>
          </w:rPr>
          <w:t>前体上的</w:t>
        </w:r>
        <w:r w:rsidR="001E3D33">
          <w:rPr>
            <w:rFonts w:eastAsia="SimSun" w:hint="eastAsia"/>
            <w:sz w:val="21"/>
            <w:szCs w:val="21"/>
          </w:rPr>
          <w:t>SNP</w:t>
        </w:r>
        <w:r w:rsidR="001E3D33">
          <w:rPr>
            <w:rFonts w:eastAsia="SimSun" w:hint="eastAsia"/>
            <w:sz w:val="21"/>
            <w:szCs w:val="21"/>
          </w:rPr>
          <w:t>密度也比非保守</w:t>
        </w:r>
        <w:r w:rsidR="001E3D33">
          <w:rPr>
            <w:rFonts w:eastAsia="SimSun" w:hint="eastAsia"/>
            <w:sz w:val="21"/>
            <w:szCs w:val="21"/>
          </w:rPr>
          <w:t>miRNA</w:t>
        </w:r>
        <w:r w:rsidR="001E3D33">
          <w:rPr>
            <w:rFonts w:eastAsia="SimSun" w:hint="eastAsia"/>
            <w:sz w:val="21"/>
            <w:szCs w:val="21"/>
          </w:rPr>
          <w:t>上</w:t>
        </w:r>
      </w:ins>
      <w:ins w:id="32" w:author="Thomas Huang" w:date="2017-02-27T14:36:00Z">
        <w:r w:rsidR="001E3D33">
          <w:rPr>
            <w:rFonts w:eastAsia="SimSun" w:hint="eastAsia"/>
            <w:sz w:val="21"/>
            <w:szCs w:val="21"/>
          </w:rPr>
          <w:t>显著地少很多</w:t>
        </w:r>
      </w:ins>
      <w:ins w:id="33" w:author="Thomas Huang" w:date="2017-02-27T14:37:00Z">
        <w:r w:rsidR="001E3D33">
          <w:rPr>
            <w:rFonts w:eastAsia="SimSun" w:hint="eastAsia"/>
            <w:sz w:val="21"/>
            <w:szCs w:val="21"/>
          </w:rPr>
          <w:t>，而</w:t>
        </w:r>
      </w:ins>
      <w:del w:id="34" w:author="Thomas Huang" w:date="2017-02-27T14:37:00Z">
        <w:r w:rsidR="005C6334" w:rsidRPr="00AE264B" w:rsidDel="001E3D33">
          <w:rPr>
            <w:rFonts w:eastAsia="SimSun"/>
            <w:sz w:val="21"/>
            <w:szCs w:val="21"/>
          </w:rPr>
          <w:delText>水稻中保守</w:delText>
        </w:r>
        <w:r w:rsidR="005C6334" w:rsidRPr="00AE264B" w:rsidDel="001E3D33">
          <w:rPr>
            <w:rFonts w:eastAsia="SimSun"/>
            <w:sz w:val="21"/>
            <w:szCs w:val="21"/>
          </w:rPr>
          <w:delText>miRNA</w:delText>
        </w:r>
        <w:r w:rsidR="005C6334" w:rsidRPr="00AE264B" w:rsidDel="001E3D33">
          <w:rPr>
            <w:rFonts w:eastAsia="SimSun"/>
            <w:sz w:val="21"/>
            <w:szCs w:val="21"/>
          </w:rPr>
          <w:delText>和非保守</w:delText>
        </w:r>
        <w:r w:rsidR="005C6334" w:rsidRPr="00AE264B" w:rsidDel="001E3D33">
          <w:rPr>
            <w:rFonts w:eastAsia="SimSun"/>
            <w:sz w:val="21"/>
            <w:szCs w:val="21"/>
          </w:rPr>
          <w:delText>miRNA</w:delText>
        </w:r>
        <w:r w:rsidR="005C6334" w:rsidRPr="00AE264B" w:rsidDel="001E3D33">
          <w:rPr>
            <w:rFonts w:eastAsia="SimSun"/>
            <w:sz w:val="21"/>
            <w:szCs w:val="21"/>
          </w:rPr>
          <w:delText>之间有很大的区别，</w:delText>
        </w:r>
      </w:del>
      <w:r w:rsidR="005C6334" w:rsidRPr="00AE264B">
        <w:rPr>
          <w:rFonts w:eastAsia="SimSun"/>
          <w:sz w:val="21"/>
          <w:szCs w:val="21"/>
        </w:rPr>
        <w:t>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w:t>
      </w:r>
      <w:ins w:id="35" w:author="Thomas Huang" w:date="2017-02-27T14:37:00Z">
        <w:r w:rsidR="001E3D33">
          <w:rPr>
            <w:rFonts w:eastAsia="SimSun" w:hint="eastAsia"/>
            <w:sz w:val="21"/>
            <w:szCs w:val="21"/>
          </w:rPr>
          <w:t>这和</w:t>
        </w:r>
        <w:r w:rsidR="001E3D33" w:rsidRPr="00AE264B" w:rsidDel="001E3D33">
          <w:rPr>
            <w:rFonts w:eastAsia="SimSun"/>
            <w:sz w:val="21"/>
            <w:szCs w:val="21"/>
          </w:rPr>
          <w:t xml:space="preserve"> </w:t>
        </w:r>
      </w:ins>
      <w:del w:id="36" w:author="Thomas Huang" w:date="2017-02-27T14:37:00Z">
        <w:r w:rsidR="005C6334" w:rsidRPr="00AE264B" w:rsidDel="001E3D33">
          <w:rPr>
            <w:rFonts w:eastAsia="SimSun"/>
            <w:sz w:val="21"/>
            <w:szCs w:val="21"/>
          </w:rPr>
          <w:delText>一般来说，保守</w:delText>
        </w:r>
        <w:r w:rsidR="005C6334" w:rsidRPr="00AE264B" w:rsidDel="001E3D33">
          <w:rPr>
            <w:rFonts w:eastAsia="SimSun"/>
            <w:sz w:val="21"/>
            <w:szCs w:val="21"/>
          </w:rPr>
          <w:delText>miRNA</w:delText>
        </w:r>
        <w:r w:rsidR="005C6334" w:rsidRPr="00AE264B" w:rsidDel="001E3D33">
          <w:rPr>
            <w:rFonts w:eastAsia="SimSun"/>
            <w:sz w:val="21"/>
            <w:szCs w:val="21"/>
          </w:rPr>
          <w:delText>在不同的物种中都是保守的，而且</w:delText>
        </w:r>
        <w:r w:rsidR="008C27BB" w:rsidRPr="00AE264B" w:rsidDel="001E3D33">
          <w:rPr>
            <w:rFonts w:eastAsia="SimSun"/>
            <w:sz w:val="21"/>
            <w:szCs w:val="21"/>
          </w:rPr>
          <w:delText>它们的靶基因结合位点在物种中也有保守性，然而非保守</w:delText>
        </w:r>
        <w:r w:rsidR="008C27BB" w:rsidRPr="00AE264B" w:rsidDel="001E3D33">
          <w:rPr>
            <w:rFonts w:eastAsia="SimSun"/>
            <w:sz w:val="21"/>
            <w:szCs w:val="21"/>
          </w:rPr>
          <w:delText>miRNA</w:delText>
        </w:r>
        <w:r w:rsidR="008C27BB" w:rsidRPr="00AE264B" w:rsidDel="001E3D33">
          <w:rPr>
            <w:rFonts w:eastAsia="SimSun"/>
            <w:sz w:val="21"/>
            <w:szCs w:val="21"/>
          </w:rPr>
          <w:delText>则很少能够用目前常用的方法得到可以鉴定的靶基因。我们对在保守</w:delText>
        </w:r>
        <w:r w:rsidR="008C27BB" w:rsidRPr="00AE264B" w:rsidDel="001E3D33">
          <w:rPr>
            <w:rFonts w:eastAsia="SimSun"/>
            <w:sz w:val="21"/>
            <w:szCs w:val="21"/>
          </w:rPr>
          <w:delText>miRNA</w:delText>
        </w:r>
        <w:r w:rsidR="008C27BB" w:rsidRPr="00AE264B" w:rsidDel="001E3D33">
          <w:rPr>
            <w:rFonts w:eastAsia="SimSun"/>
            <w:sz w:val="21"/>
            <w:szCs w:val="21"/>
          </w:rPr>
          <w:delText>和非保守的</w:delText>
        </w:r>
        <w:r w:rsidR="008C27BB" w:rsidRPr="00AE264B" w:rsidDel="001E3D33">
          <w:rPr>
            <w:rFonts w:eastAsia="SimSun"/>
            <w:sz w:val="21"/>
            <w:szCs w:val="21"/>
          </w:rPr>
          <w:delText>miRNA</w:delText>
        </w:r>
        <w:r w:rsidR="008C27BB" w:rsidRPr="00AE264B" w:rsidDel="001E3D33">
          <w:rPr>
            <w:rFonts w:eastAsia="SimSun"/>
            <w:sz w:val="21"/>
            <w:szCs w:val="21"/>
          </w:rPr>
          <w:delText>上的</w:delText>
        </w:r>
        <w:r w:rsidR="008C27BB" w:rsidRPr="00AE264B" w:rsidDel="001E3D33">
          <w:rPr>
            <w:rFonts w:eastAsia="SimSun"/>
            <w:sz w:val="21"/>
            <w:szCs w:val="21"/>
          </w:rPr>
          <w:delText>SNP</w:delText>
        </w:r>
        <w:r w:rsidR="008C27BB" w:rsidRPr="00AE264B" w:rsidDel="001E3D33">
          <w:rPr>
            <w:rFonts w:eastAsia="SimSun"/>
            <w:sz w:val="21"/>
            <w:szCs w:val="21"/>
          </w:rPr>
          <w:delText>进行比较分析，也发现类似的现象，保守</w:delText>
        </w:r>
        <w:r w:rsidR="008C27BB" w:rsidRPr="00AE264B" w:rsidDel="001E3D33">
          <w:rPr>
            <w:rFonts w:eastAsia="SimSun"/>
            <w:sz w:val="21"/>
            <w:szCs w:val="21"/>
          </w:rPr>
          <w:delText>miRNA</w:delText>
        </w:r>
        <w:r w:rsidR="008C27BB" w:rsidRPr="00AE264B" w:rsidDel="001E3D33">
          <w:rPr>
            <w:rFonts w:eastAsia="SimSun"/>
            <w:sz w:val="21"/>
            <w:szCs w:val="21"/>
          </w:rPr>
          <w:delText>上的</w:delText>
        </w:r>
        <w:r w:rsidR="008C27BB" w:rsidRPr="00AE264B" w:rsidDel="001E3D33">
          <w:rPr>
            <w:rFonts w:eastAsia="SimSun"/>
            <w:sz w:val="21"/>
            <w:szCs w:val="21"/>
          </w:rPr>
          <w:delText>SNP</w:delText>
        </w:r>
        <w:r w:rsidR="008C27BB" w:rsidRPr="00AE264B" w:rsidDel="001E3D33">
          <w:rPr>
            <w:rFonts w:eastAsia="SimSun"/>
            <w:sz w:val="21"/>
            <w:szCs w:val="21"/>
          </w:rPr>
          <w:delText>密度比非保守的显著地小很多，而这也说明保守</w:delText>
        </w:r>
        <w:r w:rsidR="008C27BB" w:rsidRPr="00AE264B" w:rsidDel="001E3D33">
          <w:rPr>
            <w:rFonts w:eastAsia="SimSun"/>
            <w:sz w:val="21"/>
            <w:szCs w:val="21"/>
          </w:rPr>
          <w:delText>miRNA</w:delText>
        </w:r>
        <w:r w:rsidR="008C27BB" w:rsidRPr="00AE264B" w:rsidDel="001E3D33">
          <w:rPr>
            <w:rFonts w:eastAsia="SimSun"/>
            <w:sz w:val="21"/>
            <w:szCs w:val="21"/>
          </w:rPr>
          <w:delText>在植物中起到</w:delText>
        </w:r>
        <w:r w:rsidR="00C9178F" w:rsidRPr="00AE264B" w:rsidDel="001E3D33">
          <w:rPr>
            <w:rFonts w:eastAsia="SimSun"/>
            <w:sz w:val="21"/>
            <w:szCs w:val="21"/>
          </w:rPr>
          <w:delText>的</w:delText>
        </w:r>
        <w:r w:rsidR="008C27BB" w:rsidRPr="00AE264B" w:rsidDel="001E3D33">
          <w:rPr>
            <w:rFonts w:eastAsia="SimSun"/>
            <w:sz w:val="21"/>
            <w:szCs w:val="21"/>
          </w:rPr>
          <w:delText>更加重要的</w:delText>
        </w:r>
        <w:r w:rsidR="00C9178F" w:rsidRPr="00AE264B" w:rsidDel="001E3D33">
          <w:rPr>
            <w:rFonts w:eastAsia="SimSun"/>
            <w:sz w:val="21"/>
            <w:szCs w:val="21"/>
          </w:rPr>
          <w:delText>调控作用施加了更大的进化压力在其上。之前</w:delText>
        </w:r>
      </w:del>
      <w:r w:rsidR="00FE60EC">
        <w:rPr>
          <w:rFonts w:eastAsia="SimSun"/>
          <w:sz w:val="21"/>
          <w:szCs w:val="21"/>
        </w:rPr>
        <w:t>Liu</w:t>
      </w:r>
      <w:r w:rsidR="001201E7" w:rsidRPr="00AE264B">
        <w:rPr>
          <w:rFonts w:eastAsia="SimSun"/>
          <w:sz w:val="21"/>
          <w:szCs w:val="21"/>
        </w:rPr>
        <w:t xml:space="preserve"> </w:t>
      </w:r>
      <w:r w:rsidR="00696355" w:rsidRPr="00696355">
        <w:rPr>
          <w:rFonts w:eastAsia="SimSun"/>
          <w:i/>
          <w:sz w:val="21"/>
          <w:szCs w:val="21"/>
        </w:rPr>
        <w:t>et al</w:t>
      </w:r>
      <w:r w:rsidR="001201E7" w:rsidRPr="00AE264B">
        <w:rPr>
          <w:rFonts w:eastAsia="SimSun"/>
          <w:sz w:val="21"/>
          <w:szCs w:val="21"/>
        </w:rPr>
        <w:t>.</w:t>
      </w:r>
      <w:r w:rsidR="00FE60EC">
        <w:rPr>
          <w:rFonts w:eastAsia="SimSun"/>
          <w:sz w:val="21"/>
          <w:szCs w:val="21"/>
        </w:rPr>
        <w:t>, 2013</w:t>
      </w:r>
      <w:r w:rsidR="00C9178F" w:rsidRPr="00AE264B">
        <w:rPr>
          <w:rFonts w:eastAsia="SimSun"/>
          <w:sz w:val="21"/>
          <w:szCs w:val="21"/>
        </w:rPr>
        <w:t>的</w:t>
      </w:r>
      <w:del w:id="37" w:author="Thomas Huang" w:date="2017-02-27T14:37:00Z">
        <w:r w:rsidR="00C9178F" w:rsidRPr="00AE264B" w:rsidDel="001E3D33">
          <w:rPr>
            <w:rFonts w:eastAsia="SimSun"/>
            <w:sz w:val="21"/>
            <w:szCs w:val="21"/>
          </w:rPr>
          <w:delText>研究发现排除一些保守性较差的</w:delText>
        </w:r>
      </w:del>
      <w:ins w:id="38" w:author="Thomas Huang" w:date="2017-02-27T14:37:00Z">
        <w:r w:rsidR="001E3D33">
          <w:rPr>
            <w:rFonts w:eastAsia="SimSun" w:hint="eastAsia"/>
            <w:sz w:val="21"/>
            <w:szCs w:val="21"/>
          </w:rPr>
          <w:t>结果类似</w:t>
        </w:r>
      </w:ins>
      <w:ins w:id="39" w:author="Thomas Huang" w:date="2017-02-27T14:38:00Z">
        <w:r w:rsidR="001E3D33">
          <w:rPr>
            <w:rFonts w:eastAsia="SimSun" w:hint="eastAsia"/>
            <w:sz w:val="21"/>
            <w:szCs w:val="21"/>
          </w:rPr>
          <w:t>，表明两类</w:t>
        </w:r>
        <w:r w:rsidR="001E3D33">
          <w:rPr>
            <w:rFonts w:eastAsia="SimSun" w:hint="eastAsia"/>
            <w:sz w:val="21"/>
            <w:szCs w:val="21"/>
          </w:rPr>
          <w:t>miRNA</w:t>
        </w:r>
        <w:r w:rsidR="001E3D33">
          <w:rPr>
            <w:rFonts w:eastAsia="SimSun" w:hint="eastAsia"/>
            <w:sz w:val="21"/>
            <w:szCs w:val="21"/>
          </w:rPr>
          <w:t>上的进化压力是很不同的。</w:t>
        </w:r>
      </w:ins>
    </w:p>
    <w:p w14:paraId="00793E55" w14:textId="2DA4EECF" w:rsidR="00FF6D89" w:rsidRDefault="001E3D33" w:rsidP="001A04A4">
      <w:pPr>
        <w:spacing w:line="480" w:lineRule="auto"/>
        <w:ind w:firstLineChars="200" w:firstLine="420"/>
        <w:rPr>
          <w:ins w:id="40" w:author="Thomas Huang" w:date="2017-02-27T14:48:00Z"/>
          <w:rFonts w:eastAsia="SimSun"/>
          <w:sz w:val="21"/>
          <w:szCs w:val="21"/>
        </w:rPr>
      </w:pPr>
      <w:ins w:id="41" w:author="Thomas Huang" w:date="2017-02-27T14:38:00Z">
        <w:r w:rsidRPr="00AE264B" w:rsidDel="001E3D33">
          <w:rPr>
            <w:rFonts w:eastAsia="SimSun"/>
            <w:sz w:val="21"/>
            <w:szCs w:val="21"/>
          </w:rPr>
          <w:t xml:space="preserve"> </w:t>
        </w:r>
      </w:ins>
      <w:del w:id="42" w:author="Thomas Huang" w:date="2017-02-27T14:38:00Z">
        <w:r w:rsidR="00F25B36" w:rsidRPr="00AE264B" w:rsidDel="001E3D33">
          <w:rPr>
            <w:rFonts w:eastAsia="SimSun"/>
            <w:sz w:val="21"/>
            <w:szCs w:val="21"/>
          </w:rPr>
          <w:delText>miRNA</w:delText>
        </w:r>
        <w:r w:rsidR="00BE080A" w:rsidRPr="00AE264B" w:rsidDel="001E3D33">
          <w:rPr>
            <w:rFonts w:eastAsia="SimSun"/>
            <w:sz w:val="21"/>
            <w:szCs w:val="21"/>
          </w:rPr>
          <w:delText>，所统计的</w:delText>
        </w:r>
        <w:r w:rsidR="00BE080A" w:rsidRPr="00AE264B" w:rsidDel="001E3D33">
          <w:rPr>
            <w:rFonts w:eastAsia="SimSun"/>
            <w:sz w:val="21"/>
            <w:szCs w:val="21"/>
          </w:rPr>
          <w:delText>pre-miRNA</w:delText>
        </w:r>
        <w:r w:rsidR="00BE080A" w:rsidRPr="00AE264B" w:rsidDel="001E3D33">
          <w:rPr>
            <w:rFonts w:eastAsia="SimSun"/>
            <w:sz w:val="21"/>
            <w:szCs w:val="21"/>
          </w:rPr>
          <w:delText>上的</w:delText>
        </w:r>
        <w:r w:rsidR="00BE080A" w:rsidRPr="00AE264B" w:rsidDel="001E3D33">
          <w:rPr>
            <w:rFonts w:eastAsia="SimSun"/>
            <w:sz w:val="21"/>
            <w:szCs w:val="21"/>
          </w:rPr>
          <w:delText>SNP</w:delText>
        </w:r>
        <w:r w:rsidR="00BE080A" w:rsidRPr="00AE264B" w:rsidDel="001E3D33">
          <w:rPr>
            <w:rFonts w:eastAsia="SimSun"/>
            <w:sz w:val="21"/>
            <w:szCs w:val="21"/>
          </w:rPr>
          <w:delText>显著减少，如此也表明在保守</w:delText>
        </w:r>
        <w:r w:rsidR="00BE080A" w:rsidRPr="00AE264B" w:rsidDel="001E3D33">
          <w:rPr>
            <w:rFonts w:eastAsia="SimSun"/>
            <w:sz w:val="21"/>
            <w:szCs w:val="21"/>
          </w:rPr>
          <w:delText>miRNA</w:delText>
        </w:r>
        <w:r w:rsidR="00BE080A" w:rsidRPr="00AE264B" w:rsidDel="001E3D33">
          <w:rPr>
            <w:rFonts w:eastAsia="SimSun"/>
            <w:sz w:val="21"/>
            <w:szCs w:val="21"/>
          </w:rPr>
          <w:delText>上有更加严格的纯化选择。</w:delText>
        </w:r>
      </w:del>
      <w:r w:rsidR="00BE080A" w:rsidRPr="00AE264B">
        <w:rPr>
          <w:rFonts w:eastAsia="SimSun"/>
          <w:sz w:val="21"/>
          <w:szCs w:val="21"/>
        </w:rPr>
        <w:t>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 xml:space="preserve">(Fahlgren </w:t>
      </w:r>
      <w:r w:rsidR="00696355" w:rsidRPr="00696355">
        <w:rPr>
          <w:rFonts w:eastAsia="SimSun"/>
          <w:i/>
          <w:sz w:val="21"/>
          <w:szCs w:val="21"/>
        </w:rPr>
        <w:t>et al</w:t>
      </w:r>
      <w:r w:rsidR="00C23913">
        <w:rPr>
          <w:rFonts w:eastAsia="SimSun"/>
          <w:sz w:val="21"/>
          <w:szCs w:val="21"/>
        </w:rPr>
        <w:t xml:space="preserve">., 2010; Rajagopalan </w:t>
      </w:r>
      <w:r w:rsidR="00696355" w:rsidRPr="00696355">
        <w:rPr>
          <w:rFonts w:eastAsia="SimSun"/>
          <w:i/>
          <w:sz w:val="21"/>
          <w:szCs w:val="21"/>
        </w:rPr>
        <w:t>et al</w:t>
      </w:r>
      <w:r w:rsidR="00C23913">
        <w:rPr>
          <w:rFonts w:eastAsia="SimSun"/>
          <w:sz w:val="21"/>
          <w:szCs w:val="21"/>
        </w:rPr>
        <w:t>., 2006)</w:t>
      </w:r>
      <w:ins w:id="43" w:author="Thomas Huang" w:date="2017-02-27T14:40:00Z">
        <w:r w:rsidR="00264579">
          <w:rPr>
            <w:rFonts w:eastAsia="SimSun" w:hint="eastAsia"/>
            <w:sz w:val="21"/>
            <w:szCs w:val="21"/>
          </w:rPr>
          <w:t>，并且也有报导，保守</w:t>
        </w:r>
        <w:r w:rsidR="00264579">
          <w:rPr>
            <w:rFonts w:eastAsia="SimSun" w:hint="eastAsia"/>
            <w:sz w:val="21"/>
            <w:szCs w:val="21"/>
          </w:rPr>
          <w:t>miRNA</w:t>
        </w:r>
        <w:r w:rsidR="00264579">
          <w:rPr>
            <w:rFonts w:eastAsia="SimSun" w:hint="eastAsia"/>
            <w:sz w:val="21"/>
            <w:szCs w:val="21"/>
          </w:rPr>
          <w:t>和非保守</w:t>
        </w:r>
        <w:r w:rsidR="00264579">
          <w:rPr>
            <w:rFonts w:eastAsia="SimSun" w:hint="eastAsia"/>
            <w:sz w:val="21"/>
            <w:szCs w:val="21"/>
          </w:rPr>
          <w:t>miRNA</w:t>
        </w:r>
        <w:r w:rsidR="00264579">
          <w:rPr>
            <w:rFonts w:eastAsia="SimSun" w:hint="eastAsia"/>
            <w:sz w:val="21"/>
            <w:szCs w:val="21"/>
          </w:rPr>
          <w:t>使用不同的</w:t>
        </w:r>
      </w:ins>
      <w:ins w:id="44" w:author="Thomas Huang" w:date="2017-02-27T14:41:00Z">
        <w:r w:rsidR="00264579">
          <w:rPr>
            <w:rFonts w:eastAsia="SimSun" w:hint="eastAsia"/>
            <w:sz w:val="21"/>
            <w:szCs w:val="21"/>
          </w:rPr>
          <w:t>遗传组分进行基因沉默</w:t>
        </w:r>
      </w:ins>
      <w:ins w:id="45" w:author="Thomas Huang" w:date="2017-02-27T14:43:00Z">
        <w:r w:rsidR="00FF6D89">
          <w:rPr>
            <w:rFonts w:eastAsia="SimSun" w:hint="eastAsia"/>
            <w:sz w:val="21"/>
            <w:szCs w:val="21"/>
          </w:rPr>
          <w:t>（</w:t>
        </w:r>
        <w:r w:rsidR="00A35A35">
          <w:rPr>
            <w:rFonts w:eastAsia="SimSun"/>
            <w:sz w:val="21"/>
            <w:szCs w:val="21"/>
          </w:rPr>
          <w:t>Qin</w:t>
        </w:r>
        <w:r w:rsidR="00FF6D89">
          <w:rPr>
            <w:rFonts w:eastAsia="SimSun"/>
            <w:sz w:val="21"/>
            <w:szCs w:val="21"/>
          </w:rPr>
          <w:t xml:space="preserve"> </w:t>
        </w:r>
        <w:r w:rsidR="00FF6D89" w:rsidRPr="00FF6D89">
          <w:rPr>
            <w:rFonts w:eastAsia="SimSun"/>
            <w:i/>
            <w:sz w:val="21"/>
            <w:szCs w:val="21"/>
            <w:rPrChange w:id="46" w:author="Thomas Huang" w:date="2017-02-27T14:43:00Z">
              <w:rPr>
                <w:rFonts w:eastAsia="SimSun"/>
                <w:sz w:val="21"/>
                <w:szCs w:val="21"/>
              </w:rPr>
            </w:rPrChange>
          </w:rPr>
          <w:t>et al.</w:t>
        </w:r>
        <w:r w:rsidR="00FF6D89">
          <w:rPr>
            <w:rFonts w:eastAsia="SimSun"/>
            <w:sz w:val="21"/>
            <w:szCs w:val="21"/>
          </w:rPr>
          <w:t>, 2014</w:t>
        </w:r>
        <w:r w:rsidR="00FF6D89">
          <w:rPr>
            <w:rFonts w:eastAsia="SimSun" w:hint="eastAsia"/>
            <w:sz w:val="21"/>
            <w:szCs w:val="21"/>
          </w:rPr>
          <w:t>）</w:t>
        </w:r>
      </w:ins>
      <w:del w:id="47" w:author="Thomas Huang" w:date="2017-02-27T14:40:00Z">
        <w:r w:rsidR="00BE080A" w:rsidRPr="00AE264B" w:rsidDel="00264579">
          <w:rPr>
            <w:rFonts w:eastAsia="SimSun"/>
            <w:sz w:val="21"/>
            <w:szCs w:val="21"/>
          </w:rPr>
          <w:delText>以及</w:delText>
        </w:r>
        <w:r w:rsidR="001C0ABB" w:rsidRPr="00AE264B" w:rsidDel="00264579">
          <w:rPr>
            <w:rFonts w:eastAsia="SimSun"/>
            <w:sz w:val="21"/>
            <w:szCs w:val="21"/>
          </w:rPr>
          <w:delText>用常用的方法对非保守</w:delText>
        </w:r>
        <w:r w:rsidR="001C0ABB" w:rsidRPr="00AE264B" w:rsidDel="00264579">
          <w:rPr>
            <w:rFonts w:eastAsia="SimSun"/>
            <w:sz w:val="21"/>
            <w:szCs w:val="21"/>
          </w:rPr>
          <w:delText>miRNA</w:delText>
        </w:r>
        <w:r w:rsidR="001C0ABB" w:rsidRPr="00AE264B" w:rsidDel="00264579">
          <w:rPr>
            <w:rFonts w:eastAsia="SimSun"/>
            <w:sz w:val="21"/>
            <w:szCs w:val="21"/>
          </w:rPr>
          <w:delText>的靶基因预测很少鉴定出有效的靶基因，所以两者作用在靶基因上的机理可能不同</w:delText>
        </w:r>
      </w:del>
      <w:r w:rsidR="001C0ABB" w:rsidRPr="00AE264B">
        <w:rPr>
          <w:rFonts w:eastAsia="SimSun"/>
          <w:sz w:val="21"/>
          <w:szCs w:val="21"/>
        </w:rPr>
        <w:t>。</w:t>
      </w:r>
      <w:ins w:id="48" w:author="Thomas Huang" w:date="2017-02-27T14:46:00Z">
        <w:r w:rsidR="00FF6D89">
          <w:rPr>
            <w:rFonts w:eastAsia="SimSun" w:hint="eastAsia"/>
            <w:sz w:val="21"/>
            <w:szCs w:val="21"/>
          </w:rPr>
          <w:t>同样的，我们</w:t>
        </w:r>
      </w:ins>
      <w:ins w:id="49" w:author="Thomas Huang" w:date="2017-02-27T14:47:00Z">
        <w:r w:rsidR="00FF6D89">
          <w:rPr>
            <w:rFonts w:eastAsia="SimSun" w:hint="eastAsia"/>
            <w:sz w:val="21"/>
            <w:szCs w:val="21"/>
          </w:rPr>
          <w:t>也发现两类</w:t>
        </w:r>
        <w:r w:rsidR="00FF6D89">
          <w:rPr>
            <w:rFonts w:eastAsia="SimSun" w:hint="eastAsia"/>
            <w:sz w:val="21"/>
            <w:szCs w:val="21"/>
          </w:rPr>
          <w:t>miRNA</w:t>
        </w:r>
        <w:r w:rsidR="00FF6D89">
          <w:rPr>
            <w:rFonts w:eastAsia="SimSun" w:hint="eastAsia"/>
            <w:sz w:val="21"/>
            <w:szCs w:val="21"/>
          </w:rPr>
          <w:t>的各位点</w:t>
        </w:r>
        <w:r w:rsidR="00FF6D89">
          <w:rPr>
            <w:rFonts w:eastAsia="SimSun" w:hint="eastAsia"/>
            <w:sz w:val="21"/>
            <w:szCs w:val="21"/>
          </w:rPr>
          <w:t>SNP</w:t>
        </w:r>
        <w:r w:rsidR="00FF6D89">
          <w:rPr>
            <w:rFonts w:eastAsia="SimSun" w:hint="eastAsia"/>
            <w:sz w:val="21"/>
            <w:szCs w:val="21"/>
          </w:rPr>
          <w:t>频率的秩之间没有明显的相关性</w:t>
        </w:r>
      </w:ins>
      <w:del w:id="50" w:author="Thomas Huang" w:date="2017-02-27T14:46:00Z">
        <w:r w:rsidR="001C0ABB" w:rsidRPr="00AE264B" w:rsidDel="00FF6D89">
          <w:rPr>
            <w:rFonts w:eastAsia="SimSun"/>
            <w:sz w:val="21"/>
            <w:szCs w:val="21"/>
          </w:rPr>
          <w:delText>在我们的研究中，</w:delText>
        </w:r>
      </w:del>
      <w:ins w:id="51" w:author="Thomas Huang" w:date="2017-02-27T14:46:00Z">
        <w:r w:rsidR="00FF6D89" w:rsidRPr="00AE264B" w:rsidDel="00FF6D89">
          <w:rPr>
            <w:rFonts w:eastAsia="SimSun"/>
            <w:sz w:val="21"/>
            <w:szCs w:val="21"/>
          </w:rPr>
          <w:t xml:space="preserve"> </w:t>
        </w:r>
      </w:ins>
      <w:del w:id="52" w:author="Thomas Huang" w:date="2017-02-27T14:46:00Z">
        <w:r w:rsidR="001C0ABB" w:rsidRPr="00AE264B" w:rsidDel="00FF6D89">
          <w:rPr>
            <w:rFonts w:eastAsia="SimSun"/>
            <w:sz w:val="21"/>
            <w:szCs w:val="21"/>
          </w:rPr>
          <w:delText>通过比较成熟的保守</w:delText>
        </w:r>
        <w:r w:rsidR="001C0ABB" w:rsidRPr="00AE264B" w:rsidDel="00FF6D89">
          <w:rPr>
            <w:rFonts w:eastAsia="SimSun"/>
            <w:sz w:val="21"/>
            <w:szCs w:val="21"/>
          </w:rPr>
          <w:delText>miRNA</w:delText>
        </w:r>
        <w:r w:rsidR="001C0ABB" w:rsidRPr="00AE264B" w:rsidDel="00FF6D89">
          <w:rPr>
            <w:rFonts w:eastAsia="SimSun"/>
            <w:sz w:val="21"/>
            <w:szCs w:val="21"/>
          </w:rPr>
          <w:delText>和非保守</w:delText>
        </w:r>
        <w:r w:rsidR="001C0ABB" w:rsidRPr="00AE264B" w:rsidDel="00FF6D89">
          <w:rPr>
            <w:rFonts w:eastAsia="SimSun"/>
            <w:sz w:val="21"/>
            <w:szCs w:val="21"/>
          </w:rPr>
          <w:delText>miRNA</w:delText>
        </w:r>
        <w:r w:rsidR="001C0ABB" w:rsidRPr="00AE264B" w:rsidDel="00FF6D89">
          <w:rPr>
            <w:rFonts w:eastAsia="SimSun"/>
            <w:sz w:val="21"/>
            <w:szCs w:val="21"/>
          </w:rPr>
          <w:delText>上每个位点的</w:delText>
        </w:r>
        <w:r w:rsidR="001C0ABB" w:rsidRPr="00AE264B" w:rsidDel="00FF6D89">
          <w:rPr>
            <w:rFonts w:eastAsia="SimSun"/>
            <w:sz w:val="21"/>
            <w:szCs w:val="21"/>
          </w:rPr>
          <w:delText>SNP</w:delText>
        </w:r>
        <w:r w:rsidR="001C0ABB" w:rsidRPr="00AE264B" w:rsidDel="00FF6D89">
          <w:rPr>
            <w:rFonts w:eastAsia="SimSun"/>
            <w:sz w:val="21"/>
            <w:szCs w:val="21"/>
          </w:rPr>
          <w:delText>频率分布，发现</w:delText>
        </w:r>
        <w:r w:rsidR="001E798E" w:rsidRPr="00AE264B" w:rsidDel="00FF6D89">
          <w:rPr>
            <w:rFonts w:eastAsia="SimSun"/>
            <w:sz w:val="21"/>
            <w:szCs w:val="21"/>
          </w:rPr>
          <w:delText>两者间</w:delText>
        </w:r>
        <w:r w:rsidR="001C0ABB" w:rsidRPr="00AE264B" w:rsidDel="00FF6D89">
          <w:rPr>
            <w:rFonts w:eastAsia="SimSun"/>
            <w:sz w:val="21"/>
            <w:szCs w:val="21"/>
          </w:rPr>
          <w:delText>各位点</w:delText>
        </w:r>
        <w:r w:rsidR="001E798E" w:rsidRPr="00AE264B" w:rsidDel="00FF6D89">
          <w:rPr>
            <w:rFonts w:eastAsia="SimSun"/>
            <w:sz w:val="21"/>
            <w:szCs w:val="21"/>
          </w:rPr>
          <w:delText>SNP</w:delText>
        </w:r>
        <w:r w:rsidR="001E798E" w:rsidRPr="00AE264B" w:rsidDel="00FF6D89">
          <w:rPr>
            <w:rFonts w:eastAsia="SimSun"/>
            <w:sz w:val="21"/>
            <w:szCs w:val="21"/>
          </w:rPr>
          <w:delText>频率的秩显著的不同，</w:delText>
        </w:r>
        <w:r w:rsidR="00676DFD" w:rsidRPr="00AE264B" w:rsidDel="00FF6D89">
          <w:rPr>
            <w:rFonts w:eastAsia="SimSun"/>
            <w:sz w:val="21"/>
            <w:szCs w:val="21"/>
          </w:rPr>
          <w:delText>二者间在不同的位点选择压力分布不同</w:delText>
        </w:r>
      </w:del>
      <w:r w:rsidR="00676DFD" w:rsidRPr="00AE264B">
        <w:rPr>
          <w:rFonts w:eastAsia="SimSun"/>
          <w:sz w:val="21"/>
          <w:szCs w:val="21"/>
        </w:rPr>
        <w:t>。</w:t>
      </w:r>
    </w:p>
    <w:p w14:paraId="03FAF8BB" w14:textId="2424CC61" w:rsidR="001201E7" w:rsidRPr="00AE264B" w:rsidRDefault="00676DFD" w:rsidP="001A04A4">
      <w:pPr>
        <w:spacing w:line="480" w:lineRule="auto"/>
        <w:ind w:firstLineChars="200" w:firstLine="420"/>
        <w:rPr>
          <w:rFonts w:eastAsia="SimSun"/>
          <w:b/>
          <w:sz w:val="21"/>
          <w:szCs w:val="21"/>
        </w:rPr>
      </w:pPr>
      <w:r w:rsidRPr="00AE264B">
        <w:rPr>
          <w:rFonts w:eastAsia="SimSun"/>
          <w:sz w:val="21"/>
          <w:szCs w:val="21"/>
        </w:rPr>
        <w:t>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w:t>
      </w:r>
      <w:r w:rsidR="00696355" w:rsidRPr="00696355">
        <w:rPr>
          <w:rFonts w:eastAsia="SimSun"/>
          <w:i/>
          <w:sz w:val="21"/>
          <w:szCs w:val="21"/>
        </w:rPr>
        <w:t>et al</w:t>
      </w:r>
      <w:r w:rsidR="00C23913">
        <w:rPr>
          <w:rFonts w:eastAsia="SimSun"/>
          <w:sz w:val="21"/>
          <w:szCs w:val="21"/>
        </w:rPr>
        <w:t xml:space="preserve">., 2005; Arikit </w:t>
      </w:r>
      <w:r w:rsidR="00696355" w:rsidRPr="00696355">
        <w:rPr>
          <w:rFonts w:eastAsia="SimSun"/>
          <w:i/>
          <w:sz w:val="21"/>
          <w:szCs w:val="21"/>
        </w:rPr>
        <w:t>et al</w:t>
      </w:r>
      <w:r w:rsidR="00C23913">
        <w:rPr>
          <w:rFonts w:eastAsia="SimSun"/>
          <w:sz w:val="21"/>
          <w:szCs w:val="21"/>
        </w:rPr>
        <w:t xml:space="preserve">.,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w:t>
      </w:r>
      <w:del w:id="53" w:author="Thomas Huang" w:date="2017-02-27T14:48:00Z">
        <w:r w:rsidR="00936CD3" w:rsidRPr="00AE264B" w:rsidDel="00FF6D89">
          <w:rPr>
            <w:rFonts w:eastAsia="SimSun"/>
            <w:sz w:val="21"/>
            <w:szCs w:val="21"/>
          </w:rPr>
          <w:delText>从而为它们之间的共同进化提供了更多的证据</w:delText>
        </w:r>
      </w:del>
      <w:ins w:id="54" w:author="Thomas Huang" w:date="2017-02-27T14:48:00Z">
        <w:r w:rsidR="00FF6D89">
          <w:rPr>
            <w:rFonts w:eastAsia="SimSun" w:hint="eastAsia"/>
            <w:sz w:val="21"/>
            <w:szCs w:val="21"/>
          </w:rPr>
          <w:t>暗示了它们之间在</w:t>
        </w:r>
      </w:ins>
      <w:ins w:id="55" w:author="Thomas Huang" w:date="2017-02-27T14:49:00Z">
        <w:r w:rsidR="00FF6D89">
          <w:rPr>
            <w:rFonts w:eastAsia="SimSun" w:hint="eastAsia"/>
            <w:sz w:val="21"/>
            <w:szCs w:val="21"/>
          </w:rPr>
          <w:t>机制水平可能存在共同进化</w:t>
        </w:r>
      </w:ins>
      <w:ins w:id="56" w:author="Thomas Huang" w:date="2017-02-27T14:50:00Z">
        <w:r w:rsidR="00FF6D89">
          <w:rPr>
            <w:rFonts w:eastAsia="SimSun" w:hint="eastAsia"/>
            <w:sz w:val="21"/>
            <w:szCs w:val="21"/>
          </w:rPr>
          <w:t>的约束</w:t>
        </w:r>
      </w:ins>
      <w:r w:rsidR="00936CD3" w:rsidRPr="00AE264B">
        <w:rPr>
          <w:rFonts w:eastAsia="SimSun"/>
          <w:sz w:val="21"/>
          <w:szCs w:val="21"/>
        </w:rPr>
        <w:t>。</w:t>
      </w:r>
      <w:ins w:id="57" w:author="Thomas Huang" w:date="2017-02-27T14:50:00Z">
        <w:r w:rsidR="00FF6D89">
          <w:rPr>
            <w:rFonts w:eastAsia="SimSun" w:hint="eastAsia"/>
            <w:sz w:val="21"/>
            <w:szCs w:val="21"/>
          </w:rPr>
          <w:t>值得注意的是，</w:t>
        </w:r>
      </w:ins>
      <w:del w:id="58" w:author="Thomas Huang" w:date="2017-02-27T14:50:00Z">
        <w:r w:rsidR="00936CD3" w:rsidRPr="00AE264B" w:rsidDel="00FF6D89">
          <w:rPr>
            <w:rFonts w:eastAsia="SimSun"/>
            <w:sz w:val="21"/>
            <w:szCs w:val="21"/>
          </w:rPr>
          <w:delText>至于</w:delText>
        </w:r>
      </w:del>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w:t>
      </w:r>
      <w:r w:rsidR="007B24F4">
        <w:rPr>
          <w:rFonts w:eastAsia="SimSun"/>
          <w:sz w:val="21"/>
          <w:szCs w:val="21"/>
        </w:rPr>
        <w:lastRenderedPageBreak/>
        <w:t>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w:t>
      </w:r>
      <w:ins w:id="59" w:author="Thomas Huang" w:date="2017-02-27T14:51:00Z">
        <w:r w:rsidR="00FF6D89">
          <w:rPr>
            <w:rFonts w:eastAsia="SimSun" w:hint="eastAsia"/>
            <w:sz w:val="21"/>
            <w:szCs w:val="21"/>
          </w:rPr>
          <w:t>同时</w:t>
        </w:r>
      </w:ins>
      <w:r w:rsidR="00936CD3" w:rsidRPr="00AE264B">
        <w:rPr>
          <w:rFonts w:eastAsia="SimSun"/>
          <w:sz w:val="21"/>
          <w:szCs w:val="21"/>
        </w:rPr>
        <w:t>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w:t>
      </w:r>
      <w:ins w:id="60" w:author="Thomas Huang" w:date="2017-02-27T14:51:00Z">
        <w:r w:rsidR="00FF6D89">
          <w:rPr>
            <w:rFonts w:eastAsia="SimSun" w:hint="eastAsia"/>
            <w:sz w:val="21"/>
            <w:szCs w:val="21"/>
          </w:rPr>
          <w:t>而这无可避免</w:t>
        </w:r>
      </w:ins>
      <w:ins w:id="61" w:author="Thomas Huang" w:date="2017-02-27T14:52:00Z">
        <w:r w:rsidR="00FF6D89">
          <w:rPr>
            <w:rFonts w:eastAsia="SimSun" w:hint="eastAsia"/>
            <w:sz w:val="21"/>
            <w:szCs w:val="21"/>
          </w:rPr>
          <w:t>的会</w:t>
        </w:r>
        <w:r w:rsidR="00A35A35">
          <w:rPr>
            <w:rFonts w:eastAsia="SimSun" w:hint="eastAsia"/>
            <w:sz w:val="21"/>
            <w:szCs w:val="21"/>
          </w:rPr>
          <w:t>扭曲</w:t>
        </w:r>
      </w:ins>
      <w:ins w:id="62" w:author="Thomas Huang" w:date="2017-02-27T14:53:00Z">
        <w:r w:rsidR="00A35A35">
          <w:rPr>
            <w:rFonts w:eastAsia="SimSun" w:hint="eastAsia"/>
            <w:sz w:val="21"/>
            <w:szCs w:val="21"/>
          </w:rPr>
          <w:t>真正的靶基因上</w:t>
        </w:r>
        <w:r w:rsidR="00A35A35">
          <w:rPr>
            <w:rFonts w:eastAsia="SimSun" w:hint="eastAsia"/>
            <w:sz w:val="21"/>
            <w:szCs w:val="21"/>
          </w:rPr>
          <w:t>SNP</w:t>
        </w:r>
        <w:r w:rsidR="00A35A35">
          <w:rPr>
            <w:rFonts w:eastAsia="SimSun" w:hint="eastAsia"/>
            <w:sz w:val="21"/>
            <w:szCs w:val="21"/>
          </w:rPr>
          <w:t>的频率。</w:t>
        </w:r>
      </w:ins>
      <w:del w:id="63" w:author="Thomas Huang" w:date="2017-02-27T14:51:00Z">
        <w:r w:rsidR="00241330" w:rsidRPr="00AE264B" w:rsidDel="00FF6D89">
          <w:rPr>
            <w:rFonts w:eastAsia="SimSun"/>
            <w:sz w:val="21"/>
            <w:szCs w:val="21"/>
          </w:rPr>
          <w:delText>而这会导致所预测的</w:delText>
        </w:r>
        <w:r w:rsidR="00171092" w:rsidRPr="00AE264B" w:rsidDel="00FF6D89">
          <w:rPr>
            <w:rFonts w:eastAsia="SimSun"/>
            <w:sz w:val="21"/>
            <w:szCs w:val="21"/>
          </w:rPr>
          <w:delText>靶基因不会经历</w:delText>
        </w:r>
        <w:r w:rsidR="00171092" w:rsidRPr="00AE264B" w:rsidDel="00FF6D89">
          <w:rPr>
            <w:rFonts w:eastAsia="SimSun"/>
            <w:sz w:val="21"/>
            <w:szCs w:val="21"/>
          </w:rPr>
          <w:delText>miRNA</w:delText>
        </w:r>
        <w:r w:rsidR="00171092" w:rsidRPr="00AE264B" w:rsidDel="00FF6D89">
          <w:rPr>
            <w:rFonts w:eastAsia="SimSun"/>
            <w:sz w:val="21"/>
            <w:szCs w:val="21"/>
          </w:rPr>
          <w:delText>介导的调节，因而不会有相应的进化压力。</w:delText>
        </w:r>
      </w:del>
    </w:p>
    <w:p w14:paraId="31EBF777" w14:textId="1C46C788"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 xml:space="preserve">(Mi </w:t>
      </w:r>
      <w:r w:rsidR="00696355" w:rsidRPr="00696355">
        <w:rPr>
          <w:rFonts w:eastAsia="SimSun"/>
          <w:i/>
          <w:sz w:val="21"/>
          <w:szCs w:val="21"/>
        </w:rPr>
        <w:t>et al</w:t>
      </w:r>
      <w:r w:rsidR="00C23913">
        <w:rPr>
          <w:rFonts w:eastAsia="SimSun"/>
          <w:sz w:val="21"/>
          <w:szCs w:val="21"/>
        </w:rPr>
        <w:t>.,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w:t>
      </w:r>
      <w:r w:rsidR="00696355" w:rsidRPr="00696355">
        <w:rPr>
          <w:rFonts w:eastAsia="SimSun"/>
          <w:i/>
          <w:sz w:val="21"/>
          <w:szCs w:val="21"/>
        </w:rPr>
        <w:t>et al</w:t>
      </w:r>
      <w:r w:rsidR="001201E7" w:rsidRPr="00AE264B">
        <w:rPr>
          <w:rFonts w:eastAsia="SimSun"/>
          <w:sz w:val="21"/>
          <w:szCs w:val="21"/>
        </w:rPr>
        <w:t>.</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w:t>
      </w:r>
      <w:del w:id="64" w:author="Thomas Huang" w:date="2017-02-27T14:54:00Z">
        <w:r w:rsidR="003D7BA6" w:rsidRPr="00AE264B" w:rsidDel="00A35A35">
          <w:rPr>
            <w:rFonts w:eastAsia="SimSun"/>
            <w:sz w:val="21"/>
            <w:szCs w:val="21"/>
          </w:rPr>
          <w:delText>不过因为保守</w:delText>
        </w:r>
        <w:r w:rsidR="003D7BA6" w:rsidRPr="00AE264B" w:rsidDel="00A35A35">
          <w:rPr>
            <w:rFonts w:eastAsia="SimSun"/>
            <w:sz w:val="21"/>
            <w:szCs w:val="21"/>
          </w:rPr>
          <w:delText>miRNA</w:delText>
        </w:r>
        <w:r w:rsidR="003D7BA6" w:rsidRPr="00AE264B" w:rsidDel="00A35A35">
          <w:rPr>
            <w:rFonts w:eastAsia="SimSun"/>
            <w:sz w:val="21"/>
            <w:szCs w:val="21"/>
          </w:rPr>
          <w:delText>和非保守</w:delText>
        </w:r>
        <w:r w:rsidR="003D7BA6" w:rsidRPr="00AE264B" w:rsidDel="00A35A35">
          <w:rPr>
            <w:rFonts w:eastAsia="SimSun"/>
            <w:sz w:val="21"/>
            <w:szCs w:val="21"/>
          </w:rPr>
          <w:delText>miRNA</w:delText>
        </w:r>
        <w:r w:rsidR="003D7BA6" w:rsidRPr="00AE264B" w:rsidDel="00A35A35">
          <w:rPr>
            <w:rFonts w:eastAsia="SimSun"/>
            <w:sz w:val="21"/>
            <w:szCs w:val="21"/>
          </w:rPr>
          <w:delText>之间存在作用机理的不同，所以还是建议将两者分开处理。</w:delText>
        </w:r>
      </w:del>
    </w:p>
    <w:p w14:paraId="1D5250CA" w14:textId="6709909A" w:rsidR="00A35A35" w:rsidRPr="009C1B0B" w:rsidRDefault="00A35A35" w:rsidP="001A04A4">
      <w:pPr>
        <w:spacing w:line="480" w:lineRule="auto"/>
        <w:ind w:firstLineChars="200" w:firstLine="420"/>
        <w:rPr>
          <w:ins w:id="65" w:author="Thomas Huang" w:date="2017-02-27T14:55:00Z"/>
          <w:rFonts w:eastAsia="SimSun"/>
          <w:sz w:val="21"/>
          <w:szCs w:val="21"/>
        </w:rPr>
      </w:pPr>
      <w:ins w:id="66" w:author="Thomas Huang" w:date="2017-02-27T14:55:00Z">
        <w:r>
          <w:rPr>
            <w:rFonts w:eastAsia="SimSun" w:hint="eastAsia"/>
            <w:sz w:val="21"/>
            <w:szCs w:val="21"/>
          </w:rPr>
          <w:t>尽管在一些研究中有报道植物</w:t>
        </w:r>
        <w:r>
          <w:rPr>
            <w:rFonts w:eastAsia="SimSun" w:hint="eastAsia"/>
            <w:sz w:val="21"/>
            <w:szCs w:val="21"/>
          </w:rPr>
          <w:t>miRNA</w:t>
        </w:r>
        <w:r>
          <w:rPr>
            <w:rFonts w:eastAsia="SimSun" w:hint="eastAsia"/>
            <w:sz w:val="21"/>
            <w:szCs w:val="21"/>
          </w:rPr>
          <w:t>的翻译抑制，但是</w:t>
        </w:r>
      </w:ins>
      <w:ins w:id="67" w:author="Thomas Huang" w:date="2017-02-27T14:56:00Z">
        <w:r>
          <w:rPr>
            <w:rFonts w:eastAsia="SimSun" w:hint="eastAsia"/>
            <w:sz w:val="21"/>
            <w:szCs w:val="21"/>
          </w:rPr>
          <w:t>研究人员仍然</w:t>
        </w:r>
      </w:ins>
      <w:ins w:id="68" w:author="Thomas Huang" w:date="2017-02-27T14:55:00Z">
        <w:r>
          <w:rPr>
            <w:rFonts w:eastAsia="SimSun" w:hint="eastAsia"/>
            <w:sz w:val="21"/>
            <w:szCs w:val="21"/>
          </w:rPr>
          <w:t>普遍</w:t>
        </w:r>
      </w:ins>
      <w:ins w:id="69" w:author="Thomas Huang" w:date="2017-02-27T14:56:00Z">
        <w:r>
          <w:rPr>
            <w:rFonts w:eastAsia="SimSun" w:hint="eastAsia"/>
            <w:sz w:val="21"/>
            <w:szCs w:val="21"/>
          </w:rPr>
          <w:t>认为植物</w:t>
        </w:r>
        <w:r>
          <w:rPr>
            <w:rFonts w:eastAsia="SimSun" w:hint="eastAsia"/>
            <w:sz w:val="21"/>
            <w:szCs w:val="21"/>
          </w:rPr>
          <w:t>miRNA</w:t>
        </w:r>
        <w:r>
          <w:rPr>
            <w:rFonts w:eastAsia="SimSun" w:hint="eastAsia"/>
            <w:sz w:val="21"/>
            <w:szCs w:val="21"/>
          </w:rPr>
          <w:t>主要是通过转录本剪切进行调控，而在</w:t>
        </w:r>
      </w:ins>
      <w:ins w:id="70" w:author="Thomas Huang" w:date="2017-02-27T14:57:00Z">
        <w:r>
          <w:rPr>
            <w:rFonts w:eastAsia="SimSun" w:hint="eastAsia"/>
            <w:sz w:val="21"/>
            <w:szCs w:val="21"/>
          </w:rPr>
          <w:t>同一个组织中</w:t>
        </w:r>
        <w:r>
          <w:rPr>
            <w:rFonts w:eastAsia="SimSun" w:hint="eastAsia"/>
            <w:sz w:val="21"/>
            <w:szCs w:val="21"/>
          </w:rPr>
          <w:t>miRNA</w:t>
        </w:r>
        <w:r>
          <w:rPr>
            <w:rFonts w:eastAsia="SimSun" w:hint="eastAsia"/>
            <w:sz w:val="21"/>
            <w:szCs w:val="21"/>
          </w:rPr>
          <w:t>和相应地靶基因</w:t>
        </w:r>
        <w:r>
          <w:rPr>
            <w:rFonts w:eastAsia="SimSun" w:hint="eastAsia"/>
            <w:sz w:val="21"/>
            <w:szCs w:val="21"/>
          </w:rPr>
          <w:t>mRNA</w:t>
        </w:r>
        <w:r>
          <w:rPr>
            <w:rFonts w:eastAsia="SimSun" w:hint="eastAsia"/>
            <w:sz w:val="21"/>
            <w:szCs w:val="21"/>
          </w:rPr>
          <w:t>的表达水平一般</w:t>
        </w:r>
      </w:ins>
      <w:ins w:id="71" w:author="Thomas Huang" w:date="2017-02-27T14:58:00Z">
        <w:r>
          <w:rPr>
            <w:rFonts w:eastAsia="SimSun" w:hint="eastAsia"/>
            <w:sz w:val="21"/>
            <w:szCs w:val="21"/>
          </w:rPr>
          <w:t>认为</w:t>
        </w:r>
      </w:ins>
      <w:ins w:id="72" w:author="Thomas Huang" w:date="2017-02-27T14:57:00Z">
        <w:r>
          <w:rPr>
            <w:rFonts w:eastAsia="SimSun" w:hint="eastAsia"/>
            <w:sz w:val="21"/>
            <w:szCs w:val="21"/>
          </w:rPr>
          <w:t>是负相关的</w:t>
        </w:r>
        <w:r>
          <w:rPr>
            <w:rFonts w:eastAsia="SimSun"/>
            <w:sz w:val="21"/>
            <w:szCs w:val="21"/>
          </w:rPr>
          <w:t>(</w:t>
        </w:r>
      </w:ins>
      <w:ins w:id="73" w:author="Thomas Huang" w:date="2017-02-27T14:58:00Z">
        <w:r>
          <w:rPr>
            <w:rFonts w:eastAsia="SimSun" w:hint="eastAsia"/>
            <w:sz w:val="21"/>
            <w:szCs w:val="21"/>
          </w:rPr>
          <w:t>Li</w:t>
        </w:r>
        <w:r>
          <w:rPr>
            <w:rFonts w:eastAsia="SimSun"/>
            <w:sz w:val="21"/>
            <w:szCs w:val="21"/>
          </w:rPr>
          <w:t xml:space="preserve"> </w:t>
        </w:r>
        <w:r w:rsidRPr="00A35A35">
          <w:rPr>
            <w:rFonts w:eastAsia="SimSun"/>
            <w:i/>
            <w:sz w:val="21"/>
            <w:szCs w:val="21"/>
            <w:rPrChange w:id="74" w:author="Thomas Huang" w:date="2017-02-27T14:58:00Z">
              <w:rPr>
                <w:rFonts w:eastAsia="SimSun"/>
                <w:sz w:val="21"/>
                <w:szCs w:val="21"/>
              </w:rPr>
            </w:rPrChange>
          </w:rPr>
          <w:t>et al.</w:t>
        </w:r>
        <w:r>
          <w:rPr>
            <w:rFonts w:eastAsia="SimSun"/>
            <w:sz w:val="21"/>
            <w:szCs w:val="21"/>
          </w:rPr>
          <w:t>, 2014</w:t>
        </w:r>
      </w:ins>
      <w:ins w:id="75" w:author="Thomas Huang" w:date="2017-02-27T14:57:00Z">
        <w:r>
          <w:rPr>
            <w:rFonts w:eastAsia="SimSun"/>
            <w:sz w:val="21"/>
            <w:szCs w:val="21"/>
          </w:rPr>
          <w:t>)</w:t>
        </w:r>
      </w:ins>
      <w:ins w:id="76" w:author="Thomas Huang" w:date="2017-02-27T14:58:00Z">
        <w:r>
          <w:rPr>
            <w:rFonts w:eastAsia="SimSun" w:hint="eastAsia"/>
            <w:sz w:val="21"/>
            <w:szCs w:val="21"/>
          </w:rPr>
          <w:t>。</w:t>
        </w:r>
      </w:ins>
      <w:ins w:id="77" w:author="Thomas Huang" w:date="2017-02-27T15:00:00Z">
        <w:r>
          <w:rPr>
            <w:rFonts w:eastAsia="SimSun" w:hint="eastAsia"/>
            <w:sz w:val="21"/>
            <w:szCs w:val="21"/>
          </w:rPr>
          <w:t>然而，这似乎并不是正确的，因为在本实验中大部分降解组验证的</w:t>
        </w:r>
        <w:r>
          <w:rPr>
            <w:rFonts w:eastAsia="SimSun" w:hint="eastAsia"/>
            <w:sz w:val="21"/>
            <w:szCs w:val="21"/>
          </w:rPr>
          <w:t>miRNA</w:t>
        </w:r>
        <w:r>
          <w:rPr>
            <w:rFonts w:eastAsia="SimSun" w:hint="eastAsia"/>
            <w:sz w:val="21"/>
            <w:szCs w:val="21"/>
          </w:rPr>
          <w:t>和靶基因对</w:t>
        </w:r>
      </w:ins>
      <w:ins w:id="78" w:author="Thomas Huang" w:date="2017-02-27T15:01:00Z">
        <w:r>
          <w:rPr>
            <w:rFonts w:eastAsia="SimSun" w:hint="eastAsia"/>
            <w:sz w:val="21"/>
            <w:szCs w:val="21"/>
          </w:rPr>
          <w:t>表达量</w:t>
        </w:r>
      </w:ins>
      <w:ins w:id="79" w:author="Thomas Huang" w:date="2017-02-27T15:00:00Z">
        <w:r>
          <w:rPr>
            <w:rFonts w:eastAsia="SimSun" w:hint="eastAsia"/>
            <w:sz w:val="21"/>
            <w:szCs w:val="21"/>
          </w:rPr>
          <w:t>之间</w:t>
        </w:r>
      </w:ins>
      <w:ins w:id="80" w:author="Thomas Huang" w:date="2017-02-27T15:01:00Z">
        <w:r>
          <w:rPr>
            <w:rFonts w:eastAsia="SimSun" w:hint="eastAsia"/>
            <w:sz w:val="21"/>
            <w:szCs w:val="21"/>
          </w:rPr>
          <w:t>都是正相关。</w:t>
        </w:r>
        <w:r>
          <w:rPr>
            <w:rFonts w:eastAsia="SimSun"/>
            <w:sz w:val="21"/>
            <w:szCs w:val="21"/>
          </w:rPr>
          <w:t>Wen et al. (2016)</w:t>
        </w:r>
      </w:ins>
      <w:ins w:id="81" w:author="Thomas Huang" w:date="2017-02-27T15:02:00Z">
        <w:r>
          <w:rPr>
            <w:rFonts w:eastAsia="SimSun" w:hint="eastAsia"/>
            <w:sz w:val="21"/>
            <w:szCs w:val="21"/>
          </w:rPr>
          <w:t>也发现了类似的现象，其中</w:t>
        </w:r>
        <w:r w:rsidR="00243666">
          <w:rPr>
            <w:rFonts w:eastAsia="SimSun" w:hint="eastAsia"/>
            <w:sz w:val="21"/>
            <w:szCs w:val="21"/>
          </w:rPr>
          <w:t>正相关的</w:t>
        </w:r>
        <w:r w:rsidR="00243666">
          <w:rPr>
            <w:rFonts w:eastAsia="SimSun" w:hint="eastAsia"/>
            <w:sz w:val="21"/>
            <w:szCs w:val="21"/>
          </w:rPr>
          <w:t>miRNA</w:t>
        </w:r>
        <w:r w:rsidR="00243666">
          <w:rPr>
            <w:rFonts w:eastAsia="SimSun" w:hint="eastAsia"/>
            <w:sz w:val="21"/>
            <w:szCs w:val="21"/>
          </w:rPr>
          <w:t>和靶基因对占大多数。而在哺乳动物中，</w:t>
        </w:r>
      </w:ins>
      <w:ins w:id="82" w:author="Thomas Huang" w:date="2017-02-27T15:09:00Z">
        <w:r w:rsidR="00D15603">
          <w:rPr>
            <w:rFonts w:eastAsia="SimSun" w:hint="eastAsia"/>
            <w:sz w:val="21"/>
            <w:szCs w:val="21"/>
          </w:rPr>
          <w:t>发现了</w:t>
        </w:r>
        <w:r w:rsidR="00D15603">
          <w:rPr>
            <w:rFonts w:eastAsia="SimSun" w:hint="eastAsia"/>
            <w:sz w:val="21"/>
            <w:szCs w:val="21"/>
          </w:rPr>
          <w:t>miRNA</w:t>
        </w:r>
        <w:r w:rsidR="00D15603">
          <w:rPr>
            <w:rFonts w:eastAsia="SimSun" w:hint="eastAsia"/>
            <w:sz w:val="21"/>
            <w:szCs w:val="21"/>
          </w:rPr>
          <w:t>和其靶基因之间存在</w:t>
        </w:r>
      </w:ins>
      <w:ins w:id="83" w:author="Thomas Huang" w:date="2017-02-27T15:02:00Z">
        <w:r w:rsidR="00243666">
          <w:rPr>
            <w:rFonts w:eastAsia="SimSun" w:hint="eastAsia"/>
            <w:sz w:val="21"/>
            <w:szCs w:val="21"/>
          </w:rPr>
          <w:t>很复杂的</w:t>
        </w:r>
      </w:ins>
      <w:ins w:id="84" w:author="Thomas Huang" w:date="2017-02-27T15:03:00Z">
        <w:r w:rsidR="00243666">
          <w:rPr>
            <w:rFonts w:eastAsia="SimSun" w:hint="eastAsia"/>
            <w:sz w:val="21"/>
            <w:szCs w:val="21"/>
          </w:rPr>
          <w:t>机制包括</w:t>
        </w:r>
      </w:ins>
      <w:ins w:id="85" w:author="Thomas Huang" w:date="2017-02-27T15:09:00Z">
        <w:r w:rsidR="00D15603" w:rsidRPr="00AE264B">
          <w:rPr>
            <w:rFonts w:eastAsia="SimSun"/>
            <w:sz w:val="21"/>
            <w:szCs w:val="21"/>
          </w:rPr>
          <w:t>负反馈环路</w:t>
        </w:r>
        <w:r w:rsidR="00D15603" w:rsidRPr="00AE264B">
          <w:rPr>
            <w:rFonts w:eastAsia="SimSun"/>
            <w:sz w:val="21"/>
            <w:szCs w:val="21"/>
          </w:rPr>
          <w:t>(negative feedback loops, FBLs)</w:t>
        </w:r>
        <w:r w:rsidR="00D15603" w:rsidRPr="00AE264B">
          <w:rPr>
            <w:rFonts w:eastAsia="SimSun"/>
            <w:sz w:val="21"/>
            <w:szCs w:val="21"/>
          </w:rPr>
          <w:t>和</w:t>
        </w:r>
        <w:r w:rsidR="00D15603">
          <w:rPr>
            <w:rFonts w:eastAsia="SimSun" w:hint="eastAsia"/>
            <w:sz w:val="21"/>
            <w:szCs w:val="21"/>
          </w:rPr>
          <w:t>不连续</w:t>
        </w:r>
        <w:r w:rsidR="00D15603" w:rsidRPr="00AE264B">
          <w:rPr>
            <w:rFonts w:eastAsia="SimSun"/>
            <w:sz w:val="21"/>
            <w:szCs w:val="21"/>
          </w:rPr>
          <w:t>正反馈环路</w:t>
        </w:r>
        <w:r w:rsidR="00D15603" w:rsidRPr="00AE264B">
          <w:rPr>
            <w:rFonts w:eastAsia="SimSun"/>
            <w:sz w:val="21"/>
            <w:szCs w:val="21"/>
          </w:rPr>
          <w:t>(incoherent feedforward loops, FFLs)</w:t>
        </w:r>
      </w:ins>
      <w:ins w:id="86" w:author="Thomas Huang" w:date="2017-02-27T15:10:00Z">
        <w:r w:rsidR="00D15603">
          <w:rPr>
            <w:rFonts w:eastAsia="SimSun"/>
            <w:sz w:val="21"/>
            <w:szCs w:val="21"/>
          </w:rPr>
          <w:t xml:space="preserve"> (Tsang J. </w:t>
        </w:r>
        <w:r w:rsidR="00D15603" w:rsidRPr="00D15603">
          <w:rPr>
            <w:rFonts w:eastAsia="SimSun"/>
            <w:i/>
            <w:sz w:val="21"/>
            <w:szCs w:val="21"/>
            <w:rPrChange w:id="87" w:author="Thomas Huang" w:date="2017-02-27T15:10:00Z">
              <w:rPr>
                <w:rFonts w:eastAsia="SimSun"/>
                <w:sz w:val="21"/>
                <w:szCs w:val="21"/>
              </w:rPr>
            </w:rPrChange>
          </w:rPr>
          <w:t>et al.</w:t>
        </w:r>
        <w:r w:rsidR="00D15603">
          <w:rPr>
            <w:rFonts w:eastAsia="SimSun"/>
            <w:sz w:val="21"/>
            <w:szCs w:val="21"/>
          </w:rPr>
          <w:t xml:space="preserve"> 2007)</w:t>
        </w:r>
      </w:ins>
      <w:ins w:id="88" w:author="Thomas Huang" w:date="2017-02-27T15:09:00Z">
        <w:r w:rsidR="00414317">
          <w:rPr>
            <w:rFonts w:eastAsia="SimSun" w:hint="eastAsia"/>
            <w:sz w:val="21"/>
            <w:szCs w:val="21"/>
          </w:rPr>
          <w:t>，</w:t>
        </w:r>
      </w:ins>
      <w:ins w:id="89" w:author="Thomas Huang" w:date="2017-02-27T15:13:00Z">
        <w:r w:rsidR="00414317">
          <w:rPr>
            <w:rFonts w:eastAsia="SimSun" w:hint="eastAsia"/>
            <w:sz w:val="21"/>
            <w:szCs w:val="21"/>
          </w:rPr>
          <w:t>其中</w:t>
        </w:r>
        <w:r w:rsidR="00414317">
          <w:rPr>
            <w:rFonts w:eastAsia="SimSun"/>
            <w:sz w:val="21"/>
            <w:szCs w:val="21"/>
          </w:rPr>
          <w:t>FBL</w:t>
        </w:r>
        <w:r w:rsidR="00414317">
          <w:rPr>
            <w:rFonts w:eastAsia="SimSun" w:hint="eastAsia"/>
            <w:sz w:val="21"/>
            <w:szCs w:val="21"/>
          </w:rPr>
          <w:t>会导致</w:t>
        </w:r>
        <w:r w:rsidR="00414317">
          <w:rPr>
            <w:rFonts w:eastAsia="SimSun" w:hint="eastAsia"/>
            <w:sz w:val="21"/>
            <w:szCs w:val="21"/>
          </w:rPr>
          <w:t>miRNA</w:t>
        </w:r>
        <w:r w:rsidR="00414317">
          <w:rPr>
            <w:rFonts w:eastAsia="SimSun" w:hint="eastAsia"/>
            <w:sz w:val="21"/>
            <w:szCs w:val="21"/>
          </w:rPr>
          <w:t>和其靶基因</w:t>
        </w:r>
        <w:r w:rsidR="00414317">
          <w:rPr>
            <w:rFonts w:eastAsia="SimSun" w:hint="eastAsia"/>
            <w:sz w:val="21"/>
            <w:szCs w:val="21"/>
          </w:rPr>
          <w:t>mRNA</w:t>
        </w:r>
        <w:r w:rsidR="00414317">
          <w:rPr>
            <w:rFonts w:eastAsia="SimSun" w:hint="eastAsia"/>
            <w:sz w:val="21"/>
            <w:szCs w:val="21"/>
          </w:rPr>
          <w:t>表达量</w:t>
        </w:r>
      </w:ins>
      <w:ins w:id="90" w:author="Thomas Huang" w:date="2017-02-27T15:14:00Z">
        <w:r w:rsidR="00414317">
          <w:rPr>
            <w:rFonts w:eastAsia="SimSun" w:hint="eastAsia"/>
            <w:sz w:val="21"/>
            <w:szCs w:val="21"/>
          </w:rPr>
          <w:t>表现为</w:t>
        </w:r>
      </w:ins>
      <w:ins w:id="91" w:author="Thomas Huang" w:date="2017-02-27T15:13:00Z">
        <w:r w:rsidR="00414317">
          <w:rPr>
            <w:rFonts w:eastAsia="SimSun" w:hint="eastAsia"/>
            <w:sz w:val="21"/>
            <w:szCs w:val="21"/>
          </w:rPr>
          <w:t>正相关关系，而</w:t>
        </w:r>
        <w:r w:rsidR="00414317">
          <w:rPr>
            <w:rFonts w:eastAsia="SimSun" w:hint="eastAsia"/>
            <w:sz w:val="21"/>
            <w:szCs w:val="21"/>
          </w:rPr>
          <w:t>FFL</w:t>
        </w:r>
        <w:r w:rsidR="00414317">
          <w:rPr>
            <w:rFonts w:eastAsia="SimSun" w:hint="eastAsia"/>
            <w:sz w:val="21"/>
            <w:szCs w:val="21"/>
          </w:rPr>
          <w:t>则会导致两者之间</w:t>
        </w:r>
      </w:ins>
      <w:ins w:id="92" w:author="Thomas Huang" w:date="2017-02-27T15:14:00Z">
        <w:r w:rsidR="00414317">
          <w:rPr>
            <w:rFonts w:eastAsia="SimSun" w:hint="eastAsia"/>
            <w:sz w:val="21"/>
            <w:szCs w:val="21"/>
          </w:rPr>
          <w:t>表现为负相关关系。一个关于拟南芥根系统</w:t>
        </w:r>
      </w:ins>
      <w:ins w:id="93" w:author="Thomas Huang" w:date="2017-02-27T15:15:00Z">
        <w:r w:rsidR="00414317">
          <w:rPr>
            <w:rFonts w:eastAsia="SimSun" w:hint="eastAsia"/>
            <w:sz w:val="21"/>
            <w:szCs w:val="21"/>
          </w:rPr>
          <w:t>中</w:t>
        </w:r>
      </w:ins>
      <w:ins w:id="94" w:author="Thomas Huang" w:date="2017-02-27T15:17:00Z">
        <w:r w:rsidR="009C1B0B">
          <w:rPr>
            <w:rFonts w:eastAsia="SimSun" w:hint="eastAsia"/>
            <w:sz w:val="21"/>
            <w:szCs w:val="21"/>
          </w:rPr>
          <w:t>对</w:t>
        </w:r>
      </w:ins>
      <w:ins w:id="95" w:author="Thomas Huang" w:date="2017-02-27T15:16:00Z">
        <w:r w:rsidR="009C1B0B">
          <w:rPr>
            <w:rFonts w:eastAsia="SimSun" w:hint="eastAsia"/>
            <w:sz w:val="21"/>
            <w:szCs w:val="21"/>
          </w:rPr>
          <w:t>硝酸盐响应</w:t>
        </w:r>
      </w:ins>
      <w:ins w:id="96" w:author="Thomas Huang" w:date="2017-02-27T15:17:00Z">
        <w:r w:rsidR="009C1B0B">
          <w:rPr>
            <w:rFonts w:eastAsia="SimSun" w:hint="eastAsia"/>
            <w:sz w:val="21"/>
            <w:szCs w:val="21"/>
          </w:rPr>
          <w:t>的</w:t>
        </w:r>
        <w:r w:rsidR="009C1B0B">
          <w:rPr>
            <w:rFonts w:eastAsia="SimSun"/>
            <w:sz w:val="21"/>
            <w:szCs w:val="21"/>
          </w:rPr>
          <w:t>miR393/</w:t>
        </w:r>
        <w:r w:rsidR="009C1B0B" w:rsidRPr="009C1B0B">
          <w:rPr>
            <w:rFonts w:eastAsia="SimSun"/>
            <w:i/>
            <w:sz w:val="21"/>
            <w:szCs w:val="21"/>
            <w:rPrChange w:id="97" w:author="Thomas Huang" w:date="2017-02-27T15:17:00Z">
              <w:rPr>
                <w:rFonts w:eastAsia="SimSun"/>
                <w:sz w:val="21"/>
                <w:szCs w:val="21"/>
              </w:rPr>
            </w:rPrChange>
          </w:rPr>
          <w:t>AFB3</w:t>
        </w:r>
        <w:r w:rsidR="009C1B0B">
          <w:rPr>
            <w:rFonts w:eastAsia="SimSun" w:hint="eastAsia"/>
            <w:sz w:val="21"/>
            <w:szCs w:val="21"/>
          </w:rPr>
          <w:t>调节模块的研究报道了</w:t>
        </w:r>
        <w:r w:rsidR="009C1B0B">
          <w:rPr>
            <w:rFonts w:eastAsia="SimSun" w:hint="eastAsia"/>
            <w:sz w:val="21"/>
            <w:szCs w:val="21"/>
          </w:rPr>
          <w:t>miR393</w:t>
        </w:r>
        <w:r w:rsidR="009C1B0B">
          <w:rPr>
            <w:rFonts w:eastAsia="SimSun" w:hint="eastAsia"/>
            <w:sz w:val="21"/>
            <w:szCs w:val="21"/>
          </w:rPr>
          <w:t>和其靶基因</w:t>
        </w:r>
        <w:r w:rsidR="009C1B0B" w:rsidRPr="009C1B0B">
          <w:rPr>
            <w:rFonts w:eastAsia="SimSun"/>
            <w:i/>
            <w:sz w:val="21"/>
            <w:szCs w:val="21"/>
            <w:rPrChange w:id="98" w:author="Thomas Huang" w:date="2017-02-27T15:18:00Z">
              <w:rPr>
                <w:rFonts w:eastAsia="SimSun"/>
                <w:sz w:val="21"/>
                <w:szCs w:val="21"/>
              </w:rPr>
            </w:rPrChange>
          </w:rPr>
          <w:t>AFB3</w:t>
        </w:r>
        <w:r w:rsidR="009C1B0B">
          <w:rPr>
            <w:rFonts w:eastAsia="SimSun" w:hint="eastAsia"/>
            <w:sz w:val="21"/>
            <w:szCs w:val="21"/>
          </w:rPr>
          <w:t>之间存在类似的</w:t>
        </w:r>
      </w:ins>
      <w:ins w:id="99" w:author="Thomas Huang" w:date="2017-02-27T15:18:00Z">
        <w:r w:rsidR="009C1B0B">
          <w:rPr>
            <w:rFonts w:eastAsia="SimSun" w:hint="eastAsia"/>
            <w:sz w:val="21"/>
            <w:szCs w:val="21"/>
          </w:rPr>
          <w:t>负反馈环路</w:t>
        </w:r>
        <w:r w:rsidR="009C1B0B">
          <w:rPr>
            <w:rFonts w:eastAsia="SimSun"/>
            <w:sz w:val="21"/>
            <w:szCs w:val="21"/>
          </w:rPr>
          <w:t xml:space="preserve"> (Vidal E.A. </w:t>
        </w:r>
        <w:r w:rsidR="009C1B0B" w:rsidRPr="009C1B0B">
          <w:rPr>
            <w:rFonts w:eastAsia="SimSun"/>
            <w:i/>
            <w:sz w:val="21"/>
            <w:szCs w:val="21"/>
            <w:rPrChange w:id="100" w:author="Thomas Huang" w:date="2017-02-27T15:18:00Z">
              <w:rPr>
                <w:rFonts w:eastAsia="SimSun"/>
                <w:sz w:val="21"/>
                <w:szCs w:val="21"/>
              </w:rPr>
            </w:rPrChange>
          </w:rPr>
          <w:t>et al.</w:t>
        </w:r>
        <w:r w:rsidR="009C1B0B">
          <w:rPr>
            <w:rFonts w:eastAsia="SimSun"/>
            <w:sz w:val="21"/>
            <w:szCs w:val="21"/>
          </w:rPr>
          <w:t>, 2010)</w:t>
        </w:r>
        <w:r w:rsidR="009C1B0B">
          <w:rPr>
            <w:rFonts w:eastAsia="SimSun" w:hint="eastAsia"/>
            <w:sz w:val="21"/>
            <w:szCs w:val="21"/>
          </w:rPr>
          <w:t>。</w:t>
        </w:r>
      </w:ins>
      <w:ins w:id="101" w:author="Thomas Huang" w:date="2017-02-27T15:20:00Z">
        <w:r w:rsidR="00236002">
          <w:rPr>
            <w:rFonts w:eastAsia="SimSun" w:hint="eastAsia"/>
            <w:sz w:val="21"/>
            <w:szCs w:val="21"/>
          </w:rPr>
          <w:t>本实验所发现的被验证的</w:t>
        </w:r>
        <w:r w:rsidR="00236002">
          <w:rPr>
            <w:rFonts w:eastAsia="SimSun" w:hint="eastAsia"/>
            <w:sz w:val="21"/>
            <w:szCs w:val="21"/>
          </w:rPr>
          <w:t>miRNA</w:t>
        </w:r>
        <w:r w:rsidR="00236002">
          <w:rPr>
            <w:rFonts w:eastAsia="SimSun" w:hint="eastAsia"/>
            <w:sz w:val="21"/>
            <w:szCs w:val="21"/>
          </w:rPr>
          <w:t>和靶基因之间并没有严格的负相关性也可能由水稻中复杂的调节网络</w:t>
        </w:r>
      </w:ins>
      <w:ins w:id="102" w:author="Thomas Huang" w:date="2017-02-27T15:21:00Z">
        <w:r w:rsidR="00236002">
          <w:rPr>
            <w:rFonts w:eastAsia="SimSun" w:hint="eastAsia"/>
            <w:sz w:val="21"/>
            <w:szCs w:val="21"/>
          </w:rPr>
          <w:t>，特别是负反馈环路导致的，所以这结果也给水稻中存在负反馈环路提供了更多的支持。</w:t>
        </w:r>
      </w:ins>
    </w:p>
    <w:p w14:paraId="5CD53E79" w14:textId="655CD5F9" w:rsidR="001201E7" w:rsidRPr="00AE264B" w:rsidDel="00236002" w:rsidRDefault="003D7BA6" w:rsidP="001A04A4">
      <w:pPr>
        <w:spacing w:line="480" w:lineRule="auto"/>
        <w:ind w:firstLineChars="200" w:firstLine="420"/>
        <w:rPr>
          <w:del w:id="103" w:author="Thomas Huang" w:date="2017-02-27T15:21:00Z"/>
          <w:rFonts w:eastAsia="SimSun"/>
          <w:sz w:val="21"/>
          <w:szCs w:val="21"/>
        </w:rPr>
      </w:pPr>
      <w:del w:id="104" w:author="Thomas Huang" w:date="2017-02-27T15:21:00Z">
        <w:r w:rsidRPr="00AE264B" w:rsidDel="00236002">
          <w:rPr>
            <w:rFonts w:eastAsia="SimSun"/>
            <w:sz w:val="21"/>
            <w:szCs w:val="21"/>
          </w:rPr>
          <w:delText>为了筛选</w:delText>
        </w:r>
        <w:r w:rsidR="00BD0221" w:rsidRPr="00AE264B" w:rsidDel="00236002">
          <w:rPr>
            <w:rFonts w:eastAsia="SimSun"/>
            <w:sz w:val="21"/>
            <w:szCs w:val="21"/>
          </w:rPr>
          <w:delText>具有生物相关性的靶基因，</w:delText>
        </w:r>
        <w:r w:rsidR="0074765E" w:rsidRPr="00AE264B" w:rsidDel="00236002">
          <w:rPr>
            <w:rFonts w:eastAsia="SimSun"/>
            <w:sz w:val="21"/>
            <w:szCs w:val="21"/>
          </w:rPr>
          <w:delText>本研究欲使用</w:delText>
        </w:r>
        <w:r w:rsidR="00BD0221" w:rsidRPr="00AE264B" w:rsidDel="00236002">
          <w:rPr>
            <w:rFonts w:eastAsia="SimSun"/>
            <w:sz w:val="21"/>
            <w:szCs w:val="21"/>
          </w:rPr>
          <w:delText>miRNA</w:delText>
        </w:r>
        <w:r w:rsidR="00BD0221" w:rsidRPr="00AE264B" w:rsidDel="00236002">
          <w:rPr>
            <w:rFonts w:eastAsia="SimSun"/>
            <w:sz w:val="21"/>
            <w:szCs w:val="21"/>
          </w:rPr>
          <w:delText>和靶基因</w:delText>
        </w:r>
        <w:r w:rsidR="00BD0221" w:rsidRPr="00AE264B" w:rsidDel="00236002">
          <w:rPr>
            <w:rFonts w:eastAsia="SimSun"/>
            <w:sz w:val="21"/>
            <w:szCs w:val="21"/>
          </w:rPr>
          <w:delText>mRNA</w:delText>
        </w:r>
        <w:r w:rsidR="00BD0221" w:rsidRPr="00AE264B" w:rsidDel="00236002">
          <w:rPr>
            <w:rFonts w:eastAsia="SimSun"/>
            <w:sz w:val="21"/>
            <w:szCs w:val="21"/>
          </w:rPr>
          <w:delText>的表达量相关性分析</w:delText>
        </w:r>
        <w:r w:rsidR="0074765E" w:rsidRPr="00AE264B" w:rsidDel="00236002">
          <w:rPr>
            <w:rFonts w:eastAsia="SimSun"/>
            <w:sz w:val="21"/>
            <w:szCs w:val="21"/>
          </w:rPr>
          <w:delText>作为筛选的方法。但是验证该方法的结果却是</w:delText>
        </w:r>
        <w:r w:rsidR="0074765E" w:rsidRPr="00AE264B" w:rsidDel="00236002">
          <w:rPr>
            <w:rFonts w:eastAsia="SimSun"/>
            <w:sz w:val="21"/>
            <w:szCs w:val="21"/>
          </w:rPr>
          <w:delText>miRNA</w:delText>
        </w:r>
        <w:r w:rsidR="0074765E" w:rsidRPr="00AE264B" w:rsidDel="00236002">
          <w:rPr>
            <w:rFonts w:eastAsia="SimSun"/>
            <w:sz w:val="21"/>
            <w:szCs w:val="21"/>
          </w:rPr>
          <w:delText>和靶基因之间并没有确定的负相关性，相反大部分却是正相关的。</w:delText>
        </w:r>
        <w:r w:rsidR="009901F3" w:rsidDel="00236002">
          <w:rPr>
            <w:rFonts w:eastAsia="SimSun"/>
            <w:sz w:val="21"/>
            <w:szCs w:val="21"/>
          </w:rPr>
          <w:delText>Wen</w:delText>
        </w:r>
        <w:r w:rsidR="001201E7" w:rsidRPr="00AE264B" w:rsidDel="00236002">
          <w:rPr>
            <w:rFonts w:eastAsia="SimSun"/>
            <w:sz w:val="21"/>
            <w:szCs w:val="21"/>
          </w:rPr>
          <w:delText xml:space="preserve"> </w:delText>
        </w:r>
        <w:r w:rsidR="00696355" w:rsidRPr="00696355" w:rsidDel="00236002">
          <w:rPr>
            <w:rFonts w:eastAsia="SimSun"/>
            <w:i/>
            <w:sz w:val="21"/>
            <w:szCs w:val="21"/>
          </w:rPr>
          <w:delText>et al</w:delText>
        </w:r>
        <w:r w:rsidR="001201E7" w:rsidRPr="00AE264B" w:rsidDel="00236002">
          <w:rPr>
            <w:rFonts w:eastAsia="SimSun"/>
            <w:sz w:val="21"/>
            <w:szCs w:val="21"/>
          </w:rPr>
          <w:delText>.</w:delText>
        </w:r>
        <w:r w:rsidR="009901F3" w:rsidDel="00236002">
          <w:rPr>
            <w:rFonts w:eastAsia="SimSun"/>
            <w:sz w:val="21"/>
            <w:szCs w:val="21"/>
          </w:rPr>
          <w:delText>,2016</w:delText>
        </w:r>
        <w:r w:rsidR="0074765E" w:rsidRPr="00AE264B" w:rsidDel="00236002">
          <w:rPr>
            <w:rFonts w:eastAsia="SimSun"/>
            <w:sz w:val="21"/>
            <w:szCs w:val="21"/>
          </w:rPr>
          <w:delText>也发现了类似的现象，在他们的研究中正相关的</w:delText>
        </w:r>
        <w:r w:rsidR="0074765E" w:rsidRPr="00AE264B" w:rsidDel="00236002">
          <w:rPr>
            <w:rFonts w:eastAsia="SimSun"/>
            <w:sz w:val="21"/>
            <w:szCs w:val="21"/>
          </w:rPr>
          <w:delText>miRNA</w:delText>
        </w:r>
        <w:r w:rsidR="0074765E" w:rsidRPr="00AE264B" w:rsidDel="00236002">
          <w:rPr>
            <w:rFonts w:eastAsia="SimSun"/>
            <w:sz w:val="21"/>
            <w:szCs w:val="21"/>
          </w:rPr>
          <w:delText>和靶基因作用对也是比负相关的要多。而这种现象可能是由更加复杂的作用机理比如负反馈环路</w:delText>
        </w:r>
        <w:r w:rsidR="0074765E" w:rsidRPr="00AE264B" w:rsidDel="00236002">
          <w:rPr>
            <w:rFonts w:eastAsia="SimSun"/>
            <w:sz w:val="21"/>
            <w:szCs w:val="21"/>
          </w:rPr>
          <w:delText xml:space="preserve">(negative feedback loops, </w:delText>
        </w:r>
        <w:r w:rsidR="001201E7" w:rsidRPr="00AE264B" w:rsidDel="00236002">
          <w:rPr>
            <w:rFonts w:eastAsia="SimSun"/>
            <w:sz w:val="21"/>
            <w:szCs w:val="21"/>
          </w:rPr>
          <w:delText>FBLs)</w:delText>
        </w:r>
        <w:r w:rsidR="0074765E" w:rsidRPr="00AE264B" w:rsidDel="00236002">
          <w:rPr>
            <w:rFonts w:eastAsia="SimSun"/>
            <w:sz w:val="21"/>
            <w:szCs w:val="21"/>
          </w:rPr>
          <w:delText>和</w:delText>
        </w:r>
        <w:r w:rsidR="00086F60" w:rsidRPr="00AE264B" w:rsidDel="00236002">
          <w:rPr>
            <w:rFonts w:eastAsia="SimSun"/>
            <w:sz w:val="21"/>
            <w:szCs w:val="21"/>
          </w:rPr>
          <w:delText>不合理正反馈环路</w:delText>
        </w:r>
        <w:r w:rsidR="00086F60" w:rsidRPr="00AE264B" w:rsidDel="00236002">
          <w:rPr>
            <w:rFonts w:eastAsia="SimSun"/>
            <w:sz w:val="21"/>
            <w:szCs w:val="21"/>
          </w:rPr>
          <w:delText xml:space="preserve">(incoherent feedforward loops, </w:delText>
        </w:r>
        <w:r w:rsidR="001201E7" w:rsidRPr="00AE264B" w:rsidDel="00236002">
          <w:rPr>
            <w:rFonts w:eastAsia="SimSun"/>
            <w:sz w:val="21"/>
            <w:szCs w:val="21"/>
          </w:rPr>
          <w:delText>FFLs)</w:delText>
        </w:r>
        <w:r w:rsidR="00086F60" w:rsidRPr="00AE264B" w:rsidDel="00236002">
          <w:rPr>
            <w:rFonts w:eastAsia="SimSun"/>
            <w:sz w:val="21"/>
            <w:szCs w:val="21"/>
          </w:rPr>
          <w:delText>导致。所以，结果表明表达量相关性不适合作为靶基因筛选的方法。</w:delText>
        </w:r>
      </w:del>
    </w:p>
    <w:p w14:paraId="7B8E58EB" w14:textId="77777777" w:rsidR="00236002" w:rsidRDefault="00086F60" w:rsidP="008A4297">
      <w:pPr>
        <w:spacing w:line="480" w:lineRule="auto"/>
        <w:ind w:firstLineChars="200" w:firstLine="420"/>
        <w:rPr>
          <w:ins w:id="105" w:author="Thomas Huang" w:date="2017-02-27T15:22:00Z"/>
          <w:rFonts w:eastAsia="SimSun"/>
          <w:sz w:val="21"/>
          <w:szCs w:val="21"/>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w:t>
      </w:r>
      <w:ins w:id="106" w:author="Thomas Huang" w:date="2017-02-27T15:22:00Z">
        <w:r w:rsidR="00236002">
          <w:rPr>
            <w:rFonts w:eastAsia="SimSun" w:hint="eastAsia"/>
            <w:sz w:val="21"/>
            <w:szCs w:val="21"/>
          </w:rPr>
          <w:t>我们进一步</w:t>
        </w:r>
      </w:ins>
      <w:del w:id="107" w:author="Thomas Huang" w:date="2017-02-27T15:22:00Z">
        <w:r w:rsidRPr="00AE264B" w:rsidDel="00236002">
          <w:rPr>
            <w:rFonts w:eastAsia="SimSun"/>
            <w:sz w:val="21"/>
            <w:szCs w:val="21"/>
          </w:rPr>
          <w:delText>尝试</w:delText>
        </w:r>
      </w:del>
      <w:r w:rsidRPr="00AE264B">
        <w:rPr>
          <w:rFonts w:eastAsia="SimSun"/>
          <w:sz w:val="21"/>
          <w:szCs w:val="21"/>
        </w:rPr>
        <w:t>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w:t>
      </w:r>
    </w:p>
    <w:p w14:paraId="0BD1C827" w14:textId="77777777" w:rsidR="006B20BD" w:rsidRDefault="009200D9" w:rsidP="006B20BD">
      <w:pPr>
        <w:spacing w:line="480" w:lineRule="auto"/>
        <w:ind w:firstLineChars="200" w:firstLine="420"/>
        <w:rPr>
          <w:ins w:id="108" w:author="Thomas Huang" w:date="2017-02-27T15:30:00Z"/>
          <w:rFonts w:eastAsia="SimSun"/>
          <w:sz w:val="21"/>
          <w:szCs w:val="21"/>
        </w:rPr>
      </w:pPr>
      <w:r w:rsidRPr="00AE264B">
        <w:rPr>
          <w:rFonts w:eastAsia="SimSun"/>
          <w:sz w:val="21"/>
          <w:szCs w:val="21"/>
        </w:rPr>
        <w:lastRenderedPageBreak/>
        <w:t>而</w:t>
      </w:r>
      <w:ins w:id="109" w:author="Thomas Huang" w:date="2017-02-27T15:22:00Z">
        <w:r w:rsidR="00236002">
          <w:rPr>
            <w:rFonts w:eastAsia="SimSun" w:hint="eastAsia"/>
            <w:sz w:val="21"/>
            <w:szCs w:val="21"/>
          </w:rPr>
          <w:t>其中最有趣的发现则是</w:t>
        </w:r>
      </w:ins>
      <w:del w:id="110" w:author="Thomas Huang" w:date="2017-02-27T15:22:00Z">
        <w:r w:rsidRPr="00AE264B" w:rsidDel="00236002">
          <w:rPr>
            <w:rFonts w:eastAsia="SimSun"/>
            <w:sz w:val="21"/>
            <w:szCs w:val="21"/>
          </w:rPr>
          <w:delText>之后</w:delText>
        </w:r>
      </w:del>
      <w:r w:rsidRPr="00AE264B">
        <w:rPr>
          <w:rFonts w:eastAsia="SimSun"/>
          <w:sz w:val="21"/>
          <w:szCs w:val="21"/>
        </w:rPr>
        <w:t>在</w:t>
      </w:r>
      <w:r w:rsidRPr="00AE264B">
        <w:rPr>
          <w:rFonts w:eastAsia="SimSun"/>
          <w:sz w:val="21"/>
          <w:szCs w:val="21"/>
        </w:rPr>
        <w:t>osa-miR818</w:t>
      </w:r>
      <w:r w:rsidR="00E6689D" w:rsidRPr="00AE264B">
        <w:rPr>
          <w:rFonts w:eastAsia="SimSun"/>
          <w:sz w:val="21"/>
          <w:szCs w:val="21"/>
        </w:rPr>
        <w:t>上</w:t>
      </w:r>
      <w:ins w:id="111" w:author="Thomas Huang" w:date="2017-02-27T15:22:00Z">
        <w:r w:rsidR="00236002">
          <w:rPr>
            <w:rFonts w:eastAsia="SimSun" w:hint="eastAsia"/>
            <w:sz w:val="21"/>
            <w:szCs w:val="21"/>
          </w:rPr>
          <w:t>观察到</w:t>
        </w:r>
      </w:ins>
      <w:del w:id="112" w:author="Thomas Huang" w:date="2017-02-27T15:22:00Z">
        <w:r w:rsidR="00E6689D" w:rsidRPr="00AE264B" w:rsidDel="00236002">
          <w:rPr>
            <w:rFonts w:eastAsia="SimSun"/>
            <w:sz w:val="21"/>
            <w:szCs w:val="21"/>
          </w:rPr>
          <w:delText>发现</w:delText>
        </w:r>
      </w:del>
      <w:r w:rsidR="00E6689D" w:rsidRPr="00AE264B">
        <w:rPr>
          <w:rFonts w:eastAsia="SimSun"/>
          <w:sz w:val="21"/>
          <w:szCs w:val="21"/>
        </w:rPr>
        <w:t>的互补性恢复现象</w:t>
      </w:r>
      <w:ins w:id="113" w:author="Thomas Huang" w:date="2017-02-27T15:23:00Z">
        <w:r w:rsidR="00236002">
          <w:rPr>
            <w:rFonts w:eastAsia="SimSun" w:hint="eastAsia"/>
            <w:sz w:val="21"/>
            <w:szCs w:val="21"/>
          </w:rPr>
          <w:t>。</w:t>
        </w:r>
      </w:ins>
      <w:ins w:id="114" w:author="Thomas Huang" w:date="2017-02-27T15:29:00Z">
        <w:r w:rsidR="006B20BD">
          <w:rPr>
            <w:rFonts w:eastAsia="SimSun" w:hint="eastAsia"/>
            <w:sz w:val="21"/>
            <w:szCs w:val="21"/>
          </w:rPr>
          <w:t xml:space="preserve"> </w:t>
        </w:r>
      </w:ins>
      <w:ins w:id="115" w:author="Thomas Huang" w:date="2017-02-27T15:28:00Z">
        <w:r w:rsidR="006B20BD">
          <w:rPr>
            <w:rFonts w:eastAsia="SimSun" w:hint="eastAsia"/>
            <w:sz w:val="21"/>
            <w:szCs w:val="21"/>
          </w:rPr>
          <w:t>而最近，</w:t>
        </w:r>
        <w:r w:rsidR="006B20BD">
          <w:rPr>
            <w:rFonts w:eastAsia="SimSun"/>
            <w:sz w:val="21"/>
            <w:szCs w:val="21"/>
          </w:rPr>
          <w:t xml:space="preserve">Zhang </w:t>
        </w:r>
        <w:r w:rsidR="006B20BD">
          <w:rPr>
            <w:rFonts w:eastAsia="SimSun" w:hint="eastAsia"/>
            <w:sz w:val="21"/>
            <w:szCs w:val="21"/>
          </w:rPr>
          <w:t>Y</w:t>
        </w:r>
        <w:r w:rsidR="006B20BD">
          <w:rPr>
            <w:rFonts w:eastAsia="SimSun"/>
            <w:sz w:val="21"/>
            <w:szCs w:val="21"/>
          </w:rPr>
          <w:t xml:space="preserve">. </w:t>
        </w:r>
        <w:r w:rsidR="006B20BD" w:rsidRPr="00B06BA0">
          <w:rPr>
            <w:rFonts w:eastAsia="SimSun"/>
            <w:i/>
            <w:sz w:val="21"/>
            <w:szCs w:val="21"/>
          </w:rPr>
          <w:t>et al.</w:t>
        </w:r>
        <w:r w:rsidR="006B20BD">
          <w:rPr>
            <w:rFonts w:eastAsia="SimSun"/>
            <w:sz w:val="21"/>
            <w:szCs w:val="21"/>
          </w:rPr>
          <w:t>(2016)</w:t>
        </w:r>
        <w:r w:rsidR="006B20BD">
          <w:rPr>
            <w:rFonts w:eastAsia="SimSun" w:hint="eastAsia"/>
            <w:sz w:val="21"/>
            <w:szCs w:val="21"/>
          </w:rPr>
          <w:t>提出了植物</w:t>
        </w:r>
        <w:r w:rsidR="006B20BD">
          <w:rPr>
            <w:rFonts w:eastAsia="SimSun" w:hint="eastAsia"/>
            <w:sz w:val="21"/>
            <w:szCs w:val="21"/>
          </w:rPr>
          <w:t>NBS</w:t>
        </w:r>
        <w:r w:rsidR="006B20BD">
          <w:rPr>
            <w:rFonts w:eastAsia="SimSun"/>
            <w:sz w:val="21"/>
            <w:szCs w:val="21"/>
          </w:rPr>
          <w:t>-LRR</w:t>
        </w:r>
        <w:r w:rsidR="006B20BD">
          <w:rPr>
            <w:rFonts w:eastAsia="SimSun" w:hint="eastAsia"/>
            <w:sz w:val="21"/>
            <w:szCs w:val="21"/>
          </w:rPr>
          <w:t>和</w:t>
        </w:r>
        <w:r w:rsidR="006B20BD">
          <w:rPr>
            <w:rFonts w:eastAsia="SimSun" w:hint="eastAsia"/>
            <w:sz w:val="21"/>
            <w:szCs w:val="21"/>
          </w:rPr>
          <w:t>miRNA</w:t>
        </w:r>
        <w:r w:rsidR="006B20BD">
          <w:rPr>
            <w:rFonts w:eastAsia="SimSun" w:hint="eastAsia"/>
            <w:sz w:val="21"/>
            <w:szCs w:val="21"/>
          </w:rPr>
          <w:t>的共同进化模型，并且在包含水稻在内的多种陆地植物中发现有</w:t>
        </w:r>
        <w:r w:rsidR="006B20BD">
          <w:rPr>
            <w:rFonts w:eastAsia="SimSun"/>
            <w:sz w:val="21"/>
            <w:szCs w:val="21"/>
          </w:rPr>
          <w:t>miRNA-NBS-LRR</w:t>
        </w:r>
        <w:r w:rsidR="006B20BD">
          <w:rPr>
            <w:rFonts w:eastAsia="SimSun" w:hint="eastAsia"/>
            <w:sz w:val="21"/>
            <w:szCs w:val="21"/>
          </w:rPr>
          <w:t>调控系统。其中调控</w:t>
        </w:r>
        <w:r w:rsidR="006B20BD">
          <w:rPr>
            <w:rFonts w:eastAsia="SimSun"/>
            <w:sz w:val="21"/>
            <w:szCs w:val="21"/>
          </w:rPr>
          <w:t>NBS-LRR</w:t>
        </w:r>
        <w:r w:rsidR="006B20BD">
          <w:rPr>
            <w:rFonts w:eastAsia="SimSun" w:hint="eastAsia"/>
            <w:sz w:val="21"/>
            <w:szCs w:val="21"/>
          </w:rPr>
          <w:t>基因的</w:t>
        </w:r>
        <w:r w:rsidR="006B20BD">
          <w:rPr>
            <w:rFonts w:eastAsia="SimSun" w:hint="eastAsia"/>
            <w:sz w:val="21"/>
            <w:szCs w:val="21"/>
          </w:rPr>
          <w:t>miRNA</w:t>
        </w:r>
        <w:r w:rsidR="006B20BD">
          <w:rPr>
            <w:rFonts w:eastAsia="SimSun" w:hint="eastAsia"/>
            <w:sz w:val="21"/>
            <w:szCs w:val="21"/>
          </w:rPr>
          <w:t>大部分都是新生的、而且是种系特异的。而且他们发现其中一些</w:t>
        </w:r>
        <w:r w:rsidR="006B20BD">
          <w:rPr>
            <w:rFonts w:eastAsia="SimSun" w:hint="eastAsia"/>
            <w:sz w:val="21"/>
            <w:szCs w:val="21"/>
          </w:rPr>
          <w:t>miRNA</w:t>
        </w:r>
        <w:r w:rsidR="006B20BD">
          <w:rPr>
            <w:rFonts w:eastAsia="SimSun" w:hint="eastAsia"/>
            <w:sz w:val="21"/>
            <w:szCs w:val="21"/>
          </w:rPr>
          <w:t>的前体和</w:t>
        </w:r>
        <w:r w:rsidR="006B20BD">
          <w:rPr>
            <w:rFonts w:eastAsia="SimSun" w:hint="eastAsia"/>
            <w:sz w:val="21"/>
            <w:szCs w:val="21"/>
          </w:rPr>
          <w:t>NBS</w:t>
        </w:r>
        <w:r w:rsidR="006B20BD">
          <w:rPr>
            <w:rFonts w:eastAsia="SimSun" w:hint="eastAsia"/>
            <w:sz w:val="21"/>
            <w:szCs w:val="21"/>
          </w:rPr>
          <w:t>基因有更高的序列相似性（在成熟</w:t>
        </w:r>
        <w:r w:rsidR="006B20BD">
          <w:rPr>
            <w:rFonts w:eastAsia="SimSun" w:hint="eastAsia"/>
            <w:sz w:val="21"/>
            <w:szCs w:val="21"/>
          </w:rPr>
          <w:t>miRNA</w:t>
        </w:r>
        <w:r w:rsidR="006B20BD">
          <w:rPr>
            <w:rFonts w:eastAsia="SimSun" w:hint="eastAsia"/>
            <w:sz w:val="21"/>
            <w:szCs w:val="21"/>
          </w:rPr>
          <w:t>序列和结合位点之外）。位了检测</w:t>
        </w:r>
        <w:r w:rsidR="006B20BD">
          <w:rPr>
            <w:rFonts w:eastAsia="SimSun" w:hint="eastAsia"/>
            <w:sz w:val="21"/>
            <w:szCs w:val="21"/>
          </w:rPr>
          <w:t>osa-miR818b</w:t>
        </w:r>
        <w:r w:rsidR="006B20BD">
          <w:rPr>
            <w:rFonts w:eastAsia="SimSun" w:hint="eastAsia"/>
            <w:sz w:val="21"/>
            <w:szCs w:val="21"/>
          </w:rPr>
          <w:t>和</w:t>
        </w:r>
        <w:r w:rsidR="006B20BD" w:rsidRPr="00371440">
          <w:rPr>
            <w:rFonts w:eastAsia="SimSun"/>
            <w:sz w:val="21"/>
            <w:szCs w:val="21"/>
          </w:rPr>
          <w:t>LOC_Os06g17950</w:t>
        </w:r>
        <w:r w:rsidR="006B20BD">
          <w:rPr>
            <w:rFonts w:eastAsia="SimSun" w:hint="eastAsia"/>
            <w:sz w:val="21"/>
            <w:szCs w:val="21"/>
          </w:rPr>
          <w:t>的序列相似性，我们用</w:t>
        </w:r>
        <w:r w:rsidR="006B20BD">
          <w:rPr>
            <w:rFonts w:eastAsia="SimSun" w:hint="eastAsia"/>
            <w:sz w:val="21"/>
            <w:szCs w:val="21"/>
          </w:rPr>
          <w:t>pre-miR818</w:t>
        </w:r>
        <w:r w:rsidR="006B20BD">
          <w:rPr>
            <w:rFonts w:eastAsia="SimSun" w:hint="eastAsia"/>
            <w:sz w:val="21"/>
            <w:szCs w:val="21"/>
          </w:rPr>
          <w:t>的序列</w:t>
        </w:r>
        <w:r w:rsidR="006B20BD">
          <w:rPr>
            <w:rFonts w:eastAsia="SimSun" w:hint="eastAsia"/>
            <w:sz w:val="21"/>
            <w:szCs w:val="21"/>
          </w:rPr>
          <w:t>BLAST</w:t>
        </w:r>
        <w:r w:rsidR="006B20BD">
          <w:rPr>
            <w:rFonts w:eastAsia="SimSun" w:hint="eastAsia"/>
            <w:sz w:val="21"/>
            <w:szCs w:val="21"/>
          </w:rPr>
          <w:t>比对水稻基因组，用</w:t>
        </w:r>
        <w:r w:rsidR="006B20BD">
          <w:rPr>
            <w:rFonts w:eastAsia="SimSun"/>
            <w:sz w:val="21"/>
            <w:szCs w:val="21"/>
          </w:rPr>
          <w:t>evalue=E-5</w:t>
        </w:r>
        <w:r w:rsidR="006B20BD">
          <w:rPr>
            <w:rFonts w:eastAsia="SimSun" w:hint="eastAsia"/>
            <w:sz w:val="21"/>
            <w:szCs w:val="21"/>
          </w:rPr>
          <w:t>作为阈值，发现在</w:t>
        </w:r>
        <w:r w:rsidR="006B20BD" w:rsidRPr="00B06BA0">
          <w:rPr>
            <w:rFonts w:eastAsia="SimSun"/>
            <w:sz w:val="21"/>
            <w:szCs w:val="21"/>
          </w:rPr>
          <w:t>LOC_Os06g17950</w:t>
        </w:r>
        <w:r w:rsidR="006B20BD" w:rsidRPr="00B06BA0">
          <w:rPr>
            <w:rFonts w:eastAsia="SimSun" w:hint="eastAsia"/>
            <w:sz w:val="21"/>
            <w:szCs w:val="21"/>
          </w:rPr>
          <w:t>上</w:t>
        </w:r>
        <w:r w:rsidR="006B20BD">
          <w:rPr>
            <w:rFonts w:eastAsia="SimSun" w:hint="eastAsia"/>
            <w:sz w:val="21"/>
            <w:szCs w:val="21"/>
          </w:rPr>
          <w:t>有一个匹配的序列，</w:t>
        </w:r>
        <w:r w:rsidR="006B20BD">
          <w:rPr>
            <w:rFonts w:eastAsia="SimSun"/>
            <w:sz w:val="21"/>
            <w:szCs w:val="21"/>
          </w:rPr>
          <w:t>evalue = 2E-6 &lt; E-5</w:t>
        </w:r>
        <w:r w:rsidR="006B20BD">
          <w:rPr>
            <w:rFonts w:eastAsia="SimSun" w:hint="eastAsia"/>
            <w:sz w:val="21"/>
            <w:szCs w:val="21"/>
          </w:rPr>
          <w:t>，并且匹配长度为</w:t>
        </w:r>
        <w:r w:rsidR="006B20BD">
          <w:rPr>
            <w:rFonts w:eastAsia="SimSun" w:hint="eastAsia"/>
            <w:sz w:val="21"/>
            <w:szCs w:val="21"/>
          </w:rPr>
          <w:t>51</w:t>
        </w:r>
        <w:r w:rsidR="006B20BD">
          <w:rPr>
            <w:rFonts w:eastAsia="SimSun" w:hint="eastAsia"/>
            <w:sz w:val="21"/>
            <w:szCs w:val="21"/>
          </w:rPr>
          <w:t>（大于成熟</w:t>
        </w:r>
        <w:r w:rsidR="006B20BD">
          <w:rPr>
            <w:rFonts w:eastAsia="SimSun" w:hint="eastAsia"/>
            <w:sz w:val="21"/>
            <w:szCs w:val="21"/>
          </w:rPr>
          <w:t>miRNA</w:t>
        </w:r>
        <w:r w:rsidR="006B20BD">
          <w:rPr>
            <w:rFonts w:eastAsia="SimSun" w:hint="eastAsia"/>
            <w:sz w:val="21"/>
            <w:szCs w:val="21"/>
          </w:rPr>
          <w:t>的长度，并且几乎是</w:t>
        </w:r>
        <w:r w:rsidR="006B20BD">
          <w:rPr>
            <w:rFonts w:eastAsia="SimSun" w:hint="eastAsia"/>
            <w:sz w:val="21"/>
            <w:szCs w:val="21"/>
          </w:rPr>
          <w:t>pre-miR818b</w:t>
        </w:r>
        <w:r w:rsidR="006B20BD">
          <w:rPr>
            <w:rFonts w:eastAsia="SimSun" w:hint="eastAsia"/>
            <w:sz w:val="21"/>
            <w:szCs w:val="21"/>
          </w:rPr>
          <w:t>的一半长度），这个结果暗示了</w:t>
        </w:r>
        <w:r w:rsidR="006B20BD">
          <w:rPr>
            <w:rFonts w:eastAsia="SimSun"/>
            <w:sz w:val="21"/>
            <w:szCs w:val="21"/>
          </w:rPr>
          <w:t>osa-miR818b</w:t>
        </w:r>
        <w:r w:rsidR="006B20BD">
          <w:rPr>
            <w:rFonts w:eastAsia="SimSun" w:hint="eastAsia"/>
            <w:sz w:val="21"/>
            <w:szCs w:val="21"/>
          </w:rPr>
          <w:t>也可以由这个共同进化模型来解释（比对图片在补充数据中）。既然这两个靶基因都和植物压力反应</w:t>
        </w:r>
        <w:r w:rsidR="006B20BD">
          <w:rPr>
            <w:rFonts w:eastAsia="SimSun"/>
            <w:sz w:val="21"/>
            <w:szCs w:val="21"/>
          </w:rPr>
          <w:t xml:space="preserve"> (stress response)</w:t>
        </w:r>
        <w:r w:rsidR="006B20BD">
          <w:rPr>
            <w:rFonts w:eastAsia="SimSun" w:hint="eastAsia"/>
            <w:sz w:val="21"/>
            <w:szCs w:val="21"/>
          </w:rPr>
          <w:t>有关，所以我们甚至可以猜想</w:t>
        </w:r>
        <w:r w:rsidR="006B20BD">
          <w:rPr>
            <w:rFonts w:eastAsia="SimSun"/>
            <w:sz w:val="21"/>
            <w:szCs w:val="21"/>
          </w:rPr>
          <w:t>miRNA</w:t>
        </w:r>
        <w:r w:rsidR="006B20BD">
          <w:rPr>
            <w:rFonts w:eastAsia="SimSun" w:hint="eastAsia"/>
            <w:sz w:val="21"/>
            <w:szCs w:val="21"/>
          </w:rPr>
          <w:t>和靶基因的调控也是植物应对环境压力的调控系统的一部分，而这则需要</w:t>
        </w:r>
        <w:r w:rsidR="006B20BD">
          <w:rPr>
            <w:rFonts w:eastAsia="SimSun" w:hint="eastAsia"/>
            <w:sz w:val="21"/>
            <w:szCs w:val="21"/>
          </w:rPr>
          <w:t>miRNA</w:t>
        </w:r>
        <w:r w:rsidR="006B20BD">
          <w:rPr>
            <w:rFonts w:eastAsia="SimSun" w:hint="eastAsia"/>
            <w:sz w:val="21"/>
            <w:szCs w:val="21"/>
          </w:rPr>
          <w:t>和靶基因两者之间快速的动态变化以及互相影响。因此</w:t>
        </w:r>
        <w:r w:rsidR="006B20BD" w:rsidRPr="00AE264B">
          <w:rPr>
            <w:rFonts w:eastAsia="SimSun"/>
            <w:sz w:val="21"/>
            <w:szCs w:val="21"/>
          </w:rPr>
          <w:t>对于这种现象的一个可能的解释是在水稻</w:t>
        </w:r>
        <w:r w:rsidR="006B20BD" w:rsidRPr="00AE264B">
          <w:rPr>
            <w:rFonts w:eastAsia="SimSun"/>
            <w:sz w:val="21"/>
            <w:szCs w:val="21"/>
          </w:rPr>
          <w:t>miRNA</w:t>
        </w:r>
        <w:r w:rsidR="006B20BD" w:rsidRPr="00AE264B">
          <w:rPr>
            <w:rFonts w:eastAsia="SimSun"/>
            <w:sz w:val="21"/>
            <w:szCs w:val="21"/>
          </w:rPr>
          <w:t>和其靶基因的进化过程中，对于一些水稻品系而言，在这个位点的互补性限制变弱因而允许该位点出现错配。但是之后，位点</w:t>
        </w:r>
        <w:r w:rsidR="006B20BD" w:rsidRPr="00AE264B">
          <w:rPr>
            <w:rFonts w:eastAsia="SimSun"/>
            <w:sz w:val="21"/>
            <w:szCs w:val="21"/>
          </w:rPr>
          <w:t>5</w:t>
        </w:r>
        <w:r w:rsidR="006B20BD" w:rsidRPr="00AE264B">
          <w:rPr>
            <w:rFonts w:eastAsia="SimSun"/>
            <w:sz w:val="21"/>
            <w:szCs w:val="21"/>
          </w:rPr>
          <w:t>的互补性限制再次出现从而要求它们再次突变达到配对状态，其中一部分又变回原来的基因型，而另一部分则成为互补性恢复类型。</w:t>
        </w:r>
      </w:ins>
      <w:r w:rsidR="00E6689D" w:rsidRPr="00AE264B">
        <w:rPr>
          <w:rFonts w:eastAsia="SimSun"/>
          <w:sz w:val="21"/>
          <w:szCs w:val="21"/>
        </w:rPr>
        <w:t>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Pr="00AE264B">
        <w:rPr>
          <w:rFonts w:eastAsia="SimSun"/>
          <w:sz w:val="21"/>
          <w:szCs w:val="21"/>
        </w:rPr>
        <w:t>。</w:t>
      </w:r>
    </w:p>
    <w:p w14:paraId="1563E877" w14:textId="1094BCB2" w:rsidR="008A4297" w:rsidRPr="006B20BD" w:rsidRDefault="009200D9" w:rsidP="006B20BD">
      <w:pPr>
        <w:spacing w:line="480" w:lineRule="auto"/>
        <w:ind w:firstLineChars="200" w:firstLine="420"/>
        <w:rPr>
          <w:rFonts w:eastAsia="SimSun"/>
          <w:sz w:val="21"/>
          <w:szCs w:val="21"/>
          <w:rPrChange w:id="116" w:author="Thomas Huang" w:date="2017-02-27T15:30:00Z">
            <w:rPr>
              <w:rFonts w:eastAsia="SimSun"/>
              <w:b/>
            </w:rPr>
          </w:rPrChange>
        </w:rPr>
      </w:pPr>
      <w:del w:id="117" w:author="Thomas Huang" w:date="2017-02-27T15:30:00Z">
        <w:r w:rsidRPr="00AE264B" w:rsidDel="006B20BD">
          <w:rPr>
            <w:rFonts w:eastAsia="SimSun"/>
            <w:sz w:val="21"/>
            <w:szCs w:val="21"/>
          </w:rPr>
          <w:delText>之前有一些研究报导了</w:delText>
        </w:r>
        <w:r w:rsidRPr="00AE264B" w:rsidDel="006B20BD">
          <w:rPr>
            <w:rFonts w:eastAsia="SimSun"/>
            <w:sz w:val="21"/>
            <w:szCs w:val="21"/>
          </w:rPr>
          <w:delText>miRNA</w:delText>
        </w:r>
        <w:r w:rsidRPr="00AE264B" w:rsidDel="006B20BD">
          <w:rPr>
            <w:rFonts w:eastAsia="SimSun"/>
            <w:sz w:val="21"/>
            <w:szCs w:val="21"/>
          </w:rPr>
          <w:delText>介导的调节相关的</w:delText>
        </w:r>
        <w:r w:rsidRPr="00AE264B" w:rsidDel="006B20BD">
          <w:rPr>
            <w:rFonts w:eastAsia="SimSun"/>
            <w:sz w:val="21"/>
            <w:szCs w:val="21"/>
          </w:rPr>
          <w:delText>SNP</w:delText>
        </w:r>
        <w:r w:rsidRPr="00AE264B" w:rsidDel="006B20BD">
          <w:rPr>
            <w:rFonts w:eastAsia="SimSun"/>
            <w:sz w:val="21"/>
            <w:szCs w:val="21"/>
          </w:rPr>
          <w:delText>可能会导致明显的植物表型改变。然而</w:delText>
        </w:r>
      </w:del>
      <w:r w:rsidRPr="00AE264B">
        <w:rPr>
          <w:rFonts w:eastAsia="SimSun"/>
          <w:sz w:val="21"/>
          <w:szCs w:val="21"/>
        </w:rPr>
        <w:t>在本研究中，全基因组的分析发现了</w:t>
      </w:r>
      <w:r w:rsidRPr="00AE264B">
        <w:rPr>
          <w:rFonts w:eastAsia="SimSun"/>
          <w:sz w:val="21"/>
          <w:szCs w:val="21"/>
        </w:rPr>
        <w:t>7</w:t>
      </w:r>
      <w:r w:rsidRPr="00AE264B">
        <w:rPr>
          <w:rFonts w:eastAsia="SimSun"/>
          <w:sz w:val="21"/>
          <w:szCs w:val="21"/>
        </w:rPr>
        <w:t>个靶基因在其</w:t>
      </w:r>
      <w:r w:rsidRPr="00AE264B">
        <w:rPr>
          <w:rFonts w:eastAsia="SimSun"/>
          <w:sz w:val="21"/>
          <w:szCs w:val="21"/>
        </w:rPr>
        <w:t>miRNA</w:t>
      </w:r>
      <w:r w:rsidRPr="00AE264B">
        <w:rPr>
          <w:rFonts w:eastAsia="SimSun"/>
          <w:sz w:val="21"/>
          <w:szCs w:val="21"/>
        </w:rPr>
        <w:t>结合位点上带有</w:t>
      </w:r>
      <w:r w:rsidRPr="00AE264B">
        <w:rPr>
          <w:rFonts w:eastAsia="SimSun"/>
          <w:sz w:val="21"/>
          <w:szCs w:val="21"/>
        </w:rPr>
        <w:t>SNP</w:t>
      </w:r>
      <w:r w:rsidRPr="00AE264B">
        <w:rPr>
          <w:rFonts w:eastAsia="SimSun"/>
          <w:sz w:val="21"/>
          <w:szCs w:val="21"/>
        </w:rPr>
        <w:t>，而且其中有两个基因的</w:t>
      </w:r>
      <w:r w:rsidRPr="00AE264B">
        <w:rPr>
          <w:rFonts w:eastAsia="SimSun"/>
          <w:sz w:val="21"/>
          <w:szCs w:val="21"/>
        </w:rPr>
        <w:t>SNP</w:t>
      </w:r>
      <w:r w:rsidRPr="00AE264B">
        <w:rPr>
          <w:rFonts w:eastAsia="SimSun"/>
          <w:sz w:val="21"/>
          <w:szCs w:val="21"/>
        </w:rPr>
        <w:t>会很有</w:t>
      </w:r>
      <w:ins w:id="118" w:author="Thomas Huang" w:date="2017-02-27T15:30:00Z">
        <w:r w:rsidR="006B20BD">
          <w:rPr>
            <w:rFonts w:eastAsia="SimSun" w:hint="eastAsia"/>
            <w:sz w:val="21"/>
            <w:szCs w:val="21"/>
          </w:rPr>
          <w:t>可能</w:t>
        </w:r>
      </w:ins>
      <w:del w:id="119" w:author="Thomas Huang" w:date="2017-02-27T15:30:00Z">
        <w:r w:rsidRPr="00AE264B" w:rsidDel="006B20BD">
          <w:rPr>
            <w:rFonts w:eastAsia="SimSun"/>
            <w:sz w:val="21"/>
            <w:szCs w:val="21"/>
          </w:rPr>
          <w:delText>kennel</w:delText>
        </w:r>
      </w:del>
      <w:r w:rsidRPr="00AE264B">
        <w:rPr>
          <w:rFonts w:eastAsia="SimSun"/>
          <w:sz w:val="21"/>
          <w:szCs w:val="21"/>
        </w:rPr>
        <w:t>给</w:t>
      </w:r>
      <w:r w:rsidRPr="00AE264B">
        <w:rPr>
          <w:rFonts w:eastAsia="SimSun"/>
          <w:sz w:val="21"/>
          <w:szCs w:val="21"/>
        </w:rPr>
        <w:t>miRNA</w:t>
      </w:r>
      <w:r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Pr="00AE264B">
        <w:rPr>
          <w:rFonts w:eastAsia="SimSun"/>
          <w:sz w:val="21"/>
          <w:szCs w:val="21"/>
        </w:rPr>
        <w:t>miRNA</w:t>
      </w:r>
      <w:r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612956C5" w:rsidR="00F00F51" w:rsidRPr="008A4297" w:rsidDel="006B20BD" w:rsidRDefault="008A4297" w:rsidP="008A4297">
      <w:pPr>
        <w:spacing w:line="480" w:lineRule="auto"/>
        <w:ind w:firstLineChars="200" w:firstLine="420"/>
        <w:rPr>
          <w:del w:id="120" w:author="Thomas Huang" w:date="2017-02-27T15:31:00Z"/>
          <w:rFonts w:eastAsia="SimSun"/>
          <w:b/>
          <w:sz w:val="21"/>
          <w:szCs w:val="21"/>
        </w:rPr>
      </w:pPr>
      <w:del w:id="121" w:author="Thomas Huang" w:date="2017-02-27T15:31:00Z">
        <w:r w:rsidRPr="00AE264B" w:rsidDel="006B20BD">
          <w:rPr>
            <w:rFonts w:eastAsia="SimSun"/>
            <w:sz w:val="21"/>
            <w:szCs w:val="21"/>
          </w:rPr>
          <w:delText>基于最近完成的</w:delText>
        </w:r>
        <w:r w:rsidRPr="00AE264B" w:rsidDel="006B20BD">
          <w:rPr>
            <w:rFonts w:eastAsia="SimSun"/>
            <w:sz w:val="21"/>
            <w:szCs w:val="21"/>
          </w:rPr>
          <w:delText>3K</w:delText>
        </w:r>
        <w:r w:rsidRPr="00AE264B" w:rsidDel="006B20BD">
          <w:rPr>
            <w:rFonts w:eastAsia="SimSun"/>
            <w:sz w:val="21"/>
            <w:szCs w:val="21"/>
          </w:rPr>
          <w:delText>水稻基因组项目中坚定出来的上百万</w:delText>
        </w:r>
        <w:r w:rsidRPr="00AE264B" w:rsidDel="006B20BD">
          <w:rPr>
            <w:rFonts w:eastAsia="SimSun"/>
            <w:sz w:val="21"/>
            <w:szCs w:val="21"/>
          </w:rPr>
          <w:delText>SNP</w:delText>
        </w:r>
        <w:r w:rsidRPr="00AE264B" w:rsidDel="006B20BD">
          <w:rPr>
            <w:rFonts w:eastAsia="SimSun"/>
            <w:sz w:val="21"/>
            <w:szCs w:val="21"/>
          </w:rPr>
          <w:delText>，</w:delText>
        </w:r>
        <w:r w:rsidDel="006B20BD">
          <w:rPr>
            <w:rFonts w:eastAsia="SimSun" w:hint="eastAsia"/>
            <w:sz w:val="21"/>
            <w:szCs w:val="21"/>
          </w:rPr>
          <w:delText>本实验</w:delText>
        </w:r>
        <w:r w:rsidRPr="00AE264B" w:rsidDel="006B20BD">
          <w:rPr>
            <w:rFonts w:eastAsia="SimSun"/>
            <w:sz w:val="21"/>
            <w:szCs w:val="21"/>
          </w:rPr>
          <w:delText>展开了全基因组水平针对水稻</w:delText>
        </w:r>
        <w:r w:rsidRPr="00AE264B" w:rsidDel="006B20BD">
          <w:rPr>
            <w:rFonts w:eastAsia="SimSun"/>
            <w:sz w:val="21"/>
            <w:szCs w:val="21"/>
          </w:rPr>
          <w:delText>miRNA</w:delText>
        </w:r>
        <w:r w:rsidRPr="00AE264B" w:rsidDel="006B20BD">
          <w:rPr>
            <w:rFonts w:eastAsia="SimSun"/>
            <w:sz w:val="21"/>
            <w:szCs w:val="21"/>
          </w:rPr>
          <w:delText>和其靶基因的结合位点上</w:delText>
        </w:r>
        <w:r w:rsidRPr="00AE264B" w:rsidDel="006B20BD">
          <w:rPr>
            <w:rFonts w:eastAsia="SimSun"/>
            <w:sz w:val="21"/>
            <w:szCs w:val="21"/>
          </w:rPr>
          <w:delText>SNP</w:delText>
        </w:r>
        <w:r w:rsidRPr="00AE264B" w:rsidDel="006B20BD">
          <w:rPr>
            <w:rFonts w:eastAsia="SimSun"/>
            <w:sz w:val="21"/>
            <w:szCs w:val="21"/>
          </w:rPr>
          <w:delText>的研究。我们发现</w:delText>
        </w:r>
        <w:r w:rsidRPr="00AE264B" w:rsidDel="006B20BD">
          <w:rPr>
            <w:rFonts w:eastAsia="SimSun"/>
            <w:sz w:val="21"/>
            <w:szCs w:val="21"/>
          </w:rPr>
          <w:delText>pre-miRNA</w:delText>
        </w:r>
        <w:r w:rsidRPr="00AE264B" w:rsidDel="006B20BD">
          <w:rPr>
            <w:rFonts w:eastAsia="SimSun"/>
            <w:sz w:val="21"/>
            <w:szCs w:val="21"/>
          </w:rPr>
          <w:delText>上比基因间隔区和外显子区域积累的</w:delText>
        </w:r>
        <w:r w:rsidRPr="00AE264B" w:rsidDel="006B20BD">
          <w:rPr>
            <w:rFonts w:eastAsia="SimSun"/>
            <w:sz w:val="21"/>
            <w:szCs w:val="21"/>
          </w:rPr>
          <w:delText>SNP</w:delText>
        </w:r>
        <w:r w:rsidRPr="00AE264B" w:rsidDel="006B20BD">
          <w:rPr>
            <w:rFonts w:eastAsia="SimSun"/>
            <w:sz w:val="21"/>
            <w:szCs w:val="21"/>
          </w:rPr>
          <w:delText>更少，暗示了</w:delText>
        </w:r>
        <w:r w:rsidRPr="00AE264B" w:rsidDel="006B20BD">
          <w:rPr>
            <w:rFonts w:eastAsia="SimSun"/>
            <w:sz w:val="21"/>
            <w:szCs w:val="21"/>
          </w:rPr>
          <w:delText>miRNA</w:delText>
        </w:r>
        <w:r w:rsidRPr="00AE264B" w:rsidDel="006B20BD">
          <w:rPr>
            <w:rFonts w:eastAsia="SimSun"/>
            <w:sz w:val="21"/>
            <w:szCs w:val="21"/>
          </w:rPr>
          <w:delText>作为主调控因子受到的更加严格的选择压力。</w:delText>
        </w:r>
        <w:r w:rsidRPr="00AE264B" w:rsidDel="006B20BD">
          <w:rPr>
            <w:rFonts w:eastAsia="SimSun"/>
            <w:sz w:val="21"/>
            <w:szCs w:val="21"/>
          </w:rPr>
          <w:delText xml:space="preserve"> </w:delText>
        </w:r>
        <w:r w:rsidRPr="00AE264B" w:rsidDel="006B20BD">
          <w:rPr>
            <w:rFonts w:eastAsia="SimSun"/>
            <w:sz w:val="21"/>
            <w:szCs w:val="21"/>
          </w:rPr>
          <w:delText>而成熟的保守</w:delText>
        </w:r>
        <w:r w:rsidRPr="00AE264B" w:rsidDel="006B20BD">
          <w:rPr>
            <w:rFonts w:eastAsia="SimSun"/>
            <w:sz w:val="21"/>
            <w:szCs w:val="21"/>
          </w:rPr>
          <w:delText>miRNA</w:delText>
        </w:r>
        <w:r w:rsidRPr="00AE264B" w:rsidDel="006B20BD">
          <w:rPr>
            <w:rFonts w:eastAsia="SimSun"/>
            <w:sz w:val="21"/>
            <w:szCs w:val="21"/>
          </w:rPr>
          <w:delText>上</w:delText>
        </w:r>
        <w:r w:rsidRPr="00AE264B" w:rsidDel="006B20BD">
          <w:rPr>
            <w:rFonts w:eastAsia="SimSun"/>
            <w:sz w:val="21"/>
            <w:szCs w:val="21"/>
          </w:rPr>
          <w:delText>SNP</w:delText>
        </w:r>
        <w:r w:rsidRPr="00AE264B" w:rsidDel="006B20BD">
          <w:rPr>
            <w:rFonts w:eastAsia="SimSun"/>
            <w:sz w:val="21"/>
            <w:szCs w:val="21"/>
          </w:rPr>
          <w:delText>频率的秩与非保守</w:delText>
        </w:r>
        <w:r w:rsidRPr="00AE264B" w:rsidDel="006B20BD">
          <w:rPr>
            <w:rFonts w:eastAsia="SimSun"/>
            <w:sz w:val="21"/>
            <w:szCs w:val="21"/>
          </w:rPr>
          <w:delText>miRNA</w:delText>
        </w:r>
        <w:r w:rsidRPr="00AE264B" w:rsidDel="006B20BD">
          <w:rPr>
            <w:rFonts w:eastAsia="SimSun"/>
            <w:sz w:val="21"/>
            <w:szCs w:val="21"/>
          </w:rPr>
          <w:delText>的不同，显示了两者对靶基因有不同的识别和作用机理；然而保守</w:delText>
        </w:r>
        <w:r w:rsidRPr="00AE264B" w:rsidDel="006B20BD">
          <w:rPr>
            <w:rFonts w:eastAsia="SimSun"/>
            <w:sz w:val="21"/>
            <w:szCs w:val="21"/>
          </w:rPr>
          <w:delText>miRNA</w:delText>
        </w:r>
        <w:r w:rsidRPr="00AE264B" w:rsidDel="006B20BD">
          <w:rPr>
            <w:rFonts w:eastAsia="SimSun"/>
            <w:sz w:val="21"/>
            <w:szCs w:val="21"/>
          </w:rPr>
          <w:delText>上</w:delText>
        </w:r>
        <w:r w:rsidRPr="00AE264B" w:rsidDel="006B20BD">
          <w:rPr>
            <w:rFonts w:eastAsia="SimSun"/>
            <w:sz w:val="21"/>
            <w:szCs w:val="21"/>
          </w:rPr>
          <w:delText>SNP</w:delText>
        </w:r>
        <w:r w:rsidRPr="00AE264B" w:rsidDel="006B20BD">
          <w:rPr>
            <w:rFonts w:eastAsia="SimSun"/>
            <w:sz w:val="21"/>
            <w:szCs w:val="21"/>
          </w:rPr>
          <w:delText>频率和其结合位点上的</w:delText>
        </w:r>
        <w:r w:rsidRPr="00AE264B" w:rsidDel="006B20BD">
          <w:rPr>
            <w:rFonts w:eastAsia="SimSun"/>
            <w:sz w:val="21"/>
            <w:szCs w:val="21"/>
          </w:rPr>
          <w:delText>SNP</w:delText>
        </w:r>
        <w:r w:rsidRPr="00AE264B" w:rsidDel="006B20BD">
          <w:rPr>
            <w:rFonts w:eastAsia="SimSun"/>
            <w:sz w:val="21"/>
            <w:szCs w:val="21"/>
          </w:rPr>
          <w:delText>频率之间存在着显著的正相关性，可能说明了</w:delText>
        </w:r>
        <w:r w:rsidRPr="00AE264B" w:rsidDel="006B20BD">
          <w:rPr>
            <w:rFonts w:eastAsia="SimSun"/>
            <w:sz w:val="21"/>
            <w:szCs w:val="21"/>
          </w:rPr>
          <w:delText>miRNA</w:delText>
        </w:r>
        <w:r w:rsidRPr="00AE264B" w:rsidDel="006B20BD">
          <w:rPr>
            <w:rFonts w:eastAsia="SimSun"/>
            <w:sz w:val="21"/>
            <w:szCs w:val="21"/>
          </w:rPr>
          <w:delText>与靶基因之间的共同进化。在结合位点上使位点</w:delText>
        </w:r>
        <w:r w:rsidRPr="00AE264B" w:rsidDel="006B20BD">
          <w:rPr>
            <w:rFonts w:eastAsia="SimSun"/>
            <w:sz w:val="21"/>
            <w:szCs w:val="21"/>
          </w:rPr>
          <w:delText>10</w:delText>
        </w:r>
        <w:r w:rsidRPr="00AE264B" w:rsidDel="006B20BD">
          <w:rPr>
            <w:rFonts w:eastAsia="SimSun"/>
            <w:sz w:val="21"/>
            <w:szCs w:val="21"/>
          </w:rPr>
          <w:delText>发生错配的</w:delText>
        </w:r>
        <w:r w:rsidRPr="00AE264B" w:rsidDel="006B20BD">
          <w:rPr>
            <w:rFonts w:eastAsia="SimSun"/>
            <w:sz w:val="21"/>
            <w:szCs w:val="21"/>
          </w:rPr>
          <w:delText>SNP</w:delText>
        </w:r>
        <w:r w:rsidRPr="00AE264B" w:rsidDel="006B20BD">
          <w:rPr>
            <w:rFonts w:eastAsia="SimSun"/>
            <w:sz w:val="21"/>
            <w:szCs w:val="21"/>
          </w:rPr>
          <w:delText>，以及将总结合自由能提升了超过</w:delText>
        </w:r>
        <w:r w:rsidRPr="00AE264B" w:rsidDel="006B20BD">
          <w:rPr>
            <w:rFonts w:eastAsia="SimSun"/>
            <w:sz w:val="21"/>
            <w:szCs w:val="21"/>
          </w:rPr>
          <w:delText>6 kcal/mol</w:delText>
        </w:r>
        <w:r w:rsidRPr="00AE264B" w:rsidDel="006B20BD">
          <w:rPr>
            <w:rFonts w:eastAsia="SimSun"/>
            <w:sz w:val="21"/>
            <w:szCs w:val="21"/>
          </w:rPr>
          <w:delText>的</w:delText>
        </w:r>
        <w:r w:rsidRPr="00AE264B" w:rsidDel="006B20BD">
          <w:rPr>
            <w:rFonts w:eastAsia="SimSun"/>
            <w:sz w:val="21"/>
            <w:szCs w:val="21"/>
          </w:rPr>
          <w:delText>SNP</w:delText>
        </w:r>
        <w:r w:rsidRPr="00AE264B" w:rsidDel="006B20BD">
          <w:rPr>
            <w:rFonts w:eastAsia="SimSun"/>
            <w:sz w:val="21"/>
            <w:szCs w:val="21"/>
          </w:rPr>
          <w:delText>都是很可能影响到</w:delText>
        </w:r>
        <w:r w:rsidRPr="00AE264B" w:rsidDel="006B20BD">
          <w:rPr>
            <w:rFonts w:eastAsia="SimSun"/>
            <w:sz w:val="21"/>
            <w:szCs w:val="21"/>
          </w:rPr>
          <w:delText>miRNA</w:delText>
        </w:r>
        <w:r w:rsidRPr="00AE264B" w:rsidDel="006B20BD">
          <w:rPr>
            <w:rFonts w:eastAsia="SimSun"/>
            <w:sz w:val="21"/>
            <w:szCs w:val="21"/>
          </w:rPr>
          <w:delText>调控的，而结果中没有出现表型上很大差异的原因可能是因为植物表型的多基因调控。这些发现对于更好的理解和研究</w:delText>
        </w:r>
        <w:r w:rsidRPr="00AE264B" w:rsidDel="006B20BD">
          <w:rPr>
            <w:rFonts w:eastAsia="SimSun"/>
            <w:sz w:val="21"/>
            <w:szCs w:val="21"/>
          </w:rPr>
          <w:delText>SNP</w:delText>
        </w:r>
        <w:r w:rsidRPr="00AE264B" w:rsidDel="006B20BD">
          <w:rPr>
            <w:rFonts w:eastAsia="SimSun"/>
            <w:sz w:val="21"/>
            <w:szCs w:val="21"/>
          </w:rPr>
          <w:delText>如何影响到</w:delText>
        </w:r>
        <w:r w:rsidRPr="00AE264B" w:rsidDel="006B20BD">
          <w:rPr>
            <w:rFonts w:eastAsia="SimSun"/>
            <w:sz w:val="21"/>
            <w:szCs w:val="21"/>
          </w:rPr>
          <w:delText>miRNA</w:delText>
        </w:r>
        <w:r w:rsidRPr="00AE264B" w:rsidDel="006B20BD">
          <w:rPr>
            <w:rFonts w:eastAsia="SimSun"/>
            <w:sz w:val="21"/>
            <w:szCs w:val="21"/>
          </w:rPr>
          <w:delText>介导的调节以及这些变异如何进一步对</w:delText>
        </w:r>
        <w:r w:rsidRPr="00AE264B" w:rsidDel="006B20BD">
          <w:rPr>
            <w:rFonts w:eastAsia="SimSun"/>
            <w:sz w:val="21"/>
            <w:szCs w:val="21"/>
          </w:rPr>
          <w:delText>miRNA</w:delText>
        </w:r>
        <w:r w:rsidRPr="00AE264B" w:rsidDel="006B20BD">
          <w:rPr>
            <w:rFonts w:eastAsia="SimSun"/>
            <w:sz w:val="21"/>
            <w:szCs w:val="21"/>
          </w:rPr>
          <w:delText>调控的植物表型影响，具有很重要的意义。</w:delText>
        </w:r>
        <w:r w:rsidRPr="00AE264B" w:rsidDel="006B20BD">
          <w:rPr>
            <w:rFonts w:eastAsia="SimSun"/>
            <w:sz w:val="21"/>
            <w:szCs w:val="21"/>
          </w:rPr>
          <w:delText xml:space="preserve"> </w:delText>
        </w:r>
      </w:del>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lastRenderedPageBreak/>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577E24A5"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w:t>
      </w:r>
      <w:r w:rsidR="00696355" w:rsidRPr="00696355">
        <w:rPr>
          <w:rFonts w:eastAsia="SimSun"/>
          <w:i/>
          <w:sz w:val="21"/>
          <w:szCs w:val="21"/>
        </w:rPr>
        <w:t>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w:t>
      </w:r>
      <w:r w:rsidR="00835DFA" w:rsidRPr="00AE264B">
        <w:rPr>
          <w:rFonts w:eastAsia="SimSun"/>
          <w:sz w:val="21"/>
          <w:szCs w:val="21"/>
        </w:rPr>
        <w:lastRenderedPageBreak/>
        <w:t>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4E7A1DD1" w14:textId="77777777" w:rsidR="008A4297" w:rsidRDefault="008A4297" w:rsidP="008A4297">
      <w:pPr>
        <w:spacing w:beforeLines="50" w:before="120" w:afterLines="50" w:after="120" w:line="480" w:lineRule="auto"/>
        <w:rPr>
          <w:rFonts w:eastAsia="宋体"/>
          <w:b/>
          <w:szCs w:val="21"/>
        </w:rPr>
      </w:pPr>
      <w:bookmarkStart w:id="122" w:name="_GoBack"/>
      <w:bookmarkEnd w:id="122"/>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Alexandrov N., Tai S.S., Wang W.S., Mansueto L., Palis K., Fuentes R.R., Ulat V.J., Chebotarov D., Zhang G.Y., Li Z.K., Mauleon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Allen R.S., Li J.Y., Stahle M.I., Dubrou A.L., Gubler F., Millar A.A., 2007, Genetic analysis reveals functional redundancy and the major target genes of the Arabidopsis miR159 family, Proc. 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Castle J.C., 2011, SNPs occur in regions with less genomic sequence conservation. PLoS ONE 6:e20660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Dai X.B., Zhao P.X., 2011, psRNATarget: a plant small RNA target analysis server. Nucleic Acids Res. 39:W155-W159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Ehrenreich I.M., Purugganan M.D., 2008, Sequence variation of microRNAs and their binding sites 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Houston K., McKimb S.M., Comadrana J., Bonara N., Drukaa I., Uzreka N., Cirilloc E., Wrobelskad J.G., Collinse N.C., Halpinb C., Hanssonf M., Dockterf C., Drukaa A., Waugha </w:t>
      </w:r>
      <w:r w:rsidRPr="00A30980">
        <w:rPr>
          <w:rFonts w:eastAsia="宋体"/>
          <w:bCs/>
          <w:sz w:val="21"/>
          <w:szCs w:val="21"/>
        </w:rPr>
        <w:lastRenderedPageBreak/>
        <w:t>R., 2013, Variation in the interaction between alleles of HvAPETALA2 and microRNA172 determines the density of grains on the barley inflorescence. Proceedings of the National Academy of Sciences, USA 110:16675–16680.</w:t>
      </w:r>
    </w:p>
    <w:p w14:paraId="5EB57D48" w14:textId="537F715A"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00081EB1">
        <w:rPr>
          <w:rFonts w:eastAsia="宋体"/>
          <w:bCs/>
          <w:sz w:val="21"/>
          <w:szCs w:val="21"/>
        </w:rPr>
        <w:t xml:space="preserve"> </w:t>
      </w:r>
      <w:r w:rsidRPr="00A30980">
        <w:rPr>
          <w:rFonts w:eastAsia="宋体"/>
          <w:bCs/>
          <w:sz w:val="21"/>
          <w:szCs w:val="21"/>
        </w:rPr>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437A868B" w14:textId="3FFDD318" w:rsidR="00E87E5F" w:rsidRPr="00A30980" w:rsidRDefault="00E87E5F" w:rsidP="006B1F21">
      <w:pPr>
        <w:widowControl w:val="0"/>
        <w:spacing w:before="50" w:after="50" w:line="480" w:lineRule="auto"/>
        <w:ind w:left="420" w:hangingChars="200" w:hanging="420"/>
        <w:jc w:val="both"/>
        <w:rPr>
          <w:rFonts w:eastAsia="宋体"/>
          <w:bCs/>
          <w:sz w:val="21"/>
          <w:szCs w:val="21"/>
        </w:rPr>
      </w:pPr>
      <w:r w:rsidRPr="00E87E5F">
        <w:rPr>
          <w:rFonts w:eastAsia="宋体"/>
          <w:bCs/>
          <w:sz w:val="21"/>
          <w:szCs w:val="21"/>
        </w:rPr>
        <w:t>Jin J., Huang W., Gao J.P., Yang J., Shi M., Zhu M.Z., Luo D., Lin H.X.,</w:t>
      </w:r>
      <w:r>
        <w:rPr>
          <w:rFonts w:eastAsia="宋体"/>
          <w:bCs/>
          <w:sz w:val="21"/>
          <w:szCs w:val="21"/>
        </w:rPr>
        <w:t xml:space="preserve"> 2008,</w:t>
      </w:r>
      <w:r w:rsidRPr="00E87E5F">
        <w:rPr>
          <w:rFonts w:eastAsia="宋体"/>
          <w:bCs/>
          <w:sz w:val="21"/>
          <w:szCs w:val="21"/>
        </w:rPr>
        <w:t xml:space="preserve"> Genetic control of rice plant architecture under domestication Nat Genet, 40, pp. 1365–1369</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Jones-Rhoades M.W., 2011, Conservation and divergence in plant microRNAs. Plant Mol Biol 80:3–16</w:t>
      </w:r>
    </w:p>
    <w:p w14:paraId="74330672" w14:textId="77777777" w:rsidR="006B1F21" w:rsidRDefault="006B1F21" w:rsidP="006B1F21">
      <w:pPr>
        <w:widowControl w:val="0"/>
        <w:spacing w:before="50" w:after="50" w:line="480" w:lineRule="auto"/>
        <w:ind w:left="420" w:hangingChars="200" w:hanging="420"/>
        <w:jc w:val="both"/>
        <w:rPr>
          <w:ins w:id="123" w:author="Thomas Huang" w:date="2017-02-27T12:19:00Z"/>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543A027C" w14:textId="2422DEAF" w:rsidR="00FB7D12" w:rsidRDefault="00FB7D12" w:rsidP="006B1F21">
      <w:pPr>
        <w:widowControl w:val="0"/>
        <w:spacing w:before="50" w:after="50" w:line="480" w:lineRule="auto"/>
        <w:ind w:left="420" w:hangingChars="200" w:hanging="420"/>
        <w:jc w:val="both"/>
        <w:rPr>
          <w:ins w:id="124" w:author="Thomas Huang" w:date="2017-02-27T12:18:00Z"/>
          <w:rFonts w:eastAsia="宋体"/>
          <w:bCs/>
          <w:sz w:val="21"/>
          <w:szCs w:val="21"/>
        </w:rPr>
      </w:pPr>
      <w:ins w:id="125" w:author="Thomas Huang" w:date="2017-02-27T12:19:00Z">
        <w:r w:rsidRPr="00FB7D12">
          <w:rPr>
            <w:rFonts w:eastAsia="宋体"/>
            <w:bCs/>
            <w:sz w:val="21"/>
            <w:szCs w:val="21"/>
          </w:rPr>
          <w:t>Kim</w:t>
        </w:r>
        <w:r>
          <w:rPr>
            <w:rFonts w:eastAsia="宋体"/>
            <w:bCs/>
            <w:sz w:val="21"/>
            <w:szCs w:val="21"/>
          </w:rPr>
          <w:t xml:space="preserve"> S.G.</w:t>
        </w:r>
        <w:r w:rsidRPr="00FB7D12">
          <w:rPr>
            <w:rFonts w:eastAsia="宋体"/>
            <w:bCs/>
            <w:sz w:val="21"/>
            <w:szCs w:val="21"/>
          </w:rPr>
          <w:t>, Kim</w:t>
        </w:r>
        <w:r>
          <w:rPr>
            <w:rFonts w:eastAsia="宋体"/>
            <w:bCs/>
            <w:sz w:val="21"/>
            <w:szCs w:val="21"/>
          </w:rPr>
          <w:t xml:space="preserve"> S.T.</w:t>
        </w:r>
        <w:r w:rsidRPr="00FB7D12">
          <w:rPr>
            <w:rFonts w:eastAsia="宋体"/>
            <w:bCs/>
            <w:sz w:val="21"/>
            <w:szCs w:val="21"/>
          </w:rPr>
          <w:t>, Wang</w:t>
        </w:r>
        <w:r>
          <w:rPr>
            <w:rFonts w:eastAsia="宋体"/>
            <w:bCs/>
            <w:sz w:val="21"/>
            <w:szCs w:val="21"/>
          </w:rPr>
          <w:t xml:space="preserve"> Y.</w:t>
        </w:r>
        <w:r w:rsidRPr="00FB7D12">
          <w:rPr>
            <w:rFonts w:eastAsia="宋体"/>
            <w:bCs/>
            <w:sz w:val="21"/>
            <w:szCs w:val="21"/>
          </w:rPr>
          <w:t>, Kim</w:t>
        </w:r>
        <w:r>
          <w:rPr>
            <w:rFonts w:eastAsia="宋体"/>
            <w:bCs/>
            <w:sz w:val="21"/>
            <w:szCs w:val="21"/>
          </w:rPr>
          <w:t xml:space="preserve"> S.K.</w:t>
        </w:r>
        <w:r w:rsidRPr="00FB7D12">
          <w:rPr>
            <w:rFonts w:eastAsia="宋体"/>
            <w:bCs/>
            <w:sz w:val="21"/>
            <w:szCs w:val="21"/>
          </w:rPr>
          <w:t>,</w:t>
        </w:r>
      </w:ins>
      <w:ins w:id="126" w:author="Thomas Huang" w:date="2017-02-27T12:20:00Z">
        <w:r w:rsidRPr="00FB7D12">
          <w:rPr>
            <w:rFonts w:eastAsia="宋体"/>
            <w:bCs/>
            <w:sz w:val="21"/>
            <w:szCs w:val="21"/>
          </w:rPr>
          <w:t xml:space="preserve"> </w:t>
        </w:r>
      </w:ins>
      <w:ins w:id="127" w:author="Thomas Huang" w:date="2017-02-27T12:19:00Z">
        <w:r w:rsidRPr="00FB7D12">
          <w:rPr>
            <w:rFonts w:eastAsia="宋体"/>
            <w:bCs/>
            <w:sz w:val="21"/>
            <w:szCs w:val="21"/>
          </w:rPr>
          <w:t>Lee</w:t>
        </w:r>
      </w:ins>
      <w:ins w:id="128" w:author="Thomas Huang" w:date="2017-02-27T12:20:00Z">
        <w:r>
          <w:rPr>
            <w:rFonts w:eastAsia="宋体"/>
            <w:bCs/>
            <w:sz w:val="21"/>
            <w:szCs w:val="21"/>
          </w:rPr>
          <w:t xml:space="preserve"> C.H.</w:t>
        </w:r>
      </w:ins>
      <w:ins w:id="129" w:author="Thomas Huang" w:date="2017-02-27T12:19:00Z">
        <w:r w:rsidRPr="00FB7D12">
          <w:rPr>
            <w:rFonts w:eastAsia="宋体"/>
            <w:bCs/>
            <w:sz w:val="21"/>
            <w:szCs w:val="21"/>
          </w:rPr>
          <w:t>,</w:t>
        </w:r>
      </w:ins>
      <w:ins w:id="130" w:author="Thomas Huang" w:date="2017-02-27T12:20:00Z">
        <w:r w:rsidRPr="00FB7D12">
          <w:rPr>
            <w:rFonts w:eastAsia="宋体"/>
            <w:bCs/>
            <w:sz w:val="21"/>
            <w:szCs w:val="21"/>
          </w:rPr>
          <w:t xml:space="preserve"> </w:t>
        </w:r>
      </w:ins>
      <w:ins w:id="131" w:author="Thomas Huang" w:date="2017-02-27T12:19:00Z">
        <w:r w:rsidRPr="00FB7D12">
          <w:rPr>
            <w:rFonts w:eastAsia="宋体"/>
            <w:bCs/>
            <w:sz w:val="21"/>
            <w:szCs w:val="21"/>
          </w:rPr>
          <w:t>Kim</w:t>
        </w:r>
      </w:ins>
      <w:ins w:id="132" w:author="Thomas Huang" w:date="2017-02-27T12:20:00Z">
        <w:r>
          <w:rPr>
            <w:rFonts w:eastAsia="宋体"/>
            <w:bCs/>
            <w:sz w:val="21"/>
            <w:szCs w:val="21"/>
          </w:rPr>
          <w:t xml:space="preserve"> K.K.</w:t>
        </w:r>
      </w:ins>
      <w:ins w:id="133" w:author="Thomas Huang" w:date="2017-02-27T12:19:00Z">
        <w:r>
          <w:rPr>
            <w:rFonts w:eastAsia="宋体"/>
            <w:bCs/>
            <w:sz w:val="21"/>
            <w:szCs w:val="21"/>
          </w:rPr>
          <w:t xml:space="preserve">, </w:t>
        </w:r>
      </w:ins>
      <w:ins w:id="134" w:author="Thomas Huang" w:date="2017-02-27T12:20:00Z">
        <w:r>
          <w:rPr>
            <w:rFonts w:eastAsia="宋体"/>
            <w:bCs/>
            <w:sz w:val="21"/>
            <w:szCs w:val="21"/>
          </w:rPr>
          <w:t xml:space="preserve">Kim J.K., Lee S.Y., </w:t>
        </w:r>
      </w:ins>
      <w:ins w:id="135" w:author="Thomas Huang" w:date="2017-02-27T12:21:00Z">
        <w:r>
          <w:rPr>
            <w:rFonts w:eastAsia="宋体"/>
            <w:bCs/>
            <w:sz w:val="21"/>
            <w:szCs w:val="21"/>
          </w:rPr>
          <w:t>Kang K.Y.</w:t>
        </w:r>
      </w:ins>
      <w:ins w:id="136" w:author="Thomas Huang" w:date="2017-02-27T12:19:00Z">
        <w:r>
          <w:rPr>
            <w:rFonts w:eastAsia="宋体"/>
            <w:bCs/>
            <w:sz w:val="21"/>
            <w:szCs w:val="21"/>
          </w:rPr>
          <w:t xml:space="preserve">, </w:t>
        </w:r>
      </w:ins>
      <w:ins w:id="137" w:author="Thomas Huang" w:date="2017-02-27T12:21:00Z">
        <w:r>
          <w:rPr>
            <w:rFonts w:eastAsia="宋体"/>
            <w:bCs/>
            <w:sz w:val="21"/>
            <w:szCs w:val="21"/>
          </w:rPr>
          <w:t>2010,</w:t>
        </w:r>
      </w:ins>
      <w:ins w:id="138" w:author="Thomas Huang" w:date="2017-02-27T12:19:00Z">
        <w:r w:rsidRPr="00FB7D12">
          <w:rPr>
            <w:rFonts w:eastAsia="宋体"/>
            <w:bCs/>
            <w:sz w:val="21"/>
            <w:szCs w:val="21"/>
          </w:rPr>
          <w:t xml:space="preserve"> Overexpression of rice isoflavone reductase-like gene (OsIRL) confers tolerance to reactive oxygen species. Physiol Plant, 138, pp. 1–9</w:t>
        </w:r>
      </w:ins>
    </w:p>
    <w:p w14:paraId="2A2B5968" w14:textId="3E883619" w:rsidR="00FB7D12" w:rsidRDefault="00FB7D12" w:rsidP="006B1F21">
      <w:pPr>
        <w:widowControl w:val="0"/>
        <w:spacing w:before="50" w:after="50" w:line="480" w:lineRule="auto"/>
        <w:ind w:left="420" w:hangingChars="200" w:hanging="420"/>
        <w:jc w:val="both"/>
        <w:rPr>
          <w:rFonts w:eastAsia="宋体"/>
          <w:bCs/>
          <w:sz w:val="21"/>
          <w:szCs w:val="21"/>
        </w:rPr>
      </w:pPr>
      <w:ins w:id="139" w:author="Thomas Huang" w:date="2017-02-27T12:18:00Z">
        <w:r w:rsidRPr="00FB7D12">
          <w:rPr>
            <w:rFonts w:eastAsia="宋体"/>
            <w:bCs/>
            <w:sz w:val="21"/>
            <w:szCs w:val="21"/>
          </w:rPr>
          <w:t>Kim</w:t>
        </w:r>
        <w:r>
          <w:rPr>
            <w:rFonts w:eastAsia="宋体"/>
            <w:bCs/>
            <w:sz w:val="21"/>
            <w:szCs w:val="21"/>
          </w:rPr>
          <w:t xml:space="preserve"> S.T.,</w:t>
        </w:r>
        <w:r w:rsidRPr="00FB7D12">
          <w:rPr>
            <w:rFonts w:eastAsia="宋体"/>
            <w:bCs/>
            <w:sz w:val="21"/>
            <w:szCs w:val="21"/>
          </w:rPr>
          <w:t xml:space="preserve"> Kyu</w:t>
        </w:r>
        <w:r>
          <w:rPr>
            <w:rFonts w:eastAsia="宋体"/>
            <w:bCs/>
            <w:sz w:val="21"/>
            <w:szCs w:val="21"/>
          </w:rPr>
          <w:t xml:space="preserve"> S.C.</w:t>
        </w:r>
        <w:r w:rsidRPr="00FB7D12">
          <w:rPr>
            <w:rFonts w:eastAsia="宋体"/>
            <w:bCs/>
            <w:sz w:val="21"/>
            <w:szCs w:val="21"/>
          </w:rPr>
          <w:t>, Kim</w:t>
        </w:r>
        <w:r>
          <w:rPr>
            <w:rFonts w:eastAsia="宋体"/>
            <w:bCs/>
            <w:sz w:val="21"/>
            <w:szCs w:val="21"/>
          </w:rPr>
          <w:t xml:space="preserve"> S.G.</w:t>
        </w:r>
        <w:r w:rsidRPr="00FB7D12">
          <w:rPr>
            <w:rFonts w:eastAsia="宋体"/>
            <w:bCs/>
            <w:sz w:val="21"/>
            <w:szCs w:val="21"/>
          </w:rPr>
          <w:t>, Sun</w:t>
        </w:r>
        <w:r>
          <w:rPr>
            <w:rFonts w:eastAsia="宋体"/>
            <w:bCs/>
            <w:sz w:val="21"/>
            <w:szCs w:val="21"/>
          </w:rPr>
          <w:t xml:space="preserve"> Y.K.</w:t>
        </w:r>
        <w:r w:rsidRPr="00FB7D12">
          <w:rPr>
            <w:rFonts w:eastAsia="宋体"/>
            <w:bCs/>
            <w:sz w:val="21"/>
            <w:szCs w:val="21"/>
          </w:rPr>
          <w:t>,</w:t>
        </w:r>
      </w:ins>
      <w:ins w:id="140" w:author="Thomas Huang" w:date="2017-02-27T12:19:00Z">
        <w:r w:rsidRPr="00FB7D12">
          <w:rPr>
            <w:rFonts w:eastAsia="宋体"/>
            <w:bCs/>
            <w:sz w:val="21"/>
            <w:szCs w:val="21"/>
          </w:rPr>
          <w:t xml:space="preserve"> </w:t>
        </w:r>
      </w:ins>
      <w:ins w:id="141" w:author="Thomas Huang" w:date="2017-02-27T12:18:00Z">
        <w:r w:rsidRPr="00FB7D12">
          <w:rPr>
            <w:rFonts w:eastAsia="宋体"/>
            <w:bCs/>
            <w:sz w:val="21"/>
            <w:szCs w:val="21"/>
          </w:rPr>
          <w:t>Kang</w:t>
        </w:r>
        <w:r>
          <w:rPr>
            <w:rFonts w:eastAsia="宋体"/>
            <w:bCs/>
            <w:sz w:val="21"/>
            <w:szCs w:val="21"/>
          </w:rPr>
          <w:t xml:space="preserve"> K.</w:t>
        </w:r>
      </w:ins>
      <w:ins w:id="142" w:author="Thomas Huang" w:date="2017-02-27T12:19:00Z">
        <w:r>
          <w:rPr>
            <w:rFonts w:eastAsia="宋体"/>
            <w:bCs/>
            <w:sz w:val="21"/>
            <w:szCs w:val="21"/>
          </w:rPr>
          <w:t>Y.</w:t>
        </w:r>
      </w:ins>
      <w:ins w:id="143" w:author="Thomas Huang" w:date="2017-02-27T12:18:00Z">
        <w:r w:rsidRPr="00FB7D12">
          <w:rPr>
            <w:rFonts w:eastAsia="宋体"/>
            <w:bCs/>
            <w:sz w:val="21"/>
            <w:szCs w:val="21"/>
          </w:rPr>
          <w:t>,</w:t>
        </w:r>
      </w:ins>
      <w:ins w:id="144" w:author="Thomas Huang" w:date="2017-02-27T12:19:00Z">
        <w:r>
          <w:rPr>
            <w:rFonts w:eastAsia="宋体"/>
            <w:bCs/>
            <w:sz w:val="21"/>
            <w:szCs w:val="21"/>
          </w:rPr>
          <w:t xml:space="preserve"> 2003,</w:t>
        </w:r>
      </w:ins>
      <w:ins w:id="145" w:author="Thomas Huang" w:date="2017-02-27T12:18:00Z">
        <w:r w:rsidRPr="00FB7D12">
          <w:rPr>
            <w:rFonts w:eastAsia="宋体"/>
            <w:bCs/>
            <w:sz w:val="21"/>
            <w:szCs w:val="21"/>
          </w:rPr>
          <w:t xml:space="preserve"> A rice isoflavone reductase-like gene, OsIRL, is induced by rice blast fungal elicitor. Mol Cell, 16, pp. 224–231</w:t>
        </w:r>
      </w:ins>
    </w:p>
    <w:p w14:paraId="33113D5C" w14:textId="718E9F4C" w:rsidR="00F96A94" w:rsidRPr="00A30980" w:rsidRDefault="00F96A94" w:rsidP="006B1F21">
      <w:pPr>
        <w:widowControl w:val="0"/>
        <w:spacing w:before="50" w:after="50" w:line="480" w:lineRule="auto"/>
        <w:ind w:left="420" w:hangingChars="200" w:hanging="420"/>
        <w:jc w:val="both"/>
        <w:rPr>
          <w:rFonts w:eastAsia="宋体"/>
          <w:bCs/>
          <w:sz w:val="21"/>
          <w:szCs w:val="21"/>
        </w:rPr>
      </w:pPr>
      <w:r w:rsidRPr="00F96A94">
        <w:rPr>
          <w:rFonts w:eastAsia="宋体"/>
          <w:bCs/>
          <w:sz w:val="21"/>
          <w:szCs w:val="21"/>
        </w:rPr>
        <w:t>Konishi S., Izawa T., Lin S.Y., Ebana K., Fukuta</w:t>
      </w:r>
      <w:r>
        <w:rPr>
          <w:rFonts w:eastAsia="宋体"/>
          <w:bCs/>
          <w:sz w:val="21"/>
          <w:szCs w:val="21"/>
        </w:rPr>
        <w:t xml:space="preserve"> Y., Sasaki T., Yano M.,</w:t>
      </w:r>
      <w:r w:rsidRPr="00F96A94">
        <w:rPr>
          <w:rFonts w:eastAsia="宋体"/>
          <w:bCs/>
          <w:sz w:val="21"/>
          <w:szCs w:val="21"/>
        </w:rPr>
        <w:t xml:space="preserve"> An SNP caused loss of </w:t>
      </w:r>
      <w:r w:rsidRPr="00F96A94">
        <w:rPr>
          <w:rFonts w:eastAsia="宋体"/>
          <w:bCs/>
          <w:sz w:val="21"/>
          <w:szCs w:val="21"/>
        </w:rPr>
        <w:lastRenderedPageBreak/>
        <w:t>seed shattering during rice domestication, Science, 312 (2006), pp. 1392–1396</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Kozomara A., Griffiths-Jones S., 2014, miRBase: annotating high confidence microRNAs using deep sequencing data. Nucleic Acids Res. 42:D68-D73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Y.F., Zheng Y., Addo-Quaye C., Zhang L., Saini A., Jagadeeswaran G., Axtell M.J., Zhang W., Sunkar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Lu C., Jeong D.H., Kulkarni K., Pillay M., Nobuta K., German R., Thatcher S.R., Maher C., Zhang L.F., Ware D., Liu B., Cao X.F., Meyers B.C., Green P.J., 2008, Genome-wide analysis for </w:t>
      </w:r>
      <w:r w:rsidRPr="00A30980">
        <w:rPr>
          <w:rFonts w:eastAsia="宋体"/>
          <w:bCs/>
          <w:sz w:val="21"/>
          <w:szCs w:val="21"/>
        </w:rPr>
        <w:lastRenderedPageBreak/>
        <w:t>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Mallory A.C., Reinhart B.J., Jones-Rhoades M.W., Tang G., Zamore P.D., Barton M.K., and Bartel D.P. 2004, MicroRNA control of PHABULOSA in leaf development: Importance of pairing to the microRNA 59 region.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Default="006B1F21" w:rsidP="006B1F21">
      <w:pPr>
        <w:widowControl w:val="0"/>
        <w:spacing w:before="50" w:after="50" w:line="480" w:lineRule="auto"/>
        <w:ind w:left="420" w:hangingChars="200" w:hanging="420"/>
        <w:jc w:val="both"/>
        <w:rPr>
          <w:ins w:id="146" w:author="Thomas Huang" w:date="2017-02-27T14:44:00Z"/>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3770302B" w14:textId="68F8DCA2" w:rsidR="00FF6D89" w:rsidRPr="00A30980" w:rsidRDefault="00FF6D89" w:rsidP="006B1F21">
      <w:pPr>
        <w:widowControl w:val="0"/>
        <w:spacing w:before="50" w:after="50" w:line="480" w:lineRule="auto"/>
        <w:ind w:left="420" w:hangingChars="200" w:hanging="420"/>
        <w:jc w:val="both"/>
        <w:rPr>
          <w:rFonts w:eastAsia="宋体"/>
          <w:bCs/>
          <w:sz w:val="21"/>
          <w:szCs w:val="21"/>
        </w:rPr>
      </w:pPr>
      <w:ins w:id="147" w:author="Thomas Huang" w:date="2017-02-27T14:44:00Z">
        <w:r>
          <w:rPr>
            <w:rFonts w:eastAsia="宋体"/>
            <w:bCs/>
            <w:sz w:val="21"/>
            <w:szCs w:val="21"/>
          </w:rPr>
          <w:t>Qin Z.R., Li C.L., Mao L.,</w:t>
        </w:r>
        <w:r w:rsidRPr="00FF6D89">
          <w:rPr>
            <w:rFonts w:eastAsia="宋体"/>
            <w:bCs/>
            <w:sz w:val="21"/>
            <w:szCs w:val="21"/>
          </w:rPr>
          <w:t xml:space="preserve"> Wu L.</w:t>
        </w:r>
        <w:r>
          <w:rPr>
            <w:rFonts w:eastAsia="宋体"/>
            <w:bCs/>
            <w:sz w:val="21"/>
            <w:szCs w:val="21"/>
          </w:rPr>
          <w:t>, 2014,</w:t>
        </w:r>
        <w:r w:rsidRPr="00FF6D89">
          <w:rPr>
            <w:rFonts w:eastAsia="宋体"/>
            <w:bCs/>
            <w:sz w:val="21"/>
            <w:szCs w:val="21"/>
          </w:rPr>
          <w:t xml:space="preserve"> Novel insights from non-conserved microRNAs in plants</w:t>
        </w:r>
        <w:r>
          <w:rPr>
            <w:rFonts w:eastAsia="宋体"/>
            <w:bCs/>
            <w:sz w:val="21"/>
            <w:szCs w:val="21"/>
          </w:rPr>
          <w:t>. Frontiers in Plant Science 5</w:t>
        </w:r>
      </w:ins>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Sato Y., Namiki N., Takehisa H., Kamatsuki K., Minami H., Ikawa H., Ohyanagi H., Sugimoto K., Itoh J., Antonio B., Nagamura Y., 2013, RiceFREND: a platform for retrieving coexpressed gene networks in rice. Nucleic Acids Research 41:D1214-D1221.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35E157B2" w14:textId="224B8363" w:rsidR="00E87E5F" w:rsidRPr="00A30980" w:rsidRDefault="00E87E5F" w:rsidP="006B1F21">
      <w:pPr>
        <w:widowControl w:val="0"/>
        <w:spacing w:before="50" w:after="50" w:line="480" w:lineRule="auto"/>
        <w:ind w:left="420" w:hangingChars="200" w:hanging="420"/>
        <w:jc w:val="both"/>
        <w:rPr>
          <w:rFonts w:eastAsia="宋体"/>
          <w:bCs/>
          <w:sz w:val="21"/>
          <w:szCs w:val="21"/>
        </w:rPr>
      </w:pPr>
      <w:r w:rsidRPr="00E87E5F">
        <w:rPr>
          <w:rFonts w:eastAsia="宋体"/>
          <w:bCs/>
          <w:sz w:val="21"/>
          <w:szCs w:val="21"/>
        </w:rPr>
        <w:t>Tan L., Li X., Liu F., Sun X., Li C., Zhu Z., Fu Y., Cai H., Wang X., Xie D., Sun C.Q.,</w:t>
      </w:r>
      <w:r>
        <w:rPr>
          <w:rFonts w:eastAsia="宋体"/>
          <w:bCs/>
          <w:sz w:val="21"/>
          <w:szCs w:val="21"/>
        </w:rPr>
        <w:t xml:space="preserve"> 2008,</w:t>
      </w:r>
      <w:r w:rsidRPr="00E87E5F">
        <w:rPr>
          <w:rFonts w:eastAsia="宋体"/>
          <w:bCs/>
          <w:sz w:val="21"/>
          <w:szCs w:val="21"/>
        </w:rPr>
        <w:t xml:space="preserve"> Control of a key transition from prostrate to erect growth in rice domestication Nat Genet, 40 pp. 1360–1364</w:t>
      </w:r>
    </w:p>
    <w:p w14:paraId="5B6FC37F" w14:textId="77777777" w:rsidR="006B1F21" w:rsidRDefault="006B1F21" w:rsidP="006B1F21">
      <w:pPr>
        <w:widowControl w:val="0"/>
        <w:spacing w:before="50" w:after="50" w:line="480" w:lineRule="auto"/>
        <w:ind w:left="420" w:hangingChars="200" w:hanging="420"/>
        <w:jc w:val="both"/>
        <w:rPr>
          <w:ins w:id="148" w:author="Thomas Huang" w:date="2017-02-27T15:10:00Z"/>
          <w:rFonts w:eastAsia="宋体"/>
          <w:bCs/>
          <w:sz w:val="21"/>
          <w:szCs w:val="21"/>
        </w:rPr>
      </w:pPr>
      <w:r w:rsidRPr="00A30980">
        <w:rPr>
          <w:rFonts w:eastAsia="宋体"/>
          <w:bCs/>
          <w:sz w:val="21"/>
          <w:szCs w:val="21"/>
        </w:rPr>
        <w:t>Todesco M., Rubio-Somoza I., Paz-Ares J., Weigel D. 2010, A collection of target mimics for comprehensive analysis of microRNA function in Arabidopsis thaliana. PLoS Genet 6: e1001031</w:t>
      </w:r>
    </w:p>
    <w:p w14:paraId="068EE532" w14:textId="6D4D0812" w:rsidR="00D15603" w:rsidRDefault="00D15603" w:rsidP="006B1F21">
      <w:pPr>
        <w:widowControl w:val="0"/>
        <w:spacing w:before="50" w:after="50" w:line="480" w:lineRule="auto"/>
        <w:ind w:left="420" w:hangingChars="200" w:hanging="420"/>
        <w:jc w:val="both"/>
        <w:rPr>
          <w:ins w:id="149" w:author="Thomas Huang" w:date="2017-02-27T15:18:00Z"/>
          <w:rFonts w:eastAsia="宋体"/>
          <w:bCs/>
          <w:sz w:val="21"/>
          <w:szCs w:val="21"/>
        </w:rPr>
      </w:pPr>
      <w:ins w:id="150" w:author="Thomas Huang" w:date="2017-02-27T15:10:00Z">
        <w:r>
          <w:rPr>
            <w:rFonts w:eastAsia="宋体"/>
            <w:bCs/>
            <w:sz w:val="21"/>
            <w:szCs w:val="21"/>
          </w:rPr>
          <w:t>Tsang</w:t>
        </w:r>
        <w:r w:rsidRPr="00D15603">
          <w:rPr>
            <w:rFonts w:eastAsia="宋体"/>
            <w:bCs/>
            <w:sz w:val="21"/>
            <w:szCs w:val="21"/>
          </w:rPr>
          <w:t xml:space="preserve"> J., Zhu</w:t>
        </w:r>
        <w:r>
          <w:rPr>
            <w:rFonts w:eastAsia="宋体"/>
            <w:bCs/>
            <w:sz w:val="21"/>
            <w:szCs w:val="21"/>
          </w:rPr>
          <w:t xml:space="preserve"> J.,</w:t>
        </w:r>
        <w:r w:rsidRPr="00D15603">
          <w:rPr>
            <w:rFonts w:eastAsia="宋体"/>
            <w:bCs/>
            <w:sz w:val="21"/>
            <w:szCs w:val="21"/>
          </w:rPr>
          <w:t xml:space="preserve"> Oudenaarden</w:t>
        </w:r>
        <w:r>
          <w:rPr>
            <w:rFonts w:eastAsia="宋体"/>
            <w:bCs/>
            <w:sz w:val="21"/>
            <w:szCs w:val="21"/>
          </w:rPr>
          <w:t xml:space="preserve"> A.V</w:t>
        </w:r>
      </w:ins>
      <w:ins w:id="151" w:author="Thomas Huang" w:date="2017-02-27T15:11:00Z">
        <w:r>
          <w:rPr>
            <w:rFonts w:eastAsia="宋体"/>
            <w:bCs/>
            <w:sz w:val="21"/>
            <w:szCs w:val="21"/>
          </w:rPr>
          <w:t>.,</w:t>
        </w:r>
      </w:ins>
      <w:ins w:id="152" w:author="Thomas Huang" w:date="2017-02-27T15:10:00Z">
        <w:r>
          <w:rPr>
            <w:rFonts w:eastAsia="宋体"/>
            <w:bCs/>
            <w:sz w:val="21"/>
            <w:szCs w:val="21"/>
          </w:rPr>
          <w:t xml:space="preserve"> 2007</w:t>
        </w:r>
        <w:r w:rsidRPr="00D15603">
          <w:rPr>
            <w:rFonts w:eastAsia="宋体"/>
            <w:bCs/>
            <w:sz w:val="21"/>
            <w:szCs w:val="21"/>
          </w:rPr>
          <w:t>. "MicroRNA-mediated feedback and feedforward loops are recurrent network motifs in mammals." Mol Cell 26(5): 753-767.</w:t>
        </w:r>
      </w:ins>
    </w:p>
    <w:p w14:paraId="67B85ABF" w14:textId="2DD8953E" w:rsidR="009C1B0B" w:rsidRPr="00A30980" w:rsidRDefault="00236002" w:rsidP="006B1F21">
      <w:pPr>
        <w:widowControl w:val="0"/>
        <w:spacing w:before="50" w:after="50" w:line="480" w:lineRule="auto"/>
        <w:ind w:left="420" w:hangingChars="200" w:hanging="420"/>
        <w:jc w:val="both"/>
        <w:rPr>
          <w:rFonts w:eastAsia="宋体"/>
          <w:bCs/>
          <w:sz w:val="21"/>
          <w:szCs w:val="21"/>
        </w:rPr>
      </w:pPr>
      <w:ins w:id="153" w:author="Thomas Huang" w:date="2017-02-27T15:19:00Z">
        <w:r>
          <w:rPr>
            <w:rFonts w:eastAsia="宋体"/>
            <w:bCs/>
            <w:sz w:val="21"/>
            <w:szCs w:val="21"/>
          </w:rPr>
          <w:t>Vidal</w:t>
        </w:r>
        <w:r w:rsidR="009C1B0B" w:rsidRPr="009C1B0B">
          <w:rPr>
            <w:rFonts w:eastAsia="宋体"/>
            <w:bCs/>
            <w:sz w:val="21"/>
            <w:szCs w:val="21"/>
          </w:rPr>
          <w:t xml:space="preserve"> E.A., Arausa V., Lub C., Parryc G., Greenb P.J., Coruzzid G.M., Gutiérrez R.A.,</w:t>
        </w:r>
        <w:r>
          <w:rPr>
            <w:rFonts w:eastAsia="宋体"/>
            <w:bCs/>
            <w:sz w:val="21"/>
            <w:szCs w:val="21"/>
          </w:rPr>
          <w:t xml:space="preserve"> 2010,</w:t>
        </w:r>
        <w:r w:rsidR="009C1B0B" w:rsidRPr="009C1B0B">
          <w:rPr>
            <w:rFonts w:eastAsia="宋体"/>
            <w:bCs/>
            <w:sz w:val="21"/>
            <w:szCs w:val="21"/>
          </w:rPr>
          <w:t xml:space="preserve"> Nitrate-responsive miR393/AFB3 regulatory module controls root system architecture in Arabidopsis thaliana. Proc. Natl. Acad. Sci. USA 107, 4477–4482</w:t>
        </w:r>
      </w:ins>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Default="006B1F21" w:rsidP="006B1F21">
      <w:pPr>
        <w:widowControl w:val="0"/>
        <w:spacing w:before="50" w:after="50" w:line="480" w:lineRule="auto"/>
        <w:ind w:left="420" w:hangingChars="200" w:hanging="420"/>
        <w:jc w:val="both"/>
        <w:rPr>
          <w:ins w:id="154" w:author="Thomas Huang" w:date="2017-02-27T12:15:00Z"/>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genome-wide discovery of single-nucleotide polymorphisms. BMC Genomics 11:267.</w:t>
      </w:r>
    </w:p>
    <w:p w14:paraId="7AA309BF" w14:textId="7DEF3C58" w:rsidR="00FB7D12" w:rsidRPr="00A30980" w:rsidRDefault="00FB7D12" w:rsidP="006B1F21">
      <w:pPr>
        <w:widowControl w:val="0"/>
        <w:spacing w:before="50" w:after="50" w:line="480" w:lineRule="auto"/>
        <w:ind w:left="420" w:hangingChars="200" w:hanging="420"/>
        <w:jc w:val="both"/>
        <w:rPr>
          <w:rFonts w:eastAsia="宋体"/>
          <w:bCs/>
          <w:sz w:val="21"/>
          <w:szCs w:val="21"/>
        </w:rPr>
      </w:pPr>
      <w:ins w:id="155" w:author="Thomas Huang" w:date="2017-02-27T12:15:00Z">
        <w:r w:rsidRPr="00FB7D12">
          <w:rPr>
            <w:rFonts w:eastAsia="宋体"/>
            <w:bCs/>
            <w:sz w:val="21"/>
            <w:szCs w:val="21"/>
          </w:rPr>
          <w:t>Zhang</w:t>
        </w:r>
        <w:r>
          <w:rPr>
            <w:rFonts w:eastAsia="宋体"/>
            <w:bCs/>
            <w:sz w:val="21"/>
            <w:szCs w:val="21"/>
          </w:rPr>
          <w:t xml:space="preserve"> Y.</w:t>
        </w:r>
        <w:r w:rsidRPr="00FB7D12">
          <w:rPr>
            <w:rFonts w:eastAsia="宋体"/>
            <w:bCs/>
            <w:sz w:val="21"/>
            <w:szCs w:val="21"/>
          </w:rPr>
          <w:t>, Xia</w:t>
        </w:r>
        <w:r>
          <w:rPr>
            <w:rFonts w:eastAsia="宋体"/>
            <w:bCs/>
            <w:sz w:val="21"/>
            <w:szCs w:val="21"/>
          </w:rPr>
          <w:t xml:space="preserve"> R.</w:t>
        </w:r>
        <w:r w:rsidRPr="00FB7D12">
          <w:rPr>
            <w:rFonts w:eastAsia="宋体"/>
            <w:bCs/>
            <w:sz w:val="21"/>
            <w:szCs w:val="21"/>
          </w:rPr>
          <w:t>, Kuang</w:t>
        </w:r>
        <w:r>
          <w:rPr>
            <w:rFonts w:eastAsia="宋体"/>
            <w:bCs/>
            <w:sz w:val="21"/>
            <w:szCs w:val="21"/>
          </w:rPr>
          <w:t xml:space="preserve"> H.</w:t>
        </w:r>
        <w:r w:rsidRPr="00FB7D12">
          <w:rPr>
            <w:rFonts w:eastAsia="宋体"/>
            <w:bCs/>
            <w:sz w:val="21"/>
            <w:szCs w:val="21"/>
          </w:rPr>
          <w:t>, Meyers</w:t>
        </w:r>
        <w:r>
          <w:rPr>
            <w:rFonts w:eastAsia="宋体"/>
            <w:bCs/>
            <w:sz w:val="21"/>
            <w:szCs w:val="21"/>
          </w:rPr>
          <w:t xml:space="preserve"> B.C.</w:t>
        </w:r>
        <w:r w:rsidRPr="00FB7D12">
          <w:rPr>
            <w:rFonts w:eastAsia="宋体"/>
            <w:bCs/>
            <w:sz w:val="21"/>
            <w:szCs w:val="21"/>
          </w:rPr>
          <w:t xml:space="preserve">, </w:t>
        </w:r>
      </w:ins>
      <w:ins w:id="156" w:author="Thomas Huang" w:date="2017-02-27T12:16:00Z">
        <w:r>
          <w:rPr>
            <w:rFonts w:eastAsia="宋体"/>
            <w:bCs/>
            <w:sz w:val="21"/>
            <w:szCs w:val="21"/>
          </w:rPr>
          <w:t xml:space="preserve">2016, </w:t>
        </w:r>
      </w:ins>
      <w:ins w:id="157" w:author="Thomas Huang" w:date="2017-02-27T12:15:00Z">
        <w:r w:rsidRPr="00FB7D12">
          <w:rPr>
            <w:rFonts w:eastAsia="宋体"/>
            <w:bCs/>
            <w:sz w:val="21"/>
            <w:szCs w:val="21"/>
          </w:rPr>
          <w:t xml:space="preserve">The diversification of plant NBS-LRR defense </w:t>
        </w:r>
        <w:r w:rsidRPr="00FB7D12">
          <w:rPr>
            <w:rFonts w:eastAsia="宋体"/>
            <w:bCs/>
            <w:sz w:val="21"/>
            <w:szCs w:val="21"/>
          </w:rPr>
          <w:lastRenderedPageBreak/>
          <w:t>genes directs the evolution of MicroRNAs that targe</w:t>
        </w:r>
        <w:r>
          <w:rPr>
            <w:rFonts w:eastAsia="宋体"/>
            <w:bCs/>
            <w:sz w:val="21"/>
            <w:szCs w:val="21"/>
          </w:rPr>
          <w:t>t them. Mol Biol Evol, 33</w:t>
        </w:r>
        <w:r w:rsidRPr="00FB7D12">
          <w:rPr>
            <w:rFonts w:eastAsia="宋体"/>
            <w:bCs/>
            <w:sz w:val="21"/>
            <w:szCs w:val="21"/>
          </w:rPr>
          <w:t>, pp. 2692–2705</w:t>
        </w:r>
      </w:ins>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Nucleic Acids Research 43:D1018–D1022.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4C99BB" w14:textId="77777777" w:rsidR="00307175" w:rsidRDefault="00307175" w:rsidP="008058E1">
      <w:r>
        <w:separator/>
      </w:r>
    </w:p>
  </w:endnote>
  <w:endnote w:type="continuationSeparator" w:id="0">
    <w:p w14:paraId="4BFB1DDE" w14:textId="77777777" w:rsidR="00307175" w:rsidRDefault="00307175"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C01412" w14:textId="77777777" w:rsidR="00307175" w:rsidRDefault="00307175" w:rsidP="008058E1">
      <w:r>
        <w:separator/>
      </w:r>
    </w:p>
  </w:footnote>
  <w:footnote w:type="continuationSeparator" w:id="0">
    <w:p w14:paraId="4FE51CDF" w14:textId="77777777" w:rsidR="00307175" w:rsidRDefault="00307175"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oNotDisplayPageBoundaries/>
  <w:activeWritingStyle w:appName="MSWord" w:lang="en-US" w:vendorID="64" w:dllVersion="0" w:nlCheck="1" w:checkStyle="0"/>
  <w:trackRevisions/>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377E5"/>
    <w:rsid w:val="00045973"/>
    <w:rsid w:val="00046A10"/>
    <w:rsid w:val="000522BC"/>
    <w:rsid w:val="00053321"/>
    <w:rsid w:val="00060D91"/>
    <w:rsid w:val="00064B77"/>
    <w:rsid w:val="000701A6"/>
    <w:rsid w:val="00071B03"/>
    <w:rsid w:val="000725A6"/>
    <w:rsid w:val="00076F0B"/>
    <w:rsid w:val="00080A54"/>
    <w:rsid w:val="00081EB1"/>
    <w:rsid w:val="00086F60"/>
    <w:rsid w:val="0009738F"/>
    <w:rsid w:val="00097BF5"/>
    <w:rsid w:val="000A045F"/>
    <w:rsid w:val="000A5ED9"/>
    <w:rsid w:val="000B06C4"/>
    <w:rsid w:val="000B0C80"/>
    <w:rsid w:val="000B1376"/>
    <w:rsid w:val="000B18F1"/>
    <w:rsid w:val="000C10AB"/>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3D33"/>
    <w:rsid w:val="001E798E"/>
    <w:rsid w:val="001F38F4"/>
    <w:rsid w:val="00207CA8"/>
    <w:rsid w:val="0021086A"/>
    <w:rsid w:val="00220B6D"/>
    <w:rsid w:val="00224306"/>
    <w:rsid w:val="00236002"/>
    <w:rsid w:val="00241330"/>
    <w:rsid w:val="00243114"/>
    <w:rsid w:val="00243666"/>
    <w:rsid w:val="002539FD"/>
    <w:rsid w:val="00256725"/>
    <w:rsid w:val="00257A4F"/>
    <w:rsid w:val="00262076"/>
    <w:rsid w:val="00264579"/>
    <w:rsid w:val="0027364B"/>
    <w:rsid w:val="002749E4"/>
    <w:rsid w:val="002777C8"/>
    <w:rsid w:val="00281EFF"/>
    <w:rsid w:val="00282B65"/>
    <w:rsid w:val="002832CA"/>
    <w:rsid w:val="00286C41"/>
    <w:rsid w:val="002933C9"/>
    <w:rsid w:val="00294125"/>
    <w:rsid w:val="002959CE"/>
    <w:rsid w:val="00295C3C"/>
    <w:rsid w:val="002A3080"/>
    <w:rsid w:val="002A3AA0"/>
    <w:rsid w:val="002B238A"/>
    <w:rsid w:val="002B3650"/>
    <w:rsid w:val="002C3CC9"/>
    <w:rsid w:val="002C78CB"/>
    <w:rsid w:val="002D2C67"/>
    <w:rsid w:val="002E08B3"/>
    <w:rsid w:val="002E32EF"/>
    <w:rsid w:val="002E6326"/>
    <w:rsid w:val="002E7550"/>
    <w:rsid w:val="002E7E1D"/>
    <w:rsid w:val="002F751D"/>
    <w:rsid w:val="00307175"/>
    <w:rsid w:val="00325356"/>
    <w:rsid w:val="0034286C"/>
    <w:rsid w:val="003440DC"/>
    <w:rsid w:val="0034605C"/>
    <w:rsid w:val="00346258"/>
    <w:rsid w:val="003519FC"/>
    <w:rsid w:val="0036426B"/>
    <w:rsid w:val="00365A14"/>
    <w:rsid w:val="00366B6F"/>
    <w:rsid w:val="00371440"/>
    <w:rsid w:val="00373891"/>
    <w:rsid w:val="0038199D"/>
    <w:rsid w:val="00386E6F"/>
    <w:rsid w:val="003943B4"/>
    <w:rsid w:val="00394455"/>
    <w:rsid w:val="00395FC8"/>
    <w:rsid w:val="003971E4"/>
    <w:rsid w:val="003A1CEE"/>
    <w:rsid w:val="003A341D"/>
    <w:rsid w:val="003B414B"/>
    <w:rsid w:val="003C1F84"/>
    <w:rsid w:val="003D7BA6"/>
    <w:rsid w:val="003E1C94"/>
    <w:rsid w:val="003E7D5C"/>
    <w:rsid w:val="003F64F8"/>
    <w:rsid w:val="00401E0E"/>
    <w:rsid w:val="004050AE"/>
    <w:rsid w:val="00414317"/>
    <w:rsid w:val="00417CEE"/>
    <w:rsid w:val="00420138"/>
    <w:rsid w:val="004221B7"/>
    <w:rsid w:val="00422381"/>
    <w:rsid w:val="004258EF"/>
    <w:rsid w:val="0043298F"/>
    <w:rsid w:val="00445ED0"/>
    <w:rsid w:val="00445EF1"/>
    <w:rsid w:val="0045077A"/>
    <w:rsid w:val="00450C86"/>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4063"/>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E8"/>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96355"/>
    <w:rsid w:val="006B1F21"/>
    <w:rsid w:val="006B20BD"/>
    <w:rsid w:val="006B4F6A"/>
    <w:rsid w:val="006C3236"/>
    <w:rsid w:val="006D12B8"/>
    <w:rsid w:val="006D1434"/>
    <w:rsid w:val="006D37BF"/>
    <w:rsid w:val="006E3053"/>
    <w:rsid w:val="006E5286"/>
    <w:rsid w:val="006E63E8"/>
    <w:rsid w:val="006E6E00"/>
    <w:rsid w:val="006F07A9"/>
    <w:rsid w:val="006F64F8"/>
    <w:rsid w:val="00700F56"/>
    <w:rsid w:val="0070463C"/>
    <w:rsid w:val="0070593D"/>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26CA"/>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B2C26"/>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A5834"/>
    <w:rsid w:val="009C1B0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35A35"/>
    <w:rsid w:val="00A5422E"/>
    <w:rsid w:val="00A56D7C"/>
    <w:rsid w:val="00A5728B"/>
    <w:rsid w:val="00A6402F"/>
    <w:rsid w:val="00A64BE8"/>
    <w:rsid w:val="00A76E7B"/>
    <w:rsid w:val="00A902B8"/>
    <w:rsid w:val="00A927BE"/>
    <w:rsid w:val="00A95CC9"/>
    <w:rsid w:val="00AA3768"/>
    <w:rsid w:val="00AA610C"/>
    <w:rsid w:val="00AB0623"/>
    <w:rsid w:val="00AB70C8"/>
    <w:rsid w:val="00AC2569"/>
    <w:rsid w:val="00AC38A6"/>
    <w:rsid w:val="00AC7650"/>
    <w:rsid w:val="00AD04A2"/>
    <w:rsid w:val="00AD4823"/>
    <w:rsid w:val="00AE264B"/>
    <w:rsid w:val="00B03A78"/>
    <w:rsid w:val="00B03F72"/>
    <w:rsid w:val="00B12A72"/>
    <w:rsid w:val="00B13335"/>
    <w:rsid w:val="00B24AF1"/>
    <w:rsid w:val="00B32DDB"/>
    <w:rsid w:val="00B413D4"/>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07042"/>
    <w:rsid w:val="00C1083C"/>
    <w:rsid w:val="00C23913"/>
    <w:rsid w:val="00C23921"/>
    <w:rsid w:val="00C2467B"/>
    <w:rsid w:val="00C25DE9"/>
    <w:rsid w:val="00C46586"/>
    <w:rsid w:val="00C516F1"/>
    <w:rsid w:val="00C5302C"/>
    <w:rsid w:val="00C64CE7"/>
    <w:rsid w:val="00C65832"/>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15603"/>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12C9"/>
    <w:rsid w:val="00DE6178"/>
    <w:rsid w:val="00DF0E38"/>
    <w:rsid w:val="00DF4DB3"/>
    <w:rsid w:val="00DF569F"/>
    <w:rsid w:val="00E119CC"/>
    <w:rsid w:val="00E12D43"/>
    <w:rsid w:val="00E1307B"/>
    <w:rsid w:val="00E2090B"/>
    <w:rsid w:val="00E25306"/>
    <w:rsid w:val="00E25CC2"/>
    <w:rsid w:val="00E368E6"/>
    <w:rsid w:val="00E45C01"/>
    <w:rsid w:val="00E45D4C"/>
    <w:rsid w:val="00E56156"/>
    <w:rsid w:val="00E65624"/>
    <w:rsid w:val="00E6689D"/>
    <w:rsid w:val="00E81792"/>
    <w:rsid w:val="00E830D1"/>
    <w:rsid w:val="00E85D52"/>
    <w:rsid w:val="00E86827"/>
    <w:rsid w:val="00E868BD"/>
    <w:rsid w:val="00E87E5F"/>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45307"/>
    <w:rsid w:val="00F50050"/>
    <w:rsid w:val="00F52872"/>
    <w:rsid w:val="00F551B5"/>
    <w:rsid w:val="00F62B07"/>
    <w:rsid w:val="00F63645"/>
    <w:rsid w:val="00F64A0D"/>
    <w:rsid w:val="00F7082E"/>
    <w:rsid w:val="00F7533B"/>
    <w:rsid w:val="00F80AFC"/>
    <w:rsid w:val="00F91555"/>
    <w:rsid w:val="00F9414C"/>
    <w:rsid w:val="00F96A94"/>
    <w:rsid w:val="00F97061"/>
    <w:rsid w:val="00F974F9"/>
    <w:rsid w:val="00FA11B3"/>
    <w:rsid w:val="00FB1D9D"/>
    <w:rsid w:val="00FB2092"/>
    <w:rsid w:val="00FB7D12"/>
    <w:rsid w:val="00FC339F"/>
    <w:rsid w:val="00FC390A"/>
    <w:rsid w:val="00FC3E31"/>
    <w:rsid w:val="00FD1C29"/>
    <w:rsid w:val="00FD1E9D"/>
    <w:rsid w:val="00FD4CF0"/>
    <w:rsid w:val="00FD6C99"/>
    <w:rsid w:val="00FE60EC"/>
    <w:rsid w:val="00FF1B16"/>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 w:type="paragraph" w:styleId="DocumentMap">
    <w:name w:val="Document Map"/>
    <w:basedOn w:val="Normal"/>
    <w:link w:val="DocumentMapChar"/>
    <w:uiPriority w:val="99"/>
    <w:semiHidden/>
    <w:unhideWhenUsed/>
    <w:rsid w:val="00696355"/>
  </w:style>
  <w:style w:type="character" w:customStyle="1" w:styleId="DocumentMapChar">
    <w:name w:val="Document Map Char"/>
    <w:basedOn w:val="DefaultParagraphFont"/>
    <w:link w:val="DocumentMap"/>
    <w:uiPriority w:val="99"/>
    <w:semiHidden/>
    <w:rsid w:val="0069635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C819F7E-DBF4-2744-8522-09A40AB14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30</Pages>
  <Words>5085</Words>
  <Characters>28988</Characters>
  <Application>Microsoft Macintosh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37</cp:revision>
  <dcterms:created xsi:type="dcterms:W3CDTF">2017-02-09T06:09:00Z</dcterms:created>
  <dcterms:modified xsi:type="dcterms:W3CDTF">2017-02-27T07:40:00Z</dcterms:modified>
</cp:coreProperties>
</file>