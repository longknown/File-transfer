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A9233A" w14:textId="72F41653" w:rsidR="002D2C67" w:rsidRPr="00AE264B" w:rsidRDefault="002D2C67" w:rsidP="00AE264B">
      <w:pPr>
        <w:widowControl w:val="0"/>
        <w:spacing w:line="480" w:lineRule="auto"/>
        <w:jc w:val="both"/>
        <w:rPr>
          <w:rFonts w:eastAsia="SimSun"/>
          <w:kern w:val="2"/>
          <w:szCs w:val="22"/>
        </w:rPr>
      </w:pPr>
      <w:r w:rsidRPr="00AE264B">
        <w:rPr>
          <w:rFonts w:eastAsia="SimSun"/>
          <w:kern w:val="2"/>
          <w:szCs w:val="22"/>
        </w:rPr>
        <w:t>研究报告</w:t>
      </w:r>
    </w:p>
    <w:p w14:paraId="181B9EDA" w14:textId="1A443579" w:rsidR="002D2C67" w:rsidRPr="00AE264B" w:rsidRDefault="002D2C67" w:rsidP="00AE264B">
      <w:pPr>
        <w:widowControl w:val="0"/>
        <w:spacing w:line="480" w:lineRule="auto"/>
        <w:jc w:val="both"/>
        <w:rPr>
          <w:rFonts w:eastAsia="SimSun"/>
          <w:kern w:val="2"/>
          <w:szCs w:val="22"/>
        </w:rPr>
      </w:pPr>
      <w:r w:rsidRPr="00AE264B">
        <w:rPr>
          <w:rFonts w:eastAsia="SimSun"/>
          <w:kern w:val="2"/>
          <w:szCs w:val="22"/>
        </w:rPr>
        <w:t>Research Report</w:t>
      </w:r>
    </w:p>
    <w:p w14:paraId="2938250C" w14:textId="40461AB4" w:rsidR="001102C1" w:rsidRPr="004D0B31" w:rsidRDefault="001102C1" w:rsidP="00AE264B">
      <w:pPr>
        <w:widowControl w:val="0"/>
        <w:spacing w:line="480" w:lineRule="auto"/>
        <w:jc w:val="both"/>
        <w:rPr>
          <w:rFonts w:eastAsia="宋体"/>
          <w:b/>
          <w:kern w:val="2"/>
          <w:sz w:val="32"/>
          <w:szCs w:val="22"/>
        </w:rPr>
      </w:pPr>
      <w:r w:rsidRPr="004D0B31">
        <w:rPr>
          <w:rFonts w:eastAsia="宋体"/>
          <w:b/>
          <w:kern w:val="2"/>
          <w:sz w:val="32"/>
          <w:szCs w:val="22"/>
        </w:rPr>
        <w:t>水稻中</w:t>
      </w:r>
      <w:r w:rsidRPr="004D0B31">
        <w:rPr>
          <w:rFonts w:eastAsia="宋体"/>
          <w:b/>
          <w:kern w:val="2"/>
          <w:sz w:val="32"/>
          <w:szCs w:val="22"/>
        </w:rPr>
        <w:t>microRNA</w:t>
      </w:r>
      <w:r w:rsidRPr="004D0B31">
        <w:rPr>
          <w:rFonts w:eastAsia="宋体"/>
          <w:b/>
          <w:kern w:val="2"/>
          <w:sz w:val="32"/>
          <w:szCs w:val="22"/>
        </w:rPr>
        <w:t>介导的基因沉默相关</w:t>
      </w:r>
      <w:r w:rsidRPr="004D0B31">
        <w:rPr>
          <w:rFonts w:eastAsia="宋体"/>
          <w:b/>
          <w:kern w:val="2"/>
          <w:sz w:val="32"/>
          <w:szCs w:val="22"/>
        </w:rPr>
        <w:t>SNP</w:t>
      </w:r>
      <w:r w:rsidRPr="004D0B31">
        <w:rPr>
          <w:rFonts w:eastAsia="宋体"/>
          <w:b/>
          <w:kern w:val="2"/>
          <w:sz w:val="32"/>
          <w:szCs w:val="22"/>
        </w:rPr>
        <w:t>的研究</w:t>
      </w:r>
    </w:p>
    <w:p w14:paraId="35A29070" w14:textId="75569507" w:rsidR="0036426B" w:rsidRPr="00AE264B" w:rsidRDefault="009157B2" w:rsidP="00AE264B">
      <w:pPr>
        <w:spacing w:line="480" w:lineRule="auto"/>
        <w:outlineLvl w:val="0"/>
        <w:rPr>
          <w:rFonts w:eastAsia="SimSun"/>
          <w:sz w:val="21"/>
          <w:szCs w:val="21"/>
        </w:rPr>
      </w:pPr>
      <w:r w:rsidRPr="00AE264B">
        <w:rPr>
          <w:rFonts w:eastAsia="SimSun"/>
          <w:sz w:val="21"/>
          <w:szCs w:val="21"/>
        </w:rPr>
        <w:t>黄飘飘</w:t>
      </w:r>
      <w:r w:rsidR="00AE264B">
        <w:rPr>
          <w:rFonts w:eastAsia="宋体"/>
          <w:szCs w:val="21"/>
        </w:rPr>
        <w:t xml:space="preserve">　</w:t>
      </w:r>
      <w:r w:rsidRPr="00AE264B">
        <w:rPr>
          <w:rFonts w:eastAsia="SimSun"/>
          <w:sz w:val="21"/>
          <w:szCs w:val="21"/>
        </w:rPr>
        <w:t>李俊彦</w:t>
      </w:r>
      <w:r w:rsidR="00AE264B">
        <w:rPr>
          <w:rFonts w:eastAsia="宋体"/>
          <w:szCs w:val="21"/>
        </w:rPr>
        <w:t xml:space="preserve">　</w:t>
      </w:r>
      <w:r w:rsidRPr="00AE264B">
        <w:rPr>
          <w:rFonts w:eastAsia="SimSun"/>
          <w:sz w:val="21"/>
          <w:szCs w:val="21"/>
        </w:rPr>
        <w:t>张大兵</w:t>
      </w:r>
      <w:r w:rsidRPr="004258EF">
        <w:rPr>
          <w:rFonts w:eastAsia="SimSun"/>
          <w:sz w:val="21"/>
          <w:szCs w:val="21"/>
          <w:vertAlign w:val="superscript"/>
        </w:rPr>
        <w:t>*</w:t>
      </w:r>
    </w:p>
    <w:p w14:paraId="6EA32F95" w14:textId="40AE461C" w:rsidR="009157B2" w:rsidRPr="00AE264B" w:rsidRDefault="007E6130" w:rsidP="00AE264B">
      <w:pPr>
        <w:spacing w:line="480" w:lineRule="auto"/>
        <w:outlineLvl w:val="0"/>
        <w:rPr>
          <w:rFonts w:eastAsia="SimSun"/>
          <w:sz w:val="18"/>
          <w:szCs w:val="18"/>
        </w:rPr>
      </w:pPr>
      <w:r w:rsidRPr="00AE264B">
        <w:rPr>
          <w:rFonts w:eastAsia="SimSun"/>
          <w:sz w:val="18"/>
          <w:szCs w:val="18"/>
        </w:rPr>
        <w:t>上海交通大学生命科学技术学院，上海，</w:t>
      </w:r>
      <w:r w:rsidRPr="00AE264B">
        <w:rPr>
          <w:rFonts w:eastAsia="SimSun"/>
          <w:sz w:val="18"/>
          <w:szCs w:val="18"/>
        </w:rPr>
        <w:t>200240</w:t>
      </w:r>
    </w:p>
    <w:p w14:paraId="115B22C3" w14:textId="68CF2131" w:rsidR="001A0C9B" w:rsidRPr="00AE264B" w:rsidRDefault="007E6130" w:rsidP="00AE264B">
      <w:pPr>
        <w:spacing w:line="480" w:lineRule="auto"/>
        <w:outlineLvl w:val="0"/>
        <w:rPr>
          <w:rFonts w:eastAsia="SimSun"/>
          <w:sz w:val="18"/>
          <w:szCs w:val="18"/>
        </w:rPr>
      </w:pPr>
      <w:r w:rsidRPr="00AE264B">
        <w:rPr>
          <w:rFonts w:eastAsia="SimSun"/>
          <w:sz w:val="18"/>
          <w:szCs w:val="18"/>
        </w:rPr>
        <w:t>*</w:t>
      </w:r>
      <w:r w:rsidRPr="00AE264B">
        <w:rPr>
          <w:rFonts w:eastAsia="SimSun"/>
          <w:sz w:val="18"/>
          <w:szCs w:val="18"/>
        </w:rPr>
        <w:t>通讯作者，</w:t>
      </w:r>
      <w:r w:rsidR="001A0C9B" w:rsidRPr="004258EF">
        <w:rPr>
          <w:rFonts w:eastAsia="SimSun"/>
          <w:sz w:val="18"/>
          <w:szCs w:val="18"/>
        </w:rPr>
        <w:t>zhangdb@sjtu.edu.cn</w:t>
      </w:r>
    </w:p>
    <w:p w14:paraId="70515BBE" w14:textId="6AF6BB49" w:rsidR="001A0C9B" w:rsidRPr="00AE264B" w:rsidRDefault="001A0C9B" w:rsidP="00AE264B">
      <w:pPr>
        <w:spacing w:line="480" w:lineRule="auto"/>
        <w:rPr>
          <w:rFonts w:eastAsia="SimSun"/>
          <w:sz w:val="21"/>
          <w:szCs w:val="21"/>
        </w:rPr>
      </w:pPr>
      <w:r w:rsidRPr="00AE264B">
        <w:rPr>
          <w:rFonts w:eastAsia="SimSun"/>
          <w:b/>
          <w:sz w:val="21"/>
          <w:szCs w:val="21"/>
        </w:rPr>
        <w:t>摘</w:t>
      </w:r>
      <w:r w:rsidR="00AE264B">
        <w:rPr>
          <w:rFonts w:eastAsia="宋体"/>
          <w:szCs w:val="21"/>
        </w:rPr>
        <w:t xml:space="preserve">　</w:t>
      </w:r>
      <w:r w:rsidRPr="00AE264B">
        <w:rPr>
          <w:rFonts w:eastAsia="SimSun"/>
          <w:b/>
          <w:sz w:val="21"/>
          <w:szCs w:val="21"/>
        </w:rPr>
        <w:t>要</w:t>
      </w:r>
      <w:r w:rsidR="00AE264B">
        <w:rPr>
          <w:rFonts w:eastAsia="宋体"/>
          <w:szCs w:val="21"/>
        </w:rPr>
        <w:t xml:space="preserve">　</w:t>
      </w:r>
      <w:r w:rsidRPr="00AE264B">
        <w:rPr>
          <w:rFonts w:eastAsia="SimSun"/>
          <w:sz w:val="21"/>
          <w:szCs w:val="21"/>
        </w:rPr>
        <w:t>miRNA</w:t>
      </w:r>
      <w:r w:rsidRPr="00AE264B">
        <w:rPr>
          <w:rFonts w:eastAsia="SimSun"/>
          <w:sz w:val="21"/>
          <w:szCs w:val="21"/>
        </w:rPr>
        <w:t>是重要的调节因子，在植物的生长发育和抗逆性中扮演不可替代的角色。和</w:t>
      </w:r>
      <w:r w:rsidRPr="00AE264B">
        <w:rPr>
          <w:rFonts w:eastAsia="SimSun"/>
          <w:sz w:val="21"/>
          <w:szCs w:val="21"/>
        </w:rPr>
        <w:t>miRNA</w:t>
      </w:r>
      <w:r w:rsidRPr="00AE264B">
        <w:rPr>
          <w:rFonts w:eastAsia="SimSun"/>
          <w:sz w:val="21"/>
          <w:szCs w:val="21"/>
        </w:rPr>
        <w:t>介导的基因沉默相关的单核苷酸多态性</w:t>
      </w:r>
      <w:r w:rsidRPr="00AE264B">
        <w:rPr>
          <w:rFonts w:eastAsia="SimSun"/>
          <w:sz w:val="21"/>
          <w:szCs w:val="21"/>
        </w:rPr>
        <w:t>(SNP)</w:t>
      </w:r>
      <w:r w:rsidRPr="00AE264B">
        <w:rPr>
          <w:rFonts w:eastAsia="SimSun"/>
          <w:sz w:val="21"/>
          <w:szCs w:val="21"/>
        </w:rPr>
        <w:t>可能导致非常严重的植物农艺性状改变。为了进一步了解在</w:t>
      </w:r>
      <w:r w:rsidRPr="00AE264B">
        <w:rPr>
          <w:rFonts w:eastAsia="SimSun"/>
          <w:sz w:val="21"/>
          <w:szCs w:val="21"/>
        </w:rPr>
        <w:t>miRNA</w:t>
      </w:r>
      <w:r w:rsidRPr="00AE264B">
        <w:rPr>
          <w:rFonts w:eastAsia="SimSun"/>
          <w:sz w:val="21"/>
          <w:szCs w:val="21"/>
        </w:rPr>
        <w:t>和其靶基因上的进化压力以及</w:t>
      </w:r>
      <w:r w:rsidRPr="00AE264B">
        <w:rPr>
          <w:rFonts w:eastAsia="SimSun"/>
          <w:sz w:val="21"/>
          <w:szCs w:val="21"/>
        </w:rPr>
        <w:t>SNP</w:t>
      </w:r>
      <w:r w:rsidRPr="00AE264B">
        <w:rPr>
          <w:rFonts w:eastAsia="SimSun"/>
          <w:sz w:val="21"/>
          <w:szCs w:val="21"/>
        </w:rPr>
        <w:t>如何通过影响</w:t>
      </w:r>
      <w:r w:rsidRPr="00AE264B">
        <w:rPr>
          <w:rFonts w:eastAsia="SimSun"/>
          <w:sz w:val="21"/>
          <w:szCs w:val="21"/>
        </w:rPr>
        <w:t>miRNA</w:t>
      </w:r>
      <w:r w:rsidRPr="00AE264B">
        <w:rPr>
          <w:rFonts w:eastAsia="SimSun"/>
          <w:sz w:val="21"/>
          <w:szCs w:val="21"/>
        </w:rPr>
        <w:t>和靶基因对的互补模式从而影响</w:t>
      </w:r>
      <w:r w:rsidRPr="00AE264B">
        <w:rPr>
          <w:rFonts w:eastAsia="SimSun"/>
          <w:sz w:val="21"/>
          <w:szCs w:val="21"/>
        </w:rPr>
        <w:t>miRNA</w:t>
      </w:r>
      <w:r w:rsidRPr="00AE264B">
        <w:rPr>
          <w:rFonts w:eastAsia="SimSun"/>
          <w:sz w:val="21"/>
          <w:szCs w:val="21"/>
        </w:rPr>
        <w:t>相关的性状，我们进行了针对</w:t>
      </w:r>
      <w:r w:rsidRPr="00AE264B">
        <w:rPr>
          <w:rFonts w:eastAsia="SimSun"/>
          <w:sz w:val="21"/>
          <w:szCs w:val="21"/>
        </w:rPr>
        <w:t>miRNA</w:t>
      </w:r>
      <w:r w:rsidRPr="00AE264B">
        <w:rPr>
          <w:rFonts w:eastAsia="SimSun"/>
          <w:sz w:val="21"/>
          <w:szCs w:val="21"/>
        </w:rPr>
        <w:t>介导的调节的全基因组</w:t>
      </w:r>
      <w:r w:rsidRPr="00AE264B">
        <w:rPr>
          <w:rFonts w:eastAsia="SimSun"/>
          <w:sz w:val="21"/>
          <w:szCs w:val="21"/>
        </w:rPr>
        <w:t>SNP</w:t>
      </w:r>
      <w:r w:rsidRPr="00AE264B">
        <w:rPr>
          <w:rFonts w:eastAsia="SimSun"/>
          <w:sz w:val="21"/>
          <w:szCs w:val="21"/>
        </w:rPr>
        <w:t>的研究，并且分析了这些</w:t>
      </w:r>
      <w:r w:rsidRPr="00AE264B">
        <w:rPr>
          <w:rFonts w:eastAsia="SimSun"/>
          <w:sz w:val="21"/>
          <w:szCs w:val="21"/>
        </w:rPr>
        <w:t>SNP</w:t>
      </w:r>
      <w:r w:rsidRPr="00AE264B">
        <w:rPr>
          <w:rFonts w:eastAsia="SimSun"/>
          <w:sz w:val="21"/>
          <w:szCs w:val="21"/>
        </w:rPr>
        <w:t>对</w:t>
      </w:r>
      <w:r w:rsidRPr="00AE264B">
        <w:rPr>
          <w:rFonts w:eastAsia="SimSun"/>
          <w:sz w:val="21"/>
          <w:szCs w:val="21"/>
        </w:rPr>
        <w:t>miRNA</w:t>
      </w:r>
      <w:r w:rsidRPr="00AE264B">
        <w:rPr>
          <w:rFonts w:eastAsia="SimSun"/>
          <w:sz w:val="21"/>
          <w:szCs w:val="21"/>
        </w:rPr>
        <w:t>和靶基因互补模式以及相关性状的影响。我们发现</w:t>
      </w:r>
      <w:r w:rsidRPr="00AE264B">
        <w:rPr>
          <w:rFonts w:eastAsia="SimSun"/>
          <w:sz w:val="21"/>
          <w:szCs w:val="21"/>
        </w:rPr>
        <w:t>pre-miRNA</w:t>
      </w:r>
      <w:r w:rsidRPr="00AE264B">
        <w:rPr>
          <w:rFonts w:eastAsia="SimSun"/>
          <w:sz w:val="21"/>
          <w:szCs w:val="21"/>
        </w:rPr>
        <w:t>上</w:t>
      </w:r>
      <w:r w:rsidRPr="00AE264B">
        <w:rPr>
          <w:rFonts w:eastAsia="SimSun"/>
          <w:sz w:val="21"/>
          <w:szCs w:val="21"/>
        </w:rPr>
        <w:t>SNP</w:t>
      </w:r>
      <w:r w:rsidRPr="00AE264B">
        <w:rPr>
          <w:rFonts w:eastAsia="SimSun"/>
          <w:sz w:val="21"/>
          <w:szCs w:val="21"/>
        </w:rPr>
        <w:t>的密度比基因间隔区和外显子区域都要低，这和</w:t>
      </w:r>
      <w:r w:rsidRPr="00AE264B">
        <w:rPr>
          <w:rFonts w:eastAsia="SimSun"/>
          <w:sz w:val="21"/>
          <w:szCs w:val="21"/>
        </w:rPr>
        <w:t>miRNA</w:t>
      </w:r>
      <w:r w:rsidRPr="00AE264B">
        <w:rPr>
          <w:rFonts w:eastAsia="SimSun"/>
          <w:sz w:val="21"/>
          <w:szCs w:val="21"/>
        </w:rPr>
        <w:t>是植物中主要调控因子的角色相符。对比成熟的保守</w:t>
      </w:r>
      <w:r w:rsidRPr="00AE264B">
        <w:rPr>
          <w:rFonts w:eastAsia="SimSun"/>
          <w:sz w:val="21"/>
          <w:szCs w:val="21"/>
        </w:rPr>
        <w:t>miRNA</w:t>
      </w:r>
      <w:r w:rsidRPr="00AE264B">
        <w:rPr>
          <w:rFonts w:eastAsia="SimSun"/>
          <w:sz w:val="21"/>
          <w:szCs w:val="21"/>
        </w:rPr>
        <w:t>和非保守</w:t>
      </w:r>
      <w:r w:rsidRPr="00AE264B">
        <w:rPr>
          <w:rFonts w:eastAsia="SimSun"/>
          <w:sz w:val="21"/>
          <w:szCs w:val="21"/>
        </w:rPr>
        <w:t>miRNA</w:t>
      </w:r>
      <w:r w:rsidRPr="00AE264B">
        <w:rPr>
          <w:rFonts w:eastAsia="SimSun"/>
          <w:sz w:val="21"/>
          <w:szCs w:val="21"/>
        </w:rPr>
        <w:t>发现，两者的</w:t>
      </w:r>
      <w:r w:rsidRPr="00AE264B">
        <w:rPr>
          <w:rFonts w:eastAsia="SimSun"/>
          <w:sz w:val="21"/>
          <w:szCs w:val="21"/>
        </w:rPr>
        <w:t>SNP</w:t>
      </w:r>
      <w:r w:rsidRPr="00AE264B">
        <w:rPr>
          <w:rFonts w:eastAsia="SimSun"/>
          <w:sz w:val="21"/>
          <w:szCs w:val="21"/>
        </w:rPr>
        <w:t>分布并不相同，暗示了两者各位点上的进化压力不同；而对比成熟的保守</w:t>
      </w:r>
      <w:r w:rsidRPr="00AE264B">
        <w:rPr>
          <w:rFonts w:eastAsia="SimSun"/>
          <w:sz w:val="21"/>
          <w:szCs w:val="21"/>
        </w:rPr>
        <w:t>miRNA</w:t>
      </w:r>
      <w:r w:rsidRPr="00AE264B">
        <w:rPr>
          <w:rFonts w:eastAsia="SimSun"/>
          <w:sz w:val="21"/>
          <w:szCs w:val="21"/>
        </w:rPr>
        <w:t>和其相应的靶基因结合位点，则发现它们之间</w:t>
      </w:r>
      <w:r w:rsidRPr="00AE264B">
        <w:rPr>
          <w:rFonts w:eastAsia="SimSun"/>
          <w:sz w:val="21"/>
          <w:szCs w:val="21"/>
        </w:rPr>
        <w:t>SNP</w:t>
      </w:r>
      <w:r w:rsidRPr="00AE264B">
        <w:rPr>
          <w:rFonts w:eastAsia="SimSun"/>
          <w:sz w:val="21"/>
          <w:szCs w:val="21"/>
        </w:rPr>
        <w:t>分布有相关性，这也支持了</w:t>
      </w:r>
      <w:r w:rsidRPr="00AE264B">
        <w:rPr>
          <w:rFonts w:eastAsia="SimSun"/>
          <w:sz w:val="21"/>
          <w:szCs w:val="21"/>
        </w:rPr>
        <w:t>miRNA</w:t>
      </w:r>
      <w:r w:rsidRPr="00AE264B">
        <w:rPr>
          <w:rFonts w:eastAsia="SimSun"/>
          <w:sz w:val="21"/>
          <w:szCs w:val="21"/>
        </w:rPr>
        <w:t>和相应靶基因结合位点的共同进化的观点。在本研究中，我们将单倍型分析拓展成联合互补模式分析从而可以应用在</w:t>
      </w:r>
      <w:r w:rsidRPr="00AE264B">
        <w:rPr>
          <w:rFonts w:eastAsia="SimSun"/>
          <w:sz w:val="21"/>
          <w:szCs w:val="21"/>
        </w:rPr>
        <w:t>miRNA</w:t>
      </w:r>
      <w:r w:rsidRPr="00AE264B">
        <w:rPr>
          <w:rFonts w:eastAsia="SimSun"/>
          <w:sz w:val="21"/>
          <w:szCs w:val="21"/>
        </w:rPr>
        <w:t>和其结合位点上，并且我们找到了两个靶基因的结合位点上携带有两个可能对</w:t>
      </w:r>
      <w:r w:rsidRPr="00AE264B">
        <w:rPr>
          <w:rFonts w:eastAsia="SimSun"/>
          <w:sz w:val="21"/>
          <w:szCs w:val="21"/>
        </w:rPr>
        <w:t>miRNA</w:t>
      </w:r>
      <w:r w:rsidRPr="00AE264B">
        <w:rPr>
          <w:rFonts w:eastAsia="SimSun"/>
          <w:sz w:val="21"/>
          <w:szCs w:val="21"/>
        </w:rPr>
        <w:t>介导的调节产生重要影响的</w:t>
      </w:r>
      <w:r w:rsidRPr="00AE264B">
        <w:rPr>
          <w:rFonts w:eastAsia="SimSun"/>
          <w:sz w:val="21"/>
          <w:szCs w:val="21"/>
        </w:rPr>
        <w:t>SNP</w:t>
      </w:r>
      <w:r w:rsidRPr="00AE264B">
        <w:rPr>
          <w:rFonts w:eastAsia="SimSun"/>
          <w:sz w:val="21"/>
          <w:szCs w:val="21"/>
        </w:rPr>
        <w:t>，但是并没有发现这些</w:t>
      </w:r>
      <w:r w:rsidRPr="00AE264B">
        <w:rPr>
          <w:rFonts w:eastAsia="SimSun"/>
          <w:sz w:val="21"/>
          <w:szCs w:val="21"/>
        </w:rPr>
        <w:t>SNP</w:t>
      </w:r>
      <w:r w:rsidRPr="00AE264B">
        <w:rPr>
          <w:rFonts w:eastAsia="SimSun"/>
          <w:sz w:val="21"/>
          <w:szCs w:val="21"/>
        </w:rPr>
        <w:t>给水稻带来显著的形状变化。本研究是全基因组分析</w:t>
      </w:r>
      <w:r w:rsidRPr="00AE264B">
        <w:rPr>
          <w:rFonts w:eastAsia="SimSun"/>
          <w:sz w:val="21"/>
          <w:szCs w:val="21"/>
        </w:rPr>
        <w:t>SNP</w:t>
      </w:r>
      <w:r w:rsidRPr="00AE264B">
        <w:rPr>
          <w:rFonts w:eastAsia="SimSun"/>
          <w:sz w:val="21"/>
          <w:szCs w:val="21"/>
        </w:rPr>
        <w:t>对</w:t>
      </w:r>
      <w:r w:rsidRPr="00AE264B">
        <w:rPr>
          <w:rFonts w:eastAsia="SimSun"/>
          <w:sz w:val="21"/>
          <w:szCs w:val="21"/>
        </w:rPr>
        <w:t>miRNA</w:t>
      </w:r>
      <w:r w:rsidRPr="00AE264B">
        <w:rPr>
          <w:rFonts w:eastAsia="SimSun"/>
          <w:sz w:val="21"/>
          <w:szCs w:val="21"/>
        </w:rPr>
        <w:t>和靶基因相互作用的全新尝试，可能加深甚至改变我们对</w:t>
      </w:r>
      <w:r w:rsidRPr="00AE264B">
        <w:rPr>
          <w:rFonts w:eastAsia="SimSun"/>
          <w:sz w:val="21"/>
          <w:szCs w:val="21"/>
        </w:rPr>
        <w:t>miRNA</w:t>
      </w:r>
      <w:r w:rsidRPr="00AE264B">
        <w:rPr>
          <w:rFonts w:eastAsia="SimSun"/>
          <w:sz w:val="21"/>
          <w:szCs w:val="21"/>
        </w:rPr>
        <w:t>介导的基因沉默机理的理解以及</w:t>
      </w:r>
      <w:r w:rsidRPr="00AE264B">
        <w:rPr>
          <w:rFonts w:eastAsia="SimSun"/>
          <w:sz w:val="21"/>
          <w:szCs w:val="21"/>
        </w:rPr>
        <w:t>SNP</w:t>
      </w:r>
      <w:r w:rsidRPr="00AE264B">
        <w:rPr>
          <w:rFonts w:eastAsia="SimSun"/>
          <w:sz w:val="21"/>
          <w:szCs w:val="21"/>
        </w:rPr>
        <w:t>给</w:t>
      </w:r>
      <w:r w:rsidRPr="00AE264B">
        <w:rPr>
          <w:rFonts w:eastAsia="SimSun"/>
          <w:sz w:val="21"/>
          <w:szCs w:val="21"/>
        </w:rPr>
        <w:t>miRNA</w:t>
      </w:r>
      <w:r w:rsidRPr="00AE264B">
        <w:rPr>
          <w:rFonts w:eastAsia="SimSun"/>
          <w:sz w:val="21"/>
          <w:szCs w:val="21"/>
        </w:rPr>
        <w:t>和靶基因互作带来的影响。</w:t>
      </w:r>
    </w:p>
    <w:p w14:paraId="69D4463D" w14:textId="0CCA9E7B" w:rsidR="001A0C9B" w:rsidRPr="00AE264B" w:rsidRDefault="001A0C9B" w:rsidP="00AE264B">
      <w:pPr>
        <w:spacing w:line="480" w:lineRule="auto"/>
        <w:outlineLvl w:val="0"/>
        <w:rPr>
          <w:rFonts w:eastAsia="SimSun"/>
          <w:sz w:val="21"/>
          <w:szCs w:val="21"/>
        </w:rPr>
      </w:pPr>
      <w:r w:rsidRPr="00AE264B">
        <w:rPr>
          <w:rFonts w:eastAsia="SimSun"/>
          <w:b/>
          <w:sz w:val="21"/>
          <w:szCs w:val="21"/>
        </w:rPr>
        <w:t>关键词</w:t>
      </w:r>
      <w:r w:rsidR="00AE264B">
        <w:rPr>
          <w:rFonts w:eastAsia="宋体"/>
          <w:szCs w:val="21"/>
        </w:rPr>
        <w:t xml:space="preserve">　</w:t>
      </w:r>
      <w:r w:rsidRPr="00AE264B">
        <w:rPr>
          <w:rFonts w:eastAsia="SimSun"/>
          <w:sz w:val="21"/>
          <w:szCs w:val="21"/>
        </w:rPr>
        <w:t>水稻</w:t>
      </w:r>
      <w:r w:rsidR="004B6227" w:rsidRPr="00AE264B">
        <w:rPr>
          <w:rFonts w:eastAsia="SimSun"/>
          <w:sz w:val="21"/>
          <w:szCs w:val="21"/>
        </w:rPr>
        <w:t>,microRNA,</w:t>
      </w:r>
      <w:r w:rsidR="004B6227" w:rsidRPr="00AE264B">
        <w:rPr>
          <w:rFonts w:eastAsia="SimSun"/>
          <w:sz w:val="21"/>
          <w:szCs w:val="21"/>
        </w:rPr>
        <w:t>单核苷酸多态性</w:t>
      </w:r>
      <w:r w:rsidR="004B6227" w:rsidRPr="00AE264B">
        <w:rPr>
          <w:rFonts w:eastAsia="SimSun"/>
          <w:sz w:val="21"/>
          <w:szCs w:val="21"/>
        </w:rPr>
        <w:t>,</w:t>
      </w:r>
      <w:r w:rsidR="004B6227" w:rsidRPr="00AE264B">
        <w:rPr>
          <w:rFonts w:eastAsia="SimSun"/>
          <w:sz w:val="21"/>
          <w:szCs w:val="21"/>
        </w:rPr>
        <w:t>互补性</w:t>
      </w:r>
      <w:r w:rsidR="004B6227" w:rsidRPr="00AE264B">
        <w:rPr>
          <w:rFonts w:eastAsia="SimSun"/>
          <w:sz w:val="21"/>
          <w:szCs w:val="21"/>
        </w:rPr>
        <w:t>,</w:t>
      </w:r>
      <w:r w:rsidR="004B6227" w:rsidRPr="00AE264B">
        <w:rPr>
          <w:rFonts w:eastAsia="SimSun"/>
          <w:sz w:val="21"/>
          <w:szCs w:val="21"/>
        </w:rPr>
        <w:t>性状改变</w:t>
      </w:r>
    </w:p>
    <w:p w14:paraId="40B3393F" w14:textId="205CD1B2" w:rsidR="004B6227" w:rsidRPr="00AE264B" w:rsidRDefault="00286C41" w:rsidP="00AE264B">
      <w:pPr>
        <w:widowControl w:val="0"/>
        <w:spacing w:line="480" w:lineRule="auto"/>
        <w:jc w:val="both"/>
        <w:rPr>
          <w:rFonts w:eastAsia="宋体"/>
          <w:b/>
          <w:color w:val="000000"/>
          <w:kern w:val="2"/>
          <w:sz w:val="32"/>
          <w:szCs w:val="32"/>
        </w:rPr>
      </w:pPr>
      <w:r w:rsidRPr="00AE264B">
        <w:rPr>
          <w:rFonts w:eastAsia="宋体"/>
          <w:b/>
          <w:color w:val="000000"/>
          <w:kern w:val="2"/>
          <w:sz w:val="32"/>
          <w:szCs w:val="32"/>
        </w:rPr>
        <w:t>Investigation of SNPs involved in rice miRNA-mediated gene silencing</w:t>
      </w:r>
    </w:p>
    <w:p w14:paraId="2052063B" w14:textId="17072809" w:rsidR="004B6227" w:rsidRPr="00AE264B" w:rsidRDefault="004B6227" w:rsidP="00AE264B">
      <w:pPr>
        <w:spacing w:line="480" w:lineRule="auto"/>
        <w:rPr>
          <w:rFonts w:eastAsia="SimSun"/>
          <w:sz w:val="21"/>
          <w:szCs w:val="21"/>
        </w:rPr>
      </w:pPr>
      <w:r w:rsidRPr="00AE264B">
        <w:rPr>
          <w:rFonts w:eastAsia="SimSun"/>
          <w:sz w:val="21"/>
          <w:szCs w:val="21"/>
        </w:rPr>
        <w:t>Huang Piaopiao</w:t>
      </w:r>
      <w:r w:rsidR="00AE264B">
        <w:rPr>
          <w:rFonts w:eastAsia="宋体"/>
          <w:szCs w:val="21"/>
        </w:rPr>
        <w:t xml:space="preserve">　</w:t>
      </w:r>
      <w:r w:rsidRPr="00AE264B">
        <w:rPr>
          <w:rFonts w:eastAsia="SimSun"/>
          <w:sz w:val="21"/>
          <w:szCs w:val="21"/>
        </w:rPr>
        <w:t>Li Junyan</w:t>
      </w:r>
      <w:r w:rsidR="00AE264B">
        <w:rPr>
          <w:rFonts w:eastAsia="宋体"/>
          <w:szCs w:val="21"/>
        </w:rPr>
        <w:t xml:space="preserve">　</w:t>
      </w:r>
      <w:r w:rsidRPr="00AE264B">
        <w:rPr>
          <w:rFonts w:eastAsia="SimSun"/>
          <w:sz w:val="21"/>
          <w:szCs w:val="21"/>
        </w:rPr>
        <w:t>Zhang Dabing</w:t>
      </w:r>
      <w:r w:rsidRPr="004258EF">
        <w:rPr>
          <w:rFonts w:eastAsia="SimSun"/>
          <w:sz w:val="21"/>
          <w:szCs w:val="21"/>
          <w:vertAlign w:val="superscript"/>
        </w:rPr>
        <w:t>*</w:t>
      </w:r>
    </w:p>
    <w:p w14:paraId="5D300E0D" w14:textId="77777777" w:rsidR="004B6227" w:rsidRPr="00AE264B" w:rsidRDefault="004B6227" w:rsidP="00AE264B">
      <w:pPr>
        <w:spacing w:line="480" w:lineRule="auto"/>
        <w:rPr>
          <w:rFonts w:eastAsia="SimSun"/>
          <w:sz w:val="18"/>
          <w:szCs w:val="18"/>
        </w:rPr>
      </w:pPr>
      <w:r w:rsidRPr="00AE264B">
        <w:rPr>
          <w:rFonts w:eastAsia="SimSun"/>
          <w:sz w:val="18"/>
          <w:szCs w:val="18"/>
        </w:rPr>
        <w:lastRenderedPageBreak/>
        <w:t>School of Life Sciences and Biotechnology, Shanghai Jiao Tong University, Shanghai, 200240</w:t>
      </w:r>
    </w:p>
    <w:p w14:paraId="0321DD68" w14:textId="1F04CDEA" w:rsidR="004B6227" w:rsidRPr="00921089" w:rsidRDefault="004B6227" w:rsidP="00AE264B">
      <w:pPr>
        <w:spacing w:line="480" w:lineRule="auto"/>
        <w:rPr>
          <w:rFonts w:eastAsia="SimSun"/>
          <w:sz w:val="18"/>
          <w:szCs w:val="18"/>
        </w:rPr>
      </w:pPr>
      <w:r w:rsidRPr="00AE264B">
        <w:rPr>
          <w:rFonts w:eastAsia="SimSun"/>
          <w:sz w:val="18"/>
          <w:szCs w:val="18"/>
        </w:rPr>
        <w:t xml:space="preserve">* Corresponding author, </w:t>
      </w:r>
      <w:r w:rsidRPr="004258EF">
        <w:rPr>
          <w:rFonts w:eastAsia="SimSun"/>
          <w:sz w:val="18"/>
          <w:szCs w:val="18"/>
        </w:rPr>
        <w:t>zhangdb@sjtu.edu.cn</w:t>
      </w:r>
    </w:p>
    <w:p w14:paraId="6FC1D497" w14:textId="61270AC9" w:rsidR="00BC72C9" w:rsidRPr="00AE264B" w:rsidRDefault="004B6227" w:rsidP="00AE264B">
      <w:pPr>
        <w:spacing w:line="480" w:lineRule="auto"/>
        <w:rPr>
          <w:rFonts w:eastAsia="SimSun"/>
          <w:b/>
          <w:sz w:val="21"/>
          <w:szCs w:val="21"/>
        </w:rPr>
      </w:pPr>
      <w:r w:rsidRPr="00AE264B">
        <w:rPr>
          <w:rFonts w:eastAsia="SimSun"/>
          <w:b/>
          <w:sz w:val="21"/>
          <w:szCs w:val="21"/>
        </w:rPr>
        <w:t>Abstract</w:t>
      </w:r>
      <w:r w:rsidR="00AE264B">
        <w:rPr>
          <w:rFonts w:eastAsia="宋体"/>
          <w:szCs w:val="21"/>
        </w:rPr>
        <w:t xml:space="preserve">　</w:t>
      </w:r>
      <w:r w:rsidR="00BC72C9" w:rsidRPr="00AE264B">
        <w:rPr>
          <w:rFonts w:eastAsia="SimSun"/>
          <w:sz w:val="21"/>
          <w:szCs w:val="21"/>
        </w:rPr>
        <w:t xml:space="preserve">MiRNAs are key regulators and play inevitable role in plant growth, development and stress tolerance. Single nucleotide polymorphisms (SNPs) that are involved in miRNA-mediated gene silencing might cause serious changes to plant agronomic traits. To further understand the evolutionary pressure imposed on miRNAs and their targets as well as how SNPs could affect the complementarity of miRNA:target pairs and further bring changes to miRNA-involved phenotypes, we performed  a genome-wide scan of SNPs involved in miRNA-mediated regulation, and analyzed their effects on miRNA:target complementarity and related phenotypes. We found that SNP density of pre-miRNAs was lower than both intergenic regions and exons, consistent with their established roles as master regulators in many genetic pathways. And comparison between conserved mature miRNAs and non-conserved mature miRNAs showed the SNP distributions were rather different, implying the differential selection pressure upon them; while comparison between conserved mature miRNAs and their binding sites showed similar SNP distribution, and this supported the co-evolution of miRNAs and their binding sites of cognate targets. In this study, we extended haplotype analysis into combined complementarity pattern analysis to apply on miRNA:target pairs, and found two target genes carrying SNPs which potentially may bring great changes to miRNA-mediated regulation, but we didn’t find obvious phenotypical changes for these SNPs. </w:t>
      </w:r>
      <w:r w:rsidR="00743379" w:rsidRPr="00AE264B">
        <w:rPr>
          <w:rFonts w:eastAsia="SimSun"/>
          <w:sz w:val="21"/>
          <w:szCs w:val="21"/>
        </w:rPr>
        <w:t>This study provided a new attempt of analyzing genome-wide SNPs on miRNA:target interactions, and might change and deepen our understand of the mechanism of miRNA-mediated gene silencing and the effects of SNPs on the miRNA:target interaction.</w:t>
      </w:r>
    </w:p>
    <w:p w14:paraId="7CE87EF6" w14:textId="474606D6" w:rsidR="001102C1" w:rsidRPr="00921089" w:rsidRDefault="004B6227" w:rsidP="00AE264B">
      <w:pPr>
        <w:spacing w:line="480" w:lineRule="auto"/>
        <w:rPr>
          <w:rFonts w:eastAsia="SimSun"/>
          <w:b/>
          <w:sz w:val="21"/>
          <w:szCs w:val="21"/>
        </w:rPr>
      </w:pPr>
      <w:r w:rsidRPr="00AE264B">
        <w:rPr>
          <w:rFonts w:eastAsia="SimSun"/>
          <w:b/>
          <w:sz w:val="21"/>
          <w:szCs w:val="21"/>
        </w:rPr>
        <w:t>Keywords</w:t>
      </w:r>
      <w:r w:rsidR="004258EF">
        <w:rPr>
          <w:rFonts w:eastAsia="宋体"/>
          <w:szCs w:val="21"/>
        </w:rPr>
        <w:t xml:space="preserve">　</w:t>
      </w:r>
      <w:r w:rsidRPr="00AE264B">
        <w:rPr>
          <w:rFonts w:eastAsia="SimSun"/>
          <w:sz w:val="21"/>
          <w:szCs w:val="21"/>
        </w:rPr>
        <w:t xml:space="preserve">Rice, microRNA, </w:t>
      </w:r>
      <w:r w:rsidR="00921089">
        <w:rPr>
          <w:rFonts w:eastAsia="SimSun"/>
          <w:sz w:val="21"/>
          <w:szCs w:val="21"/>
        </w:rPr>
        <w:t>SNP</w:t>
      </w:r>
      <w:r w:rsidRPr="00AE264B">
        <w:rPr>
          <w:rFonts w:eastAsia="SimSun"/>
          <w:sz w:val="21"/>
          <w:szCs w:val="21"/>
        </w:rPr>
        <w:t>, complementarity, phenotypical change</w:t>
      </w:r>
    </w:p>
    <w:p w14:paraId="4EACDF4D" w14:textId="440F56A0" w:rsidR="003971E4" w:rsidRPr="00AE264B" w:rsidRDefault="001102C1" w:rsidP="00921089">
      <w:pPr>
        <w:spacing w:line="480" w:lineRule="auto"/>
        <w:ind w:firstLineChars="200" w:firstLine="420"/>
        <w:rPr>
          <w:rFonts w:eastAsia="SimSun"/>
          <w:sz w:val="21"/>
          <w:szCs w:val="21"/>
        </w:rPr>
      </w:pPr>
      <w:r w:rsidRPr="00AE264B">
        <w:rPr>
          <w:rFonts w:eastAsia="SimSun"/>
          <w:sz w:val="21"/>
          <w:szCs w:val="21"/>
        </w:rPr>
        <w:t>单核苷酸多态性</w:t>
      </w:r>
      <w:r w:rsidRPr="00AE264B">
        <w:rPr>
          <w:rFonts w:eastAsia="SimSun"/>
          <w:sz w:val="21"/>
          <w:szCs w:val="21"/>
        </w:rPr>
        <w:t>(</w:t>
      </w:r>
      <w:r w:rsidR="002A3AA0" w:rsidRPr="00AE264B">
        <w:rPr>
          <w:rFonts w:eastAsia="SimSun"/>
          <w:sz w:val="21"/>
          <w:szCs w:val="21"/>
        </w:rPr>
        <w:t>s</w:t>
      </w:r>
      <w:r w:rsidRPr="00AE264B">
        <w:rPr>
          <w:rFonts w:eastAsia="SimSun"/>
          <w:sz w:val="21"/>
          <w:szCs w:val="21"/>
        </w:rPr>
        <w:t xml:space="preserve">ingle nucleotide polymorphisms, </w:t>
      </w:r>
      <w:r w:rsidR="001B7B81" w:rsidRPr="00AE264B">
        <w:rPr>
          <w:rFonts w:eastAsia="SimSun"/>
          <w:sz w:val="21"/>
          <w:szCs w:val="21"/>
        </w:rPr>
        <w:t xml:space="preserve">SNPs), </w:t>
      </w:r>
      <w:r w:rsidR="00346258" w:rsidRPr="00AE264B">
        <w:rPr>
          <w:rFonts w:eastAsia="SimSun"/>
          <w:sz w:val="21"/>
          <w:szCs w:val="21"/>
        </w:rPr>
        <w:t>就是一段基因组序列在</w:t>
      </w:r>
      <w:r w:rsidR="003971E4" w:rsidRPr="00AE264B">
        <w:rPr>
          <w:rFonts w:eastAsia="SimSun"/>
          <w:sz w:val="21"/>
          <w:szCs w:val="21"/>
        </w:rPr>
        <w:t>群体中发生的单一碱基变异</w:t>
      </w:r>
      <w:r w:rsidR="0009738F">
        <w:rPr>
          <w:rFonts w:eastAsia="SimSun"/>
          <w:sz w:val="21"/>
          <w:szCs w:val="21"/>
        </w:rPr>
        <w:t xml:space="preserve"> </w:t>
      </w:r>
      <w:r w:rsidR="00E25CC2">
        <w:rPr>
          <w:rFonts w:eastAsia="SimSun"/>
          <w:sz w:val="21"/>
          <w:szCs w:val="21"/>
        </w:rPr>
        <w:t>(</w:t>
      </w:r>
      <w:r w:rsidR="00E25CC2" w:rsidRPr="00E25CC2">
        <w:rPr>
          <w:rFonts w:eastAsia="SimSun"/>
          <w:sz w:val="21"/>
          <w:szCs w:val="21"/>
        </w:rPr>
        <w:t>Arai-Kichise</w:t>
      </w:r>
      <w:r w:rsidR="00E25CC2">
        <w:rPr>
          <w:rFonts w:eastAsia="SimSun"/>
          <w:sz w:val="21"/>
          <w:szCs w:val="21"/>
        </w:rPr>
        <w:t xml:space="preserve"> </w:t>
      </w:r>
      <w:r w:rsidR="00696355" w:rsidRPr="00696355">
        <w:rPr>
          <w:rFonts w:eastAsia="SimSun"/>
          <w:i/>
          <w:sz w:val="21"/>
          <w:szCs w:val="21"/>
        </w:rPr>
        <w:t>et al</w:t>
      </w:r>
      <w:r w:rsidR="00E25CC2">
        <w:rPr>
          <w:rFonts w:eastAsia="SimSun"/>
          <w:sz w:val="21"/>
          <w:szCs w:val="21"/>
        </w:rPr>
        <w:t>.</w:t>
      </w:r>
      <w:r w:rsidR="00D65C9A">
        <w:rPr>
          <w:rFonts w:eastAsia="SimSun"/>
          <w:sz w:val="21"/>
          <w:szCs w:val="21"/>
        </w:rPr>
        <w:t>,</w:t>
      </w:r>
      <w:r w:rsidR="00E25CC2">
        <w:rPr>
          <w:rFonts w:eastAsia="SimSun"/>
          <w:sz w:val="21"/>
          <w:szCs w:val="21"/>
        </w:rPr>
        <w:t xml:space="preserve"> 2011)</w:t>
      </w:r>
      <w:r w:rsidR="006614AC" w:rsidRPr="00AE264B">
        <w:rPr>
          <w:rFonts w:eastAsia="SimSun"/>
          <w:sz w:val="21"/>
          <w:szCs w:val="21"/>
        </w:rPr>
        <w:t>，</w:t>
      </w:r>
      <w:r w:rsidRPr="00AE264B">
        <w:rPr>
          <w:rFonts w:eastAsia="SimSun"/>
          <w:sz w:val="21"/>
          <w:szCs w:val="21"/>
        </w:rPr>
        <w:t>因为拥有在大多数物种中数量多、分布广泛并且</w:t>
      </w:r>
      <w:r w:rsidR="001451D6" w:rsidRPr="00AE264B">
        <w:rPr>
          <w:rFonts w:eastAsia="SimSun"/>
          <w:sz w:val="21"/>
          <w:szCs w:val="21"/>
        </w:rPr>
        <w:t>能够</w:t>
      </w:r>
      <w:r w:rsidR="003971E4" w:rsidRPr="00AE264B">
        <w:rPr>
          <w:rFonts w:eastAsia="SimSun"/>
          <w:sz w:val="21"/>
          <w:szCs w:val="21"/>
        </w:rPr>
        <w:t>被用于高通量和超高通量自动测序等特点而迅速成为植物分子遗传学最</w:t>
      </w:r>
      <w:r w:rsidR="001451D6" w:rsidRPr="00AE264B">
        <w:rPr>
          <w:rFonts w:eastAsia="SimSun"/>
          <w:sz w:val="21"/>
          <w:szCs w:val="21"/>
        </w:rPr>
        <w:t>普及的分子标记</w:t>
      </w:r>
      <w:r w:rsidR="003B414B" w:rsidRPr="00AE264B">
        <w:rPr>
          <w:rFonts w:eastAsia="SimSun"/>
          <w:sz w:val="21"/>
          <w:szCs w:val="21"/>
        </w:rPr>
        <w:t xml:space="preserve"> </w:t>
      </w:r>
      <w:r w:rsidR="00E25CC2">
        <w:rPr>
          <w:rFonts w:eastAsia="SimSun"/>
          <w:sz w:val="21"/>
          <w:szCs w:val="21"/>
        </w:rPr>
        <w:t>(</w:t>
      </w:r>
      <w:r w:rsidR="00E25CC2" w:rsidRPr="00E25CC2">
        <w:rPr>
          <w:rFonts w:eastAsia="SimSun"/>
          <w:sz w:val="21"/>
          <w:szCs w:val="21"/>
        </w:rPr>
        <w:t>Mammadov</w:t>
      </w:r>
      <w:r w:rsidR="00E25CC2">
        <w:rPr>
          <w:rFonts w:eastAsia="SimSun"/>
          <w:sz w:val="21"/>
          <w:szCs w:val="21"/>
        </w:rPr>
        <w:t xml:space="preserve"> </w:t>
      </w:r>
      <w:r w:rsidR="00696355" w:rsidRPr="00696355">
        <w:rPr>
          <w:rFonts w:eastAsia="SimSun"/>
          <w:i/>
          <w:sz w:val="21"/>
          <w:szCs w:val="21"/>
        </w:rPr>
        <w:t>et al</w:t>
      </w:r>
      <w:r w:rsidR="00E25CC2">
        <w:rPr>
          <w:rFonts w:eastAsia="SimSun"/>
          <w:sz w:val="21"/>
          <w:szCs w:val="21"/>
        </w:rPr>
        <w:t>.</w:t>
      </w:r>
      <w:r w:rsidR="00D65C9A">
        <w:rPr>
          <w:rFonts w:eastAsia="SimSun"/>
          <w:sz w:val="21"/>
          <w:szCs w:val="21"/>
        </w:rPr>
        <w:t>,</w:t>
      </w:r>
      <w:r w:rsidR="00E25CC2">
        <w:rPr>
          <w:rFonts w:eastAsia="SimSun"/>
          <w:sz w:val="21"/>
          <w:szCs w:val="21"/>
        </w:rPr>
        <w:t xml:space="preserve"> 2</w:t>
      </w:r>
      <w:r w:rsidR="00D65C9A">
        <w:rPr>
          <w:rFonts w:eastAsia="SimSun"/>
          <w:sz w:val="21"/>
          <w:szCs w:val="21"/>
        </w:rPr>
        <w:t>012;</w:t>
      </w:r>
      <w:r w:rsidR="00E25CC2">
        <w:rPr>
          <w:rFonts w:eastAsia="SimSun"/>
          <w:sz w:val="21"/>
          <w:szCs w:val="21"/>
        </w:rPr>
        <w:t xml:space="preserve"> </w:t>
      </w:r>
      <w:r w:rsidR="00D65C9A" w:rsidRPr="00E25CC2">
        <w:rPr>
          <w:rFonts w:eastAsia="SimSun"/>
          <w:sz w:val="21"/>
          <w:szCs w:val="21"/>
        </w:rPr>
        <w:t>Arai-Kichise</w:t>
      </w:r>
      <w:r w:rsidR="00D65C9A">
        <w:rPr>
          <w:rFonts w:eastAsia="SimSun"/>
          <w:sz w:val="21"/>
          <w:szCs w:val="21"/>
        </w:rPr>
        <w:t xml:space="preserve"> </w:t>
      </w:r>
      <w:r w:rsidR="00696355" w:rsidRPr="00696355">
        <w:rPr>
          <w:rFonts w:eastAsia="SimSun"/>
          <w:i/>
          <w:sz w:val="21"/>
          <w:szCs w:val="21"/>
        </w:rPr>
        <w:t>et al</w:t>
      </w:r>
      <w:r w:rsidR="00D65C9A">
        <w:rPr>
          <w:rFonts w:eastAsia="SimSun"/>
          <w:sz w:val="21"/>
          <w:szCs w:val="21"/>
        </w:rPr>
        <w:t>. 2011)</w:t>
      </w:r>
      <w:r w:rsidR="00D65C9A" w:rsidRPr="00AE264B">
        <w:rPr>
          <w:rFonts w:eastAsia="SimSun" w:hint="eastAsia"/>
          <w:sz w:val="21"/>
          <w:szCs w:val="21"/>
        </w:rPr>
        <w:t xml:space="preserve"> </w:t>
      </w:r>
      <w:r w:rsidR="00D65C9A" w:rsidRPr="00AE264B">
        <w:rPr>
          <w:rFonts w:eastAsia="SimSun" w:hint="eastAsia"/>
          <w:sz w:val="21"/>
          <w:szCs w:val="21"/>
        </w:rPr>
        <w:t>。</w:t>
      </w:r>
      <w:r w:rsidR="001451D6" w:rsidRPr="00AE264B">
        <w:rPr>
          <w:rFonts w:eastAsia="SimSun"/>
          <w:sz w:val="21"/>
          <w:szCs w:val="21"/>
        </w:rPr>
        <w:t>SNP</w:t>
      </w:r>
      <w:r w:rsidR="003971E4" w:rsidRPr="00AE264B">
        <w:rPr>
          <w:rFonts w:eastAsia="SimSun"/>
          <w:sz w:val="21"/>
          <w:szCs w:val="21"/>
        </w:rPr>
        <w:t>也因此被广泛应用在</w:t>
      </w:r>
      <w:r w:rsidR="002A3AA0" w:rsidRPr="00AE264B">
        <w:rPr>
          <w:rFonts w:eastAsia="SimSun"/>
          <w:sz w:val="21"/>
          <w:szCs w:val="21"/>
        </w:rPr>
        <w:t>分子</w:t>
      </w:r>
      <w:r w:rsidR="003971E4" w:rsidRPr="00AE264B">
        <w:rPr>
          <w:rFonts w:eastAsia="SimSun"/>
          <w:sz w:val="21"/>
          <w:szCs w:val="21"/>
        </w:rPr>
        <w:t>标记辅助育种、数量性状位点分析和基因组关联分析提供了</w:t>
      </w:r>
      <w:r w:rsidR="001B7B81" w:rsidRPr="00AE264B">
        <w:rPr>
          <w:rFonts w:eastAsia="SimSun"/>
          <w:sz w:val="21"/>
          <w:szCs w:val="21"/>
        </w:rPr>
        <w:t xml:space="preserve"> </w:t>
      </w:r>
      <w:r w:rsidR="00D65C9A">
        <w:rPr>
          <w:rFonts w:eastAsia="SimSun"/>
          <w:sz w:val="21"/>
          <w:szCs w:val="21"/>
        </w:rPr>
        <w:t>(</w:t>
      </w:r>
      <w:r w:rsidR="00D65C9A" w:rsidRPr="00D65C9A">
        <w:rPr>
          <w:rFonts w:eastAsia="SimSun"/>
          <w:sz w:val="21"/>
          <w:szCs w:val="21"/>
        </w:rPr>
        <w:t>Jena</w:t>
      </w:r>
      <w:r w:rsidR="008742FA">
        <w:rPr>
          <w:rFonts w:eastAsia="SimSun"/>
          <w:sz w:val="21"/>
          <w:szCs w:val="21"/>
        </w:rPr>
        <w:t xml:space="preserve"> and Mackill</w:t>
      </w:r>
      <w:r w:rsidR="00D65C9A">
        <w:rPr>
          <w:rFonts w:eastAsia="SimSun"/>
          <w:sz w:val="21"/>
          <w:szCs w:val="21"/>
        </w:rPr>
        <w:t>, 2008)</w:t>
      </w:r>
      <w:r w:rsidR="00D65C9A">
        <w:rPr>
          <w:rFonts w:eastAsia="SimSun" w:hint="eastAsia"/>
          <w:sz w:val="21"/>
          <w:szCs w:val="21"/>
        </w:rPr>
        <w:t xml:space="preserve"> </w:t>
      </w:r>
      <w:r w:rsidR="00D65C9A">
        <w:rPr>
          <w:rFonts w:eastAsia="SimSun"/>
          <w:sz w:val="21"/>
          <w:szCs w:val="21"/>
        </w:rPr>
        <w:t>。</w:t>
      </w:r>
    </w:p>
    <w:p w14:paraId="14E958F1" w14:textId="3CD78220" w:rsidR="001B7B81" w:rsidRPr="00AE264B" w:rsidRDefault="00B32DDB" w:rsidP="00921089">
      <w:pPr>
        <w:spacing w:line="480" w:lineRule="auto"/>
        <w:ind w:firstLineChars="200" w:firstLine="420"/>
        <w:rPr>
          <w:rFonts w:eastAsia="SimSun"/>
          <w:sz w:val="21"/>
          <w:szCs w:val="21"/>
        </w:rPr>
      </w:pPr>
      <w:r w:rsidRPr="00AE264B">
        <w:rPr>
          <w:rFonts w:eastAsia="SimSun"/>
          <w:sz w:val="21"/>
          <w:szCs w:val="21"/>
        </w:rPr>
        <w:lastRenderedPageBreak/>
        <w:t>近些年，</w:t>
      </w:r>
      <w:r w:rsidR="00220B6D">
        <w:rPr>
          <w:rFonts w:eastAsia="SimSun"/>
          <w:sz w:val="21"/>
          <w:szCs w:val="21"/>
        </w:rPr>
        <w:t>二代测序技术</w:t>
      </w:r>
      <w:r w:rsidR="002A3AA0" w:rsidRPr="00AE264B">
        <w:rPr>
          <w:rFonts w:eastAsia="SimSun"/>
          <w:sz w:val="21"/>
          <w:szCs w:val="21"/>
        </w:rPr>
        <w:t xml:space="preserve">(next-generation sequencing, </w:t>
      </w:r>
      <w:r w:rsidR="001B7B81" w:rsidRPr="00AE264B">
        <w:rPr>
          <w:rFonts w:eastAsia="SimSun"/>
          <w:sz w:val="21"/>
          <w:szCs w:val="21"/>
        </w:rPr>
        <w:t>NGS)</w:t>
      </w:r>
      <w:r w:rsidR="00D90119" w:rsidRPr="00AE264B">
        <w:rPr>
          <w:rFonts w:eastAsia="SimSun"/>
          <w:sz w:val="21"/>
          <w:szCs w:val="21"/>
        </w:rPr>
        <w:t xml:space="preserve"> </w:t>
      </w:r>
      <w:r w:rsidR="00D90119" w:rsidRPr="00AE264B">
        <w:rPr>
          <w:rFonts w:eastAsia="SimSun"/>
          <w:sz w:val="21"/>
          <w:szCs w:val="21"/>
        </w:rPr>
        <w:t>用在很多物种中并且</w:t>
      </w:r>
      <w:r w:rsidR="00CA7CCC" w:rsidRPr="00AE264B">
        <w:rPr>
          <w:rFonts w:eastAsia="SimSun"/>
          <w:sz w:val="21"/>
          <w:szCs w:val="21"/>
        </w:rPr>
        <w:t>鉴定出</w:t>
      </w:r>
      <w:r w:rsidR="002A3AA0" w:rsidRPr="00AE264B">
        <w:rPr>
          <w:rFonts w:eastAsia="SimSun"/>
          <w:sz w:val="21"/>
          <w:szCs w:val="21"/>
        </w:rPr>
        <w:t>大量</w:t>
      </w:r>
      <w:r w:rsidR="002A3AA0" w:rsidRPr="00AE264B">
        <w:rPr>
          <w:rFonts w:eastAsia="SimSun"/>
          <w:sz w:val="21"/>
          <w:szCs w:val="21"/>
        </w:rPr>
        <w:t>SNP</w:t>
      </w:r>
      <w:r w:rsidR="006614AC" w:rsidRPr="00AE264B">
        <w:rPr>
          <w:rFonts w:eastAsia="SimSun"/>
          <w:sz w:val="21"/>
          <w:szCs w:val="21"/>
        </w:rPr>
        <w:t>，包括</w:t>
      </w:r>
      <w:r w:rsidR="0009738F">
        <w:rPr>
          <w:rFonts w:eastAsia="SimSun" w:hint="eastAsia"/>
          <w:sz w:val="21"/>
          <w:szCs w:val="21"/>
        </w:rPr>
        <w:t>人</w:t>
      </w:r>
      <w:r w:rsidR="0009738F">
        <w:rPr>
          <w:rFonts w:eastAsia="SimSun"/>
          <w:sz w:val="21"/>
          <w:szCs w:val="21"/>
        </w:rPr>
        <w:t xml:space="preserve"> </w:t>
      </w:r>
      <w:r w:rsidR="00D65C9A">
        <w:rPr>
          <w:rFonts w:eastAsia="SimSun"/>
          <w:sz w:val="21"/>
          <w:szCs w:val="21"/>
        </w:rPr>
        <w:t xml:space="preserve">(Lee </w:t>
      </w:r>
      <w:r w:rsidR="00696355" w:rsidRPr="00696355">
        <w:rPr>
          <w:rFonts w:eastAsia="SimSun"/>
          <w:i/>
          <w:sz w:val="21"/>
          <w:szCs w:val="21"/>
        </w:rPr>
        <w:t>et al</w:t>
      </w:r>
      <w:r w:rsidR="00D65C9A">
        <w:rPr>
          <w:rFonts w:eastAsia="SimSun"/>
          <w:sz w:val="21"/>
          <w:szCs w:val="21"/>
        </w:rPr>
        <w:t>., 2008)</w:t>
      </w:r>
      <w:r w:rsidR="006614AC" w:rsidRPr="00AE264B">
        <w:rPr>
          <w:rFonts w:eastAsia="SimSun"/>
          <w:sz w:val="21"/>
          <w:szCs w:val="21"/>
        </w:rPr>
        <w:t>，水稻</w:t>
      </w:r>
      <w:r w:rsidR="0009738F">
        <w:rPr>
          <w:rFonts w:eastAsia="SimSun"/>
          <w:sz w:val="21"/>
          <w:szCs w:val="21"/>
        </w:rPr>
        <w:t xml:space="preserve"> </w:t>
      </w:r>
      <w:r w:rsidR="00D65C9A">
        <w:rPr>
          <w:rFonts w:eastAsia="SimSun"/>
          <w:sz w:val="21"/>
          <w:szCs w:val="21"/>
        </w:rPr>
        <w:t xml:space="preserve">(Huang </w:t>
      </w:r>
      <w:r w:rsidR="00696355" w:rsidRPr="00696355">
        <w:rPr>
          <w:rFonts w:eastAsia="SimSun"/>
          <w:i/>
          <w:sz w:val="21"/>
          <w:szCs w:val="21"/>
        </w:rPr>
        <w:t>et al</w:t>
      </w:r>
      <w:r w:rsidR="00D65C9A">
        <w:rPr>
          <w:rFonts w:eastAsia="SimSun"/>
          <w:sz w:val="21"/>
          <w:szCs w:val="21"/>
        </w:rPr>
        <w:t xml:space="preserve">., 2012; Xu </w:t>
      </w:r>
      <w:r w:rsidR="00696355" w:rsidRPr="00696355">
        <w:rPr>
          <w:rFonts w:eastAsia="SimSun"/>
          <w:i/>
          <w:sz w:val="21"/>
          <w:szCs w:val="21"/>
        </w:rPr>
        <w:t>et al</w:t>
      </w:r>
      <w:r w:rsidR="00D65C9A">
        <w:rPr>
          <w:rFonts w:eastAsia="SimSun"/>
          <w:sz w:val="21"/>
          <w:szCs w:val="21"/>
        </w:rPr>
        <w:t xml:space="preserve">., 2012; </w:t>
      </w:r>
      <w:r w:rsidR="00D65C9A" w:rsidRPr="00D65C9A">
        <w:rPr>
          <w:rFonts w:eastAsia="SimSun"/>
          <w:sz w:val="21"/>
          <w:szCs w:val="21"/>
        </w:rPr>
        <w:t>Alexandrov</w:t>
      </w:r>
      <w:r w:rsidR="00D65C9A">
        <w:rPr>
          <w:rFonts w:eastAsia="SimSun"/>
          <w:sz w:val="21"/>
          <w:szCs w:val="21"/>
        </w:rPr>
        <w:t xml:space="preserve"> </w:t>
      </w:r>
      <w:r w:rsidR="00696355" w:rsidRPr="00696355">
        <w:rPr>
          <w:rFonts w:eastAsia="SimSun"/>
          <w:i/>
          <w:sz w:val="21"/>
          <w:szCs w:val="21"/>
        </w:rPr>
        <w:t>et al</w:t>
      </w:r>
      <w:r w:rsidR="00D65C9A">
        <w:rPr>
          <w:rFonts w:eastAsia="SimSun"/>
          <w:sz w:val="21"/>
          <w:szCs w:val="21"/>
        </w:rPr>
        <w:t xml:space="preserve">., 2015) </w:t>
      </w:r>
      <w:r w:rsidR="006614AC" w:rsidRPr="00AE264B">
        <w:rPr>
          <w:rFonts w:eastAsia="SimSun"/>
          <w:sz w:val="21"/>
          <w:szCs w:val="21"/>
        </w:rPr>
        <w:t>，玉米</w:t>
      </w:r>
      <w:r w:rsidR="001B7B81" w:rsidRPr="00AE264B">
        <w:rPr>
          <w:rFonts w:eastAsia="SimSun"/>
          <w:sz w:val="21"/>
          <w:szCs w:val="21"/>
        </w:rPr>
        <w:t xml:space="preserve"> </w:t>
      </w:r>
      <w:r w:rsidR="00D65C9A">
        <w:rPr>
          <w:rFonts w:eastAsia="SimSun"/>
          <w:sz w:val="21"/>
          <w:szCs w:val="21"/>
        </w:rPr>
        <w:t xml:space="preserve">(Chia </w:t>
      </w:r>
      <w:r w:rsidR="00696355" w:rsidRPr="00696355">
        <w:rPr>
          <w:rFonts w:eastAsia="SimSun"/>
          <w:i/>
          <w:sz w:val="21"/>
          <w:szCs w:val="21"/>
        </w:rPr>
        <w:t>et al</w:t>
      </w:r>
      <w:r w:rsidR="00D65C9A">
        <w:rPr>
          <w:rFonts w:eastAsia="SimSun"/>
          <w:sz w:val="21"/>
          <w:szCs w:val="21"/>
        </w:rPr>
        <w:t xml:space="preserve">., 2012; Lai </w:t>
      </w:r>
      <w:r w:rsidR="00696355" w:rsidRPr="00696355">
        <w:rPr>
          <w:rFonts w:eastAsia="SimSun"/>
          <w:i/>
          <w:sz w:val="21"/>
          <w:szCs w:val="21"/>
        </w:rPr>
        <w:t>et al</w:t>
      </w:r>
      <w:r w:rsidR="00D65C9A">
        <w:rPr>
          <w:rFonts w:eastAsia="SimSun"/>
          <w:sz w:val="21"/>
          <w:szCs w:val="21"/>
        </w:rPr>
        <w:t xml:space="preserve">., 2010) </w:t>
      </w:r>
      <w:r w:rsidR="0070463C" w:rsidRPr="00AE264B">
        <w:rPr>
          <w:rFonts w:eastAsia="SimSun"/>
          <w:sz w:val="21"/>
          <w:szCs w:val="21"/>
        </w:rPr>
        <w:t>，大豆</w:t>
      </w:r>
      <w:r w:rsidR="0009738F">
        <w:rPr>
          <w:rFonts w:eastAsia="SimSun"/>
          <w:sz w:val="21"/>
          <w:szCs w:val="21"/>
        </w:rPr>
        <w:t xml:space="preserve"> </w:t>
      </w:r>
      <w:r w:rsidR="00D65C9A">
        <w:rPr>
          <w:rFonts w:eastAsia="SimSun"/>
          <w:sz w:val="21"/>
          <w:szCs w:val="21"/>
        </w:rPr>
        <w:t xml:space="preserve">(Lam </w:t>
      </w:r>
      <w:r w:rsidR="00696355" w:rsidRPr="00696355">
        <w:rPr>
          <w:rFonts w:eastAsia="SimSun"/>
          <w:i/>
          <w:sz w:val="21"/>
          <w:szCs w:val="21"/>
        </w:rPr>
        <w:t>et al</w:t>
      </w:r>
      <w:r w:rsidR="00D65C9A">
        <w:rPr>
          <w:rFonts w:eastAsia="SimSun"/>
          <w:sz w:val="21"/>
          <w:szCs w:val="21"/>
        </w:rPr>
        <w:t xml:space="preserve">., 2010) </w:t>
      </w:r>
      <w:r w:rsidR="0070463C" w:rsidRPr="00AE264B">
        <w:rPr>
          <w:rFonts w:eastAsia="SimSun"/>
          <w:sz w:val="21"/>
          <w:szCs w:val="21"/>
        </w:rPr>
        <w:t>，拟南芥</w:t>
      </w:r>
      <w:r w:rsidR="0009738F">
        <w:rPr>
          <w:rFonts w:eastAsia="SimSun"/>
          <w:sz w:val="21"/>
          <w:szCs w:val="21"/>
        </w:rPr>
        <w:t xml:space="preserve"> </w:t>
      </w:r>
      <w:r w:rsidR="00D65C9A">
        <w:rPr>
          <w:rFonts w:eastAsia="SimSun"/>
          <w:sz w:val="21"/>
          <w:szCs w:val="21"/>
        </w:rPr>
        <w:t>(</w:t>
      </w:r>
      <w:r w:rsidR="00D65C9A" w:rsidRPr="00EF14F4">
        <w:rPr>
          <w:sz w:val="21"/>
          <w:szCs w:val="21"/>
        </w:rPr>
        <w:t>Atwell</w:t>
      </w:r>
      <w:r w:rsidR="00D65C9A">
        <w:rPr>
          <w:sz w:val="21"/>
          <w:szCs w:val="21"/>
        </w:rPr>
        <w:t xml:space="preserve"> </w:t>
      </w:r>
      <w:r w:rsidR="00696355" w:rsidRPr="00696355">
        <w:rPr>
          <w:i/>
          <w:sz w:val="21"/>
          <w:szCs w:val="21"/>
        </w:rPr>
        <w:t>et al</w:t>
      </w:r>
      <w:r w:rsidR="00D65C9A">
        <w:rPr>
          <w:sz w:val="21"/>
          <w:szCs w:val="21"/>
        </w:rPr>
        <w:t>., 2010</w:t>
      </w:r>
      <w:r w:rsidR="00D65C9A">
        <w:rPr>
          <w:rFonts w:eastAsia="SimSun"/>
          <w:sz w:val="21"/>
          <w:szCs w:val="21"/>
        </w:rPr>
        <w:t>)</w:t>
      </w:r>
      <w:r w:rsidR="0009738F">
        <w:rPr>
          <w:rFonts w:eastAsia="SimSun" w:hint="eastAsia"/>
          <w:sz w:val="21"/>
          <w:szCs w:val="21"/>
        </w:rPr>
        <w:t xml:space="preserve"> </w:t>
      </w:r>
      <w:r w:rsidR="0070463C" w:rsidRPr="00AE264B">
        <w:rPr>
          <w:rFonts w:eastAsia="SimSun"/>
          <w:sz w:val="21"/>
          <w:szCs w:val="21"/>
        </w:rPr>
        <w:t>等。全基因组分析发现</w:t>
      </w:r>
      <w:r w:rsidR="0070463C" w:rsidRPr="00AE264B">
        <w:rPr>
          <w:rFonts w:eastAsia="SimSun"/>
          <w:sz w:val="21"/>
          <w:szCs w:val="21"/>
        </w:rPr>
        <w:t>SNP</w:t>
      </w:r>
      <w:r w:rsidR="00FC339F" w:rsidRPr="00AE264B">
        <w:rPr>
          <w:rFonts w:eastAsia="SimSun"/>
          <w:sz w:val="21"/>
          <w:szCs w:val="21"/>
        </w:rPr>
        <w:t>在不同的基因组区间的分布并不均匀，</w:t>
      </w:r>
      <w:r w:rsidR="00C64CE7" w:rsidRPr="00AE264B">
        <w:rPr>
          <w:rFonts w:eastAsia="SimSun"/>
          <w:sz w:val="21"/>
          <w:szCs w:val="21"/>
        </w:rPr>
        <w:t xml:space="preserve"> </w:t>
      </w:r>
      <w:r w:rsidR="00FC339F" w:rsidRPr="00AE264B">
        <w:rPr>
          <w:rFonts w:eastAsia="SimSun"/>
          <w:sz w:val="21"/>
          <w:szCs w:val="21"/>
        </w:rPr>
        <w:t>在保守性比较高的区段比如编码区和调控因子等功能区段则会有</w:t>
      </w:r>
      <w:r w:rsidR="00C64CE7" w:rsidRPr="00AE264B">
        <w:rPr>
          <w:rFonts w:eastAsia="SimSun"/>
          <w:sz w:val="21"/>
          <w:szCs w:val="21"/>
        </w:rPr>
        <w:t>较少的</w:t>
      </w:r>
      <w:r w:rsidR="00C64CE7" w:rsidRPr="00AE264B">
        <w:rPr>
          <w:rFonts w:eastAsia="SimSun"/>
          <w:sz w:val="21"/>
          <w:szCs w:val="21"/>
        </w:rPr>
        <w:t>SNP</w:t>
      </w:r>
      <w:r w:rsidR="001B7B81" w:rsidRPr="00AE264B">
        <w:rPr>
          <w:rFonts w:eastAsia="SimSun"/>
          <w:sz w:val="21"/>
          <w:szCs w:val="21"/>
        </w:rPr>
        <w:t xml:space="preserve"> </w:t>
      </w:r>
      <w:r w:rsidR="00D65C9A">
        <w:rPr>
          <w:rFonts w:eastAsia="SimSun"/>
          <w:sz w:val="21"/>
          <w:szCs w:val="21"/>
        </w:rPr>
        <w:t>(</w:t>
      </w:r>
      <w:r w:rsidR="00D65C9A" w:rsidRPr="00EF14F4">
        <w:rPr>
          <w:sz w:val="21"/>
          <w:szCs w:val="21"/>
        </w:rPr>
        <w:t>Castle</w:t>
      </w:r>
      <w:r w:rsidR="00D65C9A">
        <w:rPr>
          <w:sz w:val="21"/>
          <w:szCs w:val="21"/>
        </w:rPr>
        <w:t xml:space="preserve">, 2011; </w:t>
      </w:r>
      <w:r w:rsidR="00D65C9A" w:rsidRPr="00EF14F4">
        <w:rPr>
          <w:sz w:val="21"/>
          <w:szCs w:val="21"/>
        </w:rPr>
        <w:t>Yamamoto</w:t>
      </w:r>
      <w:r w:rsidR="00D65C9A">
        <w:rPr>
          <w:sz w:val="21"/>
          <w:szCs w:val="21"/>
        </w:rPr>
        <w:t xml:space="preserve"> </w:t>
      </w:r>
      <w:r w:rsidR="00696355" w:rsidRPr="00696355">
        <w:rPr>
          <w:i/>
          <w:sz w:val="21"/>
          <w:szCs w:val="21"/>
        </w:rPr>
        <w:t>et al</w:t>
      </w:r>
      <w:r w:rsidR="00D65C9A">
        <w:rPr>
          <w:sz w:val="21"/>
          <w:szCs w:val="21"/>
        </w:rPr>
        <w:t>., 2010</w:t>
      </w:r>
      <w:r w:rsidR="00D65C9A">
        <w:rPr>
          <w:rFonts w:eastAsia="SimSun"/>
          <w:sz w:val="21"/>
          <w:szCs w:val="21"/>
        </w:rPr>
        <w:t>)</w:t>
      </w:r>
      <w:r w:rsidR="00FE60EC">
        <w:rPr>
          <w:rFonts w:eastAsia="SimSun"/>
          <w:sz w:val="21"/>
          <w:szCs w:val="21"/>
        </w:rPr>
        <w:t xml:space="preserve"> </w:t>
      </w:r>
      <w:r w:rsidR="000D33BC" w:rsidRPr="00AE264B">
        <w:rPr>
          <w:rFonts w:eastAsia="SimSun"/>
          <w:sz w:val="21"/>
          <w:szCs w:val="21"/>
        </w:rPr>
        <w:t>。</w:t>
      </w:r>
      <w:r w:rsidR="0070593D">
        <w:rPr>
          <w:rFonts w:eastAsia="SimSun" w:hint="eastAsia"/>
          <w:sz w:val="21"/>
          <w:szCs w:val="21"/>
        </w:rPr>
        <w:t>在农作物中，</w:t>
      </w:r>
      <w:r w:rsidR="0070593D">
        <w:rPr>
          <w:rFonts w:eastAsia="SimSun" w:hint="eastAsia"/>
          <w:sz w:val="21"/>
          <w:szCs w:val="21"/>
        </w:rPr>
        <w:t>SNP</w:t>
      </w:r>
      <w:r w:rsidR="0070593D">
        <w:rPr>
          <w:rFonts w:eastAsia="SimSun" w:hint="eastAsia"/>
          <w:sz w:val="21"/>
          <w:szCs w:val="21"/>
        </w:rPr>
        <w:t>的出现可能会导致农艺性状很大的变化。</w:t>
      </w:r>
      <w:r w:rsidR="00C516F1" w:rsidRPr="00AE264B">
        <w:rPr>
          <w:rFonts w:eastAsia="SimSun"/>
          <w:sz w:val="21"/>
          <w:szCs w:val="21"/>
        </w:rPr>
        <w:t>比如在研究水稻</w:t>
      </w:r>
      <w:r w:rsidR="000206DF" w:rsidRPr="00AE264B">
        <w:rPr>
          <w:rFonts w:eastAsia="SimSun"/>
          <w:sz w:val="21"/>
          <w:szCs w:val="21"/>
        </w:rPr>
        <w:t>驯化过程中</w:t>
      </w:r>
      <w:r w:rsidR="00C516F1" w:rsidRPr="00AE264B">
        <w:rPr>
          <w:rFonts w:eastAsia="SimSun"/>
          <w:sz w:val="21"/>
          <w:szCs w:val="21"/>
        </w:rPr>
        <w:t>，发现水稻落粒性的丢失是由</w:t>
      </w:r>
      <w:r w:rsidR="00C516F1" w:rsidRPr="00AE264B">
        <w:rPr>
          <w:rFonts w:eastAsia="SimSun"/>
          <w:i/>
          <w:sz w:val="21"/>
          <w:szCs w:val="21"/>
        </w:rPr>
        <w:t>qSH1</w:t>
      </w:r>
      <w:r w:rsidR="00C516F1" w:rsidRPr="00AE264B">
        <w:rPr>
          <w:rFonts w:eastAsia="SimSun"/>
          <w:sz w:val="21"/>
          <w:szCs w:val="21"/>
        </w:rPr>
        <w:t>(</w:t>
      </w:r>
      <w:r w:rsidR="00C516F1" w:rsidRPr="00AE264B">
        <w:rPr>
          <w:rFonts w:eastAsia="SimSun"/>
          <w:sz w:val="21"/>
          <w:szCs w:val="21"/>
        </w:rPr>
        <w:t>第一号染色体上的落粒性数量性状</w:t>
      </w:r>
      <w:r w:rsidR="00C516F1" w:rsidRPr="00AE264B">
        <w:rPr>
          <w:rFonts w:eastAsia="SimSun"/>
          <w:sz w:val="21"/>
          <w:szCs w:val="21"/>
        </w:rPr>
        <w:t>)</w:t>
      </w:r>
      <w:r w:rsidR="00C516F1" w:rsidRPr="00AE264B">
        <w:rPr>
          <w:rFonts w:eastAsia="SimSun"/>
          <w:sz w:val="21"/>
          <w:szCs w:val="21"/>
        </w:rPr>
        <w:t>上的一个</w:t>
      </w:r>
      <w:r w:rsidR="00C516F1" w:rsidRPr="00AE264B">
        <w:rPr>
          <w:rFonts w:eastAsia="SimSun"/>
          <w:sz w:val="21"/>
          <w:szCs w:val="21"/>
        </w:rPr>
        <w:t>SNP</w:t>
      </w:r>
      <w:r w:rsidR="00C516F1" w:rsidRPr="00AE264B">
        <w:rPr>
          <w:rFonts w:eastAsia="SimSun"/>
          <w:sz w:val="21"/>
          <w:szCs w:val="21"/>
        </w:rPr>
        <w:t>导致的</w:t>
      </w:r>
      <w:r w:rsidR="0070593D">
        <w:rPr>
          <w:rFonts w:eastAsia="SimSun"/>
          <w:sz w:val="21"/>
          <w:szCs w:val="21"/>
        </w:rPr>
        <w:t>(</w:t>
      </w:r>
      <w:r w:rsidR="00F96A94" w:rsidRPr="00F96A94">
        <w:rPr>
          <w:rFonts w:eastAsia="SimSun"/>
          <w:sz w:val="21"/>
          <w:szCs w:val="21"/>
        </w:rPr>
        <w:t>Konishi S.,</w:t>
      </w:r>
      <w:r w:rsidR="00F96A94">
        <w:rPr>
          <w:rFonts w:eastAsia="SimSun"/>
          <w:sz w:val="21"/>
          <w:szCs w:val="21"/>
        </w:rPr>
        <w:t xml:space="preserve"> 2006</w:t>
      </w:r>
      <w:r w:rsidR="0070593D">
        <w:rPr>
          <w:rFonts w:eastAsia="SimSun"/>
          <w:sz w:val="21"/>
          <w:szCs w:val="21"/>
        </w:rPr>
        <w:t>)</w:t>
      </w:r>
      <w:r w:rsidR="00F50050">
        <w:rPr>
          <w:rFonts w:eastAsia="SimSun" w:hint="eastAsia"/>
          <w:sz w:val="21"/>
          <w:szCs w:val="21"/>
        </w:rPr>
        <w:t>；另外，</w:t>
      </w:r>
      <w:r w:rsidR="00F50050" w:rsidRPr="00696355">
        <w:rPr>
          <w:rFonts w:eastAsia="SimSun"/>
          <w:i/>
          <w:sz w:val="21"/>
          <w:szCs w:val="21"/>
        </w:rPr>
        <w:t>PROG1</w:t>
      </w:r>
      <w:r w:rsidR="00F50050">
        <w:rPr>
          <w:rFonts w:eastAsia="SimSun" w:hint="eastAsia"/>
          <w:sz w:val="21"/>
          <w:szCs w:val="21"/>
        </w:rPr>
        <w:t>上的一个</w:t>
      </w:r>
      <w:r w:rsidR="00F50050">
        <w:rPr>
          <w:rFonts w:eastAsia="SimSun" w:hint="eastAsia"/>
          <w:sz w:val="21"/>
          <w:szCs w:val="21"/>
        </w:rPr>
        <w:t>SNP</w:t>
      </w:r>
      <w:r w:rsidR="00F50050">
        <w:rPr>
          <w:rFonts w:eastAsia="SimSun" w:hint="eastAsia"/>
          <w:sz w:val="21"/>
          <w:szCs w:val="21"/>
        </w:rPr>
        <w:t>导致其蛋白质上一个氨基酸的改变是促使野生稻</w:t>
      </w:r>
      <w:r w:rsidR="00F50050" w:rsidRPr="00F50050">
        <w:rPr>
          <w:rFonts w:eastAsia="SimSun"/>
          <w:i/>
          <w:sz w:val="21"/>
          <w:szCs w:val="21"/>
        </w:rPr>
        <w:t>Oryza rufipogon</w:t>
      </w:r>
      <w:r w:rsidR="00F50050">
        <w:rPr>
          <w:rFonts w:eastAsia="SimSun" w:hint="eastAsia"/>
          <w:sz w:val="21"/>
          <w:szCs w:val="21"/>
        </w:rPr>
        <w:t>向栽培稻</w:t>
      </w:r>
      <w:r w:rsidR="00F50050" w:rsidRPr="00F50050">
        <w:rPr>
          <w:rFonts w:eastAsia="SimSun"/>
          <w:i/>
          <w:sz w:val="21"/>
          <w:szCs w:val="21"/>
        </w:rPr>
        <w:t>Oryza sativa</w:t>
      </w:r>
      <w:r w:rsidR="00F50050">
        <w:rPr>
          <w:rFonts w:eastAsia="SimSun" w:hint="eastAsia"/>
          <w:sz w:val="21"/>
          <w:szCs w:val="21"/>
        </w:rPr>
        <w:t>转变的关键，改变了株型，变成直立生长</w:t>
      </w:r>
      <w:r w:rsidR="00F50050">
        <w:rPr>
          <w:rFonts w:eastAsia="SimSun"/>
          <w:sz w:val="21"/>
          <w:szCs w:val="21"/>
        </w:rPr>
        <w:t>(</w:t>
      </w:r>
      <w:r w:rsidR="00E87E5F">
        <w:rPr>
          <w:rFonts w:eastAsia="SimSun"/>
          <w:sz w:val="21"/>
          <w:szCs w:val="21"/>
        </w:rPr>
        <w:t xml:space="preserve">Jin J. </w:t>
      </w:r>
      <w:r w:rsidR="00696355" w:rsidRPr="00696355">
        <w:rPr>
          <w:rFonts w:eastAsia="SimSun"/>
          <w:i/>
          <w:sz w:val="21"/>
          <w:szCs w:val="21"/>
        </w:rPr>
        <w:t>et al</w:t>
      </w:r>
      <w:r w:rsidR="00E87E5F">
        <w:rPr>
          <w:rFonts w:eastAsia="SimSun"/>
          <w:sz w:val="21"/>
          <w:szCs w:val="21"/>
        </w:rPr>
        <w:t xml:space="preserve">., 2008; Tan L., </w:t>
      </w:r>
      <w:r w:rsidR="00696355" w:rsidRPr="00696355">
        <w:rPr>
          <w:rFonts w:eastAsia="SimSun"/>
          <w:i/>
          <w:sz w:val="21"/>
          <w:szCs w:val="21"/>
        </w:rPr>
        <w:t>et al</w:t>
      </w:r>
      <w:r w:rsidR="00E87E5F">
        <w:rPr>
          <w:rFonts w:eastAsia="SimSun"/>
          <w:sz w:val="21"/>
          <w:szCs w:val="21"/>
        </w:rPr>
        <w:t>., 2008</w:t>
      </w:r>
      <w:r w:rsidR="00F50050">
        <w:rPr>
          <w:rFonts w:eastAsia="SimSun"/>
          <w:sz w:val="21"/>
          <w:szCs w:val="21"/>
        </w:rPr>
        <w:t>)</w:t>
      </w:r>
      <w:r w:rsidR="00C516F1" w:rsidRPr="00AE264B">
        <w:rPr>
          <w:rFonts w:eastAsia="SimSun"/>
          <w:sz w:val="21"/>
          <w:szCs w:val="21"/>
        </w:rPr>
        <w:t>。</w:t>
      </w:r>
    </w:p>
    <w:p w14:paraId="657AEF8D" w14:textId="0BAD15AF" w:rsidR="00F64A0D" w:rsidRPr="00AE264B" w:rsidRDefault="00C516F1" w:rsidP="00921089">
      <w:pPr>
        <w:spacing w:line="480" w:lineRule="auto"/>
        <w:ind w:firstLineChars="200" w:firstLine="420"/>
        <w:rPr>
          <w:rFonts w:eastAsia="SimSun"/>
          <w:sz w:val="21"/>
          <w:szCs w:val="21"/>
        </w:rPr>
      </w:pPr>
      <w:r w:rsidRPr="00AE264B">
        <w:rPr>
          <w:rFonts w:eastAsia="SimSun"/>
          <w:sz w:val="21"/>
          <w:szCs w:val="21"/>
        </w:rPr>
        <w:t>miRNA</w:t>
      </w:r>
      <w:r w:rsidRPr="00AE264B">
        <w:rPr>
          <w:rFonts w:eastAsia="SimSun"/>
          <w:sz w:val="21"/>
          <w:szCs w:val="21"/>
        </w:rPr>
        <w:t>是一类源自内源位点的非编码小</w:t>
      </w:r>
      <w:r w:rsidRPr="00AE264B">
        <w:rPr>
          <w:rFonts w:eastAsia="SimSun"/>
          <w:sz w:val="21"/>
          <w:szCs w:val="21"/>
        </w:rPr>
        <w:t>RNA</w:t>
      </w:r>
      <w:r w:rsidRPr="00AE264B">
        <w:rPr>
          <w:rFonts w:eastAsia="SimSun"/>
          <w:sz w:val="21"/>
          <w:szCs w:val="21"/>
        </w:rPr>
        <w:t>。这些</w:t>
      </w:r>
      <w:r w:rsidRPr="00AE264B">
        <w:rPr>
          <w:rFonts w:eastAsia="SimSun"/>
          <w:sz w:val="21"/>
          <w:szCs w:val="21"/>
        </w:rPr>
        <w:t>miRNA</w:t>
      </w:r>
      <w:r w:rsidRPr="00AE264B">
        <w:rPr>
          <w:rFonts w:eastAsia="SimSun"/>
          <w:sz w:val="21"/>
          <w:szCs w:val="21"/>
        </w:rPr>
        <w:t>基因会转录成能够自我配对的初级转录本</w:t>
      </w:r>
      <w:r w:rsidRPr="00AE264B">
        <w:rPr>
          <w:rFonts w:eastAsia="SimSun"/>
          <w:sz w:val="21"/>
          <w:szCs w:val="21"/>
        </w:rPr>
        <w:t xml:space="preserve">pri-miRNA (primary </w:t>
      </w:r>
      <w:r w:rsidR="00F64A0D" w:rsidRPr="00AE264B">
        <w:rPr>
          <w:rFonts w:eastAsia="SimSun"/>
          <w:sz w:val="21"/>
          <w:szCs w:val="21"/>
        </w:rPr>
        <w:t>mi</w:t>
      </w:r>
      <w:r w:rsidRPr="00AE264B">
        <w:rPr>
          <w:rFonts w:eastAsia="SimSun"/>
          <w:sz w:val="21"/>
          <w:szCs w:val="21"/>
        </w:rPr>
        <w:t xml:space="preserve">RNA) </w:t>
      </w:r>
      <w:r w:rsidRPr="00AE264B">
        <w:rPr>
          <w:rFonts w:eastAsia="SimSun"/>
          <w:sz w:val="21"/>
          <w:szCs w:val="21"/>
        </w:rPr>
        <w:t>，随后</w:t>
      </w:r>
      <w:r w:rsidRPr="00AE264B">
        <w:rPr>
          <w:rFonts w:eastAsia="SimSun"/>
          <w:sz w:val="21"/>
          <w:szCs w:val="21"/>
        </w:rPr>
        <w:t>pri-miRNA</w:t>
      </w:r>
      <w:r w:rsidRPr="00AE264B">
        <w:rPr>
          <w:rFonts w:eastAsia="SimSun"/>
          <w:sz w:val="21"/>
          <w:szCs w:val="21"/>
        </w:rPr>
        <w:t>会被剪切成为前体</w:t>
      </w:r>
      <w:r w:rsidRPr="00AE264B">
        <w:rPr>
          <w:rFonts w:eastAsia="SimSun"/>
          <w:sz w:val="21"/>
          <w:szCs w:val="21"/>
        </w:rPr>
        <w:t xml:space="preserve">RNA (pre-miRNA) </w:t>
      </w:r>
      <w:r w:rsidR="00F64A0D" w:rsidRPr="00AE264B">
        <w:rPr>
          <w:rFonts w:eastAsia="SimSun"/>
          <w:sz w:val="21"/>
          <w:szCs w:val="21"/>
        </w:rPr>
        <w:t>。</w:t>
      </w:r>
      <w:r w:rsidR="00F64A0D" w:rsidRPr="00AE264B">
        <w:rPr>
          <w:rFonts w:eastAsia="SimSun"/>
          <w:sz w:val="21"/>
          <w:szCs w:val="21"/>
        </w:rPr>
        <w:t>P</w:t>
      </w:r>
      <w:r w:rsidRPr="00AE264B">
        <w:rPr>
          <w:rFonts w:eastAsia="SimSun"/>
          <w:sz w:val="21"/>
          <w:szCs w:val="21"/>
        </w:rPr>
        <w:t>re-miRNA</w:t>
      </w:r>
      <w:r w:rsidRPr="00AE264B">
        <w:rPr>
          <w:rFonts w:eastAsia="SimSun"/>
          <w:sz w:val="21"/>
          <w:szCs w:val="21"/>
        </w:rPr>
        <w:t>会</w:t>
      </w:r>
      <w:r w:rsidR="00F64A0D" w:rsidRPr="00AE264B">
        <w:rPr>
          <w:rFonts w:eastAsia="SimSun"/>
          <w:sz w:val="21"/>
          <w:szCs w:val="21"/>
        </w:rPr>
        <w:t>再次被剪切</w:t>
      </w:r>
      <w:r w:rsidRPr="00AE264B">
        <w:rPr>
          <w:rFonts w:eastAsia="SimSun"/>
          <w:sz w:val="21"/>
          <w:szCs w:val="21"/>
        </w:rPr>
        <w:t>产生一个大约</w:t>
      </w:r>
      <w:r w:rsidRPr="00AE264B">
        <w:rPr>
          <w:rFonts w:eastAsia="SimSun"/>
          <w:sz w:val="21"/>
          <w:szCs w:val="21"/>
        </w:rPr>
        <w:t>21 nt</w:t>
      </w:r>
      <w:r w:rsidRPr="00AE264B">
        <w:rPr>
          <w:rFonts w:eastAsia="SimSun"/>
          <w:sz w:val="21"/>
          <w:szCs w:val="21"/>
        </w:rPr>
        <w:t>的二聚体</w:t>
      </w:r>
      <w:r w:rsidR="00F64A0D" w:rsidRPr="00AE264B">
        <w:rPr>
          <w:rFonts w:eastAsia="SimSun"/>
          <w:sz w:val="21"/>
          <w:szCs w:val="21"/>
        </w:rPr>
        <w:t>。其中一条</w:t>
      </w:r>
      <w:r w:rsidRPr="00AE264B">
        <w:rPr>
          <w:rFonts w:eastAsia="SimSun"/>
          <w:sz w:val="21"/>
          <w:szCs w:val="21"/>
        </w:rPr>
        <w:t xml:space="preserve"> miRNA</w:t>
      </w:r>
      <w:r w:rsidRPr="00AE264B">
        <w:rPr>
          <w:rFonts w:eastAsia="SimSun"/>
          <w:sz w:val="21"/>
          <w:szCs w:val="21"/>
        </w:rPr>
        <w:t>链将装入</w:t>
      </w:r>
      <w:r w:rsidRPr="00AE264B">
        <w:rPr>
          <w:rFonts w:eastAsia="SimSun"/>
          <w:sz w:val="21"/>
          <w:szCs w:val="21"/>
        </w:rPr>
        <w:t>AGO</w:t>
      </w:r>
      <w:r w:rsidRPr="00AE264B">
        <w:rPr>
          <w:rFonts w:eastAsia="SimSun"/>
          <w:sz w:val="21"/>
          <w:szCs w:val="21"/>
        </w:rPr>
        <w:t>蛋白形成</w:t>
      </w:r>
      <w:r w:rsidRPr="00AE264B">
        <w:rPr>
          <w:rFonts w:eastAsia="SimSun"/>
          <w:sz w:val="21"/>
          <w:szCs w:val="21"/>
        </w:rPr>
        <w:t>RNA</w:t>
      </w:r>
      <w:r w:rsidRPr="00AE264B">
        <w:rPr>
          <w:rFonts w:eastAsia="SimSun"/>
          <w:sz w:val="21"/>
          <w:szCs w:val="21"/>
        </w:rPr>
        <w:t>诱导沉默复合体</w:t>
      </w:r>
      <w:r w:rsidRPr="00AE264B">
        <w:rPr>
          <w:rFonts w:eastAsia="SimSun"/>
          <w:sz w:val="21"/>
          <w:szCs w:val="21"/>
        </w:rPr>
        <w:t xml:space="preserve"> (RNA-induced silencing complex, RISC)</w:t>
      </w:r>
      <w:r w:rsidR="00F64A0D" w:rsidRPr="00AE264B">
        <w:rPr>
          <w:rFonts w:eastAsia="SimSun"/>
          <w:sz w:val="21"/>
          <w:szCs w:val="21"/>
        </w:rPr>
        <w:t>，这条</w:t>
      </w:r>
      <w:r w:rsidRPr="00AE264B">
        <w:rPr>
          <w:rFonts w:eastAsia="SimSun"/>
          <w:sz w:val="21"/>
          <w:szCs w:val="21"/>
        </w:rPr>
        <w:t>装入</w:t>
      </w:r>
      <w:r w:rsidRPr="00AE264B">
        <w:rPr>
          <w:rFonts w:eastAsia="SimSun"/>
          <w:sz w:val="21"/>
          <w:szCs w:val="21"/>
        </w:rPr>
        <w:t>AGO</w:t>
      </w:r>
      <w:r w:rsidRPr="00AE264B">
        <w:rPr>
          <w:rFonts w:eastAsia="SimSun"/>
          <w:sz w:val="21"/>
          <w:szCs w:val="21"/>
        </w:rPr>
        <w:t>蛋白的单链被称为成熟</w:t>
      </w:r>
      <w:r w:rsidRPr="00AE264B">
        <w:rPr>
          <w:rFonts w:eastAsia="SimSun"/>
          <w:sz w:val="21"/>
          <w:szCs w:val="21"/>
        </w:rPr>
        <w:t>miRNA</w:t>
      </w:r>
      <w:r w:rsidRPr="00AE264B">
        <w:rPr>
          <w:rFonts w:eastAsia="SimSun"/>
          <w:sz w:val="21"/>
          <w:szCs w:val="21"/>
        </w:rPr>
        <w:t>，是通过互补性以引导</w:t>
      </w:r>
      <w:r w:rsidRPr="00AE264B">
        <w:rPr>
          <w:rFonts w:eastAsia="SimSun"/>
          <w:sz w:val="21"/>
          <w:szCs w:val="21"/>
        </w:rPr>
        <w:t>RISC</w:t>
      </w:r>
      <w:r w:rsidRPr="00AE264B">
        <w:rPr>
          <w:rFonts w:eastAsia="SimSun"/>
          <w:sz w:val="21"/>
          <w:szCs w:val="21"/>
        </w:rPr>
        <w:t>识别到靶基因的</w:t>
      </w:r>
      <w:r w:rsidRPr="00AE264B">
        <w:rPr>
          <w:rFonts w:eastAsia="SimSun"/>
          <w:sz w:val="21"/>
          <w:szCs w:val="21"/>
        </w:rPr>
        <w:t>miRNA</w:t>
      </w:r>
      <w:r w:rsidRPr="00AE264B">
        <w:rPr>
          <w:rFonts w:eastAsia="SimSun"/>
          <w:sz w:val="21"/>
          <w:szCs w:val="21"/>
        </w:rPr>
        <w:t>结合位点</w:t>
      </w:r>
      <w:r w:rsidR="00F64A0D" w:rsidRPr="00AE264B">
        <w:rPr>
          <w:rFonts w:eastAsia="SimSun"/>
          <w:sz w:val="21"/>
          <w:szCs w:val="21"/>
        </w:rPr>
        <w:t>并进行基因沉默</w:t>
      </w:r>
      <w:r w:rsidRPr="00AE264B">
        <w:rPr>
          <w:rFonts w:eastAsia="SimSun"/>
          <w:sz w:val="21"/>
          <w:szCs w:val="21"/>
        </w:rPr>
        <w:t>。</w:t>
      </w:r>
      <w:r w:rsidR="00F64A0D" w:rsidRPr="00AE264B">
        <w:rPr>
          <w:rFonts w:eastAsia="SimSun"/>
          <w:sz w:val="21"/>
          <w:szCs w:val="21"/>
        </w:rPr>
        <w:t>植物中</w:t>
      </w:r>
      <w:r w:rsidR="00F64A0D" w:rsidRPr="00AE264B">
        <w:rPr>
          <w:rFonts w:eastAsia="SimSun"/>
          <w:sz w:val="21"/>
          <w:szCs w:val="21"/>
        </w:rPr>
        <w:t>miRNA</w:t>
      </w:r>
      <w:r w:rsidR="00F64A0D" w:rsidRPr="00AE264B">
        <w:rPr>
          <w:rFonts w:eastAsia="SimSun"/>
          <w:sz w:val="21"/>
          <w:szCs w:val="21"/>
        </w:rPr>
        <w:t>介导的基因沉默主要是通过转录本剪切进行调控的。</w:t>
      </w:r>
    </w:p>
    <w:p w14:paraId="72EF8761" w14:textId="5DE2C51B" w:rsidR="00F64A0D" w:rsidRPr="00AE264B" w:rsidRDefault="00F64A0D" w:rsidP="00921089">
      <w:pPr>
        <w:spacing w:line="480" w:lineRule="auto"/>
        <w:ind w:firstLineChars="200" w:firstLine="420"/>
        <w:rPr>
          <w:rFonts w:eastAsia="SimSun"/>
          <w:sz w:val="21"/>
          <w:szCs w:val="21"/>
        </w:rPr>
      </w:pPr>
      <w:r w:rsidRPr="00AE264B">
        <w:rPr>
          <w:rFonts w:eastAsia="SimSun"/>
          <w:sz w:val="21"/>
          <w:szCs w:val="21"/>
        </w:rPr>
        <w:t>研究人员普遍认为，在植物中，</w:t>
      </w:r>
      <w:r w:rsidRPr="00AE264B">
        <w:rPr>
          <w:rFonts w:eastAsia="SimSun"/>
          <w:sz w:val="21"/>
          <w:szCs w:val="21"/>
        </w:rPr>
        <w:t>miRNA</w:t>
      </w:r>
      <w:r w:rsidRPr="00AE264B">
        <w:rPr>
          <w:rFonts w:eastAsia="SimSun"/>
          <w:sz w:val="21"/>
          <w:szCs w:val="21"/>
        </w:rPr>
        <w:t>和其靶基因具有高度互补性，而这种高度互补性则称为如今很多预测</w:t>
      </w:r>
      <w:r w:rsidRPr="00AE264B">
        <w:rPr>
          <w:rFonts w:eastAsia="SimSun"/>
          <w:sz w:val="21"/>
          <w:szCs w:val="21"/>
        </w:rPr>
        <w:t>miRNA</w:t>
      </w:r>
      <w:r w:rsidRPr="00AE264B">
        <w:rPr>
          <w:rFonts w:eastAsia="SimSun"/>
          <w:sz w:val="21"/>
          <w:szCs w:val="21"/>
        </w:rPr>
        <w:t>靶基因的生信软件的基础，其中使用比较广泛的是网页版的</w:t>
      </w:r>
      <w:r w:rsidRPr="00AE264B">
        <w:rPr>
          <w:rFonts w:eastAsia="SimSun"/>
          <w:sz w:val="21"/>
          <w:szCs w:val="21"/>
        </w:rPr>
        <w:t xml:space="preserve"> psRNATarget  (Plant Small RNA Target Analysis Server)</w:t>
      </w:r>
      <w:r w:rsidR="0009738F">
        <w:rPr>
          <w:rFonts w:eastAsia="SimSun"/>
          <w:sz w:val="21"/>
          <w:szCs w:val="21"/>
        </w:rPr>
        <w:t xml:space="preserve"> </w:t>
      </w:r>
      <w:r w:rsidR="008742FA">
        <w:rPr>
          <w:rFonts w:eastAsia="SimSun"/>
          <w:sz w:val="21"/>
          <w:szCs w:val="21"/>
        </w:rPr>
        <w:t>(Dai and Zhao</w:t>
      </w:r>
      <w:r w:rsidR="00D65C9A">
        <w:rPr>
          <w:rFonts w:eastAsia="SimSun"/>
          <w:sz w:val="21"/>
          <w:szCs w:val="21"/>
        </w:rPr>
        <w:t>, 2011)</w:t>
      </w:r>
      <w:r w:rsidRPr="00AE264B">
        <w:rPr>
          <w:rFonts w:eastAsia="SimSun"/>
          <w:sz w:val="21"/>
          <w:szCs w:val="21"/>
        </w:rPr>
        <w:t>。</w:t>
      </w:r>
      <w:r w:rsidR="006F07A9" w:rsidRPr="00AE264B">
        <w:rPr>
          <w:rFonts w:eastAsia="SimSun"/>
          <w:sz w:val="21"/>
          <w:szCs w:val="21"/>
        </w:rPr>
        <w:t>但是预测而得的</w:t>
      </w:r>
      <w:r w:rsidR="00DD2B51" w:rsidRPr="00AE264B">
        <w:rPr>
          <w:rFonts w:eastAsia="SimSun"/>
          <w:sz w:val="21"/>
          <w:szCs w:val="21"/>
        </w:rPr>
        <w:t>很多</w:t>
      </w:r>
      <w:r w:rsidR="006F07A9" w:rsidRPr="00AE264B">
        <w:rPr>
          <w:rFonts w:eastAsia="SimSun"/>
          <w:sz w:val="21"/>
          <w:szCs w:val="21"/>
        </w:rPr>
        <w:t>靶基因，其生物意义并没有保证。</w:t>
      </w:r>
      <w:r w:rsidRPr="00AE264B">
        <w:rPr>
          <w:rFonts w:eastAsia="SimSun"/>
          <w:sz w:val="21"/>
          <w:szCs w:val="21"/>
        </w:rPr>
        <w:t>除了生物信息方法，近年来，研究人员开发了一些方法验证真正的靶基因，比如过表达</w:t>
      </w:r>
      <w:r w:rsidRPr="00AE264B">
        <w:rPr>
          <w:rFonts w:eastAsia="SimSun"/>
          <w:sz w:val="21"/>
          <w:szCs w:val="21"/>
        </w:rPr>
        <w:t>miRNA</w:t>
      </w:r>
      <w:r w:rsidR="00DD2B51" w:rsidRPr="00AE264B">
        <w:rPr>
          <w:rFonts w:eastAsia="SimSun"/>
          <w:sz w:val="21"/>
          <w:szCs w:val="21"/>
        </w:rPr>
        <w:t>，</w:t>
      </w:r>
      <w:r w:rsidRPr="00AE264B">
        <w:rPr>
          <w:rFonts w:eastAsia="SimSun"/>
          <w:sz w:val="21"/>
          <w:szCs w:val="21"/>
        </w:rPr>
        <w:t>抗</w:t>
      </w:r>
      <w:r w:rsidRPr="00AE264B">
        <w:rPr>
          <w:rFonts w:eastAsia="SimSun"/>
          <w:sz w:val="21"/>
          <w:szCs w:val="21"/>
        </w:rPr>
        <w:t>miRNA</w:t>
      </w:r>
      <w:r w:rsidR="00DD2B51" w:rsidRPr="00AE264B">
        <w:rPr>
          <w:rFonts w:eastAsia="SimSun"/>
          <w:sz w:val="21"/>
          <w:szCs w:val="21"/>
        </w:rPr>
        <w:t xml:space="preserve"> (miRNA-resistant)</w:t>
      </w:r>
      <w:r w:rsidRPr="00AE264B">
        <w:rPr>
          <w:rFonts w:eastAsia="SimSun"/>
          <w:sz w:val="21"/>
          <w:szCs w:val="21"/>
        </w:rPr>
        <w:t>的靶基因，</w:t>
      </w:r>
      <w:r w:rsidRPr="00AE264B">
        <w:rPr>
          <w:rFonts w:eastAsia="SimSun"/>
          <w:sz w:val="21"/>
          <w:szCs w:val="21"/>
        </w:rPr>
        <w:t>5’-RACE</w:t>
      </w:r>
      <w:r w:rsidRPr="00AE264B">
        <w:rPr>
          <w:rFonts w:eastAsia="SimSun"/>
          <w:sz w:val="21"/>
          <w:szCs w:val="21"/>
        </w:rPr>
        <w:t>和降解组测序等</w:t>
      </w:r>
      <w:r w:rsidR="0009738F">
        <w:rPr>
          <w:rFonts w:eastAsia="SimSun"/>
          <w:sz w:val="21"/>
          <w:szCs w:val="21"/>
        </w:rPr>
        <w:t xml:space="preserve"> </w:t>
      </w:r>
      <w:r w:rsidR="00D65C9A">
        <w:rPr>
          <w:rFonts w:eastAsia="SimSun"/>
          <w:sz w:val="21"/>
          <w:szCs w:val="21"/>
        </w:rPr>
        <w:t xml:space="preserve">(Li </w:t>
      </w:r>
      <w:r w:rsidR="00696355" w:rsidRPr="00696355">
        <w:rPr>
          <w:rFonts w:eastAsia="SimSun"/>
          <w:i/>
          <w:sz w:val="21"/>
          <w:szCs w:val="21"/>
        </w:rPr>
        <w:t>et al</w:t>
      </w:r>
      <w:r w:rsidR="00D65C9A">
        <w:rPr>
          <w:rFonts w:eastAsia="SimSun"/>
          <w:sz w:val="21"/>
          <w:szCs w:val="21"/>
        </w:rPr>
        <w:t>.,</w:t>
      </w:r>
      <w:r w:rsidR="00D122A8">
        <w:rPr>
          <w:rFonts w:eastAsia="SimSun"/>
          <w:sz w:val="21"/>
          <w:szCs w:val="21"/>
        </w:rPr>
        <w:t xml:space="preserve"> 2014</w:t>
      </w:r>
      <w:r w:rsidR="00D65C9A">
        <w:rPr>
          <w:rFonts w:eastAsia="SimSun"/>
          <w:sz w:val="21"/>
          <w:szCs w:val="21"/>
        </w:rPr>
        <w:t>)</w:t>
      </w:r>
      <w:r w:rsidRPr="00AE264B">
        <w:rPr>
          <w:rFonts w:eastAsia="SimSun"/>
          <w:sz w:val="21"/>
          <w:szCs w:val="21"/>
        </w:rPr>
        <w:t>。植物</w:t>
      </w:r>
      <w:r w:rsidRPr="00AE264B">
        <w:rPr>
          <w:rFonts w:eastAsia="SimSun"/>
          <w:sz w:val="21"/>
          <w:szCs w:val="21"/>
        </w:rPr>
        <w:t>miRNA</w:t>
      </w:r>
      <w:r w:rsidRPr="00AE264B">
        <w:rPr>
          <w:rFonts w:eastAsia="SimSun"/>
          <w:sz w:val="21"/>
          <w:szCs w:val="21"/>
        </w:rPr>
        <w:t>对靶基因识别有很复杂的机制，所以生物信息的预测方式可能会产生并不能被相关</w:t>
      </w:r>
      <w:r w:rsidRPr="00AE264B">
        <w:rPr>
          <w:rFonts w:eastAsia="SimSun"/>
          <w:sz w:val="21"/>
          <w:szCs w:val="21"/>
        </w:rPr>
        <w:t>miRNA</w:t>
      </w:r>
      <w:r w:rsidRPr="00AE264B">
        <w:rPr>
          <w:rFonts w:eastAsia="SimSun"/>
          <w:sz w:val="21"/>
          <w:szCs w:val="21"/>
        </w:rPr>
        <w:t>作用的基因</w:t>
      </w:r>
      <w:r w:rsidR="0009738F">
        <w:rPr>
          <w:rFonts w:eastAsia="SimSun"/>
          <w:sz w:val="21"/>
          <w:szCs w:val="21"/>
        </w:rPr>
        <w:t xml:space="preserve"> </w:t>
      </w:r>
      <w:r w:rsidR="00D122A8">
        <w:rPr>
          <w:rFonts w:eastAsia="SimSun"/>
          <w:sz w:val="21"/>
          <w:szCs w:val="21"/>
        </w:rPr>
        <w:t xml:space="preserve">(Li </w:t>
      </w:r>
      <w:r w:rsidR="00696355" w:rsidRPr="00696355">
        <w:rPr>
          <w:rFonts w:eastAsia="SimSun"/>
          <w:i/>
          <w:sz w:val="21"/>
          <w:szCs w:val="21"/>
        </w:rPr>
        <w:t>et al</w:t>
      </w:r>
      <w:r w:rsidR="00D122A8">
        <w:rPr>
          <w:rFonts w:eastAsia="SimSun"/>
          <w:sz w:val="21"/>
          <w:szCs w:val="21"/>
        </w:rPr>
        <w:t>., 2014)</w:t>
      </w:r>
      <w:r w:rsidRPr="00AE264B">
        <w:rPr>
          <w:rFonts w:eastAsia="SimSun"/>
          <w:sz w:val="21"/>
          <w:szCs w:val="21"/>
        </w:rPr>
        <w:t>，因此如何筛选掉其中的假阳性结果仍有待研究。</w:t>
      </w:r>
    </w:p>
    <w:p w14:paraId="7AB25636" w14:textId="142E3D28" w:rsidR="00C516F1" w:rsidRPr="00AE264B" w:rsidRDefault="00C516F1" w:rsidP="00921089">
      <w:pPr>
        <w:spacing w:line="480" w:lineRule="auto"/>
        <w:ind w:firstLineChars="200" w:firstLine="420"/>
        <w:rPr>
          <w:rFonts w:eastAsia="SimSun"/>
          <w:sz w:val="21"/>
          <w:szCs w:val="21"/>
        </w:rPr>
      </w:pPr>
      <w:r w:rsidRPr="00AE264B">
        <w:rPr>
          <w:rFonts w:eastAsia="SimSun"/>
          <w:sz w:val="21"/>
          <w:szCs w:val="21"/>
        </w:rPr>
        <w:lastRenderedPageBreak/>
        <w:t>miRNA</w:t>
      </w:r>
      <w:r w:rsidR="00DD2B51" w:rsidRPr="00AE264B">
        <w:rPr>
          <w:rFonts w:eastAsia="SimSun"/>
          <w:sz w:val="21"/>
          <w:szCs w:val="21"/>
        </w:rPr>
        <w:t xml:space="preserve"> (microRNA)</w:t>
      </w:r>
      <w:r w:rsidRPr="00AE264B">
        <w:rPr>
          <w:rFonts w:eastAsia="SimSun"/>
          <w:sz w:val="21"/>
          <w:szCs w:val="21"/>
        </w:rPr>
        <w:t>是植物生长发育过程中非常重要的调节物而且往往会调控那些本身就是调节物的靶基因，例如转录因子。已经有研究报导在</w:t>
      </w:r>
      <w:r w:rsidRPr="00AE264B">
        <w:rPr>
          <w:rFonts w:eastAsia="SimSun"/>
          <w:sz w:val="21"/>
          <w:szCs w:val="21"/>
        </w:rPr>
        <w:t>miRNA</w:t>
      </w:r>
      <w:r w:rsidRPr="00AE264B">
        <w:rPr>
          <w:rFonts w:eastAsia="SimSun"/>
          <w:sz w:val="21"/>
          <w:szCs w:val="21"/>
        </w:rPr>
        <w:t>介导基因沉默中相关的</w:t>
      </w:r>
      <w:r w:rsidRPr="00AE264B">
        <w:rPr>
          <w:rFonts w:eastAsia="SimSun"/>
          <w:sz w:val="21"/>
          <w:szCs w:val="21"/>
        </w:rPr>
        <w:t>SNP</w:t>
      </w:r>
      <w:r w:rsidRPr="00AE264B">
        <w:rPr>
          <w:rFonts w:eastAsia="SimSun"/>
          <w:sz w:val="21"/>
          <w:szCs w:val="21"/>
        </w:rPr>
        <w:t>会引起农艺性状变异。在水稻中，</w:t>
      </w:r>
      <w:r w:rsidRPr="00AE264B">
        <w:rPr>
          <w:rFonts w:eastAsia="SimSun"/>
          <w:sz w:val="21"/>
          <w:szCs w:val="21"/>
        </w:rPr>
        <w:t>osa-miR156</w:t>
      </w:r>
      <w:r w:rsidRPr="00AE264B">
        <w:rPr>
          <w:rFonts w:eastAsia="SimSun"/>
          <w:sz w:val="21"/>
          <w:szCs w:val="21"/>
        </w:rPr>
        <w:t>调控的</w:t>
      </w:r>
      <w:r w:rsidRPr="00F50050">
        <w:rPr>
          <w:rFonts w:eastAsia="SimSun"/>
          <w:i/>
          <w:sz w:val="21"/>
          <w:szCs w:val="21"/>
        </w:rPr>
        <w:t>OsSPL14</w:t>
      </w:r>
      <w:r w:rsidR="00DD2B51" w:rsidRPr="00AE264B">
        <w:rPr>
          <w:rFonts w:eastAsia="SimSun"/>
          <w:sz w:val="21"/>
          <w:szCs w:val="21"/>
        </w:rPr>
        <w:t xml:space="preserve"> (SOUAMOSA PROMOTER BINDING PROTEIN-LIKE 14)</w:t>
      </w:r>
      <w:r w:rsidRPr="00AE264B">
        <w:rPr>
          <w:rFonts w:eastAsia="SimSun"/>
          <w:sz w:val="21"/>
          <w:szCs w:val="21"/>
        </w:rPr>
        <w:t>的结合位点中出现一个</w:t>
      </w:r>
      <w:r w:rsidRPr="00AE264B">
        <w:rPr>
          <w:rFonts w:eastAsia="SimSun"/>
          <w:sz w:val="21"/>
          <w:szCs w:val="21"/>
        </w:rPr>
        <w:t>SNP</w:t>
      </w:r>
      <w:r w:rsidRPr="00AE264B">
        <w:rPr>
          <w:rFonts w:eastAsia="SimSun"/>
          <w:sz w:val="21"/>
          <w:szCs w:val="21"/>
        </w:rPr>
        <w:t>干扰了</w:t>
      </w:r>
      <w:r w:rsidRPr="00AE264B">
        <w:rPr>
          <w:rFonts w:eastAsia="SimSun"/>
          <w:sz w:val="21"/>
          <w:szCs w:val="21"/>
        </w:rPr>
        <w:t>miRNA</w:t>
      </w:r>
      <w:r w:rsidRPr="00AE264B">
        <w:rPr>
          <w:rFonts w:eastAsia="SimSun"/>
          <w:sz w:val="21"/>
          <w:szCs w:val="21"/>
        </w:rPr>
        <w:t>的调控，进而导致了一个分孽数减少、抗倒伏能力增强并且产量提升的</w:t>
      </w:r>
      <w:r w:rsidRPr="00AE264B">
        <w:rPr>
          <w:rFonts w:eastAsia="SimSun"/>
          <w:sz w:val="21"/>
          <w:szCs w:val="21"/>
        </w:rPr>
        <w:t>“</w:t>
      </w:r>
      <w:r w:rsidRPr="00AE264B">
        <w:rPr>
          <w:rFonts w:eastAsia="SimSun"/>
          <w:sz w:val="21"/>
          <w:szCs w:val="21"/>
        </w:rPr>
        <w:t>理想</w:t>
      </w:r>
      <w:r w:rsidRPr="00AE264B">
        <w:rPr>
          <w:rFonts w:eastAsia="SimSun"/>
          <w:sz w:val="21"/>
          <w:szCs w:val="21"/>
        </w:rPr>
        <w:t>”</w:t>
      </w:r>
      <w:r w:rsidRPr="00AE264B">
        <w:rPr>
          <w:rFonts w:eastAsia="SimSun"/>
          <w:sz w:val="21"/>
          <w:szCs w:val="21"/>
        </w:rPr>
        <w:t>植株</w:t>
      </w:r>
      <w:r w:rsidR="0009738F">
        <w:rPr>
          <w:rFonts w:eastAsia="SimSun"/>
          <w:sz w:val="21"/>
          <w:szCs w:val="21"/>
        </w:rPr>
        <w:t xml:space="preserve"> </w:t>
      </w:r>
      <w:r w:rsidR="00D122A8">
        <w:rPr>
          <w:rFonts w:eastAsia="SimSun"/>
          <w:sz w:val="21"/>
          <w:szCs w:val="21"/>
        </w:rPr>
        <w:t xml:space="preserve">(Jiao </w:t>
      </w:r>
      <w:r w:rsidR="00696355" w:rsidRPr="00696355">
        <w:rPr>
          <w:rFonts w:eastAsia="SimSun"/>
          <w:i/>
          <w:sz w:val="21"/>
          <w:szCs w:val="21"/>
        </w:rPr>
        <w:t>et al</w:t>
      </w:r>
      <w:r w:rsidR="00D122A8">
        <w:rPr>
          <w:rFonts w:eastAsia="SimSun"/>
          <w:sz w:val="21"/>
          <w:szCs w:val="21"/>
        </w:rPr>
        <w:t xml:space="preserve">., 2010) </w:t>
      </w:r>
      <w:r w:rsidRPr="00AE264B">
        <w:rPr>
          <w:rFonts w:eastAsia="SimSun"/>
          <w:sz w:val="21"/>
          <w:szCs w:val="21"/>
        </w:rPr>
        <w:t>。而在大麦中，</w:t>
      </w:r>
      <w:r w:rsidRPr="00AE264B">
        <w:rPr>
          <w:rFonts w:eastAsia="SimSun"/>
          <w:sz w:val="21"/>
          <w:szCs w:val="21"/>
        </w:rPr>
        <w:t>SNP</w:t>
      </w:r>
      <w:r w:rsidRPr="00AE264B">
        <w:rPr>
          <w:rFonts w:eastAsia="SimSun"/>
          <w:sz w:val="21"/>
          <w:szCs w:val="21"/>
        </w:rPr>
        <w:t>干扰了</w:t>
      </w:r>
      <w:r w:rsidRPr="00AE264B">
        <w:rPr>
          <w:rFonts w:eastAsia="SimSun"/>
          <w:sz w:val="21"/>
          <w:szCs w:val="21"/>
        </w:rPr>
        <w:t>miR172</w:t>
      </w:r>
      <w:r w:rsidRPr="00AE264B">
        <w:rPr>
          <w:rFonts w:eastAsia="SimSun"/>
          <w:sz w:val="21"/>
          <w:szCs w:val="21"/>
        </w:rPr>
        <w:t>和其靶基因</w:t>
      </w:r>
      <w:r w:rsidRPr="00F50050">
        <w:rPr>
          <w:rFonts w:eastAsia="SimSun"/>
          <w:i/>
          <w:sz w:val="21"/>
          <w:szCs w:val="21"/>
        </w:rPr>
        <w:t>HvAP2</w:t>
      </w:r>
      <w:r w:rsidRPr="00AE264B">
        <w:rPr>
          <w:rFonts w:eastAsia="SimSun"/>
          <w:sz w:val="21"/>
          <w:szCs w:val="21"/>
        </w:rPr>
        <w:t>的相互作用从而引进了大麦花序中穗状花序密度的变异</w:t>
      </w:r>
      <w:r w:rsidR="0009738F">
        <w:rPr>
          <w:rFonts w:eastAsia="SimSun"/>
          <w:sz w:val="21"/>
          <w:szCs w:val="21"/>
        </w:rPr>
        <w:t xml:space="preserve"> </w:t>
      </w:r>
      <w:r w:rsidR="00D122A8">
        <w:rPr>
          <w:rFonts w:eastAsia="SimSun"/>
          <w:sz w:val="21"/>
          <w:szCs w:val="21"/>
        </w:rPr>
        <w:t xml:space="preserve">(Houston </w:t>
      </w:r>
      <w:r w:rsidR="00696355" w:rsidRPr="00696355">
        <w:rPr>
          <w:rFonts w:eastAsia="SimSun"/>
          <w:i/>
          <w:sz w:val="21"/>
          <w:szCs w:val="21"/>
        </w:rPr>
        <w:t>et al</w:t>
      </w:r>
      <w:r w:rsidR="00D122A8">
        <w:rPr>
          <w:rFonts w:eastAsia="SimSun"/>
          <w:sz w:val="21"/>
          <w:szCs w:val="21"/>
        </w:rPr>
        <w:t xml:space="preserve">., 2013) </w:t>
      </w:r>
      <w:r w:rsidRPr="00AE264B">
        <w:rPr>
          <w:rFonts w:eastAsia="SimSun"/>
          <w:sz w:val="21"/>
          <w:szCs w:val="21"/>
        </w:rPr>
        <w:t>。</w:t>
      </w:r>
    </w:p>
    <w:p w14:paraId="22086AB8" w14:textId="23CC963D" w:rsidR="00BF4704" w:rsidRPr="00AE264B" w:rsidRDefault="00CA7CCC" w:rsidP="00921089">
      <w:pPr>
        <w:spacing w:line="480" w:lineRule="auto"/>
        <w:ind w:firstLineChars="200" w:firstLine="420"/>
        <w:rPr>
          <w:rFonts w:eastAsia="SimSun"/>
          <w:sz w:val="21"/>
          <w:szCs w:val="21"/>
        </w:rPr>
      </w:pPr>
      <w:r w:rsidRPr="00AE264B">
        <w:rPr>
          <w:rFonts w:eastAsia="SimSun"/>
          <w:sz w:val="21"/>
          <w:szCs w:val="21"/>
        </w:rPr>
        <w:t>近些年</w:t>
      </w:r>
      <w:r w:rsidR="00DD2B51" w:rsidRPr="00AE264B">
        <w:rPr>
          <w:rFonts w:eastAsia="SimSun"/>
          <w:sz w:val="21"/>
          <w:szCs w:val="21"/>
        </w:rPr>
        <w:t>研究人员投入很多的精力研究</w:t>
      </w:r>
      <w:r w:rsidRPr="00AE264B">
        <w:rPr>
          <w:rFonts w:eastAsia="SimSun"/>
          <w:sz w:val="21"/>
          <w:szCs w:val="21"/>
        </w:rPr>
        <w:t>蛋白编码基因中的</w:t>
      </w:r>
      <w:r w:rsidRPr="00AE264B">
        <w:rPr>
          <w:rFonts w:eastAsia="SimSun"/>
          <w:sz w:val="21"/>
          <w:szCs w:val="21"/>
        </w:rPr>
        <w:t>SNP</w:t>
      </w:r>
      <w:r w:rsidRPr="00AE264B">
        <w:rPr>
          <w:rFonts w:eastAsia="SimSun"/>
          <w:sz w:val="21"/>
          <w:szCs w:val="21"/>
        </w:rPr>
        <w:t>，</w:t>
      </w:r>
      <w:r w:rsidR="00DD2B51" w:rsidRPr="00AE264B">
        <w:rPr>
          <w:rFonts w:eastAsia="SimSun"/>
          <w:sz w:val="21"/>
          <w:szCs w:val="21"/>
        </w:rPr>
        <w:t>然而</w:t>
      </w:r>
      <w:r w:rsidRPr="00AE264B">
        <w:rPr>
          <w:rFonts w:eastAsia="SimSun"/>
          <w:sz w:val="21"/>
          <w:szCs w:val="21"/>
        </w:rPr>
        <w:t>也有开展一些针对水稻</w:t>
      </w:r>
      <w:r w:rsidR="0009738F">
        <w:rPr>
          <w:rFonts w:eastAsia="SimSun"/>
          <w:sz w:val="21"/>
          <w:szCs w:val="21"/>
        </w:rPr>
        <w:t xml:space="preserve"> </w:t>
      </w:r>
      <w:r w:rsidR="00D122A8">
        <w:rPr>
          <w:rFonts w:eastAsia="SimSun"/>
          <w:sz w:val="21"/>
          <w:szCs w:val="21"/>
        </w:rPr>
        <w:t xml:space="preserve">(Liu </w:t>
      </w:r>
      <w:r w:rsidR="00696355" w:rsidRPr="00696355">
        <w:rPr>
          <w:rFonts w:eastAsia="SimSun"/>
          <w:i/>
          <w:sz w:val="21"/>
          <w:szCs w:val="21"/>
        </w:rPr>
        <w:t>et al</w:t>
      </w:r>
      <w:r w:rsidR="00D122A8">
        <w:rPr>
          <w:rFonts w:eastAsia="SimSun"/>
          <w:sz w:val="21"/>
          <w:szCs w:val="21"/>
        </w:rPr>
        <w:t xml:space="preserve">., 2013; Liu </w:t>
      </w:r>
      <w:r w:rsidR="00696355" w:rsidRPr="00696355">
        <w:rPr>
          <w:rFonts w:eastAsia="SimSun"/>
          <w:i/>
          <w:sz w:val="21"/>
          <w:szCs w:val="21"/>
        </w:rPr>
        <w:t>et al</w:t>
      </w:r>
      <w:r w:rsidR="00D122A8">
        <w:rPr>
          <w:rFonts w:eastAsia="SimSun"/>
          <w:sz w:val="21"/>
          <w:szCs w:val="21"/>
        </w:rPr>
        <w:t xml:space="preserve">., 2015) </w:t>
      </w:r>
      <w:r w:rsidRPr="00AE264B">
        <w:rPr>
          <w:rFonts w:eastAsia="SimSun"/>
          <w:sz w:val="21"/>
          <w:szCs w:val="21"/>
        </w:rPr>
        <w:t>和拟南芥</w:t>
      </w:r>
      <w:r w:rsidR="0009738F">
        <w:rPr>
          <w:rFonts w:eastAsia="SimSun"/>
          <w:sz w:val="21"/>
          <w:szCs w:val="21"/>
        </w:rPr>
        <w:t xml:space="preserve"> </w:t>
      </w:r>
      <w:r w:rsidR="00D122A8">
        <w:rPr>
          <w:rFonts w:eastAsia="SimSun"/>
          <w:sz w:val="21"/>
          <w:szCs w:val="21"/>
        </w:rPr>
        <w:t xml:space="preserve">(Ehrenreich </w:t>
      </w:r>
      <w:r w:rsidR="00696355" w:rsidRPr="00696355">
        <w:rPr>
          <w:rFonts w:eastAsia="SimSun"/>
          <w:i/>
          <w:sz w:val="21"/>
          <w:szCs w:val="21"/>
        </w:rPr>
        <w:t>et al</w:t>
      </w:r>
      <w:r w:rsidR="00D122A8">
        <w:rPr>
          <w:rFonts w:eastAsia="SimSun"/>
          <w:sz w:val="21"/>
          <w:szCs w:val="21"/>
        </w:rPr>
        <w:t xml:space="preserve">., 2008) </w:t>
      </w:r>
      <w:r w:rsidRPr="00AE264B">
        <w:rPr>
          <w:rFonts w:eastAsia="SimSun"/>
          <w:sz w:val="21"/>
          <w:szCs w:val="21"/>
        </w:rPr>
        <w:t>的</w:t>
      </w:r>
      <w:r w:rsidR="00DD2B51" w:rsidRPr="00AE264B">
        <w:rPr>
          <w:rFonts w:eastAsia="SimSun"/>
          <w:sz w:val="21"/>
          <w:szCs w:val="21"/>
        </w:rPr>
        <w:t>miRNA</w:t>
      </w:r>
      <w:r w:rsidRPr="00AE264B">
        <w:rPr>
          <w:rFonts w:eastAsia="SimSun"/>
          <w:sz w:val="21"/>
          <w:szCs w:val="21"/>
        </w:rPr>
        <w:t>相关的</w:t>
      </w:r>
      <w:r w:rsidRPr="00AE264B">
        <w:rPr>
          <w:rFonts w:eastAsia="SimSun"/>
          <w:sz w:val="21"/>
          <w:szCs w:val="21"/>
        </w:rPr>
        <w:t>SNP</w:t>
      </w:r>
      <w:r w:rsidRPr="00AE264B">
        <w:rPr>
          <w:rFonts w:eastAsia="SimSun"/>
          <w:sz w:val="21"/>
          <w:szCs w:val="21"/>
        </w:rPr>
        <w:t>研究</w:t>
      </w:r>
      <w:r w:rsidR="00700F56" w:rsidRPr="00AE264B">
        <w:rPr>
          <w:rFonts w:eastAsia="SimSun"/>
          <w:sz w:val="21"/>
          <w:szCs w:val="21"/>
        </w:rPr>
        <w:t>。这些研究</w:t>
      </w:r>
      <w:r w:rsidR="001A4323" w:rsidRPr="00AE264B">
        <w:rPr>
          <w:rFonts w:eastAsia="SimSun"/>
          <w:sz w:val="21"/>
          <w:szCs w:val="21"/>
        </w:rPr>
        <w:t>主要关注的是</w:t>
      </w:r>
      <w:r w:rsidR="001A4323" w:rsidRPr="00AE264B">
        <w:rPr>
          <w:rFonts w:eastAsia="SimSun"/>
          <w:sz w:val="21"/>
          <w:szCs w:val="21"/>
        </w:rPr>
        <w:t>SNP</w:t>
      </w:r>
      <w:r w:rsidR="001A4323" w:rsidRPr="00AE264B">
        <w:rPr>
          <w:rFonts w:eastAsia="SimSun"/>
          <w:sz w:val="21"/>
          <w:szCs w:val="21"/>
        </w:rPr>
        <w:t>对</w:t>
      </w:r>
      <w:r w:rsidR="001A4323" w:rsidRPr="00AE264B">
        <w:rPr>
          <w:rFonts w:eastAsia="SimSun"/>
          <w:sz w:val="21"/>
          <w:szCs w:val="21"/>
        </w:rPr>
        <w:t>miRNA</w:t>
      </w:r>
      <w:r w:rsidR="001A4323" w:rsidRPr="00AE264B">
        <w:rPr>
          <w:rFonts w:eastAsia="SimSun"/>
          <w:sz w:val="21"/>
          <w:szCs w:val="21"/>
        </w:rPr>
        <w:t>结构稳定性和靶基因的改变以及</w:t>
      </w:r>
      <w:r w:rsidR="001A4323" w:rsidRPr="00AE264B">
        <w:rPr>
          <w:rFonts w:eastAsia="SimSun"/>
          <w:sz w:val="21"/>
          <w:szCs w:val="21"/>
        </w:rPr>
        <w:t>miRNA</w:t>
      </w:r>
      <w:r w:rsidR="001343AF" w:rsidRPr="00AE264B">
        <w:rPr>
          <w:rFonts w:eastAsia="SimSun"/>
          <w:sz w:val="21"/>
          <w:szCs w:val="21"/>
        </w:rPr>
        <w:t>进化的影响，并且发现在</w:t>
      </w:r>
      <w:r w:rsidR="001343AF" w:rsidRPr="00AE264B">
        <w:rPr>
          <w:rFonts w:eastAsia="SimSun"/>
          <w:sz w:val="21"/>
          <w:szCs w:val="21"/>
        </w:rPr>
        <w:t>pre-miRNA</w:t>
      </w:r>
      <w:r w:rsidR="001343AF" w:rsidRPr="00AE264B">
        <w:rPr>
          <w:rFonts w:eastAsia="SimSun"/>
          <w:sz w:val="21"/>
          <w:szCs w:val="21"/>
        </w:rPr>
        <w:t>茎部的</w:t>
      </w:r>
      <w:r w:rsidR="001343AF" w:rsidRPr="00AE264B">
        <w:rPr>
          <w:rFonts w:eastAsia="SimSun"/>
          <w:sz w:val="21"/>
          <w:szCs w:val="21"/>
        </w:rPr>
        <w:t>SNP</w:t>
      </w:r>
      <w:r w:rsidR="001343AF" w:rsidRPr="00AE264B">
        <w:rPr>
          <w:rFonts w:eastAsia="SimSun"/>
          <w:sz w:val="21"/>
          <w:szCs w:val="21"/>
        </w:rPr>
        <w:t>会改变</w:t>
      </w:r>
      <w:r w:rsidR="00420138">
        <w:rPr>
          <w:rFonts w:eastAsia="SimSun" w:hint="eastAsia"/>
          <w:sz w:val="21"/>
          <w:szCs w:val="21"/>
        </w:rPr>
        <w:t>其</w:t>
      </w:r>
      <w:r w:rsidR="001343AF" w:rsidRPr="00AE264B">
        <w:rPr>
          <w:rFonts w:eastAsia="SimSun"/>
          <w:sz w:val="21"/>
          <w:szCs w:val="21"/>
        </w:rPr>
        <w:t>折叠成二级结构的能量</w:t>
      </w:r>
      <w:r w:rsidR="00420138">
        <w:rPr>
          <w:rFonts w:eastAsia="SimSun" w:hint="eastAsia"/>
          <w:sz w:val="21"/>
          <w:szCs w:val="21"/>
        </w:rPr>
        <w:t>进</w:t>
      </w:r>
      <w:r w:rsidR="001343AF" w:rsidRPr="00AE264B">
        <w:rPr>
          <w:rFonts w:eastAsia="SimSun"/>
          <w:sz w:val="21"/>
          <w:szCs w:val="21"/>
        </w:rPr>
        <w:t>而可能影响到成熟</w:t>
      </w:r>
      <w:r w:rsidR="001343AF" w:rsidRPr="00AE264B">
        <w:rPr>
          <w:rFonts w:eastAsia="SimSun"/>
          <w:sz w:val="21"/>
          <w:szCs w:val="21"/>
        </w:rPr>
        <w:t>miRNA</w:t>
      </w:r>
      <w:r w:rsidR="001343AF" w:rsidRPr="00AE264B">
        <w:rPr>
          <w:rFonts w:eastAsia="SimSun"/>
          <w:sz w:val="21"/>
          <w:szCs w:val="21"/>
        </w:rPr>
        <w:t>的产生，以及公认的</w:t>
      </w:r>
      <w:r w:rsidR="005572A9" w:rsidRPr="00AE264B">
        <w:rPr>
          <w:rFonts w:eastAsia="SimSun"/>
          <w:sz w:val="21"/>
          <w:szCs w:val="21"/>
        </w:rPr>
        <w:t>和水稻驯化相关的</w:t>
      </w:r>
      <w:r w:rsidR="005572A9" w:rsidRPr="00AE264B">
        <w:rPr>
          <w:rFonts w:eastAsia="SimSun"/>
          <w:sz w:val="21"/>
          <w:szCs w:val="21"/>
        </w:rPr>
        <w:t>miRNA</w:t>
      </w:r>
      <w:r w:rsidR="005572A9" w:rsidRPr="00AE264B">
        <w:rPr>
          <w:rFonts w:eastAsia="SimSun"/>
          <w:sz w:val="21"/>
          <w:szCs w:val="21"/>
        </w:rPr>
        <w:t>比其他</w:t>
      </w:r>
      <w:r w:rsidR="005572A9" w:rsidRPr="00AE264B">
        <w:rPr>
          <w:rFonts w:eastAsia="SimSun"/>
          <w:sz w:val="21"/>
          <w:szCs w:val="21"/>
        </w:rPr>
        <w:t>miRNA</w:t>
      </w:r>
      <w:r w:rsidR="005572A9" w:rsidRPr="00AE264B">
        <w:rPr>
          <w:rFonts w:eastAsia="SimSun"/>
          <w:sz w:val="21"/>
          <w:szCs w:val="21"/>
        </w:rPr>
        <w:t>上的</w:t>
      </w:r>
      <w:r w:rsidR="005572A9" w:rsidRPr="00AE264B">
        <w:rPr>
          <w:rFonts w:eastAsia="SimSun"/>
          <w:sz w:val="21"/>
          <w:szCs w:val="21"/>
        </w:rPr>
        <w:t>SNP</w:t>
      </w:r>
      <w:r w:rsidR="005572A9" w:rsidRPr="00AE264B">
        <w:rPr>
          <w:rFonts w:eastAsia="SimSun"/>
          <w:sz w:val="21"/>
          <w:szCs w:val="21"/>
        </w:rPr>
        <w:t>密度更低暗示了水稻</w:t>
      </w:r>
      <w:r w:rsidR="005572A9" w:rsidRPr="00AE264B">
        <w:rPr>
          <w:rFonts w:eastAsia="SimSun"/>
          <w:sz w:val="21"/>
          <w:szCs w:val="21"/>
        </w:rPr>
        <w:t>miRNA</w:t>
      </w:r>
      <w:r w:rsidR="005572A9" w:rsidRPr="00AE264B">
        <w:rPr>
          <w:rFonts w:eastAsia="SimSun"/>
          <w:sz w:val="21"/>
          <w:szCs w:val="21"/>
        </w:rPr>
        <w:t>经历了自然或者人工选择。然而</w:t>
      </w:r>
      <w:r w:rsidR="00420138">
        <w:rPr>
          <w:rFonts w:eastAsia="SimSun" w:hint="eastAsia"/>
          <w:sz w:val="21"/>
          <w:szCs w:val="21"/>
        </w:rPr>
        <w:t>我们对</w:t>
      </w:r>
      <w:r w:rsidR="005572A9" w:rsidRPr="00AE264B">
        <w:rPr>
          <w:rFonts w:eastAsia="SimSun"/>
          <w:sz w:val="21"/>
          <w:szCs w:val="21"/>
        </w:rPr>
        <w:t>SNP</w:t>
      </w:r>
      <w:r w:rsidR="005572A9" w:rsidRPr="00AE264B">
        <w:rPr>
          <w:rFonts w:eastAsia="SimSun"/>
          <w:sz w:val="21"/>
          <w:szCs w:val="21"/>
        </w:rPr>
        <w:t>如何影响植物</w:t>
      </w:r>
      <w:r w:rsidR="005572A9" w:rsidRPr="00AE264B">
        <w:rPr>
          <w:rFonts w:eastAsia="SimSun"/>
          <w:sz w:val="21"/>
          <w:szCs w:val="21"/>
        </w:rPr>
        <w:t>miRNA</w:t>
      </w:r>
      <w:r w:rsidR="005572A9" w:rsidRPr="00AE264B">
        <w:rPr>
          <w:rFonts w:eastAsia="SimSun"/>
          <w:sz w:val="21"/>
          <w:szCs w:val="21"/>
        </w:rPr>
        <w:t>和其相应靶基因之间互作</w:t>
      </w:r>
      <w:r w:rsidR="00420138">
        <w:rPr>
          <w:rFonts w:eastAsia="SimSun" w:hint="eastAsia"/>
          <w:sz w:val="21"/>
          <w:szCs w:val="21"/>
        </w:rPr>
        <w:t>仍然所知甚少</w:t>
      </w:r>
      <w:r w:rsidR="005572A9" w:rsidRPr="00AE264B">
        <w:rPr>
          <w:rFonts w:eastAsia="SimSun"/>
          <w:sz w:val="21"/>
          <w:szCs w:val="21"/>
        </w:rPr>
        <w:t>，</w:t>
      </w:r>
      <w:r w:rsidR="00420138">
        <w:rPr>
          <w:rFonts w:eastAsia="SimSun" w:hint="eastAsia"/>
          <w:sz w:val="21"/>
          <w:szCs w:val="21"/>
        </w:rPr>
        <w:t>而且进一步研究对相关</w:t>
      </w:r>
      <w:r w:rsidR="005572A9" w:rsidRPr="00AE264B">
        <w:rPr>
          <w:rFonts w:eastAsia="SimSun"/>
          <w:sz w:val="21"/>
          <w:szCs w:val="21"/>
        </w:rPr>
        <w:t>农艺性状</w:t>
      </w:r>
      <w:r w:rsidR="00420138">
        <w:rPr>
          <w:rFonts w:eastAsia="SimSun" w:hint="eastAsia"/>
          <w:sz w:val="21"/>
          <w:szCs w:val="21"/>
        </w:rPr>
        <w:t>可能带来的改变也至关重要</w:t>
      </w:r>
      <w:r w:rsidR="005572A9" w:rsidRPr="00AE264B">
        <w:rPr>
          <w:rFonts w:eastAsia="SimSun"/>
          <w:sz w:val="21"/>
          <w:szCs w:val="21"/>
        </w:rPr>
        <w:t>。</w:t>
      </w:r>
    </w:p>
    <w:p w14:paraId="09875CDE" w14:textId="7AAC6AEA" w:rsidR="001B7B81" w:rsidRPr="00793966" w:rsidRDefault="0084616E" w:rsidP="00793966">
      <w:pPr>
        <w:spacing w:line="480" w:lineRule="auto"/>
        <w:ind w:firstLineChars="200" w:firstLine="420"/>
        <w:rPr>
          <w:rFonts w:eastAsia="SimSun"/>
          <w:sz w:val="21"/>
          <w:szCs w:val="21"/>
        </w:rPr>
      </w:pPr>
      <w:r w:rsidRPr="00AE264B">
        <w:rPr>
          <w:rFonts w:eastAsia="SimSun"/>
          <w:sz w:val="21"/>
          <w:szCs w:val="21"/>
        </w:rPr>
        <w:t>最近，</w:t>
      </w:r>
      <w:r w:rsidRPr="00AE264B">
        <w:rPr>
          <w:rFonts w:eastAsia="SimSun"/>
          <w:sz w:val="21"/>
          <w:szCs w:val="21"/>
        </w:rPr>
        <w:t>3</w:t>
      </w:r>
      <w:r w:rsidR="00A316DE" w:rsidRPr="00AE264B">
        <w:rPr>
          <w:rFonts w:eastAsia="SimSun"/>
          <w:sz w:val="21"/>
          <w:szCs w:val="21"/>
        </w:rPr>
        <w:t>K</w:t>
      </w:r>
      <w:r w:rsidRPr="00AE264B">
        <w:rPr>
          <w:rFonts w:eastAsia="SimSun"/>
          <w:sz w:val="21"/>
          <w:szCs w:val="21"/>
        </w:rPr>
        <w:t>水稻基因组项目对</w:t>
      </w:r>
      <w:r w:rsidRPr="00AE264B">
        <w:rPr>
          <w:rFonts w:eastAsia="SimSun"/>
          <w:sz w:val="21"/>
          <w:szCs w:val="21"/>
        </w:rPr>
        <w:t>3 000</w:t>
      </w:r>
      <w:r w:rsidRPr="00AE264B">
        <w:rPr>
          <w:rFonts w:eastAsia="SimSun"/>
          <w:sz w:val="21"/>
          <w:szCs w:val="21"/>
        </w:rPr>
        <w:t>多种水稻品种进行测序并且产生了上百万</w:t>
      </w:r>
      <w:r w:rsidR="001B4BDC" w:rsidRPr="00AE264B">
        <w:rPr>
          <w:rFonts w:eastAsia="SimSun"/>
          <w:sz w:val="21"/>
          <w:szCs w:val="21"/>
        </w:rPr>
        <w:t>基因组片段</w:t>
      </w:r>
      <w:r w:rsidR="0009738F">
        <w:rPr>
          <w:rFonts w:eastAsia="SimSun"/>
          <w:sz w:val="21"/>
          <w:szCs w:val="21"/>
        </w:rPr>
        <w:t xml:space="preserve"> </w:t>
      </w:r>
      <w:r w:rsidR="00D122A8">
        <w:rPr>
          <w:rFonts w:eastAsia="SimSun"/>
          <w:sz w:val="21"/>
          <w:szCs w:val="21"/>
        </w:rPr>
        <w:t>(3K R.G.P</w:t>
      </w:r>
      <w:r w:rsidR="009901F3">
        <w:rPr>
          <w:rFonts w:eastAsia="SimSun"/>
          <w:sz w:val="21"/>
          <w:szCs w:val="21"/>
        </w:rPr>
        <w:t>.</w:t>
      </w:r>
      <w:r w:rsidR="00D122A8">
        <w:rPr>
          <w:rFonts w:eastAsia="SimSun"/>
          <w:sz w:val="21"/>
          <w:szCs w:val="21"/>
        </w:rPr>
        <w:t xml:space="preserve">, 2014) </w:t>
      </w:r>
      <w:r w:rsidR="001B4BDC" w:rsidRPr="00AE264B">
        <w:rPr>
          <w:rFonts w:eastAsia="SimSun"/>
          <w:sz w:val="21"/>
          <w:szCs w:val="21"/>
        </w:rPr>
        <w:t>。同时通过比对这些序列鉴定出来数量极其众多的</w:t>
      </w:r>
      <w:r w:rsidR="001B4BDC" w:rsidRPr="00AE264B">
        <w:rPr>
          <w:rFonts w:eastAsia="SimSun"/>
          <w:sz w:val="21"/>
          <w:szCs w:val="21"/>
        </w:rPr>
        <w:t xml:space="preserve">SNP </w:t>
      </w:r>
      <w:r w:rsidR="001B6F38">
        <w:rPr>
          <w:rFonts w:eastAsia="SimSun"/>
          <w:sz w:val="21"/>
          <w:szCs w:val="21"/>
        </w:rPr>
        <w:t>(</w:t>
      </w:r>
      <w:r w:rsidR="001B6F38" w:rsidRPr="00D65C9A">
        <w:rPr>
          <w:rFonts w:eastAsia="SimSun"/>
          <w:sz w:val="21"/>
          <w:szCs w:val="21"/>
        </w:rPr>
        <w:t>Alexandrov</w:t>
      </w:r>
      <w:r w:rsidR="001B6F38">
        <w:rPr>
          <w:rFonts w:eastAsia="SimSun"/>
          <w:sz w:val="21"/>
          <w:szCs w:val="21"/>
        </w:rPr>
        <w:t xml:space="preserve"> </w:t>
      </w:r>
      <w:r w:rsidR="00696355" w:rsidRPr="00696355">
        <w:rPr>
          <w:rFonts w:eastAsia="SimSun"/>
          <w:i/>
          <w:sz w:val="21"/>
          <w:szCs w:val="21"/>
        </w:rPr>
        <w:t>et al</w:t>
      </w:r>
      <w:r w:rsidR="001B6F38">
        <w:rPr>
          <w:rFonts w:eastAsia="SimSun"/>
          <w:sz w:val="21"/>
          <w:szCs w:val="21"/>
        </w:rPr>
        <w:t>., 2015)</w:t>
      </w:r>
      <w:r w:rsidR="001B4BDC" w:rsidRPr="00AE264B">
        <w:rPr>
          <w:rFonts w:eastAsia="SimSun"/>
          <w:sz w:val="21"/>
          <w:szCs w:val="21"/>
        </w:rPr>
        <w:t>，其中包括一些稀有的三个甚至四个等位基因的</w:t>
      </w:r>
      <w:r w:rsidR="001B4BDC" w:rsidRPr="00AE264B">
        <w:rPr>
          <w:rFonts w:eastAsia="SimSun"/>
          <w:sz w:val="21"/>
          <w:szCs w:val="21"/>
        </w:rPr>
        <w:t>SNP</w:t>
      </w:r>
      <w:r w:rsidR="001B4BDC" w:rsidRPr="00AE264B">
        <w:rPr>
          <w:rFonts w:eastAsia="SimSun"/>
          <w:sz w:val="21"/>
          <w:szCs w:val="21"/>
        </w:rPr>
        <w:t>。如此丰富的</w:t>
      </w:r>
      <w:r w:rsidR="001B4BDC" w:rsidRPr="00AE264B">
        <w:rPr>
          <w:rFonts w:eastAsia="SimSun"/>
          <w:sz w:val="21"/>
          <w:szCs w:val="21"/>
        </w:rPr>
        <w:t>SNP</w:t>
      </w:r>
      <w:r w:rsidR="001B4BDC" w:rsidRPr="00AE264B">
        <w:rPr>
          <w:rFonts w:eastAsia="SimSun"/>
          <w:sz w:val="21"/>
          <w:szCs w:val="21"/>
        </w:rPr>
        <w:t>资源正好为本研究的全基因组</w:t>
      </w:r>
      <w:r w:rsidR="001B4BDC" w:rsidRPr="00AE264B">
        <w:rPr>
          <w:rFonts w:eastAsia="SimSun"/>
          <w:sz w:val="21"/>
          <w:szCs w:val="21"/>
        </w:rPr>
        <w:t>miRNA</w:t>
      </w:r>
      <w:r w:rsidR="001B4BDC" w:rsidRPr="00AE264B">
        <w:rPr>
          <w:rFonts w:eastAsia="SimSun"/>
          <w:sz w:val="21"/>
          <w:szCs w:val="21"/>
        </w:rPr>
        <w:t>介导调节相关</w:t>
      </w:r>
      <w:r w:rsidR="001B4BDC" w:rsidRPr="00AE264B">
        <w:rPr>
          <w:rFonts w:eastAsia="SimSun"/>
          <w:sz w:val="21"/>
          <w:szCs w:val="21"/>
        </w:rPr>
        <w:t>SNP</w:t>
      </w:r>
      <w:r w:rsidR="001B4BDC" w:rsidRPr="00AE264B">
        <w:rPr>
          <w:rFonts w:eastAsia="SimSun"/>
          <w:sz w:val="21"/>
          <w:szCs w:val="21"/>
        </w:rPr>
        <w:t>的研究提供助力。</w:t>
      </w:r>
      <w:r w:rsidR="00A316DE" w:rsidRPr="00AE264B">
        <w:rPr>
          <w:rFonts w:eastAsia="SimSun"/>
          <w:sz w:val="21"/>
          <w:szCs w:val="21"/>
        </w:rPr>
        <w:t>因为</w:t>
      </w:r>
      <w:r w:rsidR="00A316DE" w:rsidRPr="00AE264B">
        <w:rPr>
          <w:rFonts w:eastAsia="SimSun"/>
          <w:sz w:val="21"/>
          <w:szCs w:val="21"/>
        </w:rPr>
        <w:t>SNP</w:t>
      </w:r>
      <w:r w:rsidR="00A316DE" w:rsidRPr="00AE264B">
        <w:rPr>
          <w:rFonts w:eastAsia="SimSun"/>
          <w:sz w:val="21"/>
          <w:szCs w:val="21"/>
        </w:rPr>
        <w:t>能够反应不同水稻品系基因组的变异，所以</w:t>
      </w:r>
      <w:r w:rsidR="00A32429" w:rsidRPr="00AE264B">
        <w:rPr>
          <w:rFonts w:eastAsia="SimSun"/>
          <w:sz w:val="21"/>
          <w:szCs w:val="21"/>
        </w:rPr>
        <w:t>SNP</w:t>
      </w:r>
      <w:r w:rsidR="00A316DE" w:rsidRPr="00AE264B">
        <w:rPr>
          <w:rFonts w:eastAsia="SimSun"/>
          <w:sz w:val="21"/>
          <w:szCs w:val="21"/>
        </w:rPr>
        <w:t>可以用以研究水稻品系间</w:t>
      </w:r>
      <w:r w:rsidR="00A316DE" w:rsidRPr="00AE264B">
        <w:rPr>
          <w:rFonts w:eastAsia="SimSun"/>
          <w:sz w:val="21"/>
          <w:szCs w:val="21"/>
        </w:rPr>
        <w:t>miRNA</w:t>
      </w:r>
      <w:r w:rsidR="00A316DE" w:rsidRPr="00AE264B">
        <w:rPr>
          <w:rFonts w:eastAsia="SimSun"/>
          <w:sz w:val="21"/>
          <w:szCs w:val="21"/>
        </w:rPr>
        <w:t>介导的调节过程变异和该变异对水稻品系表型的影响。基于</w:t>
      </w:r>
      <w:r w:rsidR="00A316DE" w:rsidRPr="00AE264B">
        <w:rPr>
          <w:rFonts w:eastAsia="SimSun"/>
          <w:sz w:val="21"/>
          <w:szCs w:val="21"/>
        </w:rPr>
        <w:t>3K</w:t>
      </w:r>
      <w:r w:rsidR="00A316DE" w:rsidRPr="00AE264B">
        <w:rPr>
          <w:rFonts w:eastAsia="SimSun"/>
          <w:sz w:val="21"/>
          <w:szCs w:val="21"/>
        </w:rPr>
        <w:t>水稻项目的</w:t>
      </w:r>
      <w:r w:rsidR="00A316DE" w:rsidRPr="00AE264B">
        <w:rPr>
          <w:rFonts w:eastAsia="SimSun"/>
          <w:sz w:val="21"/>
          <w:szCs w:val="21"/>
        </w:rPr>
        <w:t>SNP</w:t>
      </w:r>
      <w:r w:rsidR="00A316DE" w:rsidRPr="00AE264B">
        <w:rPr>
          <w:rFonts w:eastAsia="SimSun"/>
          <w:sz w:val="21"/>
          <w:szCs w:val="21"/>
        </w:rPr>
        <w:t>，我们研究了在</w:t>
      </w:r>
      <w:r w:rsidR="00A316DE" w:rsidRPr="00AE264B">
        <w:rPr>
          <w:rFonts w:eastAsia="SimSun"/>
          <w:sz w:val="21"/>
          <w:szCs w:val="21"/>
        </w:rPr>
        <w:t>miRBase</w:t>
      </w:r>
      <w:r w:rsidR="0009738F">
        <w:rPr>
          <w:rFonts w:eastAsia="SimSun"/>
          <w:sz w:val="21"/>
          <w:szCs w:val="21"/>
        </w:rPr>
        <w:t xml:space="preserve"> </w:t>
      </w:r>
      <w:r w:rsidR="001B6F38">
        <w:rPr>
          <w:rFonts w:eastAsia="SimSun"/>
          <w:sz w:val="21"/>
          <w:szCs w:val="21"/>
        </w:rPr>
        <w:t>(Kozomara</w:t>
      </w:r>
      <w:r w:rsidR="008742FA">
        <w:rPr>
          <w:rFonts w:eastAsia="SimSun"/>
          <w:sz w:val="21"/>
          <w:szCs w:val="21"/>
        </w:rPr>
        <w:t xml:space="preserve"> and Griffiths-Jones</w:t>
      </w:r>
      <w:r w:rsidR="001B6F38">
        <w:rPr>
          <w:rFonts w:eastAsia="SimSun"/>
          <w:sz w:val="21"/>
          <w:szCs w:val="21"/>
        </w:rPr>
        <w:t>, 2014)</w:t>
      </w:r>
      <w:r w:rsidR="00B979B5" w:rsidRPr="00AE264B">
        <w:rPr>
          <w:rFonts w:eastAsia="SimSun"/>
          <w:sz w:val="21"/>
          <w:szCs w:val="21"/>
        </w:rPr>
        <w:t>收集</w:t>
      </w:r>
      <w:r w:rsidR="00A316DE" w:rsidRPr="00AE264B">
        <w:rPr>
          <w:rFonts w:eastAsia="SimSun"/>
          <w:sz w:val="21"/>
          <w:szCs w:val="21"/>
        </w:rPr>
        <w:t>的水稻</w:t>
      </w:r>
      <w:r w:rsidR="00A316DE" w:rsidRPr="00AE264B">
        <w:rPr>
          <w:rFonts w:eastAsia="SimSun"/>
          <w:sz w:val="21"/>
          <w:szCs w:val="21"/>
        </w:rPr>
        <w:t>miRNA</w:t>
      </w:r>
      <w:r w:rsidR="00B979B5" w:rsidRPr="00AE264B">
        <w:rPr>
          <w:rFonts w:eastAsia="SimSun"/>
          <w:sz w:val="21"/>
          <w:szCs w:val="21"/>
        </w:rPr>
        <w:t>和预测的靶基因上</w:t>
      </w:r>
      <w:r w:rsidR="00A316DE" w:rsidRPr="00AE264B">
        <w:rPr>
          <w:rFonts w:eastAsia="SimSun"/>
          <w:sz w:val="21"/>
          <w:szCs w:val="21"/>
        </w:rPr>
        <w:t>的</w:t>
      </w:r>
      <w:r w:rsidR="00A316DE" w:rsidRPr="00AE264B">
        <w:rPr>
          <w:rFonts w:eastAsia="SimSun"/>
          <w:sz w:val="21"/>
          <w:szCs w:val="21"/>
        </w:rPr>
        <w:t>SNP</w:t>
      </w:r>
      <w:r w:rsidR="00A316DE" w:rsidRPr="00AE264B">
        <w:rPr>
          <w:rFonts w:eastAsia="SimSun"/>
          <w:sz w:val="21"/>
          <w:szCs w:val="21"/>
        </w:rPr>
        <w:t>分布以及</w:t>
      </w:r>
      <w:r w:rsidR="00B979B5" w:rsidRPr="00AE264B">
        <w:rPr>
          <w:rFonts w:eastAsia="SimSun"/>
          <w:sz w:val="21"/>
          <w:szCs w:val="21"/>
        </w:rPr>
        <w:t>SNP</w:t>
      </w:r>
      <w:r w:rsidR="00B979B5" w:rsidRPr="00AE264B">
        <w:rPr>
          <w:rFonts w:eastAsia="SimSun"/>
          <w:sz w:val="21"/>
          <w:szCs w:val="21"/>
        </w:rPr>
        <w:t>对水稻中</w:t>
      </w:r>
      <w:r w:rsidR="00B979B5" w:rsidRPr="00AE264B">
        <w:rPr>
          <w:rFonts w:eastAsia="SimSun"/>
          <w:sz w:val="21"/>
          <w:szCs w:val="21"/>
        </w:rPr>
        <w:t>miRNA</w:t>
      </w:r>
      <w:r w:rsidR="00B979B5" w:rsidRPr="00AE264B">
        <w:rPr>
          <w:rFonts w:eastAsia="SimSun"/>
          <w:sz w:val="21"/>
          <w:szCs w:val="21"/>
        </w:rPr>
        <w:t>和靶基因互作的可能影响。进一步对</w:t>
      </w:r>
      <w:r w:rsidR="00B979B5" w:rsidRPr="00AE264B">
        <w:rPr>
          <w:rFonts w:eastAsia="SimSun"/>
          <w:sz w:val="21"/>
          <w:szCs w:val="21"/>
        </w:rPr>
        <w:t>miRNA</w:t>
      </w:r>
      <w:r w:rsidR="00B979B5" w:rsidRPr="00AE264B">
        <w:rPr>
          <w:rFonts w:eastAsia="SimSun"/>
          <w:sz w:val="21"/>
          <w:szCs w:val="21"/>
        </w:rPr>
        <w:t>和靶基因互作变异与相应表型差异的关系进行了分析。</w:t>
      </w:r>
    </w:p>
    <w:p w14:paraId="5490125F" w14:textId="128AD76B" w:rsidR="00EC281A" w:rsidRPr="00793966" w:rsidRDefault="00793966" w:rsidP="00AE264B">
      <w:pPr>
        <w:spacing w:line="480" w:lineRule="auto"/>
        <w:rPr>
          <w:rFonts w:eastAsia="SimSun"/>
          <w:b/>
        </w:rPr>
      </w:pPr>
      <w:r w:rsidRPr="00793966">
        <w:rPr>
          <w:rFonts w:eastAsia="SimSun"/>
          <w:b/>
        </w:rPr>
        <w:t>1</w:t>
      </w:r>
      <w:r w:rsidR="00A32429" w:rsidRPr="00793966">
        <w:rPr>
          <w:rFonts w:eastAsia="SimSun"/>
          <w:b/>
        </w:rPr>
        <w:t>结果与分析</w:t>
      </w:r>
    </w:p>
    <w:p w14:paraId="6842510A" w14:textId="3901B362" w:rsidR="00EC281A" w:rsidRPr="00793966" w:rsidRDefault="00793966" w:rsidP="00793966">
      <w:pPr>
        <w:spacing w:line="480" w:lineRule="auto"/>
        <w:rPr>
          <w:rFonts w:eastAsia="SimSun"/>
          <w:b/>
          <w:sz w:val="21"/>
          <w:szCs w:val="21"/>
        </w:rPr>
      </w:pPr>
      <w:r>
        <w:rPr>
          <w:rFonts w:eastAsia="SimSun"/>
          <w:b/>
          <w:sz w:val="21"/>
          <w:szCs w:val="21"/>
        </w:rPr>
        <w:lastRenderedPageBreak/>
        <w:t xml:space="preserve">1.1 </w:t>
      </w:r>
      <w:r w:rsidR="00EC281A" w:rsidRPr="00AE264B">
        <w:rPr>
          <w:rFonts w:eastAsia="SimSun"/>
          <w:b/>
          <w:sz w:val="21"/>
          <w:szCs w:val="21"/>
        </w:rPr>
        <w:t>水稻</w:t>
      </w:r>
      <w:r w:rsidR="005F7DF7" w:rsidRPr="00AE264B">
        <w:rPr>
          <w:rFonts w:eastAsia="SimSun"/>
          <w:b/>
          <w:sz w:val="21"/>
          <w:szCs w:val="21"/>
        </w:rPr>
        <w:t>全部</w:t>
      </w:r>
      <w:r w:rsidR="00EC281A" w:rsidRPr="00AE264B">
        <w:rPr>
          <w:rFonts w:eastAsia="SimSun"/>
          <w:b/>
          <w:sz w:val="21"/>
          <w:szCs w:val="21"/>
        </w:rPr>
        <w:t>miRNA</w:t>
      </w:r>
      <w:r w:rsidR="00EC281A" w:rsidRPr="00AE264B">
        <w:rPr>
          <w:rFonts w:eastAsia="SimSun"/>
          <w:b/>
          <w:sz w:val="21"/>
          <w:szCs w:val="21"/>
        </w:rPr>
        <w:t>的</w:t>
      </w:r>
      <w:r w:rsidR="00EC281A" w:rsidRPr="00AE264B">
        <w:rPr>
          <w:rFonts w:eastAsia="SimSun"/>
          <w:b/>
          <w:sz w:val="21"/>
          <w:szCs w:val="21"/>
        </w:rPr>
        <w:t>SNP</w:t>
      </w:r>
      <w:r w:rsidR="00EC281A" w:rsidRPr="00AE264B">
        <w:rPr>
          <w:rFonts w:eastAsia="SimSun"/>
          <w:b/>
          <w:sz w:val="21"/>
          <w:szCs w:val="21"/>
        </w:rPr>
        <w:t>密度分析</w:t>
      </w:r>
    </w:p>
    <w:p w14:paraId="1B37E331" w14:textId="438E7B29" w:rsidR="002959CE" w:rsidRPr="00AE264B" w:rsidRDefault="00EC281A" w:rsidP="00793966">
      <w:pPr>
        <w:spacing w:line="480" w:lineRule="auto"/>
        <w:ind w:firstLineChars="200" w:firstLine="420"/>
        <w:jc w:val="both"/>
        <w:rPr>
          <w:rFonts w:eastAsia="SimSun"/>
          <w:sz w:val="21"/>
          <w:szCs w:val="21"/>
        </w:rPr>
      </w:pPr>
      <w:r w:rsidRPr="00AE264B">
        <w:rPr>
          <w:rFonts w:eastAsia="SimSun"/>
          <w:sz w:val="21"/>
          <w:szCs w:val="21"/>
        </w:rPr>
        <w:t>SNP</w:t>
      </w:r>
      <w:r w:rsidRPr="00AE264B">
        <w:rPr>
          <w:rFonts w:eastAsia="SimSun"/>
          <w:sz w:val="21"/>
          <w:szCs w:val="21"/>
        </w:rPr>
        <w:t>密度，也就是</w:t>
      </w:r>
      <w:r w:rsidRPr="00AE264B">
        <w:rPr>
          <w:rFonts w:eastAsia="SimSun"/>
          <w:sz w:val="21"/>
          <w:szCs w:val="21"/>
        </w:rPr>
        <w:t>SNP</w:t>
      </w:r>
      <w:r w:rsidR="00207CA8" w:rsidRPr="00AE264B">
        <w:rPr>
          <w:rFonts w:eastAsia="SimSun"/>
          <w:sz w:val="21"/>
          <w:szCs w:val="21"/>
        </w:rPr>
        <w:t>数量除以相应基因组区段长度，能够反应该基因组区间的选择压力。其选择压力越大，则其上的</w:t>
      </w:r>
      <w:r w:rsidR="00207CA8" w:rsidRPr="00AE264B">
        <w:rPr>
          <w:rFonts w:eastAsia="SimSun"/>
          <w:sz w:val="21"/>
          <w:szCs w:val="21"/>
        </w:rPr>
        <w:t>SNP</w:t>
      </w:r>
      <w:r w:rsidR="00207CA8" w:rsidRPr="00AE264B">
        <w:rPr>
          <w:rFonts w:eastAsia="SimSun"/>
          <w:sz w:val="21"/>
          <w:szCs w:val="21"/>
        </w:rPr>
        <w:t>密度越低</w:t>
      </w:r>
      <w:r w:rsidR="0009738F">
        <w:rPr>
          <w:rFonts w:eastAsia="SimSun"/>
          <w:sz w:val="21"/>
          <w:szCs w:val="21"/>
        </w:rPr>
        <w:t xml:space="preserve"> </w:t>
      </w:r>
      <w:r w:rsidR="001B6F38">
        <w:rPr>
          <w:rFonts w:eastAsia="SimSun"/>
          <w:sz w:val="21"/>
          <w:szCs w:val="21"/>
        </w:rPr>
        <w:t>(Chen</w:t>
      </w:r>
      <w:r w:rsidR="008742FA">
        <w:rPr>
          <w:rFonts w:eastAsia="SimSun"/>
          <w:sz w:val="21"/>
          <w:szCs w:val="21"/>
        </w:rPr>
        <w:t xml:space="preserve"> and </w:t>
      </w:r>
      <w:r w:rsidR="001E0ADB" w:rsidRPr="00A30980">
        <w:rPr>
          <w:rFonts w:eastAsia="宋体"/>
          <w:bCs/>
          <w:sz w:val="21"/>
          <w:szCs w:val="21"/>
        </w:rPr>
        <w:t>Rajewsky</w:t>
      </w:r>
      <w:r w:rsidR="001B6F38">
        <w:rPr>
          <w:rFonts w:eastAsia="SimSun"/>
          <w:sz w:val="21"/>
          <w:szCs w:val="21"/>
        </w:rPr>
        <w:t xml:space="preserve">, 2006) </w:t>
      </w:r>
      <w:r w:rsidR="00207CA8" w:rsidRPr="00AE264B">
        <w:rPr>
          <w:rFonts w:eastAsia="SimSun"/>
          <w:sz w:val="21"/>
          <w:szCs w:val="21"/>
        </w:rPr>
        <w:t>，反之亦然。因为</w:t>
      </w:r>
      <w:r w:rsidR="00207CA8" w:rsidRPr="00AE264B">
        <w:rPr>
          <w:rFonts w:eastAsia="SimSun"/>
          <w:sz w:val="21"/>
          <w:szCs w:val="21"/>
        </w:rPr>
        <w:t>miRNA</w:t>
      </w:r>
      <w:r w:rsidR="00207CA8" w:rsidRPr="00AE264B">
        <w:rPr>
          <w:rFonts w:eastAsia="SimSun"/>
          <w:sz w:val="21"/>
          <w:szCs w:val="21"/>
        </w:rPr>
        <w:t>是功能基因组元件并且是主要调节物，相比于基因间隔区和外显子，它们会经历不同的选择压力</w:t>
      </w:r>
      <w:r w:rsidR="0009738F">
        <w:rPr>
          <w:rFonts w:eastAsia="SimSun"/>
          <w:sz w:val="21"/>
          <w:szCs w:val="21"/>
        </w:rPr>
        <w:t xml:space="preserve"> </w:t>
      </w:r>
      <w:r w:rsidR="001B6F38">
        <w:rPr>
          <w:rFonts w:eastAsia="SimSun"/>
          <w:sz w:val="21"/>
          <w:szCs w:val="21"/>
        </w:rPr>
        <w:t xml:space="preserve">(Saunders </w:t>
      </w:r>
      <w:r w:rsidR="00696355" w:rsidRPr="00696355">
        <w:rPr>
          <w:rFonts w:eastAsia="SimSun"/>
          <w:i/>
          <w:sz w:val="21"/>
          <w:szCs w:val="21"/>
        </w:rPr>
        <w:t>et al</w:t>
      </w:r>
      <w:r w:rsidR="001B6F38">
        <w:rPr>
          <w:rFonts w:eastAsia="SimSun"/>
          <w:sz w:val="21"/>
          <w:szCs w:val="21"/>
        </w:rPr>
        <w:t xml:space="preserve">., 2006) </w:t>
      </w:r>
      <w:r w:rsidR="00207CA8" w:rsidRPr="00AE264B">
        <w:rPr>
          <w:rFonts w:eastAsia="SimSun"/>
          <w:sz w:val="21"/>
          <w:szCs w:val="21"/>
        </w:rPr>
        <w:t>。为了研究这个问题，我们从</w:t>
      </w:r>
      <w:r w:rsidR="002959CE" w:rsidRPr="00AE264B">
        <w:rPr>
          <w:rFonts w:eastAsia="SimSun"/>
          <w:sz w:val="21"/>
          <w:szCs w:val="21"/>
        </w:rPr>
        <w:t xml:space="preserve">Rice </w:t>
      </w:r>
      <w:r w:rsidR="00FD1C29" w:rsidRPr="00AE264B">
        <w:rPr>
          <w:rFonts w:eastAsia="SimSun"/>
          <w:sz w:val="21"/>
          <w:szCs w:val="21"/>
        </w:rPr>
        <w:t>SNP-Seek Database (</w:t>
      </w:r>
      <w:r w:rsidR="002959CE" w:rsidRPr="00AE264B">
        <w:rPr>
          <w:rFonts w:eastAsia="SimSun"/>
          <w:sz w:val="21"/>
          <w:szCs w:val="21"/>
        </w:rPr>
        <w:t>3</w:t>
      </w:r>
      <w:r w:rsidR="00FD1C29" w:rsidRPr="00AE264B">
        <w:rPr>
          <w:rFonts w:eastAsia="SimSun"/>
          <w:sz w:val="21"/>
          <w:szCs w:val="21"/>
        </w:rPr>
        <w:t>K</w:t>
      </w:r>
      <w:r w:rsidR="001A7CFC" w:rsidRPr="00AE264B">
        <w:rPr>
          <w:rFonts w:eastAsia="SimSun"/>
          <w:sz w:val="21"/>
          <w:szCs w:val="21"/>
        </w:rPr>
        <w:t>水稻基因组项目，</w:t>
      </w:r>
      <w:r w:rsidR="002959CE" w:rsidRPr="00AE264B">
        <w:rPr>
          <w:rFonts w:eastAsia="SimSun"/>
          <w:sz w:val="21"/>
          <w:szCs w:val="21"/>
        </w:rPr>
        <w:t xml:space="preserve"> </w:t>
      </w:r>
      <w:r w:rsidR="002959CE" w:rsidRPr="00AE264B">
        <w:rPr>
          <w:rFonts w:eastAsia="SimSun"/>
          <w:bCs/>
          <w:i/>
          <w:sz w:val="21"/>
          <w:szCs w:val="21"/>
        </w:rPr>
        <w:t>snp</w:t>
      </w:r>
      <w:r w:rsidR="002959CE" w:rsidRPr="00AE264B">
        <w:rPr>
          <w:rFonts w:eastAsia="SimSun"/>
          <w:i/>
          <w:sz w:val="21"/>
          <w:szCs w:val="21"/>
        </w:rPr>
        <w:t>-seek.</w:t>
      </w:r>
      <w:r w:rsidR="002959CE" w:rsidRPr="00AE264B">
        <w:rPr>
          <w:rFonts w:eastAsia="SimSun"/>
          <w:bCs/>
          <w:i/>
          <w:sz w:val="21"/>
          <w:szCs w:val="21"/>
        </w:rPr>
        <w:t>irri</w:t>
      </w:r>
      <w:r w:rsidR="002959CE" w:rsidRPr="00AE264B">
        <w:rPr>
          <w:rFonts w:eastAsia="SimSun"/>
          <w:i/>
          <w:sz w:val="21"/>
          <w:szCs w:val="21"/>
        </w:rPr>
        <w:t>.org/</w:t>
      </w:r>
      <w:r w:rsidR="002959CE" w:rsidRPr="00AE264B">
        <w:rPr>
          <w:rFonts w:eastAsia="SimSun"/>
          <w:sz w:val="21"/>
          <w:szCs w:val="21"/>
        </w:rPr>
        <w:t>)</w:t>
      </w:r>
      <w:r w:rsidR="00761791" w:rsidRPr="00AE264B">
        <w:rPr>
          <w:rFonts w:eastAsia="SimSun"/>
          <w:sz w:val="21"/>
          <w:szCs w:val="21"/>
        </w:rPr>
        <w:t>搜索</w:t>
      </w:r>
      <w:r w:rsidR="005A537E" w:rsidRPr="00AE264B">
        <w:rPr>
          <w:rFonts w:eastAsia="SimSun"/>
          <w:sz w:val="21"/>
          <w:szCs w:val="21"/>
        </w:rPr>
        <w:t>了</w:t>
      </w:r>
      <w:r w:rsidR="00207CA8" w:rsidRPr="00AE264B">
        <w:rPr>
          <w:rFonts w:eastAsia="SimSun"/>
          <w:sz w:val="21"/>
          <w:szCs w:val="21"/>
        </w:rPr>
        <w:t>miRBase.org</w:t>
      </w:r>
      <w:r w:rsidR="00207CA8" w:rsidRPr="00AE264B">
        <w:rPr>
          <w:rFonts w:eastAsia="SimSun"/>
          <w:sz w:val="21"/>
          <w:szCs w:val="21"/>
        </w:rPr>
        <w:t>中所有</w:t>
      </w:r>
      <w:r w:rsidR="00207CA8" w:rsidRPr="00AE264B">
        <w:rPr>
          <w:rFonts w:eastAsia="SimSun"/>
          <w:sz w:val="21"/>
          <w:szCs w:val="21"/>
        </w:rPr>
        <w:t>pre-miRNA</w:t>
      </w:r>
      <w:r w:rsidR="00761791" w:rsidRPr="00AE264B">
        <w:rPr>
          <w:rFonts w:eastAsia="SimSun"/>
          <w:sz w:val="21"/>
          <w:szCs w:val="21"/>
        </w:rPr>
        <w:t>上的</w:t>
      </w:r>
      <w:r w:rsidR="00761791" w:rsidRPr="00AE264B">
        <w:rPr>
          <w:rFonts w:eastAsia="SimSun"/>
          <w:sz w:val="21"/>
          <w:szCs w:val="21"/>
        </w:rPr>
        <w:t>SNP</w:t>
      </w:r>
      <w:r w:rsidR="00761791" w:rsidRPr="00AE264B">
        <w:rPr>
          <w:rFonts w:eastAsia="SimSun"/>
          <w:sz w:val="21"/>
          <w:szCs w:val="21"/>
        </w:rPr>
        <w:t>。并且在水稻基因组中随机选择了长度为</w:t>
      </w:r>
      <w:r w:rsidR="00761791" w:rsidRPr="00AE264B">
        <w:rPr>
          <w:rFonts w:eastAsia="SimSun"/>
          <w:sz w:val="21"/>
          <w:szCs w:val="21"/>
        </w:rPr>
        <w:t>150</w:t>
      </w:r>
      <w:r w:rsidR="00761791" w:rsidRPr="00AE264B">
        <w:rPr>
          <w:rFonts w:eastAsia="SimSun"/>
          <w:sz w:val="21"/>
          <w:szCs w:val="21"/>
        </w:rPr>
        <w:t>碱基对长度的</w:t>
      </w:r>
      <w:r w:rsidR="00207CA8" w:rsidRPr="00AE264B">
        <w:rPr>
          <w:rFonts w:eastAsia="SimSun"/>
          <w:sz w:val="21"/>
          <w:szCs w:val="21"/>
        </w:rPr>
        <w:t>基因间隔区</w:t>
      </w:r>
      <w:r w:rsidR="00FD1C29" w:rsidRPr="00AE264B">
        <w:rPr>
          <w:rFonts w:eastAsia="SimSun"/>
          <w:sz w:val="21"/>
          <w:szCs w:val="21"/>
        </w:rPr>
        <w:t xml:space="preserve"> (intergenic region)</w:t>
      </w:r>
      <w:r w:rsidR="00207CA8" w:rsidRPr="00AE264B">
        <w:rPr>
          <w:rFonts w:eastAsia="SimSun"/>
          <w:sz w:val="21"/>
          <w:szCs w:val="21"/>
        </w:rPr>
        <w:t>片段和外显子</w:t>
      </w:r>
      <w:r w:rsidR="00FD1C29" w:rsidRPr="00AE264B">
        <w:rPr>
          <w:rFonts w:eastAsia="SimSun"/>
          <w:sz w:val="21"/>
          <w:szCs w:val="21"/>
        </w:rPr>
        <w:t xml:space="preserve"> (exon)</w:t>
      </w:r>
      <w:r w:rsidR="00761791" w:rsidRPr="00AE264B">
        <w:rPr>
          <w:rFonts w:eastAsia="SimSun"/>
          <w:sz w:val="21"/>
          <w:szCs w:val="21"/>
        </w:rPr>
        <w:t>片段作为对照。</w:t>
      </w:r>
    </w:p>
    <w:p w14:paraId="173B833F" w14:textId="5BA49F7F" w:rsidR="002959CE" w:rsidRPr="00AE264B" w:rsidRDefault="00983E19" w:rsidP="00793966">
      <w:pPr>
        <w:spacing w:line="480" w:lineRule="auto"/>
        <w:ind w:firstLineChars="200" w:firstLine="420"/>
        <w:jc w:val="both"/>
        <w:rPr>
          <w:rFonts w:eastAsia="SimSun"/>
          <w:sz w:val="21"/>
          <w:szCs w:val="21"/>
        </w:rPr>
      </w:pPr>
      <w:r w:rsidRPr="00AE264B">
        <w:rPr>
          <w:rFonts w:eastAsia="SimSun"/>
          <w:sz w:val="21"/>
          <w:szCs w:val="21"/>
        </w:rPr>
        <w:t>正如所预期的，</w:t>
      </w:r>
      <w:r w:rsidR="004566B3" w:rsidRPr="00AE264B">
        <w:rPr>
          <w:rFonts w:eastAsia="SimSun"/>
          <w:sz w:val="21"/>
          <w:szCs w:val="21"/>
        </w:rPr>
        <w:t>pre-miRNA</w:t>
      </w:r>
      <w:r w:rsidR="004566B3" w:rsidRPr="00AE264B">
        <w:rPr>
          <w:rFonts w:eastAsia="SimSun"/>
          <w:sz w:val="21"/>
          <w:szCs w:val="21"/>
        </w:rPr>
        <w:t>和</w:t>
      </w:r>
      <w:r w:rsidR="00FD1C29" w:rsidRPr="00AE264B">
        <w:rPr>
          <w:rFonts w:eastAsia="SimSun"/>
          <w:sz w:val="21"/>
          <w:szCs w:val="21"/>
        </w:rPr>
        <w:t>外显子上的</w:t>
      </w:r>
      <w:r w:rsidR="00FD1C29" w:rsidRPr="00AE264B">
        <w:rPr>
          <w:rFonts w:eastAsia="SimSun"/>
          <w:sz w:val="21"/>
          <w:szCs w:val="21"/>
        </w:rPr>
        <w:t>SNP</w:t>
      </w:r>
      <w:r w:rsidR="00FD1C29" w:rsidRPr="00AE264B">
        <w:rPr>
          <w:rFonts w:eastAsia="SimSun"/>
          <w:sz w:val="21"/>
          <w:szCs w:val="21"/>
        </w:rPr>
        <w:t>密度比基因间隔区的更低。对于</w:t>
      </w:r>
      <w:r w:rsidR="00FD1C29" w:rsidRPr="00AE264B">
        <w:rPr>
          <w:rFonts w:eastAsia="SimSun"/>
          <w:sz w:val="21"/>
          <w:szCs w:val="21"/>
        </w:rPr>
        <w:t>pre-miRNA</w:t>
      </w:r>
      <w:r w:rsidR="00FD1C29" w:rsidRPr="00AE264B">
        <w:rPr>
          <w:rFonts w:eastAsia="SimSun"/>
          <w:sz w:val="21"/>
          <w:szCs w:val="21"/>
        </w:rPr>
        <w:t>，</w:t>
      </w:r>
      <w:r w:rsidR="002E6326" w:rsidRPr="00AE264B">
        <w:rPr>
          <w:rFonts w:eastAsia="SimSun"/>
          <w:sz w:val="21"/>
          <w:szCs w:val="21"/>
        </w:rPr>
        <w:t>在</w:t>
      </w:r>
      <w:r w:rsidR="002E6326" w:rsidRPr="00AE264B">
        <w:rPr>
          <w:rFonts w:eastAsia="SimSun"/>
          <w:sz w:val="21"/>
          <w:szCs w:val="21"/>
        </w:rPr>
        <w:t>SNP</w:t>
      </w:r>
      <w:r w:rsidR="002E6326" w:rsidRPr="00AE264B">
        <w:rPr>
          <w:rFonts w:eastAsia="SimSun"/>
          <w:sz w:val="21"/>
          <w:szCs w:val="21"/>
        </w:rPr>
        <w:t>密度达到</w:t>
      </w:r>
      <w:r w:rsidR="002E6326" w:rsidRPr="00AE264B">
        <w:rPr>
          <w:rFonts w:eastAsia="SimSun"/>
          <w:sz w:val="21"/>
          <w:szCs w:val="21"/>
        </w:rPr>
        <w:t>0.03-0.04</w:t>
      </w:r>
      <w:r w:rsidR="002E6326" w:rsidRPr="00AE264B">
        <w:rPr>
          <w:rFonts w:eastAsia="SimSun"/>
          <w:sz w:val="21"/>
          <w:szCs w:val="21"/>
        </w:rPr>
        <w:t>范围之前，基因组片段的百分比随着</w:t>
      </w:r>
      <w:r w:rsidR="002E6326" w:rsidRPr="00AE264B">
        <w:rPr>
          <w:rFonts w:eastAsia="SimSun"/>
          <w:sz w:val="21"/>
          <w:szCs w:val="21"/>
        </w:rPr>
        <w:t>SNP</w:t>
      </w:r>
      <w:r w:rsidR="002E6326" w:rsidRPr="00AE264B">
        <w:rPr>
          <w:rFonts w:eastAsia="SimSun"/>
          <w:sz w:val="21"/>
          <w:szCs w:val="21"/>
        </w:rPr>
        <w:t>密度的增加而增加，而在超过</w:t>
      </w:r>
      <w:r w:rsidR="002E6326" w:rsidRPr="00AE264B">
        <w:rPr>
          <w:rFonts w:eastAsia="SimSun"/>
          <w:sz w:val="21"/>
          <w:szCs w:val="21"/>
        </w:rPr>
        <w:t>0.04</w:t>
      </w:r>
      <w:r w:rsidR="002E6326" w:rsidRPr="00AE264B">
        <w:rPr>
          <w:rFonts w:eastAsia="SimSun"/>
          <w:sz w:val="21"/>
          <w:szCs w:val="21"/>
        </w:rPr>
        <w:t>之后逐渐下降</w:t>
      </w:r>
      <w:r w:rsidR="002959CE" w:rsidRPr="00AE264B">
        <w:rPr>
          <w:rFonts w:eastAsia="SimSun"/>
          <w:sz w:val="21"/>
          <w:szCs w:val="21"/>
        </w:rPr>
        <w:t xml:space="preserve"> </w:t>
      </w:r>
      <w:r w:rsidR="00761791" w:rsidRPr="00AE264B">
        <w:rPr>
          <w:rFonts w:eastAsia="SimSun"/>
          <w:sz w:val="21"/>
          <w:szCs w:val="21"/>
        </w:rPr>
        <w:t>(</w:t>
      </w:r>
      <w:r w:rsidR="00761791" w:rsidRPr="00AE264B">
        <w:rPr>
          <w:rFonts w:eastAsia="SimSun"/>
          <w:sz w:val="21"/>
          <w:szCs w:val="21"/>
        </w:rPr>
        <w:t>图</w:t>
      </w:r>
      <w:r w:rsidR="002E6326" w:rsidRPr="00AE264B">
        <w:rPr>
          <w:rFonts w:eastAsia="SimSun"/>
          <w:sz w:val="21"/>
          <w:szCs w:val="21"/>
        </w:rPr>
        <w:t>1)</w:t>
      </w:r>
      <w:r w:rsidR="002E6326" w:rsidRPr="00AE264B">
        <w:rPr>
          <w:rFonts w:eastAsia="SimSun"/>
          <w:sz w:val="21"/>
          <w:szCs w:val="21"/>
        </w:rPr>
        <w:t>。在本研究所取样的外显子也显示了类似的趋势，只是相应的基因组片段百分比最高值是在</w:t>
      </w:r>
      <w:r w:rsidR="002E6326" w:rsidRPr="00AE264B">
        <w:rPr>
          <w:rFonts w:eastAsia="SimSun"/>
          <w:sz w:val="21"/>
          <w:szCs w:val="21"/>
        </w:rPr>
        <w:t>SNP</w:t>
      </w:r>
      <w:r w:rsidR="002E6326" w:rsidRPr="00AE264B">
        <w:rPr>
          <w:rFonts w:eastAsia="SimSun"/>
          <w:sz w:val="21"/>
          <w:szCs w:val="21"/>
        </w:rPr>
        <w:t>密度为</w:t>
      </w:r>
      <w:r w:rsidR="002E6326" w:rsidRPr="00AE264B">
        <w:rPr>
          <w:rFonts w:eastAsia="SimSun"/>
          <w:sz w:val="21"/>
          <w:szCs w:val="21"/>
        </w:rPr>
        <w:t>0.02-0.03</w:t>
      </w:r>
      <w:r w:rsidR="002E6326" w:rsidRPr="00AE264B">
        <w:rPr>
          <w:rFonts w:eastAsia="SimSun"/>
          <w:sz w:val="21"/>
          <w:szCs w:val="21"/>
        </w:rPr>
        <w:t>区间达到</w:t>
      </w:r>
      <w:r w:rsidR="00E25306" w:rsidRPr="00AE264B">
        <w:rPr>
          <w:rFonts w:eastAsia="SimSun"/>
          <w:sz w:val="21"/>
          <w:szCs w:val="21"/>
        </w:rPr>
        <w:t xml:space="preserve"> </w:t>
      </w:r>
      <w:r w:rsidR="00761791" w:rsidRPr="00AE264B">
        <w:rPr>
          <w:rFonts w:eastAsia="SimSun"/>
          <w:sz w:val="21"/>
          <w:szCs w:val="21"/>
        </w:rPr>
        <w:t>(</w:t>
      </w:r>
      <w:r w:rsidR="00761791" w:rsidRPr="00AE264B">
        <w:rPr>
          <w:rFonts w:eastAsia="SimSun"/>
          <w:sz w:val="21"/>
          <w:szCs w:val="21"/>
        </w:rPr>
        <w:t>图</w:t>
      </w:r>
      <w:r w:rsidR="002832CA" w:rsidRPr="00AE264B">
        <w:rPr>
          <w:rFonts w:eastAsia="SimSun"/>
          <w:sz w:val="21"/>
          <w:szCs w:val="21"/>
        </w:rPr>
        <w:t>2)</w:t>
      </w:r>
      <w:r w:rsidR="002832CA" w:rsidRPr="00AE264B">
        <w:rPr>
          <w:rFonts w:eastAsia="SimSun"/>
          <w:sz w:val="21"/>
          <w:szCs w:val="21"/>
        </w:rPr>
        <w:t>。然而，基因间隔区中则没有展现出类似的趋势</w:t>
      </w:r>
      <w:r w:rsidR="002832CA" w:rsidRPr="00AE264B">
        <w:rPr>
          <w:rFonts w:eastAsia="SimSun"/>
          <w:sz w:val="21"/>
          <w:szCs w:val="21"/>
        </w:rPr>
        <w:t xml:space="preserve"> (</w:t>
      </w:r>
      <w:r w:rsidR="00761791" w:rsidRPr="00AE264B">
        <w:rPr>
          <w:rFonts w:eastAsia="SimSun"/>
          <w:sz w:val="21"/>
          <w:szCs w:val="21"/>
        </w:rPr>
        <w:t>图</w:t>
      </w:r>
      <w:r w:rsidR="002832CA" w:rsidRPr="00AE264B">
        <w:rPr>
          <w:rFonts w:eastAsia="SimSun"/>
          <w:sz w:val="21"/>
          <w:szCs w:val="21"/>
        </w:rPr>
        <w:t>3)</w:t>
      </w:r>
      <w:r w:rsidR="000377E5">
        <w:rPr>
          <w:rFonts w:eastAsia="SimSun"/>
          <w:sz w:val="21"/>
          <w:szCs w:val="21"/>
        </w:rPr>
        <w:t>。通过</w:t>
      </w:r>
      <w:r w:rsidR="000377E5">
        <w:rPr>
          <w:rFonts w:eastAsia="SimSun" w:hint="eastAsia"/>
          <w:sz w:val="21"/>
          <w:szCs w:val="21"/>
        </w:rPr>
        <w:t>同时</w:t>
      </w:r>
      <w:r w:rsidR="002832CA" w:rsidRPr="00AE264B">
        <w:rPr>
          <w:rFonts w:eastAsia="SimSun"/>
          <w:sz w:val="21"/>
          <w:szCs w:val="21"/>
        </w:rPr>
        <w:t>比较三图中落在</w:t>
      </w:r>
      <w:r w:rsidR="002832CA" w:rsidRPr="00AE264B">
        <w:rPr>
          <w:rFonts w:eastAsia="SimSun"/>
          <w:sz w:val="21"/>
          <w:szCs w:val="21"/>
        </w:rPr>
        <w:t>0-0.10</w:t>
      </w:r>
      <w:r w:rsidR="002832CA" w:rsidRPr="00AE264B">
        <w:rPr>
          <w:rFonts w:eastAsia="SimSun"/>
          <w:sz w:val="21"/>
          <w:szCs w:val="21"/>
        </w:rPr>
        <w:t>、</w:t>
      </w:r>
      <w:r w:rsidR="002832CA" w:rsidRPr="00AE264B">
        <w:rPr>
          <w:rFonts w:eastAsia="SimSun"/>
          <w:sz w:val="21"/>
          <w:szCs w:val="21"/>
        </w:rPr>
        <w:t xml:space="preserve"> 0-0.08 </w:t>
      </w:r>
      <w:r w:rsidR="002832CA" w:rsidRPr="00AE264B">
        <w:rPr>
          <w:rFonts w:eastAsia="SimSun"/>
          <w:sz w:val="21"/>
          <w:szCs w:val="21"/>
        </w:rPr>
        <w:t>和</w:t>
      </w:r>
      <w:r w:rsidR="002832CA" w:rsidRPr="00AE264B">
        <w:rPr>
          <w:rFonts w:eastAsia="SimSun"/>
          <w:sz w:val="21"/>
          <w:szCs w:val="21"/>
        </w:rPr>
        <w:t xml:space="preserve"> 0-0.05</w:t>
      </w:r>
      <w:r w:rsidR="002832CA" w:rsidRPr="00AE264B">
        <w:rPr>
          <w:rFonts w:eastAsia="SimSun"/>
          <w:sz w:val="21"/>
          <w:szCs w:val="21"/>
        </w:rPr>
        <w:t>区间片段的百分比，可以很明显看出落在相应区间的</w:t>
      </w:r>
      <w:r w:rsidR="002832CA" w:rsidRPr="00AE264B">
        <w:rPr>
          <w:rFonts w:eastAsia="SimSun"/>
          <w:sz w:val="21"/>
          <w:szCs w:val="21"/>
        </w:rPr>
        <w:t>pre-miRNA</w:t>
      </w:r>
      <w:r w:rsidR="002832CA" w:rsidRPr="00AE264B">
        <w:rPr>
          <w:rFonts w:eastAsia="SimSun"/>
          <w:sz w:val="21"/>
          <w:szCs w:val="21"/>
        </w:rPr>
        <w:t>比例多余外显子，而外显子的比例则多余基因间隔区</w:t>
      </w:r>
      <w:r w:rsidR="00761791" w:rsidRPr="00AE264B">
        <w:rPr>
          <w:rFonts w:eastAsia="SimSun"/>
          <w:sz w:val="21"/>
          <w:szCs w:val="21"/>
        </w:rPr>
        <w:t xml:space="preserve"> (</w:t>
      </w:r>
      <w:r w:rsidR="00761791" w:rsidRPr="00AE264B">
        <w:rPr>
          <w:rFonts w:eastAsia="SimSun"/>
          <w:sz w:val="21"/>
          <w:szCs w:val="21"/>
        </w:rPr>
        <w:t>图</w:t>
      </w:r>
      <w:r w:rsidR="00761791" w:rsidRPr="00AE264B">
        <w:rPr>
          <w:rFonts w:eastAsia="SimSun"/>
          <w:sz w:val="21"/>
          <w:szCs w:val="21"/>
        </w:rPr>
        <w:t>1-</w:t>
      </w:r>
      <w:r w:rsidR="002832CA" w:rsidRPr="00AE264B">
        <w:rPr>
          <w:rFonts w:eastAsia="SimSun"/>
          <w:sz w:val="21"/>
          <w:szCs w:val="21"/>
        </w:rPr>
        <w:t>3)</w:t>
      </w:r>
      <w:r w:rsidR="002832CA" w:rsidRPr="00AE264B">
        <w:rPr>
          <w:rFonts w:eastAsia="SimSun"/>
          <w:sz w:val="21"/>
          <w:szCs w:val="21"/>
        </w:rPr>
        <w:t>。这显示了相较于外显子和基因间隔区，</w:t>
      </w:r>
      <w:r w:rsidR="002832CA" w:rsidRPr="00AE264B">
        <w:rPr>
          <w:rFonts w:eastAsia="SimSun"/>
          <w:sz w:val="21"/>
          <w:szCs w:val="21"/>
        </w:rPr>
        <w:t>pre-miRNA</w:t>
      </w:r>
      <w:r w:rsidR="002832CA" w:rsidRPr="00AE264B">
        <w:rPr>
          <w:rFonts w:eastAsia="SimSun"/>
          <w:sz w:val="21"/>
          <w:szCs w:val="21"/>
        </w:rPr>
        <w:t>经过了更加严格的进化选择，而这结果也和</w:t>
      </w:r>
      <w:r w:rsidR="002832CA" w:rsidRPr="00AE264B">
        <w:rPr>
          <w:rFonts w:eastAsia="SimSun"/>
          <w:sz w:val="21"/>
          <w:szCs w:val="21"/>
        </w:rPr>
        <w:t>miRNA</w:t>
      </w:r>
      <w:r w:rsidR="002832CA" w:rsidRPr="00AE264B">
        <w:rPr>
          <w:rFonts w:eastAsia="SimSun"/>
          <w:sz w:val="21"/>
          <w:szCs w:val="21"/>
        </w:rPr>
        <w:t>是很多调节通路的主要调节因子的角色一致。</w:t>
      </w:r>
      <w:r w:rsidR="002959CE" w:rsidRPr="00AE264B">
        <w:rPr>
          <w:rFonts w:eastAsia="SimSun"/>
          <w:sz w:val="21"/>
          <w:szCs w:val="21"/>
        </w:rPr>
        <w:t xml:space="preserve"> </w:t>
      </w:r>
    </w:p>
    <w:p w14:paraId="287E12F9" w14:textId="48F6E635" w:rsidR="002959CE" w:rsidRPr="00AE264B" w:rsidRDefault="00F63645" w:rsidP="00513ECB">
      <w:pPr>
        <w:spacing w:line="480" w:lineRule="auto"/>
        <w:ind w:firstLine="227"/>
        <w:rPr>
          <w:rFonts w:eastAsia="SimSun"/>
          <w:sz w:val="21"/>
          <w:szCs w:val="21"/>
        </w:rPr>
      </w:pPr>
      <w:r w:rsidRPr="00AE264B">
        <w:rPr>
          <w:rFonts w:eastAsia="SimSun"/>
          <w:noProof/>
          <w:sz w:val="21"/>
          <w:szCs w:val="21"/>
        </w:rPr>
        <w:lastRenderedPageBreak/>
        <w:drawing>
          <wp:inline distT="0" distB="0" distL="0" distR="0" wp14:anchorId="3D0D59D7" wp14:editId="601F721F">
            <wp:extent cx="4315665" cy="3240000"/>
            <wp:effectExtent l="0" t="0" r="2540" b="11430"/>
            <wp:docPr id="4" name="Picture 4" descr="../Data_organization/Paper_Figures_AND_tables/Chinese%20version/SNP_density_all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_organization/Paper_Figures_AND_tables/Chinese%20version/SNP_density_allpremiRN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r w:rsidR="0086105A" w:rsidRPr="00AE264B">
        <w:rPr>
          <w:rFonts w:eastAsia="SimSun"/>
          <w:noProof/>
          <w:sz w:val="21"/>
          <w:szCs w:val="21"/>
        </w:rPr>
        <w:drawing>
          <wp:inline distT="0" distB="0" distL="0" distR="0" wp14:anchorId="106CA94B" wp14:editId="50ED43FD">
            <wp:extent cx="4315665" cy="3240000"/>
            <wp:effectExtent l="0" t="0" r="2540" b="11430"/>
            <wp:docPr id="6" name="Picture 6" descr="../Data_organization/Paper_Figures_AND_tables/Chinese%20version/SNP_density_ex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_organization/Paper_Figures_AND_tables/Chinese%20version/SNP_density_exo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r w:rsidR="0086105A" w:rsidRPr="00AE264B">
        <w:rPr>
          <w:rFonts w:eastAsia="SimSun"/>
          <w:noProof/>
          <w:sz w:val="21"/>
          <w:szCs w:val="21"/>
        </w:rPr>
        <w:lastRenderedPageBreak/>
        <w:drawing>
          <wp:inline distT="0" distB="0" distL="0" distR="0" wp14:anchorId="69F1B770" wp14:editId="21BEC35F">
            <wp:extent cx="4315665" cy="3240000"/>
            <wp:effectExtent l="0" t="0" r="2540" b="11430"/>
            <wp:docPr id="12" name="Picture 12" descr="../Data_organization/Paper_Figures_AND_tables/Chinese%20version/SNP_density_interge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_organization/Paper_Figures_AND_tables/Chinese%20version/SNP_density_intergenic.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679A3E4D" w14:textId="0614D06F" w:rsidR="009F16FC" w:rsidRPr="00793966" w:rsidRDefault="00541162" w:rsidP="00793966">
      <w:pPr>
        <w:spacing w:line="480" w:lineRule="auto"/>
        <w:rPr>
          <w:rFonts w:eastAsia="SimSun"/>
          <w:sz w:val="18"/>
          <w:szCs w:val="18"/>
        </w:rPr>
      </w:pPr>
      <w:r w:rsidRPr="00793966">
        <w:rPr>
          <w:rFonts w:eastAsia="SimSun"/>
          <w:sz w:val="18"/>
          <w:szCs w:val="18"/>
        </w:rPr>
        <w:t>图</w:t>
      </w:r>
      <w:r w:rsidRPr="00793966">
        <w:rPr>
          <w:rFonts w:eastAsia="SimSun"/>
          <w:sz w:val="18"/>
          <w:szCs w:val="18"/>
        </w:rPr>
        <w:t xml:space="preserve">1-3 </w:t>
      </w:r>
      <w:r w:rsidRPr="00793966">
        <w:rPr>
          <w:rFonts w:eastAsia="SimSun"/>
          <w:sz w:val="18"/>
          <w:szCs w:val="18"/>
        </w:rPr>
        <w:t>水稻</w:t>
      </w:r>
      <w:r w:rsidRPr="00793966">
        <w:rPr>
          <w:rFonts w:eastAsia="SimSun"/>
          <w:sz w:val="18"/>
          <w:szCs w:val="18"/>
        </w:rPr>
        <w:t>pre-miRNA</w:t>
      </w:r>
      <w:r w:rsidRPr="00793966">
        <w:rPr>
          <w:rFonts w:eastAsia="SimSun"/>
          <w:sz w:val="18"/>
          <w:szCs w:val="18"/>
        </w:rPr>
        <w:t>、外显子和基因间隔区的</w:t>
      </w:r>
      <w:r w:rsidRPr="00793966">
        <w:rPr>
          <w:rFonts w:eastAsia="SimSun"/>
          <w:sz w:val="18"/>
          <w:szCs w:val="18"/>
        </w:rPr>
        <w:t>SNP</w:t>
      </w:r>
      <w:r w:rsidRPr="00793966">
        <w:rPr>
          <w:rFonts w:eastAsia="SimSun"/>
          <w:sz w:val="18"/>
          <w:szCs w:val="18"/>
        </w:rPr>
        <w:t>密度</w:t>
      </w:r>
    </w:p>
    <w:p w14:paraId="2ED2C650" w14:textId="021EEFA5" w:rsidR="00541162" w:rsidRPr="00793966" w:rsidRDefault="00793966" w:rsidP="00793966">
      <w:pPr>
        <w:spacing w:line="480" w:lineRule="auto"/>
        <w:rPr>
          <w:rFonts w:eastAsia="SimSun"/>
          <w:sz w:val="18"/>
          <w:szCs w:val="18"/>
        </w:rPr>
      </w:pPr>
      <w:r>
        <w:rPr>
          <w:rFonts w:eastAsia="SimSun" w:hint="eastAsia"/>
          <w:sz w:val="18"/>
          <w:szCs w:val="18"/>
        </w:rPr>
        <w:t>注</w:t>
      </w:r>
      <w:r>
        <w:rPr>
          <w:rFonts w:eastAsia="SimSun"/>
          <w:sz w:val="18"/>
          <w:szCs w:val="18"/>
        </w:rPr>
        <w:t xml:space="preserve">: </w:t>
      </w:r>
      <w:r w:rsidR="00541162" w:rsidRPr="00793966">
        <w:rPr>
          <w:rFonts w:eastAsia="SimSun"/>
          <w:sz w:val="18"/>
          <w:szCs w:val="18"/>
        </w:rPr>
        <w:t>其中，</w:t>
      </w:r>
      <w:r w:rsidR="00541162" w:rsidRPr="00793966">
        <w:rPr>
          <w:rFonts w:eastAsia="SimSun"/>
          <w:sz w:val="18"/>
          <w:szCs w:val="18"/>
        </w:rPr>
        <w:t>SNP</w:t>
      </w:r>
      <w:r w:rsidR="00541162" w:rsidRPr="00793966">
        <w:rPr>
          <w:rFonts w:eastAsia="SimSun"/>
          <w:sz w:val="18"/>
          <w:szCs w:val="18"/>
        </w:rPr>
        <w:t>密度是</w:t>
      </w:r>
      <w:r w:rsidR="00541162" w:rsidRPr="00793966">
        <w:rPr>
          <w:rFonts w:eastAsia="SimSun"/>
          <w:sz w:val="18"/>
          <w:szCs w:val="18"/>
        </w:rPr>
        <w:t>SNP</w:t>
      </w:r>
      <w:r w:rsidR="00541162" w:rsidRPr="00793966">
        <w:rPr>
          <w:rFonts w:eastAsia="SimSun"/>
          <w:sz w:val="18"/>
          <w:szCs w:val="18"/>
        </w:rPr>
        <w:t>的数量除以相应基因组区段的长度。而</w:t>
      </w:r>
      <w:r w:rsidR="00541162" w:rsidRPr="00793966">
        <w:rPr>
          <w:rFonts w:eastAsia="SimSun"/>
          <w:sz w:val="18"/>
          <w:szCs w:val="18"/>
        </w:rPr>
        <w:t>X</w:t>
      </w:r>
      <w:r w:rsidR="00541162" w:rsidRPr="00793966">
        <w:rPr>
          <w:rFonts w:eastAsia="SimSun"/>
          <w:sz w:val="18"/>
          <w:szCs w:val="18"/>
        </w:rPr>
        <w:t>坐标则是</w:t>
      </w:r>
      <w:r w:rsidR="00541162" w:rsidRPr="00793966">
        <w:rPr>
          <w:rFonts w:eastAsia="SimSun"/>
          <w:sz w:val="18"/>
          <w:szCs w:val="18"/>
        </w:rPr>
        <w:t>SNP</w:t>
      </w:r>
      <w:r w:rsidR="00541162" w:rsidRPr="00793966">
        <w:rPr>
          <w:rFonts w:eastAsia="SimSun"/>
          <w:sz w:val="18"/>
          <w:szCs w:val="18"/>
        </w:rPr>
        <w:t>密度落在相应区间的基因片段百分比</w:t>
      </w:r>
    </w:p>
    <w:p w14:paraId="07AAA0F8" w14:textId="74DD1071" w:rsidR="002959CE" w:rsidRPr="00793966" w:rsidRDefault="002959CE" w:rsidP="00793966">
      <w:pPr>
        <w:spacing w:line="480" w:lineRule="auto"/>
        <w:rPr>
          <w:rFonts w:eastAsia="SimSun"/>
          <w:sz w:val="18"/>
          <w:szCs w:val="18"/>
        </w:rPr>
      </w:pPr>
      <w:r w:rsidRPr="00793966">
        <w:rPr>
          <w:rFonts w:eastAsia="SimSun"/>
          <w:sz w:val="18"/>
          <w:szCs w:val="18"/>
        </w:rPr>
        <w:t>Fig</w:t>
      </w:r>
      <w:r w:rsidR="00793966">
        <w:rPr>
          <w:rFonts w:eastAsia="SimSun"/>
          <w:sz w:val="18"/>
          <w:szCs w:val="18"/>
        </w:rPr>
        <w:t>ure</w:t>
      </w:r>
      <w:r w:rsidRPr="00793966">
        <w:rPr>
          <w:rFonts w:eastAsia="SimSun"/>
          <w:sz w:val="18"/>
          <w:szCs w:val="18"/>
        </w:rPr>
        <w:t xml:space="preserve"> 1-3 SNP density of pre-miRNAs, exon regions and intergenic regions in rice.</w:t>
      </w:r>
    </w:p>
    <w:p w14:paraId="3FB580C1" w14:textId="2E3605DF" w:rsidR="002959CE" w:rsidRPr="00793966" w:rsidRDefault="00793966" w:rsidP="00AE264B">
      <w:pPr>
        <w:spacing w:line="480" w:lineRule="auto"/>
        <w:rPr>
          <w:rFonts w:eastAsia="SimSun"/>
          <w:sz w:val="18"/>
          <w:szCs w:val="18"/>
        </w:rPr>
      </w:pPr>
      <w:r>
        <w:rPr>
          <w:rFonts w:eastAsia="SimSun"/>
          <w:sz w:val="18"/>
          <w:szCs w:val="18"/>
        </w:rPr>
        <w:t xml:space="preserve">Note: </w:t>
      </w:r>
      <w:r w:rsidR="002959CE" w:rsidRPr="00793966">
        <w:rPr>
          <w:rFonts w:eastAsia="SimSun"/>
          <w:sz w:val="18"/>
          <w:szCs w:val="18"/>
        </w:rPr>
        <w:t xml:space="preserve">SNP density is the division of SNP number by the length of the genetic region. </w:t>
      </w:r>
      <w:r w:rsidR="004B71DE" w:rsidRPr="00793966">
        <w:rPr>
          <w:rFonts w:eastAsia="SimSun"/>
          <w:sz w:val="18"/>
          <w:szCs w:val="18"/>
        </w:rPr>
        <w:t>A</w:t>
      </w:r>
      <w:r w:rsidR="002959CE" w:rsidRPr="00793966">
        <w:rPr>
          <w:rFonts w:eastAsia="SimSun"/>
          <w:sz w:val="18"/>
          <w:szCs w:val="18"/>
        </w:rPr>
        <w:t xml:space="preserve">nd x-axis corresponds to the percentage of fragments that have SNP density at </w:t>
      </w:r>
      <w:r w:rsidR="00667411" w:rsidRPr="00793966">
        <w:rPr>
          <w:rFonts w:eastAsia="SimSun"/>
          <w:sz w:val="18"/>
          <w:szCs w:val="18"/>
        </w:rPr>
        <w:t xml:space="preserve">the </w:t>
      </w:r>
      <w:r w:rsidR="002959CE" w:rsidRPr="00793966">
        <w:rPr>
          <w:rFonts w:eastAsia="SimSun"/>
          <w:sz w:val="18"/>
          <w:szCs w:val="18"/>
        </w:rPr>
        <w:t>given range.</w:t>
      </w:r>
    </w:p>
    <w:p w14:paraId="32A3078C" w14:textId="0BB8245D" w:rsidR="002959CE" w:rsidRPr="00AE264B" w:rsidRDefault="00541162" w:rsidP="00793966">
      <w:pPr>
        <w:spacing w:line="480" w:lineRule="auto"/>
        <w:ind w:firstLineChars="200" w:firstLine="420"/>
        <w:jc w:val="both"/>
        <w:rPr>
          <w:rFonts w:eastAsia="SimSun"/>
          <w:sz w:val="21"/>
          <w:szCs w:val="21"/>
        </w:rPr>
      </w:pPr>
      <w:r w:rsidRPr="00AE264B">
        <w:rPr>
          <w:rFonts w:eastAsia="SimSun"/>
          <w:sz w:val="21"/>
          <w:szCs w:val="21"/>
        </w:rPr>
        <w:t>由于进化上的保守性不同</w:t>
      </w:r>
      <w:r w:rsidR="0009738F">
        <w:rPr>
          <w:rFonts w:eastAsia="SimSun"/>
          <w:sz w:val="21"/>
          <w:szCs w:val="21"/>
        </w:rPr>
        <w:t xml:space="preserve"> </w:t>
      </w:r>
      <w:r w:rsidR="00616D1C">
        <w:rPr>
          <w:rFonts w:eastAsia="SimSun"/>
          <w:sz w:val="21"/>
          <w:szCs w:val="21"/>
        </w:rPr>
        <w:t xml:space="preserve">(Jones-Rhoades, 2011; Fahlgren </w:t>
      </w:r>
      <w:r w:rsidR="00696355" w:rsidRPr="00696355">
        <w:rPr>
          <w:rFonts w:eastAsia="SimSun"/>
          <w:i/>
          <w:sz w:val="21"/>
          <w:szCs w:val="21"/>
        </w:rPr>
        <w:t>et al</w:t>
      </w:r>
      <w:r w:rsidR="00616D1C">
        <w:rPr>
          <w:rFonts w:eastAsia="SimSun"/>
          <w:sz w:val="21"/>
          <w:szCs w:val="21"/>
        </w:rPr>
        <w:t xml:space="preserve">., 2010; Rajagopalan </w:t>
      </w:r>
      <w:r w:rsidR="00696355" w:rsidRPr="00696355">
        <w:rPr>
          <w:rFonts w:eastAsia="SimSun"/>
          <w:i/>
          <w:sz w:val="21"/>
          <w:szCs w:val="21"/>
        </w:rPr>
        <w:t>et al</w:t>
      </w:r>
      <w:r w:rsidR="00616D1C">
        <w:rPr>
          <w:rFonts w:eastAsia="SimSun"/>
          <w:sz w:val="21"/>
          <w:szCs w:val="21"/>
        </w:rPr>
        <w:t xml:space="preserve">., 2006) </w:t>
      </w:r>
      <w:r w:rsidRPr="00AE264B">
        <w:rPr>
          <w:rFonts w:eastAsia="SimSun"/>
          <w:sz w:val="21"/>
          <w:szCs w:val="21"/>
        </w:rPr>
        <w:t>，水稻中保守的</w:t>
      </w:r>
      <w:r w:rsidRPr="00AE264B">
        <w:rPr>
          <w:rFonts w:eastAsia="SimSun"/>
          <w:sz w:val="21"/>
          <w:szCs w:val="21"/>
        </w:rPr>
        <w:t>miRNA</w:t>
      </w:r>
      <w:r w:rsidRPr="00AE264B">
        <w:rPr>
          <w:rFonts w:eastAsia="SimSun"/>
          <w:sz w:val="21"/>
          <w:szCs w:val="21"/>
        </w:rPr>
        <w:t>上的</w:t>
      </w:r>
      <w:r w:rsidRPr="00AE264B">
        <w:rPr>
          <w:rFonts w:eastAsia="SimSun"/>
          <w:sz w:val="21"/>
          <w:szCs w:val="21"/>
        </w:rPr>
        <w:t>SNP</w:t>
      </w:r>
      <w:r w:rsidRPr="00AE264B">
        <w:rPr>
          <w:rFonts w:eastAsia="SimSun"/>
          <w:sz w:val="21"/>
          <w:szCs w:val="21"/>
        </w:rPr>
        <w:t>密度应该会比非保守的</w:t>
      </w:r>
      <w:r w:rsidRPr="00AE264B">
        <w:rPr>
          <w:rFonts w:eastAsia="SimSun"/>
          <w:sz w:val="21"/>
          <w:szCs w:val="21"/>
        </w:rPr>
        <w:t>miRNA</w:t>
      </w:r>
      <w:r w:rsidR="00401E0E">
        <w:rPr>
          <w:rFonts w:eastAsia="SimSun"/>
          <w:sz w:val="21"/>
          <w:szCs w:val="21"/>
        </w:rPr>
        <w:t>上的更低，</w:t>
      </w:r>
      <w:r w:rsidR="00401E0E">
        <w:rPr>
          <w:rFonts w:eastAsia="SimSun" w:hint="eastAsia"/>
          <w:sz w:val="21"/>
          <w:szCs w:val="21"/>
        </w:rPr>
        <w:t>图</w:t>
      </w:r>
      <w:r w:rsidR="00401E0E">
        <w:rPr>
          <w:rFonts w:eastAsia="SimSun" w:hint="eastAsia"/>
          <w:sz w:val="21"/>
          <w:szCs w:val="21"/>
        </w:rPr>
        <w:t>4</w:t>
      </w:r>
      <w:r w:rsidR="00401E0E">
        <w:rPr>
          <w:rFonts w:eastAsia="SimSun" w:hint="eastAsia"/>
          <w:sz w:val="21"/>
          <w:szCs w:val="21"/>
        </w:rPr>
        <w:t>中显示的符合这个假设</w:t>
      </w:r>
      <w:r w:rsidR="00401E0E">
        <w:rPr>
          <w:rFonts w:eastAsia="SimSun"/>
          <w:sz w:val="21"/>
          <w:szCs w:val="21"/>
        </w:rPr>
        <w:t>。</w:t>
      </w:r>
      <w:r w:rsidR="00401E0E">
        <w:rPr>
          <w:rFonts w:eastAsia="SimSun" w:hint="eastAsia"/>
          <w:sz w:val="21"/>
          <w:szCs w:val="21"/>
        </w:rPr>
        <w:t>保守</w:t>
      </w:r>
      <w:r w:rsidR="00401E0E">
        <w:rPr>
          <w:rFonts w:eastAsia="SimSun" w:hint="eastAsia"/>
          <w:sz w:val="21"/>
          <w:szCs w:val="21"/>
        </w:rPr>
        <w:t>miRNA</w:t>
      </w:r>
      <w:r w:rsidR="00401E0E">
        <w:rPr>
          <w:rFonts w:eastAsia="SimSun" w:hint="eastAsia"/>
          <w:sz w:val="21"/>
          <w:szCs w:val="21"/>
        </w:rPr>
        <w:t>的百分比随着</w:t>
      </w:r>
      <w:r w:rsidR="00401E0E">
        <w:rPr>
          <w:rFonts w:eastAsia="SimSun" w:hint="eastAsia"/>
          <w:sz w:val="21"/>
          <w:szCs w:val="21"/>
        </w:rPr>
        <w:t>SNP</w:t>
      </w:r>
      <w:r w:rsidR="00401E0E">
        <w:rPr>
          <w:rFonts w:eastAsia="SimSun" w:hint="eastAsia"/>
          <w:sz w:val="21"/>
          <w:szCs w:val="21"/>
        </w:rPr>
        <w:t>密度的增加而上升而且在</w:t>
      </w:r>
      <w:r w:rsidR="00401E0E">
        <w:rPr>
          <w:rFonts w:eastAsia="SimSun" w:hint="eastAsia"/>
          <w:sz w:val="21"/>
          <w:szCs w:val="21"/>
        </w:rPr>
        <w:t>SNP</w:t>
      </w:r>
      <w:r w:rsidR="00401E0E">
        <w:rPr>
          <w:rFonts w:eastAsia="SimSun" w:hint="eastAsia"/>
          <w:sz w:val="21"/>
          <w:szCs w:val="21"/>
        </w:rPr>
        <w:t>密度达到</w:t>
      </w:r>
      <w:r w:rsidR="00401E0E">
        <w:rPr>
          <w:rFonts w:eastAsia="SimSun" w:hint="eastAsia"/>
          <w:sz w:val="21"/>
          <w:szCs w:val="21"/>
        </w:rPr>
        <w:t>0.03-0.04</w:t>
      </w:r>
      <w:r w:rsidR="00401E0E">
        <w:rPr>
          <w:rFonts w:eastAsia="SimSun" w:hint="eastAsia"/>
          <w:sz w:val="21"/>
          <w:szCs w:val="21"/>
        </w:rPr>
        <w:t>区间的时候达到峰值，之后则是一个快速下降；非保守</w:t>
      </w:r>
      <w:r w:rsidR="00401E0E">
        <w:rPr>
          <w:rFonts w:eastAsia="SimSun" w:hint="eastAsia"/>
          <w:sz w:val="21"/>
          <w:szCs w:val="21"/>
        </w:rPr>
        <w:t>miRNA</w:t>
      </w:r>
      <w:r w:rsidR="00401E0E">
        <w:rPr>
          <w:rFonts w:eastAsia="SimSun" w:hint="eastAsia"/>
          <w:sz w:val="21"/>
          <w:szCs w:val="21"/>
        </w:rPr>
        <w:t>的趋势与之类似，只是达到</w:t>
      </w:r>
      <w:r w:rsidR="00401E0E">
        <w:rPr>
          <w:rFonts w:eastAsia="SimSun" w:hint="eastAsia"/>
          <w:sz w:val="21"/>
          <w:szCs w:val="21"/>
        </w:rPr>
        <w:t>0.03-0.04</w:t>
      </w:r>
      <w:r w:rsidR="00401E0E">
        <w:rPr>
          <w:rFonts w:eastAsia="SimSun" w:hint="eastAsia"/>
          <w:sz w:val="21"/>
          <w:szCs w:val="21"/>
        </w:rPr>
        <w:t>之后，下降速度变缓。然而</w:t>
      </w:r>
      <w:r w:rsidR="00401E0E">
        <w:rPr>
          <w:rFonts w:eastAsia="SimSun"/>
          <w:sz w:val="21"/>
          <w:szCs w:val="21"/>
        </w:rPr>
        <w:t>通过</w:t>
      </w:r>
      <w:r w:rsidR="00401E0E">
        <w:rPr>
          <w:rFonts w:eastAsia="SimSun" w:hint="eastAsia"/>
          <w:sz w:val="21"/>
          <w:szCs w:val="21"/>
        </w:rPr>
        <w:t>同时</w:t>
      </w:r>
      <w:r w:rsidR="00064B77" w:rsidRPr="00AE264B">
        <w:rPr>
          <w:rFonts w:eastAsia="SimSun"/>
          <w:sz w:val="21"/>
          <w:szCs w:val="21"/>
        </w:rPr>
        <w:t>比较落在</w:t>
      </w:r>
      <w:r w:rsidR="00064B77" w:rsidRPr="00AE264B">
        <w:rPr>
          <w:rFonts w:eastAsia="SimSun"/>
          <w:sz w:val="21"/>
          <w:szCs w:val="21"/>
        </w:rPr>
        <w:t xml:space="preserve">0-0.10, 0-0.08 </w:t>
      </w:r>
      <w:r w:rsidR="00064B77" w:rsidRPr="00AE264B">
        <w:rPr>
          <w:rFonts w:eastAsia="SimSun"/>
          <w:sz w:val="21"/>
          <w:szCs w:val="21"/>
        </w:rPr>
        <w:t>和</w:t>
      </w:r>
      <w:r w:rsidR="00064B77" w:rsidRPr="00AE264B">
        <w:rPr>
          <w:rFonts w:eastAsia="SimSun"/>
          <w:sz w:val="21"/>
          <w:szCs w:val="21"/>
        </w:rPr>
        <w:t>0-0.05</w:t>
      </w:r>
      <w:r w:rsidR="00064B77" w:rsidRPr="00AE264B">
        <w:rPr>
          <w:rFonts w:eastAsia="SimSun"/>
          <w:sz w:val="21"/>
          <w:szCs w:val="21"/>
        </w:rPr>
        <w:t>区间的比例，可以发现相较于非保守的</w:t>
      </w:r>
      <w:r w:rsidR="00064B77" w:rsidRPr="00AE264B">
        <w:rPr>
          <w:rFonts w:eastAsia="SimSun"/>
          <w:sz w:val="21"/>
          <w:szCs w:val="21"/>
        </w:rPr>
        <w:t>miRNA</w:t>
      </w:r>
      <w:r w:rsidR="00064B77" w:rsidRPr="00AE264B">
        <w:rPr>
          <w:rFonts w:eastAsia="SimSun"/>
          <w:sz w:val="21"/>
          <w:szCs w:val="21"/>
        </w:rPr>
        <w:t>，大部分的保守</w:t>
      </w:r>
      <w:r w:rsidR="00064B77" w:rsidRPr="00AE264B">
        <w:rPr>
          <w:rFonts w:eastAsia="SimSun"/>
          <w:sz w:val="21"/>
          <w:szCs w:val="21"/>
        </w:rPr>
        <w:t>miRNA</w:t>
      </w:r>
      <w:r w:rsidR="00064B77" w:rsidRPr="00AE264B">
        <w:rPr>
          <w:rFonts w:eastAsia="SimSun"/>
          <w:sz w:val="21"/>
          <w:szCs w:val="21"/>
        </w:rPr>
        <w:t>都聚集在比较低的</w:t>
      </w:r>
      <w:r w:rsidR="00064B77" w:rsidRPr="00AE264B">
        <w:rPr>
          <w:rFonts w:eastAsia="SimSun"/>
          <w:sz w:val="21"/>
          <w:szCs w:val="21"/>
        </w:rPr>
        <w:t>SNP</w:t>
      </w:r>
      <w:r w:rsidR="00064B77" w:rsidRPr="00AE264B">
        <w:rPr>
          <w:rFonts w:eastAsia="SimSun"/>
          <w:sz w:val="21"/>
          <w:szCs w:val="21"/>
        </w:rPr>
        <w:t>密度区间中。</w:t>
      </w:r>
      <w:r w:rsidR="00401E0E" w:rsidRPr="00AE264B">
        <w:rPr>
          <w:rFonts w:eastAsia="SimSun"/>
          <w:sz w:val="21"/>
          <w:szCs w:val="21"/>
        </w:rPr>
        <w:t xml:space="preserve"> </w:t>
      </w:r>
    </w:p>
    <w:p w14:paraId="33654181" w14:textId="5D804373" w:rsidR="002959CE" w:rsidRPr="00AE264B" w:rsidRDefault="002A3080" w:rsidP="00513ECB">
      <w:pPr>
        <w:spacing w:line="480" w:lineRule="auto"/>
        <w:ind w:firstLineChars="200" w:firstLine="420"/>
        <w:rPr>
          <w:rFonts w:eastAsia="SimSun"/>
          <w:sz w:val="21"/>
          <w:szCs w:val="21"/>
        </w:rPr>
      </w:pPr>
      <w:r w:rsidRPr="00AE264B">
        <w:rPr>
          <w:rFonts w:eastAsia="SimSun"/>
          <w:noProof/>
          <w:sz w:val="21"/>
          <w:szCs w:val="21"/>
        </w:rPr>
        <w:lastRenderedPageBreak/>
        <w:drawing>
          <wp:inline distT="0" distB="0" distL="0" distR="0" wp14:anchorId="61DDDED3" wp14:editId="50C2B86A">
            <wp:extent cx="4315665" cy="3240000"/>
            <wp:effectExtent l="0" t="0" r="2540" b="11430"/>
            <wp:docPr id="19" name="Picture 19" descr="../Data_organization/Paper_Figures_AND_tables/Chinese%20version/SNP_Density_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_organization/Paper_Figures_AND_tables/Chinese%20version/SNP_Density_premiRN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66928CA9" w14:textId="00CA1EA3" w:rsidR="00064B77" w:rsidRPr="0043298F" w:rsidRDefault="00064B77" w:rsidP="00AE264B">
      <w:pPr>
        <w:spacing w:line="480" w:lineRule="auto"/>
        <w:rPr>
          <w:rFonts w:eastAsia="SimSun"/>
          <w:sz w:val="18"/>
          <w:szCs w:val="18"/>
        </w:rPr>
      </w:pPr>
      <w:r w:rsidRPr="0043298F">
        <w:rPr>
          <w:rFonts w:eastAsia="SimSun"/>
          <w:sz w:val="18"/>
          <w:szCs w:val="18"/>
        </w:rPr>
        <w:t>图</w:t>
      </w:r>
      <w:r w:rsidRPr="0043298F">
        <w:rPr>
          <w:rFonts w:eastAsia="SimSun"/>
          <w:sz w:val="18"/>
          <w:szCs w:val="18"/>
        </w:rPr>
        <w:t>4</w:t>
      </w:r>
      <w:r w:rsidR="006620A3" w:rsidRPr="0043298F">
        <w:rPr>
          <w:rFonts w:eastAsia="SimSun"/>
          <w:sz w:val="18"/>
          <w:szCs w:val="18"/>
        </w:rPr>
        <w:t xml:space="preserve"> pre-miRNA</w:t>
      </w:r>
      <w:r w:rsidR="006620A3" w:rsidRPr="0043298F">
        <w:rPr>
          <w:rFonts w:eastAsia="SimSun"/>
          <w:sz w:val="18"/>
          <w:szCs w:val="18"/>
        </w:rPr>
        <w:t>的</w:t>
      </w:r>
      <w:r w:rsidR="006620A3" w:rsidRPr="0043298F">
        <w:rPr>
          <w:rFonts w:eastAsia="SimSun"/>
          <w:sz w:val="18"/>
          <w:szCs w:val="18"/>
        </w:rPr>
        <w:t>SNP</w:t>
      </w:r>
      <w:r w:rsidR="006620A3" w:rsidRPr="0043298F">
        <w:rPr>
          <w:rFonts w:eastAsia="SimSun"/>
          <w:sz w:val="18"/>
          <w:szCs w:val="18"/>
        </w:rPr>
        <w:t>密度分布图，其中保守</w:t>
      </w:r>
      <w:r w:rsidR="006620A3" w:rsidRPr="0043298F">
        <w:rPr>
          <w:rFonts w:eastAsia="SimSun"/>
          <w:sz w:val="18"/>
          <w:szCs w:val="18"/>
        </w:rPr>
        <w:t>miRNA</w:t>
      </w:r>
      <w:r w:rsidR="006620A3" w:rsidRPr="0043298F">
        <w:rPr>
          <w:rFonts w:eastAsia="SimSun"/>
          <w:sz w:val="18"/>
          <w:szCs w:val="18"/>
        </w:rPr>
        <w:t>以红色标明，非保守</w:t>
      </w:r>
      <w:r w:rsidR="006620A3" w:rsidRPr="0043298F">
        <w:rPr>
          <w:rFonts w:eastAsia="SimSun"/>
          <w:sz w:val="18"/>
          <w:szCs w:val="18"/>
        </w:rPr>
        <w:t>miRNA</w:t>
      </w:r>
      <w:r w:rsidR="006620A3" w:rsidRPr="0043298F">
        <w:rPr>
          <w:rFonts w:eastAsia="SimSun"/>
          <w:sz w:val="18"/>
          <w:szCs w:val="18"/>
        </w:rPr>
        <w:t>则以蓝色标明</w:t>
      </w:r>
    </w:p>
    <w:p w14:paraId="6D3A543A" w14:textId="6158B5C0" w:rsidR="006620A3" w:rsidRPr="0043298F" w:rsidRDefault="00793966" w:rsidP="00AE264B">
      <w:pPr>
        <w:spacing w:line="480" w:lineRule="auto"/>
        <w:rPr>
          <w:rFonts w:eastAsia="SimSun"/>
          <w:sz w:val="18"/>
          <w:szCs w:val="18"/>
        </w:rPr>
      </w:pPr>
      <w:r w:rsidRPr="0043298F">
        <w:rPr>
          <w:rFonts w:eastAsia="SimSun" w:hint="eastAsia"/>
          <w:sz w:val="18"/>
          <w:szCs w:val="18"/>
        </w:rPr>
        <w:t>注</w:t>
      </w:r>
      <w:r w:rsidRPr="0043298F">
        <w:rPr>
          <w:rFonts w:eastAsia="SimSun"/>
          <w:sz w:val="18"/>
          <w:szCs w:val="18"/>
        </w:rPr>
        <w:t xml:space="preserve">: </w:t>
      </w:r>
      <w:r w:rsidR="006620A3" w:rsidRPr="0043298F">
        <w:rPr>
          <w:rFonts w:eastAsia="SimSun"/>
          <w:sz w:val="18"/>
          <w:szCs w:val="18"/>
        </w:rPr>
        <w:t>右下方的条形图是</w:t>
      </w:r>
      <w:r w:rsidR="006620A3" w:rsidRPr="0043298F">
        <w:rPr>
          <w:rFonts w:eastAsia="SimSun"/>
          <w:sz w:val="18"/>
          <w:szCs w:val="18"/>
        </w:rPr>
        <w:t>SNP</w:t>
      </w:r>
      <w:r w:rsidR="006620A3" w:rsidRPr="0043298F">
        <w:rPr>
          <w:rFonts w:eastAsia="SimSun"/>
          <w:sz w:val="18"/>
          <w:szCs w:val="18"/>
        </w:rPr>
        <w:t>密度分别低于</w:t>
      </w:r>
      <w:r w:rsidR="006620A3" w:rsidRPr="0043298F">
        <w:rPr>
          <w:rFonts w:eastAsia="SimSun"/>
          <w:sz w:val="18"/>
          <w:szCs w:val="18"/>
        </w:rPr>
        <w:t xml:space="preserve">0-0.10, 0-0.08 </w:t>
      </w:r>
      <w:r w:rsidR="006620A3" w:rsidRPr="0043298F">
        <w:rPr>
          <w:rFonts w:eastAsia="SimSun"/>
          <w:sz w:val="18"/>
          <w:szCs w:val="18"/>
        </w:rPr>
        <w:t>和</w:t>
      </w:r>
      <w:r w:rsidR="006620A3" w:rsidRPr="0043298F">
        <w:rPr>
          <w:rFonts w:eastAsia="SimSun"/>
          <w:sz w:val="18"/>
          <w:szCs w:val="18"/>
        </w:rPr>
        <w:t>0-0.05</w:t>
      </w:r>
      <w:r w:rsidR="006620A3" w:rsidRPr="0043298F">
        <w:rPr>
          <w:rFonts w:eastAsia="SimSun"/>
          <w:sz w:val="18"/>
          <w:szCs w:val="18"/>
        </w:rPr>
        <w:t>的</w:t>
      </w:r>
      <w:r w:rsidR="006620A3" w:rsidRPr="0043298F">
        <w:rPr>
          <w:rFonts w:eastAsia="SimSun"/>
          <w:sz w:val="18"/>
          <w:szCs w:val="18"/>
        </w:rPr>
        <w:t>miRNA</w:t>
      </w:r>
      <w:r w:rsidR="006620A3" w:rsidRPr="0043298F">
        <w:rPr>
          <w:rFonts w:eastAsia="SimSun"/>
          <w:sz w:val="18"/>
          <w:szCs w:val="18"/>
        </w:rPr>
        <w:t>比例。</w:t>
      </w:r>
    </w:p>
    <w:p w14:paraId="4E8EBBD1" w14:textId="540A2CAA" w:rsidR="002959CE" w:rsidRPr="0043298F" w:rsidRDefault="002959CE" w:rsidP="00AE264B">
      <w:pPr>
        <w:spacing w:line="480" w:lineRule="auto"/>
        <w:rPr>
          <w:rFonts w:eastAsia="SimSun"/>
          <w:sz w:val="18"/>
          <w:szCs w:val="18"/>
        </w:rPr>
      </w:pPr>
      <w:r w:rsidRPr="0043298F">
        <w:rPr>
          <w:rFonts w:eastAsia="SimSun"/>
          <w:sz w:val="18"/>
          <w:szCs w:val="18"/>
        </w:rPr>
        <w:t>Fig</w:t>
      </w:r>
      <w:r w:rsidR="00793966" w:rsidRPr="0043298F">
        <w:rPr>
          <w:rFonts w:eastAsia="SimSun"/>
          <w:sz w:val="18"/>
          <w:szCs w:val="18"/>
        </w:rPr>
        <w:t>ure</w:t>
      </w:r>
      <w:r w:rsidRPr="0043298F">
        <w:rPr>
          <w:rFonts w:eastAsia="SimSun"/>
          <w:sz w:val="18"/>
          <w:szCs w:val="18"/>
        </w:rPr>
        <w:t xml:space="preserve"> 4 miRNA SNP density distribution of pre-miRNAs, both conserved miRNAs (in red color) and non-conserved miRNAs (blue color).</w:t>
      </w:r>
    </w:p>
    <w:p w14:paraId="25916A06" w14:textId="308670FC" w:rsidR="000725A6" w:rsidRPr="0043298F" w:rsidRDefault="00793966" w:rsidP="00AE264B">
      <w:pPr>
        <w:spacing w:line="480" w:lineRule="auto"/>
        <w:rPr>
          <w:rFonts w:eastAsia="SimSun"/>
          <w:sz w:val="18"/>
          <w:szCs w:val="18"/>
        </w:rPr>
      </w:pPr>
      <w:r w:rsidRPr="0043298F">
        <w:rPr>
          <w:rFonts w:eastAsia="SimSun"/>
          <w:sz w:val="18"/>
          <w:szCs w:val="18"/>
        </w:rPr>
        <w:t xml:space="preserve">Note: </w:t>
      </w:r>
      <w:r w:rsidR="002959CE" w:rsidRPr="0043298F">
        <w:rPr>
          <w:rFonts w:eastAsia="SimSun"/>
          <w:sz w:val="18"/>
          <w:szCs w:val="18"/>
        </w:rPr>
        <w:t>Bar plot on the bottom right shows the percentage of miRNAs whose SNP densities are below 0.10, 0.08 and 0.05, for conserved and non-conserved miRNAs respectively.</w:t>
      </w:r>
    </w:p>
    <w:p w14:paraId="569D2386" w14:textId="09F40AAD" w:rsidR="000725A6" w:rsidRPr="00793966" w:rsidRDefault="00793966" w:rsidP="00793966">
      <w:pPr>
        <w:spacing w:line="480" w:lineRule="auto"/>
        <w:rPr>
          <w:rFonts w:eastAsia="SimSun"/>
          <w:b/>
          <w:sz w:val="21"/>
          <w:szCs w:val="21"/>
        </w:rPr>
      </w:pPr>
      <w:r>
        <w:rPr>
          <w:rFonts w:eastAsia="SimSun"/>
          <w:b/>
          <w:sz w:val="21"/>
          <w:szCs w:val="21"/>
        </w:rPr>
        <w:t>1.2</w:t>
      </w:r>
      <w:r w:rsidR="00A902B8" w:rsidRPr="00793966">
        <w:rPr>
          <w:rFonts w:eastAsia="SimSun"/>
          <w:b/>
          <w:sz w:val="21"/>
          <w:szCs w:val="21"/>
        </w:rPr>
        <w:t>成熟的</w:t>
      </w:r>
      <w:r w:rsidR="005809D2" w:rsidRPr="00793966">
        <w:rPr>
          <w:rFonts w:eastAsia="SimSun"/>
          <w:b/>
          <w:sz w:val="21"/>
          <w:szCs w:val="21"/>
        </w:rPr>
        <w:t>保守</w:t>
      </w:r>
      <w:r w:rsidR="005809D2" w:rsidRPr="00793966">
        <w:rPr>
          <w:rFonts w:eastAsia="SimSun"/>
          <w:b/>
          <w:sz w:val="21"/>
          <w:szCs w:val="21"/>
        </w:rPr>
        <w:t>miRNA</w:t>
      </w:r>
      <w:r w:rsidR="005809D2" w:rsidRPr="00793966">
        <w:rPr>
          <w:rFonts w:eastAsia="SimSun"/>
          <w:b/>
          <w:sz w:val="21"/>
          <w:szCs w:val="21"/>
        </w:rPr>
        <w:t>和非保守</w:t>
      </w:r>
      <w:r w:rsidR="005809D2" w:rsidRPr="00793966">
        <w:rPr>
          <w:rFonts w:eastAsia="SimSun"/>
          <w:b/>
          <w:sz w:val="21"/>
          <w:szCs w:val="21"/>
        </w:rPr>
        <w:t>miRNA</w:t>
      </w:r>
      <w:r w:rsidR="00A902B8" w:rsidRPr="00793966">
        <w:rPr>
          <w:rFonts w:eastAsia="SimSun"/>
          <w:b/>
          <w:sz w:val="21"/>
          <w:szCs w:val="21"/>
        </w:rPr>
        <w:t>上各</w:t>
      </w:r>
      <w:r w:rsidR="005809D2" w:rsidRPr="00793966">
        <w:rPr>
          <w:rFonts w:eastAsia="SimSun"/>
          <w:b/>
          <w:sz w:val="21"/>
          <w:szCs w:val="21"/>
        </w:rPr>
        <w:t>位点</w:t>
      </w:r>
      <w:r w:rsidR="000725A6" w:rsidRPr="00793966">
        <w:rPr>
          <w:rFonts w:eastAsia="SimSun"/>
          <w:b/>
          <w:sz w:val="21"/>
          <w:szCs w:val="21"/>
        </w:rPr>
        <w:t>SNP</w:t>
      </w:r>
      <w:r w:rsidR="000725A6" w:rsidRPr="00793966">
        <w:rPr>
          <w:rFonts w:eastAsia="SimSun"/>
          <w:b/>
          <w:sz w:val="21"/>
          <w:szCs w:val="21"/>
        </w:rPr>
        <w:t>频率分布是不同的</w:t>
      </w:r>
    </w:p>
    <w:p w14:paraId="349C0C14" w14:textId="5B30DCD3" w:rsidR="002959CE" w:rsidRPr="00AE264B" w:rsidRDefault="003A1CEE" w:rsidP="00793966">
      <w:pPr>
        <w:spacing w:line="480" w:lineRule="auto"/>
        <w:ind w:firstLineChars="200" w:firstLine="420"/>
        <w:jc w:val="both"/>
        <w:outlineLvl w:val="0"/>
        <w:rPr>
          <w:rFonts w:eastAsia="SimSun"/>
          <w:sz w:val="21"/>
          <w:szCs w:val="21"/>
        </w:rPr>
      </w:pPr>
      <w:r w:rsidRPr="00AE264B">
        <w:rPr>
          <w:rFonts w:eastAsia="SimSun"/>
          <w:sz w:val="21"/>
          <w:szCs w:val="21"/>
        </w:rPr>
        <w:t>植物</w:t>
      </w:r>
      <w:r w:rsidRPr="00AE264B">
        <w:rPr>
          <w:rFonts w:eastAsia="SimSun"/>
          <w:sz w:val="21"/>
          <w:szCs w:val="21"/>
        </w:rPr>
        <w:t>miRNA</w:t>
      </w:r>
      <w:r w:rsidRPr="00AE264B">
        <w:rPr>
          <w:rFonts w:eastAsia="SimSun"/>
          <w:sz w:val="21"/>
          <w:szCs w:val="21"/>
        </w:rPr>
        <w:t>对不同的靶标</w:t>
      </w:r>
      <w:r w:rsidR="00A902B8" w:rsidRPr="00AE264B">
        <w:rPr>
          <w:rFonts w:eastAsia="SimSun"/>
          <w:sz w:val="21"/>
          <w:szCs w:val="21"/>
        </w:rPr>
        <w:t>基因</w:t>
      </w:r>
      <w:r w:rsidRPr="00AE264B">
        <w:rPr>
          <w:rFonts w:eastAsia="SimSun"/>
          <w:sz w:val="21"/>
          <w:szCs w:val="21"/>
        </w:rPr>
        <w:t>其调节效率有差异，而这差异归因于它们的互补模式</w:t>
      </w:r>
      <w:r w:rsidR="00A902B8" w:rsidRPr="00AE264B">
        <w:rPr>
          <w:rFonts w:eastAsia="SimSun"/>
          <w:sz w:val="21"/>
          <w:szCs w:val="21"/>
        </w:rPr>
        <w:t>的不同</w:t>
      </w:r>
      <w:r w:rsidRPr="00AE264B">
        <w:rPr>
          <w:rFonts w:eastAsia="SimSun"/>
          <w:sz w:val="21"/>
          <w:szCs w:val="21"/>
        </w:rPr>
        <w:t>，当然这互补模式是由成熟</w:t>
      </w:r>
      <w:r w:rsidRPr="00AE264B">
        <w:rPr>
          <w:rFonts w:eastAsia="SimSun"/>
          <w:sz w:val="21"/>
          <w:szCs w:val="21"/>
        </w:rPr>
        <w:t>miRNA</w:t>
      </w:r>
      <w:r w:rsidRPr="00AE264B">
        <w:rPr>
          <w:rFonts w:eastAsia="SimSun"/>
          <w:sz w:val="21"/>
          <w:szCs w:val="21"/>
        </w:rPr>
        <w:t>和所对应的靶标位点共同决定的。此外，已有证据指明成熟</w:t>
      </w:r>
      <w:r w:rsidRPr="00AE264B">
        <w:rPr>
          <w:rFonts w:eastAsia="SimSun"/>
          <w:sz w:val="21"/>
          <w:szCs w:val="21"/>
        </w:rPr>
        <w:t>miRNA</w:t>
      </w:r>
      <w:r w:rsidRPr="00AE264B">
        <w:rPr>
          <w:rFonts w:eastAsia="SimSun"/>
          <w:sz w:val="21"/>
          <w:szCs w:val="21"/>
        </w:rPr>
        <w:t>的</w:t>
      </w:r>
      <w:r w:rsidRPr="00AE264B">
        <w:rPr>
          <w:rFonts w:eastAsia="SimSun"/>
          <w:sz w:val="21"/>
          <w:szCs w:val="21"/>
        </w:rPr>
        <w:t>21</w:t>
      </w:r>
      <w:r w:rsidRPr="00AE264B">
        <w:rPr>
          <w:rFonts w:eastAsia="SimSun"/>
          <w:sz w:val="21"/>
          <w:szCs w:val="21"/>
        </w:rPr>
        <w:t>个碱基位点在基因识别和沉默中所起的作用是有差别的</w:t>
      </w:r>
      <w:r w:rsidR="0009738F">
        <w:rPr>
          <w:rFonts w:eastAsia="SimSun"/>
          <w:sz w:val="21"/>
          <w:szCs w:val="21"/>
        </w:rPr>
        <w:t xml:space="preserve"> </w:t>
      </w:r>
      <w:r w:rsidR="00616D1C">
        <w:rPr>
          <w:rFonts w:eastAsia="SimSun"/>
          <w:sz w:val="21"/>
          <w:szCs w:val="21"/>
        </w:rPr>
        <w:t>(</w:t>
      </w:r>
      <w:r w:rsidR="006B1F21">
        <w:rPr>
          <w:rFonts w:eastAsia="SimSun"/>
          <w:sz w:val="21"/>
          <w:szCs w:val="21"/>
        </w:rPr>
        <w:t>Liu</w:t>
      </w:r>
      <w:r w:rsidR="00616D1C">
        <w:rPr>
          <w:rFonts w:eastAsia="SimSun"/>
          <w:sz w:val="21"/>
          <w:szCs w:val="21"/>
        </w:rPr>
        <w:t xml:space="preserve"> </w:t>
      </w:r>
      <w:r w:rsidR="00696355" w:rsidRPr="00696355">
        <w:rPr>
          <w:rFonts w:eastAsia="SimSun"/>
          <w:i/>
          <w:sz w:val="21"/>
          <w:szCs w:val="21"/>
        </w:rPr>
        <w:t>et al</w:t>
      </w:r>
      <w:r w:rsidR="00616D1C">
        <w:rPr>
          <w:rFonts w:eastAsia="SimSun"/>
          <w:sz w:val="21"/>
          <w:szCs w:val="21"/>
        </w:rPr>
        <w:t xml:space="preserve">., 2014) </w:t>
      </w:r>
      <w:r w:rsidR="00A902B8" w:rsidRPr="00AE264B">
        <w:rPr>
          <w:rFonts w:eastAsia="SimSun"/>
          <w:sz w:val="21"/>
          <w:szCs w:val="21"/>
        </w:rPr>
        <w:t>，因为在一些位点上的突变会导致基因沉默</w:t>
      </w:r>
      <w:r w:rsidR="00143594" w:rsidRPr="00AE264B">
        <w:rPr>
          <w:rFonts w:eastAsia="SimSun"/>
          <w:sz w:val="21"/>
          <w:szCs w:val="21"/>
        </w:rPr>
        <w:t>调节实效而其它位点上的则不会有明显的影响</w:t>
      </w:r>
      <w:r w:rsidR="0009738F">
        <w:rPr>
          <w:rFonts w:eastAsia="SimSun"/>
          <w:sz w:val="21"/>
          <w:szCs w:val="21"/>
        </w:rPr>
        <w:t xml:space="preserve"> </w:t>
      </w:r>
      <w:r w:rsidR="00616D1C">
        <w:rPr>
          <w:rFonts w:eastAsia="SimSun"/>
          <w:sz w:val="21"/>
          <w:szCs w:val="21"/>
        </w:rPr>
        <w:t xml:space="preserve">(Fahlgren </w:t>
      </w:r>
      <w:r w:rsidR="00696355" w:rsidRPr="00696355">
        <w:rPr>
          <w:rFonts w:eastAsia="SimSun"/>
          <w:i/>
          <w:sz w:val="21"/>
          <w:szCs w:val="21"/>
        </w:rPr>
        <w:t>et al</w:t>
      </w:r>
      <w:r w:rsidR="00616D1C">
        <w:rPr>
          <w:rFonts w:eastAsia="SimSun"/>
          <w:sz w:val="21"/>
          <w:szCs w:val="21"/>
        </w:rPr>
        <w:t xml:space="preserve">., 2010; Mallory </w:t>
      </w:r>
      <w:r w:rsidR="00696355" w:rsidRPr="00696355">
        <w:rPr>
          <w:rFonts w:eastAsia="SimSun"/>
          <w:i/>
          <w:sz w:val="21"/>
          <w:szCs w:val="21"/>
        </w:rPr>
        <w:t>et al</w:t>
      </w:r>
      <w:r w:rsidR="00616D1C">
        <w:rPr>
          <w:rFonts w:eastAsia="SimSun"/>
          <w:sz w:val="21"/>
          <w:szCs w:val="21"/>
        </w:rPr>
        <w:t xml:space="preserve">., 2004; Parizotto </w:t>
      </w:r>
      <w:r w:rsidR="00696355" w:rsidRPr="00696355">
        <w:rPr>
          <w:rFonts w:eastAsia="SimSun"/>
          <w:i/>
          <w:sz w:val="21"/>
          <w:szCs w:val="21"/>
        </w:rPr>
        <w:t>et al</w:t>
      </w:r>
      <w:r w:rsidR="00616D1C">
        <w:rPr>
          <w:rFonts w:eastAsia="SimSun"/>
          <w:sz w:val="21"/>
          <w:szCs w:val="21"/>
        </w:rPr>
        <w:t>.,</w:t>
      </w:r>
      <w:r w:rsidR="001830EF">
        <w:rPr>
          <w:rFonts w:eastAsia="SimSun"/>
          <w:sz w:val="21"/>
          <w:szCs w:val="21"/>
        </w:rPr>
        <w:t xml:space="preserve"> </w:t>
      </w:r>
      <w:r w:rsidR="00616D1C">
        <w:rPr>
          <w:rFonts w:eastAsia="SimSun"/>
          <w:sz w:val="21"/>
          <w:szCs w:val="21"/>
        </w:rPr>
        <w:t xml:space="preserve">2004) </w:t>
      </w:r>
      <w:r w:rsidRPr="00AE264B">
        <w:rPr>
          <w:rFonts w:eastAsia="SimSun"/>
          <w:sz w:val="21"/>
          <w:szCs w:val="21"/>
        </w:rPr>
        <w:t>。</w:t>
      </w:r>
      <w:r w:rsidR="00143594" w:rsidRPr="00AE264B">
        <w:rPr>
          <w:rFonts w:eastAsia="SimSun"/>
          <w:sz w:val="21"/>
          <w:szCs w:val="21"/>
        </w:rPr>
        <w:t>这种</w:t>
      </w:r>
      <w:r w:rsidRPr="00AE264B">
        <w:rPr>
          <w:rFonts w:eastAsia="SimSun"/>
          <w:sz w:val="21"/>
          <w:szCs w:val="21"/>
        </w:rPr>
        <w:t>差异也可以用每个位点的</w:t>
      </w:r>
      <w:r w:rsidRPr="00AE264B">
        <w:rPr>
          <w:rFonts w:eastAsia="SimSun"/>
          <w:sz w:val="21"/>
          <w:szCs w:val="21"/>
        </w:rPr>
        <w:t>SNP</w:t>
      </w:r>
      <w:r w:rsidR="0098722A" w:rsidRPr="00AE264B">
        <w:rPr>
          <w:rFonts w:eastAsia="SimSun"/>
          <w:sz w:val="21"/>
          <w:szCs w:val="21"/>
        </w:rPr>
        <w:t>频率的差异性来反应出来（</w:t>
      </w:r>
      <w:r w:rsidRPr="00AE264B">
        <w:rPr>
          <w:rFonts w:eastAsia="SimSun"/>
          <w:sz w:val="21"/>
          <w:szCs w:val="21"/>
        </w:rPr>
        <w:t>本研究中某位点的</w:t>
      </w:r>
      <w:r w:rsidRPr="00AE264B">
        <w:rPr>
          <w:rFonts w:eastAsia="SimSun"/>
          <w:sz w:val="21"/>
          <w:szCs w:val="21"/>
        </w:rPr>
        <w:t>SNP</w:t>
      </w:r>
      <w:r w:rsidRPr="00AE264B">
        <w:rPr>
          <w:rFonts w:eastAsia="SimSun"/>
          <w:sz w:val="21"/>
          <w:szCs w:val="21"/>
        </w:rPr>
        <w:t>频率定义为在</w:t>
      </w:r>
      <w:r w:rsidR="002959CE" w:rsidRPr="00AE264B">
        <w:rPr>
          <w:rFonts w:eastAsia="SimSun"/>
          <w:sz w:val="21"/>
          <w:szCs w:val="21"/>
        </w:rPr>
        <w:t xml:space="preserve"> </w:t>
      </w:r>
      <w:r w:rsidRPr="00AE264B">
        <w:rPr>
          <w:rFonts w:eastAsia="SimSun"/>
          <w:sz w:val="21"/>
          <w:szCs w:val="21"/>
        </w:rPr>
        <w:t>该位点出现</w:t>
      </w:r>
      <w:r w:rsidRPr="00AE264B">
        <w:rPr>
          <w:rFonts w:eastAsia="SimSun"/>
          <w:sz w:val="21"/>
          <w:szCs w:val="21"/>
        </w:rPr>
        <w:t>SNP</w:t>
      </w:r>
      <w:r w:rsidRPr="00AE264B">
        <w:rPr>
          <w:rFonts w:eastAsia="SimSun"/>
          <w:sz w:val="21"/>
          <w:szCs w:val="21"/>
        </w:rPr>
        <w:t>的</w:t>
      </w:r>
      <w:r w:rsidRPr="00AE264B">
        <w:rPr>
          <w:rFonts w:eastAsia="SimSun"/>
          <w:sz w:val="21"/>
          <w:szCs w:val="21"/>
        </w:rPr>
        <w:t>miRNA</w:t>
      </w:r>
      <w:r w:rsidRPr="00AE264B">
        <w:rPr>
          <w:rFonts w:eastAsia="SimSun"/>
          <w:sz w:val="21"/>
          <w:szCs w:val="21"/>
        </w:rPr>
        <w:t>占总的</w:t>
      </w:r>
      <w:r w:rsidRPr="00AE264B">
        <w:rPr>
          <w:rFonts w:eastAsia="SimSun"/>
          <w:sz w:val="21"/>
          <w:szCs w:val="21"/>
        </w:rPr>
        <w:t>miRNA</w:t>
      </w:r>
      <w:r w:rsidRPr="00AE264B">
        <w:rPr>
          <w:rFonts w:eastAsia="SimSun"/>
          <w:sz w:val="21"/>
          <w:szCs w:val="21"/>
        </w:rPr>
        <w:t>数量的比例</w:t>
      </w:r>
      <w:r w:rsidR="0098722A" w:rsidRPr="00AE264B">
        <w:rPr>
          <w:rFonts w:eastAsia="SimSun"/>
          <w:sz w:val="21"/>
          <w:szCs w:val="21"/>
        </w:rPr>
        <w:t>）</w:t>
      </w:r>
      <w:r w:rsidRPr="00AE264B">
        <w:rPr>
          <w:rFonts w:eastAsia="SimSun"/>
          <w:sz w:val="21"/>
          <w:szCs w:val="21"/>
        </w:rPr>
        <w:t>。更低的</w:t>
      </w:r>
      <w:r w:rsidRPr="00AE264B">
        <w:rPr>
          <w:rFonts w:eastAsia="SimSun"/>
          <w:sz w:val="21"/>
          <w:szCs w:val="21"/>
        </w:rPr>
        <w:t>SNP</w:t>
      </w:r>
      <w:r w:rsidRPr="00AE264B">
        <w:rPr>
          <w:rFonts w:eastAsia="SimSun"/>
          <w:sz w:val="21"/>
          <w:szCs w:val="21"/>
        </w:rPr>
        <w:t>频率暗示此位点经受了更大的选择压力。因此，</w:t>
      </w:r>
      <w:r w:rsidR="00651F70" w:rsidRPr="00AE264B">
        <w:rPr>
          <w:rFonts w:eastAsia="SimSun"/>
          <w:sz w:val="21"/>
          <w:szCs w:val="21"/>
        </w:rPr>
        <w:t>对于成熟</w:t>
      </w:r>
      <w:r w:rsidR="00651F70" w:rsidRPr="00AE264B">
        <w:rPr>
          <w:rFonts w:eastAsia="SimSun"/>
          <w:sz w:val="21"/>
          <w:szCs w:val="21"/>
        </w:rPr>
        <w:t>miRNA</w:t>
      </w:r>
      <w:r w:rsidR="00651F70" w:rsidRPr="00AE264B">
        <w:rPr>
          <w:rFonts w:eastAsia="SimSun"/>
          <w:sz w:val="21"/>
          <w:szCs w:val="21"/>
        </w:rPr>
        <w:t>每一个位点进行全体的</w:t>
      </w:r>
      <w:r w:rsidR="00651F70" w:rsidRPr="00AE264B">
        <w:rPr>
          <w:rFonts w:eastAsia="SimSun"/>
          <w:sz w:val="21"/>
          <w:szCs w:val="21"/>
        </w:rPr>
        <w:t>SNP</w:t>
      </w:r>
      <w:r w:rsidR="00651F70" w:rsidRPr="00AE264B">
        <w:rPr>
          <w:rFonts w:eastAsia="SimSun"/>
          <w:sz w:val="21"/>
          <w:szCs w:val="21"/>
        </w:rPr>
        <w:t>频率分析可能进一步揭示它们在沉默中所起到的差异性作用。</w:t>
      </w:r>
    </w:p>
    <w:p w14:paraId="7A2D091A" w14:textId="7C9476B2" w:rsidR="002959CE" w:rsidRPr="00AE264B" w:rsidRDefault="00C773C0" w:rsidP="00793966">
      <w:pPr>
        <w:spacing w:line="480" w:lineRule="auto"/>
        <w:ind w:firstLineChars="200" w:firstLine="420"/>
        <w:jc w:val="both"/>
        <w:outlineLvl w:val="0"/>
        <w:rPr>
          <w:rFonts w:eastAsia="SimSun"/>
          <w:sz w:val="21"/>
          <w:szCs w:val="21"/>
        </w:rPr>
      </w:pPr>
      <w:r w:rsidRPr="00AE264B">
        <w:rPr>
          <w:rFonts w:eastAsia="SimSun"/>
          <w:sz w:val="21"/>
          <w:szCs w:val="21"/>
        </w:rPr>
        <w:lastRenderedPageBreak/>
        <w:t>因为大多数的</w:t>
      </w:r>
      <w:r w:rsidRPr="00AE264B">
        <w:rPr>
          <w:rFonts w:eastAsia="SimSun"/>
          <w:sz w:val="21"/>
          <w:szCs w:val="21"/>
        </w:rPr>
        <w:t>miRNA</w:t>
      </w:r>
      <w:r w:rsidRPr="00AE264B">
        <w:rPr>
          <w:rFonts w:eastAsia="SimSun"/>
          <w:sz w:val="21"/>
          <w:szCs w:val="21"/>
        </w:rPr>
        <w:t>都是</w:t>
      </w:r>
      <w:r w:rsidRPr="00AE264B">
        <w:rPr>
          <w:rFonts w:eastAsia="SimSun"/>
          <w:sz w:val="21"/>
          <w:szCs w:val="21"/>
        </w:rPr>
        <w:t>21 nt</w:t>
      </w:r>
      <w:r w:rsidRPr="00AE264B">
        <w:rPr>
          <w:rFonts w:eastAsia="SimSun"/>
          <w:sz w:val="21"/>
          <w:szCs w:val="21"/>
        </w:rPr>
        <w:t>的长度，所以本研究主要关注</w:t>
      </w:r>
      <w:r w:rsidRPr="00AE264B">
        <w:rPr>
          <w:rFonts w:eastAsia="SimSun"/>
          <w:sz w:val="21"/>
          <w:szCs w:val="21"/>
        </w:rPr>
        <w:t>1-21</w:t>
      </w:r>
      <w:r w:rsidRPr="00AE264B">
        <w:rPr>
          <w:rFonts w:eastAsia="SimSun"/>
          <w:sz w:val="21"/>
          <w:szCs w:val="21"/>
        </w:rPr>
        <w:t>位点上的分析。通过分别计算和比较</w:t>
      </w:r>
      <w:r w:rsidR="00651F70" w:rsidRPr="00AE264B">
        <w:rPr>
          <w:rFonts w:eastAsia="SimSun"/>
          <w:sz w:val="21"/>
          <w:szCs w:val="21"/>
        </w:rPr>
        <w:t>保守</w:t>
      </w:r>
      <w:r w:rsidR="00651F70" w:rsidRPr="00AE264B">
        <w:rPr>
          <w:rFonts w:eastAsia="SimSun"/>
          <w:sz w:val="21"/>
          <w:szCs w:val="21"/>
        </w:rPr>
        <w:t>miRNA</w:t>
      </w:r>
      <w:r w:rsidR="00651F70" w:rsidRPr="00AE264B">
        <w:rPr>
          <w:rFonts w:eastAsia="SimSun"/>
          <w:sz w:val="21"/>
          <w:szCs w:val="21"/>
        </w:rPr>
        <w:t>和非保守</w:t>
      </w:r>
      <w:r w:rsidR="00651F70" w:rsidRPr="00AE264B">
        <w:rPr>
          <w:rFonts w:eastAsia="SimSun"/>
          <w:sz w:val="21"/>
          <w:szCs w:val="21"/>
        </w:rPr>
        <w:t>miRNA</w:t>
      </w:r>
      <w:r w:rsidR="00651F70" w:rsidRPr="00AE264B">
        <w:rPr>
          <w:rFonts w:eastAsia="SimSun"/>
          <w:sz w:val="21"/>
          <w:szCs w:val="21"/>
        </w:rPr>
        <w:t>每个位点的</w:t>
      </w:r>
      <w:r w:rsidR="00651F70" w:rsidRPr="00AE264B">
        <w:rPr>
          <w:rFonts w:eastAsia="SimSun"/>
          <w:sz w:val="21"/>
          <w:szCs w:val="21"/>
        </w:rPr>
        <w:t>SNP</w:t>
      </w:r>
      <w:r w:rsidR="00651F70" w:rsidRPr="00AE264B">
        <w:rPr>
          <w:rFonts w:eastAsia="SimSun"/>
          <w:sz w:val="21"/>
          <w:szCs w:val="21"/>
        </w:rPr>
        <w:t>频率</w:t>
      </w:r>
      <w:r w:rsidRPr="00AE264B">
        <w:rPr>
          <w:rFonts w:eastAsia="SimSun"/>
          <w:sz w:val="21"/>
          <w:szCs w:val="21"/>
        </w:rPr>
        <w:t>，我们发现，结果如同预期：保守</w:t>
      </w:r>
      <w:r w:rsidRPr="00AE264B">
        <w:rPr>
          <w:rFonts w:eastAsia="SimSun"/>
          <w:sz w:val="21"/>
          <w:szCs w:val="21"/>
        </w:rPr>
        <w:t>miRNA</w:t>
      </w:r>
      <w:r w:rsidRPr="00AE264B">
        <w:rPr>
          <w:rFonts w:eastAsia="SimSun"/>
          <w:sz w:val="21"/>
          <w:szCs w:val="21"/>
        </w:rPr>
        <w:t>上的每一个位点的</w:t>
      </w:r>
      <w:r w:rsidRPr="00AE264B">
        <w:rPr>
          <w:rFonts w:eastAsia="SimSun"/>
          <w:sz w:val="21"/>
          <w:szCs w:val="21"/>
        </w:rPr>
        <w:t>SNP</w:t>
      </w:r>
      <w:r w:rsidR="00AB70C8" w:rsidRPr="00AE264B">
        <w:rPr>
          <w:rFonts w:eastAsia="SimSun"/>
          <w:sz w:val="21"/>
          <w:szCs w:val="21"/>
        </w:rPr>
        <w:t>频率都比非保守的要低。尽管如此，在理论上假如</w:t>
      </w:r>
      <w:r w:rsidR="00E368E6">
        <w:rPr>
          <w:rFonts w:eastAsia="SimSun" w:hint="eastAsia"/>
          <w:sz w:val="21"/>
          <w:szCs w:val="21"/>
        </w:rPr>
        <w:t>两者都有相同的基因沉默机理的话，两者所处的选择压力也会类似，所以这将会造成它们</w:t>
      </w:r>
      <w:r w:rsidR="00AB70C8" w:rsidRPr="00AE264B">
        <w:rPr>
          <w:rFonts w:eastAsia="SimSun"/>
          <w:sz w:val="21"/>
          <w:szCs w:val="21"/>
        </w:rPr>
        <w:t>在</w:t>
      </w:r>
      <w:r w:rsidR="00E368E6">
        <w:rPr>
          <w:rFonts w:eastAsia="SimSun" w:hint="eastAsia"/>
          <w:sz w:val="21"/>
          <w:szCs w:val="21"/>
        </w:rPr>
        <w:t>各</w:t>
      </w:r>
      <w:r w:rsidR="00AB70C8" w:rsidRPr="00AE264B">
        <w:rPr>
          <w:rFonts w:eastAsia="SimSun"/>
          <w:sz w:val="21"/>
          <w:szCs w:val="21"/>
        </w:rPr>
        <w:t>位点的</w:t>
      </w:r>
      <w:r w:rsidR="00AB70C8" w:rsidRPr="00AE264B">
        <w:rPr>
          <w:rFonts w:eastAsia="SimSun"/>
          <w:sz w:val="21"/>
          <w:szCs w:val="21"/>
        </w:rPr>
        <w:t>SNP</w:t>
      </w:r>
      <w:r w:rsidR="00AB70C8" w:rsidRPr="00AE264B">
        <w:rPr>
          <w:rFonts w:eastAsia="SimSun"/>
          <w:sz w:val="21"/>
          <w:szCs w:val="21"/>
        </w:rPr>
        <w:t>频率应该会有相似的秩</w:t>
      </w:r>
      <w:r w:rsidR="00AB70C8" w:rsidRPr="00AE264B">
        <w:rPr>
          <w:rFonts w:eastAsia="SimSun"/>
          <w:sz w:val="21"/>
          <w:szCs w:val="21"/>
        </w:rPr>
        <w:t xml:space="preserve"> (ranking)</w:t>
      </w:r>
      <w:r w:rsidR="001067FA" w:rsidRPr="00AE264B">
        <w:rPr>
          <w:rFonts w:eastAsia="SimSun"/>
          <w:sz w:val="21"/>
          <w:szCs w:val="21"/>
        </w:rPr>
        <w:t>。</w:t>
      </w:r>
      <w:r w:rsidR="00AB70C8" w:rsidRPr="00AE264B">
        <w:rPr>
          <w:rFonts w:eastAsia="SimSun"/>
          <w:sz w:val="21"/>
          <w:szCs w:val="21"/>
        </w:rPr>
        <w:t>然而结果并非</w:t>
      </w:r>
      <w:r w:rsidR="001067FA" w:rsidRPr="00AE264B">
        <w:rPr>
          <w:rFonts w:eastAsia="SimSun"/>
          <w:sz w:val="21"/>
          <w:szCs w:val="21"/>
        </w:rPr>
        <w:t>和预期相同。位点</w:t>
      </w:r>
      <w:r w:rsidR="001067FA" w:rsidRPr="00AE264B">
        <w:rPr>
          <w:rFonts w:eastAsia="SimSun"/>
          <w:sz w:val="21"/>
          <w:szCs w:val="21"/>
        </w:rPr>
        <w:t>20</w:t>
      </w:r>
      <w:r w:rsidR="001067FA" w:rsidRPr="00AE264B">
        <w:rPr>
          <w:rFonts w:eastAsia="SimSun"/>
          <w:sz w:val="21"/>
          <w:szCs w:val="21"/>
        </w:rPr>
        <w:t>是非保守</w:t>
      </w:r>
      <w:r w:rsidR="001067FA" w:rsidRPr="00AE264B">
        <w:rPr>
          <w:rFonts w:eastAsia="SimSun"/>
          <w:sz w:val="21"/>
          <w:szCs w:val="21"/>
        </w:rPr>
        <w:t>miRNA</w:t>
      </w:r>
      <w:r w:rsidR="001067FA" w:rsidRPr="00AE264B">
        <w:rPr>
          <w:rFonts w:eastAsia="SimSun"/>
          <w:sz w:val="21"/>
          <w:szCs w:val="21"/>
        </w:rPr>
        <w:t>上</w:t>
      </w:r>
      <w:r w:rsidR="001067FA" w:rsidRPr="00AE264B">
        <w:rPr>
          <w:rFonts w:eastAsia="SimSun"/>
          <w:sz w:val="21"/>
          <w:szCs w:val="21"/>
        </w:rPr>
        <w:t>SNP</w:t>
      </w:r>
      <w:r w:rsidR="001067FA" w:rsidRPr="00AE264B">
        <w:rPr>
          <w:rFonts w:eastAsia="SimSun"/>
          <w:sz w:val="21"/>
          <w:szCs w:val="21"/>
        </w:rPr>
        <w:t>频率最高的位点，但在保守</w:t>
      </w:r>
      <w:r w:rsidR="001067FA" w:rsidRPr="00AE264B">
        <w:rPr>
          <w:rFonts w:eastAsia="SimSun"/>
          <w:sz w:val="21"/>
          <w:szCs w:val="21"/>
        </w:rPr>
        <w:t>miRNA</w:t>
      </w:r>
      <w:r w:rsidR="001067FA" w:rsidRPr="00AE264B">
        <w:rPr>
          <w:rFonts w:eastAsia="SimSun"/>
          <w:sz w:val="21"/>
          <w:szCs w:val="21"/>
        </w:rPr>
        <w:t>中却是</w:t>
      </w:r>
      <w:r w:rsidR="001067FA" w:rsidRPr="00AE264B">
        <w:rPr>
          <w:rFonts w:eastAsia="SimSun"/>
          <w:sz w:val="21"/>
          <w:szCs w:val="21"/>
        </w:rPr>
        <w:t>SNP</w:t>
      </w:r>
      <w:r w:rsidR="001067FA" w:rsidRPr="00AE264B">
        <w:rPr>
          <w:rFonts w:eastAsia="SimSun"/>
          <w:sz w:val="21"/>
          <w:szCs w:val="21"/>
        </w:rPr>
        <w:t>频率第四低的位点，位点</w:t>
      </w:r>
      <w:r w:rsidR="001067FA" w:rsidRPr="00AE264B">
        <w:rPr>
          <w:rFonts w:eastAsia="SimSun"/>
          <w:sz w:val="21"/>
          <w:szCs w:val="21"/>
        </w:rPr>
        <w:t>12</w:t>
      </w:r>
      <w:r w:rsidR="001067FA" w:rsidRPr="00AE264B">
        <w:rPr>
          <w:rFonts w:eastAsia="SimSun"/>
          <w:sz w:val="21"/>
          <w:szCs w:val="21"/>
        </w:rPr>
        <w:t>在保守</w:t>
      </w:r>
      <w:r w:rsidR="001067FA" w:rsidRPr="00AE264B">
        <w:rPr>
          <w:rFonts w:eastAsia="SimSun"/>
          <w:sz w:val="21"/>
          <w:szCs w:val="21"/>
        </w:rPr>
        <w:t>miRNA</w:t>
      </w:r>
      <w:r w:rsidR="001067FA" w:rsidRPr="00AE264B">
        <w:rPr>
          <w:rFonts w:eastAsia="SimSun"/>
          <w:sz w:val="21"/>
          <w:szCs w:val="21"/>
        </w:rPr>
        <w:t>上是</w:t>
      </w:r>
      <w:r w:rsidR="001067FA" w:rsidRPr="00AE264B">
        <w:rPr>
          <w:rFonts w:eastAsia="SimSun"/>
          <w:sz w:val="21"/>
          <w:szCs w:val="21"/>
        </w:rPr>
        <w:t>SNP</w:t>
      </w:r>
      <w:r w:rsidR="001067FA" w:rsidRPr="00AE264B">
        <w:rPr>
          <w:rFonts w:eastAsia="SimSun"/>
          <w:sz w:val="21"/>
          <w:szCs w:val="21"/>
        </w:rPr>
        <w:t>频率最低的位点，但在非保守</w:t>
      </w:r>
      <w:r w:rsidR="001067FA" w:rsidRPr="00AE264B">
        <w:rPr>
          <w:rFonts w:eastAsia="SimSun"/>
          <w:sz w:val="21"/>
          <w:szCs w:val="21"/>
        </w:rPr>
        <w:t>miRNA</w:t>
      </w:r>
      <w:r w:rsidR="001067FA" w:rsidRPr="00AE264B">
        <w:rPr>
          <w:rFonts w:eastAsia="SimSun"/>
          <w:sz w:val="21"/>
          <w:szCs w:val="21"/>
        </w:rPr>
        <w:t>上却是频率第二高的位点。</w:t>
      </w:r>
      <w:r w:rsidR="00E12D43" w:rsidRPr="00AE264B">
        <w:rPr>
          <w:rFonts w:eastAsia="SimSun"/>
          <w:sz w:val="21"/>
          <w:szCs w:val="21"/>
        </w:rPr>
        <w:t>唯一的例外是，两者都在位点一有最低的</w:t>
      </w:r>
      <w:r w:rsidR="00E12D43" w:rsidRPr="00AE264B">
        <w:rPr>
          <w:rFonts w:eastAsia="SimSun"/>
          <w:sz w:val="21"/>
          <w:szCs w:val="21"/>
        </w:rPr>
        <w:t>SNP</w:t>
      </w:r>
      <w:r w:rsidR="00E12D43" w:rsidRPr="00AE264B">
        <w:rPr>
          <w:rFonts w:eastAsia="SimSun"/>
          <w:sz w:val="21"/>
          <w:szCs w:val="21"/>
        </w:rPr>
        <w:t>频率，而这个可以由位点一在</w:t>
      </w:r>
      <w:r w:rsidR="00E12D43" w:rsidRPr="00AE264B">
        <w:rPr>
          <w:rFonts w:eastAsia="SimSun"/>
          <w:sz w:val="21"/>
          <w:szCs w:val="21"/>
        </w:rPr>
        <w:t>miRNA</w:t>
      </w:r>
      <w:r w:rsidR="00E12D43" w:rsidRPr="00AE264B">
        <w:rPr>
          <w:rFonts w:eastAsia="SimSun"/>
          <w:sz w:val="21"/>
          <w:szCs w:val="21"/>
        </w:rPr>
        <w:t>载入</w:t>
      </w:r>
      <w:r w:rsidR="00E12D43" w:rsidRPr="00AE264B">
        <w:rPr>
          <w:rFonts w:eastAsia="SimSun"/>
          <w:sz w:val="21"/>
          <w:szCs w:val="21"/>
        </w:rPr>
        <w:t>AGO</w:t>
      </w:r>
      <w:r w:rsidR="00E12D43" w:rsidRPr="00AE264B">
        <w:rPr>
          <w:rFonts w:eastAsia="SimSun"/>
          <w:sz w:val="21"/>
          <w:szCs w:val="21"/>
        </w:rPr>
        <w:t>蛋白起到重要作用解释</w:t>
      </w:r>
      <w:r w:rsidR="00E12D43">
        <w:rPr>
          <w:rFonts w:eastAsia="SimSun"/>
          <w:sz w:val="21"/>
          <w:szCs w:val="21"/>
        </w:rPr>
        <w:t xml:space="preserve"> (Mi </w:t>
      </w:r>
      <w:r w:rsidR="00696355" w:rsidRPr="00696355">
        <w:rPr>
          <w:rFonts w:eastAsia="SimSun"/>
          <w:i/>
          <w:sz w:val="21"/>
          <w:szCs w:val="21"/>
        </w:rPr>
        <w:t>et al</w:t>
      </w:r>
      <w:r w:rsidR="00E12D43">
        <w:rPr>
          <w:rFonts w:eastAsia="SimSun"/>
          <w:sz w:val="21"/>
          <w:szCs w:val="21"/>
        </w:rPr>
        <w:t xml:space="preserve">., 2008; Mallory and Vaucheret, 2010) </w:t>
      </w:r>
      <w:r w:rsidR="00E12D43" w:rsidRPr="00AE264B">
        <w:rPr>
          <w:rFonts w:eastAsia="SimSun"/>
          <w:sz w:val="21"/>
          <w:szCs w:val="21"/>
        </w:rPr>
        <w:t>。</w:t>
      </w:r>
      <w:r w:rsidR="00E12D43">
        <w:rPr>
          <w:rFonts w:eastAsia="SimSun" w:hint="eastAsia"/>
          <w:sz w:val="21"/>
          <w:szCs w:val="21"/>
        </w:rPr>
        <w:t>不但如此</w:t>
      </w:r>
      <w:r w:rsidR="001067FA" w:rsidRPr="00AE264B">
        <w:rPr>
          <w:rFonts w:eastAsia="SimSun"/>
          <w:sz w:val="21"/>
          <w:szCs w:val="21"/>
        </w:rPr>
        <w:t>，</w:t>
      </w:r>
      <w:r w:rsidR="001067FA" w:rsidRPr="00AE264B">
        <w:rPr>
          <w:rFonts w:eastAsia="SimSun"/>
          <w:sz w:val="21"/>
          <w:szCs w:val="21"/>
        </w:rPr>
        <w:t>Pearson</w:t>
      </w:r>
      <w:r w:rsidR="001067FA" w:rsidRPr="00AE264B">
        <w:rPr>
          <w:rFonts w:eastAsia="SimSun"/>
          <w:sz w:val="21"/>
          <w:szCs w:val="21"/>
        </w:rPr>
        <w:t>相关性检验发现两者的各位点</w:t>
      </w:r>
      <w:r w:rsidR="001067FA" w:rsidRPr="00AE264B">
        <w:rPr>
          <w:rFonts w:eastAsia="SimSun"/>
          <w:sz w:val="21"/>
          <w:szCs w:val="21"/>
        </w:rPr>
        <w:t>SNP</w:t>
      </w:r>
      <w:r w:rsidR="001067FA" w:rsidRPr="00AE264B">
        <w:rPr>
          <w:rFonts w:eastAsia="SimSun"/>
          <w:sz w:val="21"/>
          <w:szCs w:val="21"/>
        </w:rPr>
        <w:t>频率之间并没有显著的相关性</w:t>
      </w:r>
      <w:r w:rsidR="001067FA" w:rsidRPr="00AE264B">
        <w:rPr>
          <w:rFonts w:eastAsia="SimSun"/>
          <w:sz w:val="21"/>
          <w:szCs w:val="21"/>
        </w:rPr>
        <w:t>(r</w:t>
      </w:r>
      <w:r w:rsidR="00AC2569">
        <w:rPr>
          <w:rFonts w:eastAsia="SimSun" w:hint="eastAsia"/>
          <w:sz w:val="21"/>
          <w:szCs w:val="21"/>
        </w:rPr>
        <w:t xml:space="preserve"> </w:t>
      </w:r>
      <w:r w:rsidR="001067FA" w:rsidRPr="00AE264B">
        <w:rPr>
          <w:rFonts w:eastAsia="SimSun"/>
          <w:sz w:val="21"/>
          <w:szCs w:val="21"/>
        </w:rPr>
        <w:t>=</w:t>
      </w:r>
      <w:r w:rsidR="00AC2569">
        <w:rPr>
          <w:rFonts w:eastAsia="SimSun" w:hint="eastAsia"/>
          <w:sz w:val="21"/>
          <w:szCs w:val="21"/>
        </w:rPr>
        <w:t xml:space="preserve"> </w:t>
      </w:r>
      <w:r w:rsidR="001067FA" w:rsidRPr="00AE264B">
        <w:rPr>
          <w:rFonts w:eastAsia="SimSun"/>
          <w:sz w:val="21"/>
          <w:szCs w:val="21"/>
        </w:rPr>
        <w:t>-0.163, p-value</w:t>
      </w:r>
      <w:r w:rsidR="00AC2569">
        <w:rPr>
          <w:rFonts w:eastAsia="SimSun" w:hint="eastAsia"/>
          <w:sz w:val="21"/>
          <w:szCs w:val="21"/>
        </w:rPr>
        <w:t xml:space="preserve"> </w:t>
      </w:r>
      <w:r w:rsidR="001067FA" w:rsidRPr="00AE264B">
        <w:rPr>
          <w:rFonts w:eastAsia="SimSun"/>
          <w:sz w:val="21"/>
          <w:szCs w:val="21"/>
        </w:rPr>
        <w:t>=</w:t>
      </w:r>
      <w:r w:rsidR="00AC2569">
        <w:rPr>
          <w:rFonts w:eastAsia="SimSun" w:hint="eastAsia"/>
          <w:sz w:val="21"/>
          <w:szCs w:val="21"/>
        </w:rPr>
        <w:t xml:space="preserve"> </w:t>
      </w:r>
      <w:r w:rsidR="001067FA" w:rsidRPr="00AE264B">
        <w:rPr>
          <w:rFonts w:eastAsia="SimSun"/>
          <w:sz w:val="21"/>
          <w:szCs w:val="21"/>
        </w:rPr>
        <w:t>0.4473)</w:t>
      </w:r>
      <w:r w:rsidR="001067FA" w:rsidRPr="00AE264B">
        <w:rPr>
          <w:rFonts w:eastAsia="SimSun"/>
          <w:sz w:val="21"/>
          <w:szCs w:val="21"/>
        </w:rPr>
        <w:t>。</w:t>
      </w:r>
      <w:r w:rsidR="00E12D43" w:rsidRPr="00AE264B" w:rsidDel="00E12D43">
        <w:rPr>
          <w:rFonts w:eastAsia="SimSun"/>
          <w:sz w:val="21"/>
          <w:szCs w:val="21"/>
        </w:rPr>
        <w:t xml:space="preserve"> </w:t>
      </w:r>
      <w:r w:rsidR="001067FA" w:rsidRPr="00AE264B">
        <w:rPr>
          <w:rFonts w:eastAsia="SimSun"/>
          <w:sz w:val="21"/>
          <w:szCs w:val="21"/>
        </w:rPr>
        <w:t>总结来说，</w:t>
      </w:r>
      <w:r w:rsidR="004050AE" w:rsidRPr="00AE264B">
        <w:rPr>
          <w:rFonts w:eastAsia="SimSun"/>
          <w:sz w:val="21"/>
          <w:szCs w:val="21"/>
        </w:rPr>
        <w:t>保守</w:t>
      </w:r>
      <w:r w:rsidR="004050AE" w:rsidRPr="00AE264B">
        <w:rPr>
          <w:rFonts w:eastAsia="SimSun"/>
          <w:sz w:val="21"/>
          <w:szCs w:val="21"/>
        </w:rPr>
        <w:t>miRNA</w:t>
      </w:r>
      <w:r w:rsidR="004050AE" w:rsidRPr="00AE264B">
        <w:rPr>
          <w:rFonts w:eastAsia="SimSun"/>
          <w:sz w:val="21"/>
          <w:szCs w:val="21"/>
        </w:rPr>
        <w:t>和非保守</w:t>
      </w:r>
      <w:r w:rsidR="004050AE" w:rsidRPr="00AE264B">
        <w:rPr>
          <w:rFonts w:eastAsia="SimSun"/>
          <w:sz w:val="21"/>
          <w:szCs w:val="21"/>
        </w:rPr>
        <w:t>miRNA</w:t>
      </w:r>
      <w:r w:rsidR="004C781C" w:rsidRPr="00AE264B">
        <w:rPr>
          <w:rFonts w:eastAsia="SimSun"/>
          <w:sz w:val="21"/>
          <w:szCs w:val="21"/>
        </w:rPr>
        <w:t>上位点</w:t>
      </w:r>
      <w:r w:rsidR="004C781C" w:rsidRPr="00AE264B">
        <w:rPr>
          <w:rFonts w:eastAsia="SimSun"/>
          <w:sz w:val="21"/>
          <w:szCs w:val="21"/>
        </w:rPr>
        <w:t>SNP</w:t>
      </w:r>
      <w:r w:rsidR="004C781C" w:rsidRPr="00AE264B">
        <w:rPr>
          <w:rFonts w:eastAsia="SimSun"/>
          <w:sz w:val="21"/>
          <w:szCs w:val="21"/>
        </w:rPr>
        <w:t>频率的不同的秩揭示了两者在各位点经历了不同的选择压力，</w:t>
      </w:r>
      <w:r w:rsidR="004669D1" w:rsidRPr="00AE264B">
        <w:rPr>
          <w:rFonts w:eastAsia="SimSun" w:hint="eastAsia"/>
          <w:sz w:val="21"/>
          <w:szCs w:val="21"/>
        </w:rPr>
        <w:t>暗示它们可能使用不同的沉默组份</w:t>
      </w:r>
      <w:r w:rsidR="004669D1" w:rsidRPr="00AE264B">
        <w:rPr>
          <w:rFonts w:eastAsia="SimSun"/>
          <w:sz w:val="21"/>
          <w:szCs w:val="21"/>
        </w:rPr>
        <w:t xml:space="preserve"> (</w:t>
      </w:r>
      <w:r w:rsidR="004C781C" w:rsidRPr="00AE264B">
        <w:rPr>
          <w:rFonts w:eastAsia="SimSun"/>
          <w:sz w:val="21"/>
          <w:szCs w:val="21"/>
        </w:rPr>
        <w:t>silencing compo</w:t>
      </w:r>
      <w:r w:rsidR="00257A4F" w:rsidRPr="00AE264B">
        <w:rPr>
          <w:rFonts w:eastAsia="SimSun"/>
          <w:sz w:val="21"/>
          <w:szCs w:val="21"/>
        </w:rPr>
        <w:t>n</w:t>
      </w:r>
      <w:r w:rsidR="004C781C" w:rsidRPr="00AE264B">
        <w:rPr>
          <w:rFonts w:eastAsia="SimSun"/>
          <w:sz w:val="21"/>
          <w:szCs w:val="21"/>
        </w:rPr>
        <w:t>ent)</w:t>
      </w:r>
      <w:r w:rsidR="004669D1">
        <w:rPr>
          <w:rFonts w:eastAsia="SimSun"/>
          <w:sz w:val="21"/>
          <w:szCs w:val="21"/>
        </w:rPr>
        <w:t xml:space="preserve"> </w:t>
      </w:r>
      <w:r w:rsidR="004C781C" w:rsidRPr="00AE264B">
        <w:rPr>
          <w:rFonts w:eastAsia="SimSun"/>
          <w:sz w:val="21"/>
          <w:szCs w:val="21"/>
        </w:rPr>
        <w:t>来调节靶基因。</w:t>
      </w:r>
    </w:p>
    <w:p w14:paraId="384E5123" w14:textId="10E2A335" w:rsidR="00AC7650" w:rsidRPr="00AE264B" w:rsidRDefault="00C46586" w:rsidP="00793966">
      <w:pPr>
        <w:spacing w:line="480" w:lineRule="auto"/>
        <w:ind w:firstLineChars="200" w:firstLine="420"/>
        <w:jc w:val="both"/>
        <w:outlineLvl w:val="0"/>
        <w:rPr>
          <w:rFonts w:eastAsia="SimSun"/>
          <w:sz w:val="21"/>
          <w:szCs w:val="21"/>
        </w:rPr>
      </w:pPr>
      <w:r w:rsidRPr="00AE264B">
        <w:rPr>
          <w:rFonts w:eastAsia="SimSun"/>
          <w:sz w:val="21"/>
          <w:szCs w:val="21"/>
        </w:rPr>
        <w:t>通常认为在位点</w:t>
      </w:r>
      <w:r w:rsidRPr="00AE264B">
        <w:rPr>
          <w:rFonts w:eastAsia="SimSun"/>
          <w:sz w:val="21"/>
          <w:szCs w:val="21"/>
        </w:rPr>
        <w:t>10</w:t>
      </w:r>
      <w:r w:rsidRPr="00AE264B">
        <w:rPr>
          <w:rFonts w:eastAsia="SimSun"/>
          <w:sz w:val="21"/>
          <w:szCs w:val="21"/>
        </w:rPr>
        <w:t>和</w:t>
      </w:r>
      <w:r w:rsidRPr="00AE264B">
        <w:rPr>
          <w:rFonts w:eastAsia="SimSun"/>
          <w:sz w:val="21"/>
          <w:szCs w:val="21"/>
        </w:rPr>
        <w:t>11</w:t>
      </w:r>
      <w:r w:rsidRPr="00AE264B">
        <w:rPr>
          <w:rFonts w:eastAsia="SimSun"/>
          <w:sz w:val="21"/>
          <w:szCs w:val="21"/>
        </w:rPr>
        <w:t>的配对对于植物</w:t>
      </w:r>
      <w:r w:rsidRPr="00AE264B">
        <w:rPr>
          <w:rFonts w:eastAsia="SimSun"/>
          <w:sz w:val="21"/>
          <w:szCs w:val="21"/>
        </w:rPr>
        <w:t>miRNA</w:t>
      </w:r>
      <w:r w:rsidRPr="00AE264B">
        <w:rPr>
          <w:rFonts w:eastAsia="SimSun"/>
          <w:sz w:val="21"/>
          <w:szCs w:val="21"/>
        </w:rPr>
        <w:t>的</w:t>
      </w:r>
      <w:r w:rsidRPr="00AE264B">
        <w:rPr>
          <w:rFonts w:eastAsia="SimSun"/>
          <w:sz w:val="21"/>
          <w:szCs w:val="21"/>
        </w:rPr>
        <w:t>mRNA</w:t>
      </w:r>
      <w:r w:rsidRPr="00AE264B">
        <w:rPr>
          <w:rFonts w:eastAsia="SimSun"/>
          <w:sz w:val="21"/>
          <w:szCs w:val="21"/>
        </w:rPr>
        <w:t>剪切有非常重要的作用</w:t>
      </w:r>
      <w:r w:rsidR="002959CE" w:rsidRPr="00AE264B">
        <w:rPr>
          <w:rFonts w:eastAsia="SimSun"/>
          <w:sz w:val="21"/>
          <w:szCs w:val="21"/>
        </w:rPr>
        <w:t xml:space="preserve"> </w:t>
      </w:r>
      <w:r w:rsidR="00616D1C">
        <w:rPr>
          <w:rFonts w:eastAsia="SimSun"/>
          <w:sz w:val="21"/>
          <w:szCs w:val="21"/>
        </w:rPr>
        <w:t xml:space="preserve">(Schwab </w:t>
      </w:r>
      <w:r w:rsidR="00696355" w:rsidRPr="00696355">
        <w:rPr>
          <w:rFonts w:eastAsia="SimSun"/>
          <w:i/>
          <w:sz w:val="21"/>
          <w:szCs w:val="21"/>
        </w:rPr>
        <w:t>et al</w:t>
      </w:r>
      <w:r w:rsidR="00616D1C">
        <w:rPr>
          <w:rFonts w:eastAsia="SimSun"/>
          <w:sz w:val="21"/>
          <w:szCs w:val="21"/>
        </w:rPr>
        <w:t>., 2005</w:t>
      </w:r>
      <w:r w:rsidR="004669D1">
        <w:rPr>
          <w:rFonts w:eastAsia="SimSun"/>
          <w:sz w:val="21"/>
          <w:szCs w:val="21"/>
        </w:rPr>
        <w:t xml:space="preserve">; Franco-Zorrilla </w:t>
      </w:r>
      <w:r w:rsidR="00696355" w:rsidRPr="00696355">
        <w:rPr>
          <w:rFonts w:eastAsia="SimSun"/>
          <w:i/>
          <w:sz w:val="21"/>
          <w:szCs w:val="21"/>
        </w:rPr>
        <w:t>et al</w:t>
      </w:r>
      <w:r w:rsidR="004669D1">
        <w:rPr>
          <w:rFonts w:eastAsia="SimSun"/>
          <w:sz w:val="21"/>
          <w:szCs w:val="21"/>
        </w:rPr>
        <w:t xml:space="preserve">., 2007; Todesco </w:t>
      </w:r>
      <w:r w:rsidR="00696355" w:rsidRPr="00696355">
        <w:rPr>
          <w:rFonts w:eastAsia="SimSun"/>
          <w:i/>
          <w:sz w:val="21"/>
          <w:szCs w:val="21"/>
        </w:rPr>
        <w:t>et al</w:t>
      </w:r>
      <w:r w:rsidR="004669D1">
        <w:rPr>
          <w:rFonts w:eastAsia="SimSun"/>
          <w:sz w:val="21"/>
          <w:szCs w:val="21"/>
        </w:rPr>
        <w:t>., 2010</w:t>
      </w:r>
      <w:r w:rsidR="00616D1C">
        <w:rPr>
          <w:rFonts w:eastAsia="SimSun"/>
          <w:sz w:val="21"/>
          <w:szCs w:val="21"/>
        </w:rPr>
        <w:t xml:space="preserve">) </w:t>
      </w:r>
      <w:r w:rsidRPr="00AE264B">
        <w:rPr>
          <w:rFonts w:eastAsia="SimSun"/>
          <w:sz w:val="21"/>
          <w:szCs w:val="21"/>
        </w:rPr>
        <w:t>，而这个也对这两个位点在进化上加了一层的限制，并且可能导致它们的</w:t>
      </w:r>
      <w:r w:rsidRPr="00AE264B">
        <w:rPr>
          <w:rFonts w:eastAsia="SimSun"/>
          <w:sz w:val="21"/>
          <w:szCs w:val="21"/>
        </w:rPr>
        <w:t>SNP</w:t>
      </w:r>
      <w:r w:rsidRPr="00AE264B">
        <w:rPr>
          <w:rFonts w:eastAsia="SimSun"/>
          <w:sz w:val="21"/>
          <w:szCs w:val="21"/>
        </w:rPr>
        <w:t>频率比其它的位点都要低。然而，</w:t>
      </w:r>
      <w:r w:rsidR="00DF4DB3" w:rsidRPr="00AE264B">
        <w:rPr>
          <w:rFonts w:eastAsia="SimSun"/>
          <w:sz w:val="21"/>
          <w:szCs w:val="21"/>
        </w:rPr>
        <w:t>我们的结果显示这两个位点在保守</w:t>
      </w:r>
      <w:r w:rsidR="00DF4DB3" w:rsidRPr="00AE264B">
        <w:rPr>
          <w:rFonts w:eastAsia="SimSun"/>
          <w:sz w:val="21"/>
          <w:szCs w:val="21"/>
        </w:rPr>
        <w:t>miRNA</w:t>
      </w:r>
      <w:r w:rsidR="00DF4DB3" w:rsidRPr="00AE264B">
        <w:rPr>
          <w:rFonts w:eastAsia="SimSun"/>
          <w:sz w:val="21"/>
          <w:szCs w:val="21"/>
        </w:rPr>
        <w:t>和非保守</w:t>
      </w:r>
      <w:r w:rsidR="00DF4DB3" w:rsidRPr="00AE264B">
        <w:rPr>
          <w:rFonts w:eastAsia="SimSun"/>
          <w:sz w:val="21"/>
          <w:szCs w:val="21"/>
        </w:rPr>
        <w:t>miRNA</w:t>
      </w:r>
      <w:r w:rsidR="00DF4DB3" w:rsidRPr="00AE264B">
        <w:rPr>
          <w:rFonts w:eastAsia="SimSun"/>
          <w:sz w:val="21"/>
          <w:szCs w:val="21"/>
        </w:rPr>
        <w:t>中都不是</w:t>
      </w:r>
      <w:r w:rsidR="00DF4DB3" w:rsidRPr="00AE264B">
        <w:rPr>
          <w:rFonts w:eastAsia="SimSun"/>
          <w:sz w:val="21"/>
          <w:szCs w:val="21"/>
        </w:rPr>
        <w:t>SNP</w:t>
      </w:r>
      <w:r w:rsidR="004C781C" w:rsidRPr="00AE264B">
        <w:rPr>
          <w:rFonts w:eastAsia="SimSun"/>
          <w:sz w:val="21"/>
          <w:szCs w:val="21"/>
        </w:rPr>
        <w:t>频率最低的位点，这和经验结论并不相符，进而</w:t>
      </w:r>
      <w:r w:rsidR="00F25A96" w:rsidRPr="00AE264B">
        <w:rPr>
          <w:rFonts w:eastAsia="SimSun"/>
          <w:sz w:val="21"/>
          <w:szCs w:val="21"/>
        </w:rPr>
        <w:t>对中心位点（</w:t>
      </w:r>
      <w:r w:rsidR="00F25A96" w:rsidRPr="00AE264B">
        <w:rPr>
          <w:rFonts w:eastAsia="SimSun"/>
          <w:sz w:val="21"/>
          <w:szCs w:val="21"/>
        </w:rPr>
        <w:t>10</w:t>
      </w:r>
      <w:r w:rsidR="00F25A96" w:rsidRPr="00AE264B">
        <w:rPr>
          <w:rFonts w:eastAsia="SimSun"/>
          <w:sz w:val="21"/>
          <w:szCs w:val="21"/>
        </w:rPr>
        <w:t>位和</w:t>
      </w:r>
      <w:r w:rsidR="00F25A96" w:rsidRPr="00AE264B">
        <w:rPr>
          <w:rFonts w:eastAsia="SimSun"/>
          <w:sz w:val="21"/>
          <w:szCs w:val="21"/>
        </w:rPr>
        <w:t>11</w:t>
      </w:r>
      <w:r w:rsidR="00F25A96" w:rsidRPr="00AE264B">
        <w:rPr>
          <w:rFonts w:eastAsia="SimSun"/>
          <w:sz w:val="21"/>
          <w:szCs w:val="21"/>
        </w:rPr>
        <w:t>位）完美配对对植物</w:t>
      </w:r>
      <w:r w:rsidR="00F25A96" w:rsidRPr="00AE264B">
        <w:rPr>
          <w:rFonts w:eastAsia="SimSun"/>
          <w:sz w:val="21"/>
          <w:szCs w:val="21"/>
        </w:rPr>
        <w:t>miRNA</w:t>
      </w:r>
      <w:r w:rsidR="004669D1">
        <w:rPr>
          <w:rFonts w:eastAsia="SimSun"/>
          <w:sz w:val="21"/>
          <w:szCs w:val="21"/>
        </w:rPr>
        <w:t>介导的沉默</w:t>
      </w:r>
      <w:r w:rsidR="004669D1">
        <w:rPr>
          <w:rFonts w:eastAsia="SimSun" w:hint="eastAsia"/>
          <w:sz w:val="21"/>
          <w:szCs w:val="21"/>
        </w:rPr>
        <w:t>必要性</w:t>
      </w:r>
      <w:r w:rsidR="0058029A" w:rsidRPr="00AE264B">
        <w:rPr>
          <w:rFonts w:eastAsia="SimSun"/>
          <w:sz w:val="21"/>
          <w:szCs w:val="21"/>
        </w:rPr>
        <w:t>的观点提出质疑。</w:t>
      </w:r>
    </w:p>
    <w:p w14:paraId="2F3727F5" w14:textId="7AD94F10" w:rsidR="002959CE" w:rsidRPr="00AE264B" w:rsidRDefault="006D37BF" w:rsidP="00513ECB">
      <w:pPr>
        <w:spacing w:line="480" w:lineRule="auto"/>
        <w:ind w:firstLine="227"/>
        <w:rPr>
          <w:rFonts w:eastAsia="SimSun"/>
          <w:sz w:val="21"/>
          <w:szCs w:val="21"/>
        </w:rPr>
      </w:pPr>
      <w:r w:rsidRPr="00AE264B">
        <w:rPr>
          <w:rFonts w:eastAsia="SimSun"/>
          <w:noProof/>
          <w:sz w:val="21"/>
          <w:szCs w:val="21"/>
        </w:rPr>
        <w:lastRenderedPageBreak/>
        <w:drawing>
          <wp:inline distT="0" distB="0" distL="0" distR="0" wp14:anchorId="0DD51361" wp14:editId="6BDB9DAD">
            <wp:extent cx="4315665" cy="3240000"/>
            <wp:effectExtent l="0" t="0" r="2540" b="11430"/>
            <wp:docPr id="21" name="Picture 21" descr="../Data_organization/Paper_Figures_AND_tables/Chinese%20version/MaMiRNA_SNP_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_organization/Paper_Figures_AND_tables/Chinese%20version/MaMiRNA_SNP_distributio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0D7E4B2A" w14:textId="4049A135" w:rsidR="00106F21" w:rsidRPr="0043298F" w:rsidRDefault="00106F21" w:rsidP="00AE264B">
      <w:pPr>
        <w:spacing w:line="480" w:lineRule="auto"/>
        <w:rPr>
          <w:rFonts w:eastAsia="SimSun"/>
          <w:sz w:val="18"/>
          <w:szCs w:val="18"/>
        </w:rPr>
      </w:pPr>
      <w:r w:rsidRPr="0043298F">
        <w:rPr>
          <w:rFonts w:eastAsia="SimSun"/>
          <w:sz w:val="18"/>
          <w:szCs w:val="18"/>
        </w:rPr>
        <w:t>图</w:t>
      </w:r>
      <w:r w:rsidRPr="0043298F">
        <w:rPr>
          <w:rFonts w:eastAsia="SimSun"/>
          <w:sz w:val="18"/>
          <w:szCs w:val="18"/>
        </w:rPr>
        <w:t>5</w:t>
      </w:r>
      <w:r w:rsidR="0043298F">
        <w:rPr>
          <w:rFonts w:eastAsia="SimSun"/>
          <w:sz w:val="18"/>
          <w:szCs w:val="18"/>
        </w:rPr>
        <w:t xml:space="preserve"> </w:t>
      </w:r>
      <w:r w:rsidRPr="0043298F">
        <w:rPr>
          <w:rFonts w:eastAsia="SimSun"/>
          <w:sz w:val="18"/>
          <w:szCs w:val="18"/>
        </w:rPr>
        <w:t>成熟</w:t>
      </w:r>
      <w:r w:rsidRPr="0043298F">
        <w:rPr>
          <w:rFonts w:eastAsia="SimSun"/>
          <w:sz w:val="18"/>
          <w:szCs w:val="18"/>
        </w:rPr>
        <w:t>miRNA</w:t>
      </w:r>
      <w:r w:rsidRPr="0043298F">
        <w:rPr>
          <w:rFonts w:eastAsia="SimSun"/>
          <w:sz w:val="18"/>
          <w:szCs w:val="18"/>
        </w:rPr>
        <w:t>每个位点的</w:t>
      </w:r>
      <w:r w:rsidRPr="0043298F">
        <w:rPr>
          <w:rFonts w:eastAsia="SimSun"/>
          <w:sz w:val="18"/>
          <w:szCs w:val="18"/>
        </w:rPr>
        <w:t>SNP</w:t>
      </w:r>
      <w:r w:rsidRPr="0043298F">
        <w:rPr>
          <w:rFonts w:eastAsia="SimSun"/>
          <w:sz w:val="18"/>
          <w:szCs w:val="18"/>
        </w:rPr>
        <w:t>频率，其中保守</w:t>
      </w:r>
      <w:r w:rsidRPr="0043298F">
        <w:rPr>
          <w:rFonts w:eastAsia="SimSun"/>
          <w:sz w:val="18"/>
          <w:szCs w:val="18"/>
        </w:rPr>
        <w:t>miRNA</w:t>
      </w:r>
      <w:r w:rsidRPr="0043298F">
        <w:rPr>
          <w:rFonts w:eastAsia="SimSun"/>
          <w:sz w:val="18"/>
          <w:szCs w:val="18"/>
        </w:rPr>
        <w:t>是蓝色而非保守的则是红色</w:t>
      </w:r>
    </w:p>
    <w:p w14:paraId="5452A362" w14:textId="03CE6DED" w:rsidR="00106F21" w:rsidRPr="0043298F" w:rsidRDefault="0043298F" w:rsidP="00AE264B">
      <w:pPr>
        <w:spacing w:line="480" w:lineRule="auto"/>
        <w:rPr>
          <w:rFonts w:eastAsia="SimSun"/>
          <w:sz w:val="18"/>
          <w:szCs w:val="18"/>
        </w:rPr>
      </w:pPr>
      <w:r w:rsidRPr="0043298F">
        <w:rPr>
          <w:rFonts w:eastAsia="SimSun" w:hint="eastAsia"/>
          <w:sz w:val="18"/>
          <w:szCs w:val="18"/>
        </w:rPr>
        <w:t>注</w:t>
      </w:r>
      <w:r w:rsidRPr="0043298F">
        <w:rPr>
          <w:rFonts w:eastAsia="SimSun"/>
          <w:sz w:val="18"/>
          <w:szCs w:val="18"/>
        </w:rPr>
        <w:t xml:space="preserve">: </w:t>
      </w:r>
      <w:r w:rsidR="00106F21" w:rsidRPr="0043298F">
        <w:rPr>
          <w:rFonts w:eastAsia="SimSun"/>
          <w:sz w:val="18"/>
          <w:szCs w:val="18"/>
        </w:rPr>
        <w:t>X</w:t>
      </w:r>
      <w:r w:rsidR="00106F21" w:rsidRPr="0043298F">
        <w:rPr>
          <w:rFonts w:eastAsia="SimSun"/>
          <w:sz w:val="18"/>
          <w:szCs w:val="18"/>
        </w:rPr>
        <w:t>坐标是以成熟</w:t>
      </w:r>
      <w:r w:rsidR="00106F21" w:rsidRPr="0043298F">
        <w:rPr>
          <w:rFonts w:eastAsia="SimSun"/>
          <w:sz w:val="18"/>
          <w:szCs w:val="18"/>
        </w:rPr>
        <w:t>miRNA 5’</w:t>
      </w:r>
      <w:r w:rsidR="00106F21" w:rsidRPr="0043298F">
        <w:rPr>
          <w:rFonts w:eastAsia="SimSun"/>
          <w:sz w:val="18"/>
          <w:szCs w:val="18"/>
        </w:rPr>
        <w:t>到</w:t>
      </w:r>
      <w:r w:rsidR="00106F21" w:rsidRPr="0043298F">
        <w:rPr>
          <w:rFonts w:eastAsia="SimSun"/>
          <w:sz w:val="18"/>
          <w:szCs w:val="18"/>
        </w:rPr>
        <w:t>3’</w:t>
      </w:r>
      <w:r w:rsidR="00106F21" w:rsidRPr="0043298F">
        <w:rPr>
          <w:rFonts w:eastAsia="SimSun"/>
          <w:sz w:val="18"/>
          <w:szCs w:val="18"/>
        </w:rPr>
        <w:t>的顺序排列，而</w:t>
      </w:r>
      <w:r w:rsidR="00106F21" w:rsidRPr="0043298F">
        <w:rPr>
          <w:rFonts w:eastAsia="SimSun"/>
          <w:sz w:val="18"/>
          <w:szCs w:val="18"/>
        </w:rPr>
        <w:t>Y</w:t>
      </w:r>
      <w:r w:rsidR="00106F21" w:rsidRPr="0043298F">
        <w:rPr>
          <w:rFonts w:eastAsia="SimSun"/>
          <w:sz w:val="18"/>
          <w:szCs w:val="18"/>
        </w:rPr>
        <w:t>坐标则是</w:t>
      </w:r>
      <w:r w:rsidR="00106F21" w:rsidRPr="0043298F">
        <w:rPr>
          <w:rFonts w:eastAsia="SimSun"/>
          <w:sz w:val="18"/>
          <w:szCs w:val="18"/>
        </w:rPr>
        <w:t>SNP</w:t>
      </w:r>
      <w:r w:rsidR="00106F21" w:rsidRPr="0043298F">
        <w:rPr>
          <w:rFonts w:eastAsia="SimSun"/>
          <w:sz w:val="18"/>
          <w:szCs w:val="18"/>
        </w:rPr>
        <w:t>频率。</w:t>
      </w:r>
    </w:p>
    <w:p w14:paraId="37D87F79" w14:textId="6F946ABF" w:rsidR="002959CE" w:rsidRPr="0043298F" w:rsidRDefault="002959CE" w:rsidP="00AE264B">
      <w:pPr>
        <w:spacing w:line="480" w:lineRule="auto"/>
        <w:rPr>
          <w:rFonts w:eastAsia="SimSun"/>
          <w:sz w:val="18"/>
          <w:szCs w:val="18"/>
        </w:rPr>
      </w:pPr>
      <w:r w:rsidRPr="0043298F">
        <w:rPr>
          <w:rFonts w:eastAsia="SimSun"/>
          <w:sz w:val="18"/>
          <w:szCs w:val="18"/>
        </w:rPr>
        <w:t>Fig</w:t>
      </w:r>
      <w:r w:rsidR="0043298F" w:rsidRPr="0043298F">
        <w:rPr>
          <w:rFonts w:eastAsia="SimSun" w:hint="eastAsia"/>
          <w:sz w:val="18"/>
          <w:szCs w:val="18"/>
        </w:rPr>
        <w:t>ure</w:t>
      </w:r>
      <w:r w:rsidR="0043298F" w:rsidRPr="0043298F">
        <w:rPr>
          <w:rFonts w:eastAsia="SimSun"/>
          <w:sz w:val="18"/>
          <w:szCs w:val="18"/>
        </w:rPr>
        <w:t xml:space="preserve"> 5</w:t>
      </w:r>
      <w:r w:rsidRPr="0043298F">
        <w:rPr>
          <w:rFonts w:eastAsia="SimSun"/>
          <w:sz w:val="18"/>
          <w:szCs w:val="18"/>
        </w:rPr>
        <w:t xml:space="preserve"> Positional SNP distribution of conserved miRNAs (blue) and non-conserved miRNAs (red).</w:t>
      </w:r>
    </w:p>
    <w:p w14:paraId="4BB33FCB" w14:textId="175CCA18" w:rsidR="002959CE" w:rsidRPr="0043298F" w:rsidRDefault="0043298F" w:rsidP="00AE264B">
      <w:pPr>
        <w:spacing w:line="480" w:lineRule="auto"/>
        <w:rPr>
          <w:rFonts w:eastAsia="SimSun"/>
          <w:sz w:val="18"/>
          <w:szCs w:val="18"/>
        </w:rPr>
      </w:pPr>
      <w:r w:rsidRPr="0043298F">
        <w:rPr>
          <w:rFonts w:eastAsia="SimSun"/>
          <w:sz w:val="18"/>
          <w:szCs w:val="18"/>
        </w:rPr>
        <w:t xml:space="preserve">Note: </w:t>
      </w:r>
      <w:r w:rsidR="002959CE" w:rsidRPr="0043298F">
        <w:rPr>
          <w:rFonts w:eastAsia="SimSun"/>
          <w:sz w:val="18"/>
          <w:szCs w:val="18"/>
        </w:rPr>
        <w:t>X-axis is the sites in mature miRNA from 5’end - 3’end, and y-axis is SNP frequency which is calculated as number of SNPs at this site divided by number of miRNAs;</w:t>
      </w:r>
    </w:p>
    <w:p w14:paraId="5E854288" w14:textId="567FDC28" w:rsidR="00106F21" w:rsidRPr="00AE264B" w:rsidRDefault="0043298F" w:rsidP="00AE264B">
      <w:pPr>
        <w:spacing w:line="480" w:lineRule="auto"/>
        <w:rPr>
          <w:rFonts w:eastAsia="SimSun"/>
          <w:b/>
          <w:sz w:val="21"/>
          <w:szCs w:val="21"/>
        </w:rPr>
      </w:pPr>
      <w:r>
        <w:rPr>
          <w:rFonts w:eastAsia="SimSun"/>
          <w:b/>
          <w:sz w:val="21"/>
          <w:szCs w:val="21"/>
        </w:rPr>
        <w:t>1.3</w:t>
      </w:r>
      <w:r w:rsidR="00106F21" w:rsidRPr="00AE264B">
        <w:rPr>
          <w:rFonts w:eastAsia="SimSun"/>
          <w:b/>
          <w:sz w:val="21"/>
          <w:szCs w:val="21"/>
        </w:rPr>
        <w:t>保守</w:t>
      </w:r>
      <w:r w:rsidR="00106F21" w:rsidRPr="00AE264B">
        <w:rPr>
          <w:rFonts w:eastAsia="SimSun"/>
          <w:b/>
          <w:sz w:val="21"/>
          <w:szCs w:val="21"/>
        </w:rPr>
        <w:t>miRNA</w:t>
      </w:r>
      <w:r w:rsidR="00106F21" w:rsidRPr="00AE264B">
        <w:rPr>
          <w:rFonts w:eastAsia="SimSun"/>
          <w:b/>
          <w:sz w:val="21"/>
          <w:szCs w:val="21"/>
        </w:rPr>
        <w:t>和相应靶基因位点</w:t>
      </w:r>
      <w:r w:rsidR="00106F21" w:rsidRPr="00AE264B">
        <w:rPr>
          <w:rFonts w:eastAsia="SimSun"/>
          <w:b/>
          <w:sz w:val="21"/>
          <w:szCs w:val="21"/>
        </w:rPr>
        <w:t>SNP</w:t>
      </w:r>
      <w:r w:rsidR="00861A08" w:rsidRPr="00AE264B">
        <w:rPr>
          <w:rFonts w:eastAsia="SimSun"/>
          <w:b/>
          <w:sz w:val="21"/>
          <w:szCs w:val="21"/>
        </w:rPr>
        <w:t>频率的正相关性揭示</w:t>
      </w:r>
      <w:r w:rsidR="00106F21" w:rsidRPr="00AE264B">
        <w:rPr>
          <w:rFonts w:eastAsia="SimSun"/>
          <w:b/>
          <w:sz w:val="21"/>
          <w:szCs w:val="21"/>
        </w:rPr>
        <w:t>了两者之间的共同进化关系</w:t>
      </w:r>
    </w:p>
    <w:p w14:paraId="40833F15" w14:textId="348B581F" w:rsidR="00A76E7B" w:rsidRPr="00AE264B" w:rsidRDefault="00861A08" w:rsidP="0043298F">
      <w:pPr>
        <w:spacing w:line="480" w:lineRule="auto"/>
        <w:ind w:firstLineChars="200" w:firstLine="420"/>
        <w:jc w:val="both"/>
        <w:rPr>
          <w:rFonts w:eastAsia="SimSun"/>
          <w:sz w:val="21"/>
          <w:szCs w:val="21"/>
        </w:rPr>
      </w:pPr>
      <w:r w:rsidRPr="00AE264B">
        <w:rPr>
          <w:rFonts w:eastAsia="SimSun"/>
          <w:sz w:val="21"/>
          <w:szCs w:val="21"/>
        </w:rPr>
        <w:t>下一步，我们尝试分析靶基因上</w:t>
      </w:r>
      <w:r w:rsidRPr="00AE264B">
        <w:rPr>
          <w:rFonts w:eastAsia="SimSun"/>
          <w:sz w:val="21"/>
          <w:szCs w:val="21"/>
        </w:rPr>
        <w:t>miRNA</w:t>
      </w:r>
      <w:r w:rsidRPr="00AE264B">
        <w:rPr>
          <w:rFonts w:eastAsia="SimSun"/>
          <w:sz w:val="21"/>
          <w:szCs w:val="21"/>
        </w:rPr>
        <w:t>结合位点上的</w:t>
      </w:r>
      <w:r w:rsidRPr="00AE264B">
        <w:rPr>
          <w:rFonts w:eastAsia="SimSun"/>
          <w:sz w:val="21"/>
          <w:szCs w:val="21"/>
        </w:rPr>
        <w:t>SNP</w:t>
      </w:r>
      <w:r w:rsidRPr="00AE264B">
        <w:rPr>
          <w:rFonts w:eastAsia="SimSun"/>
          <w:sz w:val="21"/>
          <w:szCs w:val="21"/>
        </w:rPr>
        <w:t>频率。我们只研究了保守</w:t>
      </w:r>
      <w:r w:rsidRPr="00AE264B">
        <w:rPr>
          <w:rFonts w:eastAsia="SimSun"/>
          <w:sz w:val="21"/>
          <w:szCs w:val="21"/>
        </w:rPr>
        <w:t>miRNA</w:t>
      </w:r>
      <w:r w:rsidRPr="00AE264B">
        <w:rPr>
          <w:rFonts w:eastAsia="SimSun"/>
          <w:sz w:val="21"/>
          <w:szCs w:val="21"/>
        </w:rPr>
        <w:t>的靶基因，因为</w:t>
      </w:r>
      <w:r w:rsidR="00492AD0" w:rsidRPr="00AE264B">
        <w:rPr>
          <w:rFonts w:eastAsia="SimSun"/>
          <w:sz w:val="21"/>
          <w:szCs w:val="21"/>
        </w:rPr>
        <w:t>保守的</w:t>
      </w:r>
      <w:r w:rsidR="00492AD0" w:rsidRPr="00AE264B">
        <w:rPr>
          <w:rFonts w:eastAsia="SimSun"/>
          <w:sz w:val="21"/>
          <w:szCs w:val="21"/>
        </w:rPr>
        <w:t>miRNA</w:t>
      </w:r>
      <w:r w:rsidR="00492AD0" w:rsidRPr="00AE264B">
        <w:rPr>
          <w:rFonts w:eastAsia="SimSun"/>
          <w:sz w:val="21"/>
          <w:szCs w:val="21"/>
        </w:rPr>
        <w:t>比非保守的</w:t>
      </w:r>
      <w:r w:rsidR="00492AD0" w:rsidRPr="00AE264B">
        <w:rPr>
          <w:rFonts w:eastAsia="SimSun"/>
          <w:sz w:val="21"/>
          <w:szCs w:val="21"/>
        </w:rPr>
        <w:t>miRNA</w:t>
      </w:r>
      <w:r w:rsidRPr="00AE264B">
        <w:rPr>
          <w:rFonts w:eastAsia="SimSun"/>
          <w:sz w:val="21"/>
          <w:szCs w:val="21"/>
        </w:rPr>
        <w:t>在功能上更为</w:t>
      </w:r>
      <w:r w:rsidR="00492AD0" w:rsidRPr="00AE264B">
        <w:rPr>
          <w:rFonts w:eastAsia="SimSun"/>
          <w:sz w:val="21"/>
          <w:szCs w:val="21"/>
        </w:rPr>
        <w:t>重要</w:t>
      </w:r>
      <w:r w:rsidRPr="00AE264B">
        <w:rPr>
          <w:rFonts w:eastAsia="SimSun"/>
          <w:sz w:val="21"/>
          <w:szCs w:val="21"/>
        </w:rPr>
        <w:t xml:space="preserve"> </w:t>
      </w:r>
      <w:r w:rsidR="00492AD0" w:rsidRPr="00AE264B">
        <w:rPr>
          <w:rFonts w:eastAsia="SimSun"/>
          <w:sz w:val="21"/>
          <w:szCs w:val="21"/>
        </w:rPr>
        <w:t>。</w:t>
      </w:r>
      <w:r w:rsidR="005C5950" w:rsidRPr="00AE264B">
        <w:rPr>
          <w:rFonts w:eastAsia="SimSun"/>
          <w:sz w:val="21"/>
          <w:szCs w:val="21"/>
        </w:rPr>
        <w:t>使用在线</w:t>
      </w:r>
      <w:r w:rsidR="005C5950" w:rsidRPr="00AE264B">
        <w:rPr>
          <w:rFonts w:eastAsia="SimSun"/>
          <w:sz w:val="21"/>
          <w:szCs w:val="21"/>
        </w:rPr>
        <w:t>miRNA</w:t>
      </w:r>
      <w:r w:rsidR="005C5950" w:rsidRPr="00AE264B">
        <w:rPr>
          <w:rFonts w:eastAsia="SimSun"/>
          <w:sz w:val="21"/>
          <w:szCs w:val="21"/>
        </w:rPr>
        <w:t>预测工具</w:t>
      </w:r>
      <w:r w:rsidR="005C5950" w:rsidRPr="00AE264B">
        <w:rPr>
          <w:rFonts w:eastAsia="SimSun"/>
          <w:i/>
          <w:sz w:val="21"/>
          <w:szCs w:val="21"/>
        </w:rPr>
        <w:t>psRNATarget</w:t>
      </w:r>
      <w:r w:rsidR="0089688E" w:rsidRPr="00AE264B">
        <w:rPr>
          <w:rFonts w:eastAsia="SimSun"/>
          <w:sz w:val="21"/>
          <w:szCs w:val="21"/>
        </w:rPr>
        <w:t>进行预测并结合已公开的基于全转录组的降解组实验所验证的</w:t>
      </w:r>
      <w:r w:rsidR="0089688E" w:rsidRPr="00AE264B">
        <w:rPr>
          <w:rFonts w:eastAsia="SimSun"/>
          <w:sz w:val="21"/>
          <w:szCs w:val="21"/>
        </w:rPr>
        <w:t>miRNA</w:t>
      </w:r>
      <w:r w:rsidR="0089688E" w:rsidRPr="00AE264B">
        <w:rPr>
          <w:rFonts w:eastAsia="SimSun"/>
          <w:sz w:val="21"/>
          <w:szCs w:val="21"/>
        </w:rPr>
        <w:t>靶基因</w:t>
      </w:r>
      <w:r w:rsidR="0009738F">
        <w:rPr>
          <w:rFonts w:eastAsia="SimSun"/>
          <w:sz w:val="21"/>
          <w:szCs w:val="21"/>
        </w:rPr>
        <w:t xml:space="preserve"> </w:t>
      </w:r>
      <w:r w:rsidR="004669D1">
        <w:rPr>
          <w:rFonts w:eastAsia="SimSun"/>
          <w:sz w:val="21"/>
          <w:szCs w:val="21"/>
        </w:rPr>
        <w:t xml:space="preserve">(Li </w:t>
      </w:r>
      <w:r w:rsidR="00696355" w:rsidRPr="00696355">
        <w:rPr>
          <w:rFonts w:eastAsia="SimSun"/>
          <w:i/>
          <w:sz w:val="21"/>
          <w:szCs w:val="21"/>
        </w:rPr>
        <w:t>et al</w:t>
      </w:r>
      <w:r w:rsidR="004669D1">
        <w:rPr>
          <w:rFonts w:eastAsia="SimSun"/>
          <w:sz w:val="21"/>
          <w:szCs w:val="21"/>
        </w:rPr>
        <w:t xml:space="preserve">., 2010) </w:t>
      </w:r>
      <w:r w:rsidR="005C5950" w:rsidRPr="00AE264B">
        <w:rPr>
          <w:rFonts w:eastAsia="SimSun"/>
          <w:sz w:val="21"/>
          <w:szCs w:val="21"/>
        </w:rPr>
        <w:t>，</w:t>
      </w:r>
      <w:r w:rsidR="0089688E" w:rsidRPr="00AE264B">
        <w:rPr>
          <w:rFonts w:eastAsia="SimSun"/>
          <w:sz w:val="21"/>
          <w:szCs w:val="21"/>
        </w:rPr>
        <w:t>总共找到了</w:t>
      </w:r>
      <w:r w:rsidR="0089688E" w:rsidRPr="00AE264B">
        <w:rPr>
          <w:rFonts w:eastAsia="SimSun"/>
          <w:sz w:val="21"/>
          <w:szCs w:val="21"/>
        </w:rPr>
        <w:t>823</w:t>
      </w:r>
      <w:r w:rsidR="0089688E" w:rsidRPr="00AE264B">
        <w:rPr>
          <w:rFonts w:eastAsia="SimSun"/>
          <w:sz w:val="21"/>
          <w:szCs w:val="21"/>
        </w:rPr>
        <w:t>个由保守</w:t>
      </w:r>
      <w:r w:rsidR="0089688E" w:rsidRPr="00AE264B">
        <w:rPr>
          <w:rFonts w:eastAsia="SimSun"/>
          <w:sz w:val="21"/>
          <w:szCs w:val="21"/>
        </w:rPr>
        <w:t>miRNA</w:t>
      </w:r>
      <w:r w:rsidR="0089688E" w:rsidRPr="00AE264B">
        <w:rPr>
          <w:rFonts w:eastAsia="SimSun"/>
          <w:sz w:val="21"/>
          <w:szCs w:val="21"/>
        </w:rPr>
        <w:t>作为靶标的基因。</w:t>
      </w:r>
      <w:r w:rsidR="0034286C" w:rsidRPr="00AE264B">
        <w:rPr>
          <w:rFonts w:eastAsia="SimSun"/>
          <w:sz w:val="21"/>
          <w:szCs w:val="21"/>
        </w:rPr>
        <w:t>因为大部分的预测的基因不能用实验方式检验，所以我们尝试通过</w:t>
      </w:r>
      <w:r w:rsidR="00145C6D" w:rsidRPr="00AE264B">
        <w:rPr>
          <w:rFonts w:eastAsia="SimSun"/>
          <w:sz w:val="21"/>
          <w:szCs w:val="21"/>
        </w:rPr>
        <w:t>检测所预测的靶基因和</w:t>
      </w:r>
      <w:r w:rsidR="00145C6D" w:rsidRPr="00AE264B">
        <w:rPr>
          <w:rFonts w:eastAsia="SimSun"/>
          <w:sz w:val="21"/>
          <w:szCs w:val="21"/>
        </w:rPr>
        <w:t>miRNA</w:t>
      </w:r>
      <w:r w:rsidR="00145C6D" w:rsidRPr="00AE264B">
        <w:rPr>
          <w:rFonts w:eastAsia="SimSun"/>
          <w:sz w:val="21"/>
          <w:szCs w:val="21"/>
        </w:rPr>
        <w:t>的表达量相关性来筛选出其中具有生物相关性的靶基因，因为传统认为</w:t>
      </w:r>
      <w:r w:rsidR="00145C6D" w:rsidRPr="00AE264B">
        <w:rPr>
          <w:rFonts w:eastAsia="SimSun"/>
          <w:sz w:val="21"/>
          <w:szCs w:val="21"/>
        </w:rPr>
        <w:t>miRNA</w:t>
      </w:r>
      <w:r w:rsidR="00145C6D" w:rsidRPr="00AE264B">
        <w:rPr>
          <w:rFonts w:eastAsia="SimSun"/>
          <w:sz w:val="21"/>
          <w:szCs w:val="21"/>
        </w:rPr>
        <w:t>和靶基因的表达量之间会有负相关。我们从</w:t>
      </w:r>
      <w:r w:rsidR="00145C6D" w:rsidRPr="00AE264B">
        <w:rPr>
          <w:rFonts w:eastAsia="SimSun"/>
          <w:sz w:val="21"/>
          <w:szCs w:val="21"/>
        </w:rPr>
        <w:t>RiceFREND</w:t>
      </w:r>
      <w:r w:rsidR="00145C6D" w:rsidRPr="00AE264B">
        <w:rPr>
          <w:rFonts w:eastAsia="SimSun"/>
          <w:sz w:val="21"/>
          <w:szCs w:val="21"/>
        </w:rPr>
        <w:t>数据库</w:t>
      </w:r>
      <w:r w:rsidR="0009738F">
        <w:rPr>
          <w:rFonts w:eastAsia="SimSun"/>
          <w:sz w:val="21"/>
          <w:szCs w:val="21"/>
        </w:rPr>
        <w:t xml:space="preserve"> </w:t>
      </w:r>
      <w:r w:rsidR="004669D1">
        <w:rPr>
          <w:rFonts w:eastAsia="SimSun"/>
          <w:sz w:val="21"/>
          <w:szCs w:val="21"/>
        </w:rPr>
        <w:t xml:space="preserve">(Sato </w:t>
      </w:r>
      <w:r w:rsidR="00696355" w:rsidRPr="00696355">
        <w:rPr>
          <w:rFonts w:eastAsia="SimSun"/>
          <w:i/>
          <w:sz w:val="21"/>
          <w:szCs w:val="21"/>
        </w:rPr>
        <w:t>et al</w:t>
      </w:r>
      <w:r w:rsidR="004669D1">
        <w:rPr>
          <w:rFonts w:eastAsia="SimSun"/>
          <w:sz w:val="21"/>
          <w:szCs w:val="21"/>
        </w:rPr>
        <w:t xml:space="preserve">., 2013) </w:t>
      </w:r>
      <w:r w:rsidR="00145C6D" w:rsidRPr="00AE264B">
        <w:rPr>
          <w:rFonts w:eastAsia="SimSun"/>
          <w:sz w:val="21"/>
          <w:szCs w:val="21"/>
        </w:rPr>
        <w:t>提取了水稻</w:t>
      </w:r>
      <w:r w:rsidR="00145C6D" w:rsidRPr="00AE264B">
        <w:rPr>
          <w:rFonts w:eastAsia="SimSun"/>
          <w:sz w:val="21"/>
          <w:szCs w:val="21"/>
        </w:rPr>
        <w:t>miRNA</w:t>
      </w:r>
      <w:r w:rsidR="00145C6D" w:rsidRPr="00AE264B">
        <w:rPr>
          <w:rFonts w:eastAsia="SimSun"/>
          <w:sz w:val="21"/>
          <w:szCs w:val="21"/>
        </w:rPr>
        <w:t>和基因的表达数据</w:t>
      </w:r>
      <w:r w:rsidR="001801BB" w:rsidRPr="00AE264B">
        <w:rPr>
          <w:rFonts w:eastAsia="SimSun"/>
          <w:sz w:val="21"/>
          <w:szCs w:val="21"/>
        </w:rPr>
        <w:t>。首先，针对</w:t>
      </w:r>
      <w:r w:rsidR="001801BB" w:rsidRPr="00AE264B">
        <w:rPr>
          <w:rFonts w:eastAsia="SimSun"/>
          <w:sz w:val="21"/>
          <w:szCs w:val="21"/>
        </w:rPr>
        <w:t>3</w:t>
      </w:r>
      <w:r w:rsidR="001801BB" w:rsidRPr="00AE264B">
        <w:rPr>
          <w:rFonts w:eastAsia="SimSun"/>
          <w:sz w:val="21"/>
          <w:szCs w:val="21"/>
        </w:rPr>
        <w:t>周大的水稻幼苗样本进行了相关性检验，所选择的</w:t>
      </w:r>
      <w:r w:rsidR="001801BB" w:rsidRPr="00AE264B">
        <w:rPr>
          <w:rFonts w:eastAsia="SimSun"/>
          <w:sz w:val="21"/>
          <w:szCs w:val="21"/>
        </w:rPr>
        <w:t>miRNA</w:t>
      </w:r>
      <w:r w:rsidR="001801BB" w:rsidRPr="00AE264B">
        <w:rPr>
          <w:rFonts w:eastAsia="SimSun"/>
          <w:sz w:val="21"/>
          <w:szCs w:val="21"/>
        </w:rPr>
        <w:t>和靶基因都是经过降解组验证的。但是让人惊讶的是，</w:t>
      </w:r>
      <w:r w:rsidR="00B51CCA" w:rsidRPr="00AE264B">
        <w:rPr>
          <w:rFonts w:eastAsia="SimSun"/>
          <w:sz w:val="21"/>
          <w:szCs w:val="21"/>
        </w:rPr>
        <w:t>367</w:t>
      </w:r>
      <w:r w:rsidR="00B51CCA" w:rsidRPr="00AE264B">
        <w:rPr>
          <w:rFonts w:eastAsia="SimSun"/>
          <w:sz w:val="21"/>
          <w:szCs w:val="21"/>
        </w:rPr>
        <w:t>个</w:t>
      </w:r>
      <w:r w:rsidR="00B51CCA" w:rsidRPr="00AE264B">
        <w:rPr>
          <w:rFonts w:eastAsia="SimSun"/>
          <w:sz w:val="21"/>
          <w:szCs w:val="21"/>
        </w:rPr>
        <w:t>miRNA</w:t>
      </w:r>
      <w:r w:rsidR="00B51CCA" w:rsidRPr="00AE264B">
        <w:rPr>
          <w:rFonts w:eastAsia="SimSun"/>
          <w:sz w:val="21"/>
          <w:szCs w:val="21"/>
        </w:rPr>
        <w:t>和靶基因对中只有</w:t>
      </w:r>
      <w:r w:rsidR="00B51CCA" w:rsidRPr="00AE264B">
        <w:rPr>
          <w:rFonts w:eastAsia="SimSun"/>
          <w:sz w:val="21"/>
          <w:szCs w:val="21"/>
        </w:rPr>
        <w:t>136</w:t>
      </w:r>
      <w:r w:rsidR="00B51CCA" w:rsidRPr="00AE264B">
        <w:rPr>
          <w:rFonts w:eastAsia="SimSun"/>
          <w:sz w:val="21"/>
          <w:szCs w:val="21"/>
        </w:rPr>
        <w:t>个呈现出负关联（图</w:t>
      </w:r>
      <w:r w:rsidR="00B51CCA" w:rsidRPr="00AE264B">
        <w:rPr>
          <w:rFonts w:eastAsia="SimSun"/>
          <w:sz w:val="21"/>
          <w:szCs w:val="21"/>
        </w:rPr>
        <w:t>6</w:t>
      </w:r>
      <w:r w:rsidR="00B51CCA" w:rsidRPr="00AE264B">
        <w:rPr>
          <w:rFonts w:eastAsia="SimSun"/>
          <w:sz w:val="21"/>
          <w:szCs w:val="21"/>
        </w:rPr>
        <w:t>），</w:t>
      </w:r>
      <w:r w:rsidR="00A76E7B" w:rsidRPr="00AE264B">
        <w:rPr>
          <w:rFonts w:eastAsia="SimSun"/>
          <w:sz w:val="21"/>
          <w:szCs w:val="21"/>
        </w:rPr>
        <w:t>而原定的</w:t>
      </w:r>
      <w:r w:rsidR="00B51CCA" w:rsidRPr="00AE264B">
        <w:rPr>
          <w:rFonts w:eastAsia="SimSun"/>
          <w:sz w:val="21"/>
          <w:szCs w:val="21"/>
        </w:rPr>
        <w:t>假设</w:t>
      </w:r>
      <w:r w:rsidR="00A76E7B" w:rsidRPr="00AE264B">
        <w:rPr>
          <w:rFonts w:eastAsia="SimSun"/>
          <w:sz w:val="21"/>
          <w:szCs w:val="21"/>
        </w:rPr>
        <w:t>是真正的靶基因和其</w:t>
      </w:r>
      <w:r w:rsidR="00A76E7B" w:rsidRPr="00AE264B">
        <w:rPr>
          <w:rFonts w:eastAsia="SimSun"/>
          <w:sz w:val="21"/>
          <w:szCs w:val="21"/>
        </w:rPr>
        <w:t>miRNA</w:t>
      </w:r>
      <w:r w:rsidR="00A76E7B" w:rsidRPr="00AE264B">
        <w:rPr>
          <w:rFonts w:eastAsia="SimSun"/>
          <w:sz w:val="21"/>
          <w:szCs w:val="21"/>
        </w:rPr>
        <w:t>在它们相互作用的组织中总是有负相关，所得结果与之相悖。不但如此，超过一半（</w:t>
      </w:r>
      <w:r w:rsidR="00A76E7B" w:rsidRPr="00AE264B">
        <w:rPr>
          <w:rFonts w:eastAsia="SimSun"/>
          <w:sz w:val="21"/>
          <w:szCs w:val="21"/>
        </w:rPr>
        <w:t>197/367</w:t>
      </w:r>
      <w:r w:rsidR="00A76E7B" w:rsidRPr="00AE264B">
        <w:rPr>
          <w:rFonts w:eastAsia="SimSun"/>
          <w:sz w:val="21"/>
          <w:szCs w:val="21"/>
        </w:rPr>
        <w:t>）之</w:t>
      </w:r>
      <w:r w:rsidR="00A76E7B" w:rsidRPr="00AE264B">
        <w:rPr>
          <w:rFonts w:eastAsia="SimSun"/>
          <w:sz w:val="21"/>
          <w:szCs w:val="21"/>
        </w:rPr>
        <w:lastRenderedPageBreak/>
        <w:t>间是弱相关（</w:t>
      </w:r>
      <w:r w:rsidR="00A76E7B" w:rsidRPr="00AE264B">
        <w:rPr>
          <w:rFonts w:eastAsia="SimSun"/>
          <w:sz w:val="21"/>
          <w:szCs w:val="21"/>
        </w:rPr>
        <w:t>-0.4~0.4</w:t>
      </w:r>
      <w:r w:rsidR="00A76E7B" w:rsidRPr="00AE264B">
        <w:rPr>
          <w:rFonts w:eastAsia="SimSun"/>
          <w:sz w:val="21"/>
          <w:szCs w:val="21"/>
        </w:rPr>
        <w:t>），这暗示在这些</w:t>
      </w:r>
      <w:r w:rsidR="00A76E7B" w:rsidRPr="00AE264B">
        <w:rPr>
          <w:rFonts w:eastAsia="SimSun"/>
          <w:sz w:val="21"/>
          <w:szCs w:val="21"/>
        </w:rPr>
        <w:t>miRNA</w:t>
      </w:r>
      <w:r w:rsidR="00A76E7B" w:rsidRPr="00AE264B">
        <w:rPr>
          <w:rFonts w:eastAsia="SimSun"/>
          <w:sz w:val="21"/>
          <w:szCs w:val="21"/>
        </w:rPr>
        <w:t>和靶基因对的表达量之间可能根本就不存在直接的相关性。当然，这也再次强调了植物</w:t>
      </w:r>
      <w:r w:rsidR="00A76E7B" w:rsidRPr="00AE264B">
        <w:rPr>
          <w:rFonts w:eastAsia="SimSun"/>
          <w:sz w:val="21"/>
          <w:szCs w:val="21"/>
        </w:rPr>
        <w:t>miRNA</w:t>
      </w:r>
      <w:r w:rsidR="00A76E7B" w:rsidRPr="00AE264B">
        <w:rPr>
          <w:rFonts w:eastAsia="SimSun"/>
          <w:sz w:val="21"/>
          <w:szCs w:val="21"/>
        </w:rPr>
        <w:t>介导的基因沉默还有很多未知的复杂因素未被研究。</w:t>
      </w:r>
    </w:p>
    <w:p w14:paraId="3CAE4398" w14:textId="77777777" w:rsidR="00A76E7B" w:rsidRPr="00AE264B" w:rsidRDefault="00A76E7B" w:rsidP="00513ECB">
      <w:pPr>
        <w:spacing w:line="480" w:lineRule="auto"/>
        <w:ind w:firstLine="227"/>
        <w:rPr>
          <w:rFonts w:eastAsia="SimSun"/>
          <w:sz w:val="21"/>
          <w:szCs w:val="21"/>
        </w:rPr>
      </w:pPr>
      <w:r w:rsidRPr="00AE264B">
        <w:rPr>
          <w:rFonts w:eastAsia="SimSun"/>
          <w:noProof/>
          <w:sz w:val="21"/>
          <w:szCs w:val="21"/>
        </w:rPr>
        <w:drawing>
          <wp:inline distT="0" distB="0" distL="0" distR="0" wp14:anchorId="05A7B8FF" wp14:editId="60775609">
            <wp:extent cx="4315665" cy="3240000"/>
            <wp:effectExtent l="0" t="0" r="2540" b="11430"/>
            <wp:docPr id="23" name="Picture 23" descr="../Data_organization/Paper_Figures_AND_tables/Chinese%20version/SpearmanCC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_organization/Paper_Figures_AND_tables/Chinese%20version/SpearmanCCDensity.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0463FA62" w14:textId="369EE763" w:rsidR="00A76E7B" w:rsidRPr="0043298F" w:rsidRDefault="00A76E7B" w:rsidP="00AE264B">
      <w:pPr>
        <w:spacing w:line="480" w:lineRule="auto"/>
        <w:rPr>
          <w:rFonts w:eastAsia="SimSun"/>
          <w:sz w:val="18"/>
          <w:szCs w:val="18"/>
        </w:rPr>
      </w:pPr>
      <w:r w:rsidRPr="0043298F">
        <w:rPr>
          <w:rFonts w:eastAsia="SimSun"/>
          <w:sz w:val="18"/>
          <w:szCs w:val="18"/>
        </w:rPr>
        <w:t>图</w:t>
      </w:r>
      <w:r w:rsidR="0059091D" w:rsidRPr="0043298F">
        <w:rPr>
          <w:rFonts w:eastAsia="SimSun"/>
          <w:sz w:val="18"/>
          <w:szCs w:val="18"/>
        </w:rPr>
        <w:t>6</w:t>
      </w:r>
      <w:r w:rsidR="0043298F" w:rsidRPr="0043298F">
        <w:rPr>
          <w:rFonts w:eastAsia="SimSun"/>
          <w:sz w:val="18"/>
          <w:szCs w:val="18"/>
        </w:rPr>
        <w:t xml:space="preserve"> </w:t>
      </w:r>
      <w:r w:rsidRPr="0043298F">
        <w:rPr>
          <w:rFonts w:eastAsia="SimSun"/>
          <w:sz w:val="18"/>
          <w:szCs w:val="18"/>
        </w:rPr>
        <w:t>由降解组验证的</w:t>
      </w:r>
      <w:r w:rsidRPr="0043298F">
        <w:rPr>
          <w:rFonts w:eastAsia="SimSun"/>
          <w:sz w:val="18"/>
          <w:szCs w:val="18"/>
        </w:rPr>
        <w:t>miRNA:</w:t>
      </w:r>
      <w:r w:rsidRPr="0043298F">
        <w:rPr>
          <w:rFonts w:eastAsia="SimSun"/>
          <w:sz w:val="18"/>
          <w:szCs w:val="18"/>
        </w:rPr>
        <w:t>靶基因作用对之间</w:t>
      </w:r>
      <w:r w:rsidRPr="0043298F">
        <w:rPr>
          <w:rFonts w:eastAsia="SimSun"/>
          <w:sz w:val="18"/>
          <w:szCs w:val="18"/>
        </w:rPr>
        <w:t>Spearman</w:t>
      </w:r>
      <w:r w:rsidRPr="0043298F">
        <w:rPr>
          <w:rFonts w:eastAsia="SimSun"/>
          <w:sz w:val="18"/>
          <w:szCs w:val="18"/>
        </w:rPr>
        <w:t>相关性系数图</w:t>
      </w:r>
    </w:p>
    <w:p w14:paraId="4F2D3643" w14:textId="6B74F018" w:rsidR="00A76E7B" w:rsidRPr="0043298F" w:rsidRDefault="00A76E7B" w:rsidP="00AE264B">
      <w:pPr>
        <w:spacing w:line="480" w:lineRule="auto"/>
        <w:rPr>
          <w:rFonts w:eastAsia="SimSun"/>
          <w:sz w:val="18"/>
          <w:szCs w:val="18"/>
        </w:rPr>
      </w:pPr>
      <w:r w:rsidRPr="0043298F">
        <w:rPr>
          <w:rFonts w:eastAsia="SimSun"/>
          <w:sz w:val="18"/>
          <w:szCs w:val="18"/>
        </w:rPr>
        <w:t>X</w:t>
      </w:r>
      <w:r w:rsidRPr="0043298F">
        <w:rPr>
          <w:rFonts w:eastAsia="SimSun"/>
          <w:sz w:val="18"/>
          <w:szCs w:val="18"/>
        </w:rPr>
        <w:t>坐标是落在特定相关系数区间的作用对数量，其中下方负相关的作用对的条形图用绿色标出，而上方正相关的作用对则用棕色标出。</w:t>
      </w:r>
    </w:p>
    <w:p w14:paraId="1487822F" w14:textId="6F6303D9" w:rsidR="00A76E7B" w:rsidRPr="0043298F" w:rsidRDefault="0059091D" w:rsidP="00AE264B">
      <w:pPr>
        <w:spacing w:line="480" w:lineRule="auto"/>
        <w:rPr>
          <w:rFonts w:eastAsia="SimSun"/>
          <w:sz w:val="18"/>
          <w:szCs w:val="18"/>
        </w:rPr>
      </w:pPr>
      <w:r w:rsidRPr="0043298F">
        <w:rPr>
          <w:rFonts w:eastAsia="SimSun"/>
          <w:sz w:val="18"/>
          <w:szCs w:val="18"/>
        </w:rPr>
        <w:t>Fig 6</w:t>
      </w:r>
      <w:r w:rsidR="00A76E7B" w:rsidRPr="0043298F">
        <w:rPr>
          <w:rFonts w:eastAsia="SimSun"/>
          <w:sz w:val="18"/>
          <w:szCs w:val="18"/>
        </w:rPr>
        <w:t>. The spearman correlation coefficient of degradome validated miRNA:target relationships;</w:t>
      </w:r>
    </w:p>
    <w:p w14:paraId="5F3DB168" w14:textId="34525200" w:rsidR="00A76E7B" w:rsidRPr="0043298F" w:rsidRDefault="00A76E7B" w:rsidP="0043298F">
      <w:pPr>
        <w:spacing w:line="480" w:lineRule="auto"/>
        <w:rPr>
          <w:rFonts w:eastAsia="SimSun"/>
          <w:sz w:val="18"/>
          <w:szCs w:val="18"/>
        </w:rPr>
      </w:pPr>
      <w:r w:rsidRPr="0043298F">
        <w:rPr>
          <w:rFonts w:eastAsia="SimSun"/>
          <w:sz w:val="18"/>
          <w:szCs w:val="18"/>
        </w:rPr>
        <w:t>X-axis is the number of pairs that fall on the specified range of correlation coefficient; so bars with green color in the lower part denote the negatively correlated miRNA:target pairs, by contrast, bars with brown color in the upper part denote the positively correlated miRNA:target pairs.</w:t>
      </w:r>
    </w:p>
    <w:p w14:paraId="5A05CCC8" w14:textId="5266B4F6" w:rsidR="00FA11B3" w:rsidRDefault="00A76E7B" w:rsidP="00AE264B">
      <w:pPr>
        <w:spacing w:line="480" w:lineRule="auto"/>
        <w:rPr>
          <w:rFonts w:eastAsia="SimSun"/>
          <w:sz w:val="21"/>
          <w:szCs w:val="21"/>
        </w:rPr>
      </w:pPr>
      <w:r w:rsidRPr="00AE264B">
        <w:rPr>
          <w:rFonts w:eastAsia="SimSun"/>
          <w:sz w:val="21"/>
          <w:szCs w:val="21"/>
        </w:rPr>
        <w:t>既然相关性检验</w:t>
      </w:r>
      <w:r w:rsidR="00780BA2" w:rsidRPr="00AE264B">
        <w:rPr>
          <w:rFonts w:eastAsia="SimSun"/>
          <w:sz w:val="21"/>
          <w:szCs w:val="21"/>
        </w:rPr>
        <w:t>的方法</w:t>
      </w:r>
      <w:r w:rsidRPr="00AE264B">
        <w:rPr>
          <w:rFonts w:eastAsia="SimSun"/>
          <w:sz w:val="21"/>
          <w:szCs w:val="21"/>
        </w:rPr>
        <w:t>在真正的</w:t>
      </w:r>
      <w:r w:rsidRPr="00AE264B">
        <w:rPr>
          <w:rFonts w:eastAsia="SimSun"/>
          <w:sz w:val="21"/>
          <w:szCs w:val="21"/>
        </w:rPr>
        <w:t>miRNA</w:t>
      </w:r>
      <w:r w:rsidR="00780BA2" w:rsidRPr="00AE264B">
        <w:rPr>
          <w:rFonts w:eastAsia="SimSun"/>
          <w:sz w:val="21"/>
          <w:szCs w:val="21"/>
        </w:rPr>
        <w:t>和靶基因对上不能奏效，在本研究中，之前得到的所有</w:t>
      </w:r>
      <w:r w:rsidR="00780BA2" w:rsidRPr="00AE264B">
        <w:rPr>
          <w:rFonts w:eastAsia="SimSun"/>
          <w:sz w:val="21"/>
          <w:szCs w:val="21"/>
        </w:rPr>
        <w:t>823</w:t>
      </w:r>
      <w:r w:rsidR="00780BA2" w:rsidRPr="00AE264B">
        <w:rPr>
          <w:rFonts w:eastAsia="SimSun"/>
          <w:sz w:val="21"/>
          <w:szCs w:val="21"/>
        </w:rPr>
        <w:t>个基因都保留，以进行进一步分析。搜索并且得到这些基因上</w:t>
      </w:r>
      <w:r w:rsidR="00780BA2" w:rsidRPr="00AE264B">
        <w:rPr>
          <w:rFonts w:eastAsia="SimSun"/>
          <w:sz w:val="21"/>
          <w:szCs w:val="21"/>
        </w:rPr>
        <w:t>miRNA</w:t>
      </w:r>
      <w:r w:rsidR="00780BA2" w:rsidRPr="00AE264B">
        <w:rPr>
          <w:rFonts w:eastAsia="SimSun"/>
          <w:sz w:val="21"/>
          <w:szCs w:val="21"/>
        </w:rPr>
        <w:t>结合位点的</w:t>
      </w:r>
      <w:r w:rsidR="00780BA2" w:rsidRPr="00AE264B">
        <w:rPr>
          <w:rFonts w:eastAsia="SimSun"/>
          <w:sz w:val="21"/>
          <w:szCs w:val="21"/>
        </w:rPr>
        <w:t>SNP</w:t>
      </w:r>
      <w:r w:rsidR="007B271C" w:rsidRPr="00AE264B">
        <w:rPr>
          <w:rFonts w:eastAsia="SimSun"/>
          <w:sz w:val="21"/>
          <w:szCs w:val="21"/>
        </w:rPr>
        <w:t>，通过计算每个位点上</w:t>
      </w:r>
      <w:r w:rsidR="007B271C" w:rsidRPr="00AE264B">
        <w:rPr>
          <w:rFonts w:eastAsia="SimSun"/>
          <w:sz w:val="21"/>
          <w:szCs w:val="21"/>
        </w:rPr>
        <w:t>SNP</w:t>
      </w:r>
      <w:r w:rsidR="007B271C" w:rsidRPr="00AE264B">
        <w:rPr>
          <w:rFonts w:eastAsia="SimSun"/>
          <w:sz w:val="21"/>
          <w:szCs w:val="21"/>
        </w:rPr>
        <w:t>的频率，</w:t>
      </w:r>
      <w:r w:rsidR="007B271C" w:rsidRPr="00AE264B">
        <w:rPr>
          <w:rFonts w:eastAsia="SimSun"/>
          <w:sz w:val="21"/>
          <w:szCs w:val="21"/>
        </w:rPr>
        <w:t xml:space="preserve"> </w:t>
      </w:r>
      <w:r w:rsidR="007B271C" w:rsidRPr="00AE264B">
        <w:rPr>
          <w:rFonts w:eastAsia="SimSun"/>
          <w:sz w:val="21"/>
          <w:szCs w:val="21"/>
        </w:rPr>
        <w:t>图</w:t>
      </w:r>
      <w:r w:rsidR="007B271C" w:rsidRPr="00AE264B">
        <w:rPr>
          <w:rFonts w:eastAsia="SimSun"/>
          <w:sz w:val="21"/>
          <w:szCs w:val="21"/>
        </w:rPr>
        <w:t>7</w:t>
      </w:r>
      <w:r w:rsidR="007B271C" w:rsidRPr="00AE264B">
        <w:rPr>
          <w:rFonts w:eastAsia="SimSun"/>
          <w:sz w:val="21"/>
          <w:szCs w:val="21"/>
        </w:rPr>
        <w:t>则将结合位点和保守</w:t>
      </w:r>
      <w:r w:rsidR="007B271C" w:rsidRPr="00AE264B">
        <w:rPr>
          <w:rFonts w:eastAsia="SimSun"/>
          <w:sz w:val="21"/>
          <w:szCs w:val="21"/>
        </w:rPr>
        <w:t>miRNA</w:t>
      </w:r>
      <w:r w:rsidR="007B271C" w:rsidRPr="00AE264B">
        <w:rPr>
          <w:rFonts w:eastAsia="SimSun"/>
          <w:sz w:val="21"/>
          <w:szCs w:val="21"/>
        </w:rPr>
        <w:t>的</w:t>
      </w:r>
      <w:r w:rsidR="007B271C" w:rsidRPr="00AE264B">
        <w:rPr>
          <w:rFonts w:eastAsia="SimSun"/>
          <w:sz w:val="21"/>
          <w:szCs w:val="21"/>
        </w:rPr>
        <w:t>SNP</w:t>
      </w:r>
      <w:r w:rsidR="007B271C" w:rsidRPr="00AE264B">
        <w:rPr>
          <w:rFonts w:eastAsia="SimSun"/>
          <w:sz w:val="21"/>
          <w:szCs w:val="21"/>
        </w:rPr>
        <w:t>频率分布图一起展示出来。从图中可以看出，成熟</w:t>
      </w:r>
      <w:r w:rsidR="007B271C" w:rsidRPr="00AE264B">
        <w:rPr>
          <w:rFonts w:eastAsia="SimSun"/>
          <w:sz w:val="21"/>
          <w:szCs w:val="21"/>
        </w:rPr>
        <w:t>miRNA</w:t>
      </w:r>
      <w:r w:rsidR="007B271C" w:rsidRPr="00AE264B">
        <w:rPr>
          <w:rFonts w:eastAsia="SimSun"/>
          <w:sz w:val="21"/>
          <w:szCs w:val="21"/>
        </w:rPr>
        <w:t>上的所有位点上</w:t>
      </w:r>
      <w:r w:rsidR="007B271C" w:rsidRPr="00AE264B">
        <w:rPr>
          <w:rFonts w:eastAsia="SimSun"/>
          <w:sz w:val="21"/>
          <w:szCs w:val="21"/>
        </w:rPr>
        <w:t>SNP</w:t>
      </w:r>
      <w:r w:rsidR="007B271C" w:rsidRPr="00AE264B">
        <w:rPr>
          <w:rFonts w:eastAsia="SimSun"/>
          <w:sz w:val="21"/>
          <w:szCs w:val="21"/>
        </w:rPr>
        <w:t>频率都比</w:t>
      </w:r>
      <w:r w:rsidR="007B271C" w:rsidRPr="00AE264B">
        <w:rPr>
          <w:rFonts w:eastAsia="SimSun"/>
          <w:sz w:val="21"/>
          <w:szCs w:val="21"/>
        </w:rPr>
        <w:t>miRNA</w:t>
      </w:r>
      <w:r w:rsidR="007B271C" w:rsidRPr="00AE264B">
        <w:rPr>
          <w:rFonts w:eastAsia="SimSun"/>
          <w:sz w:val="21"/>
          <w:szCs w:val="21"/>
        </w:rPr>
        <w:t>结合位点</w:t>
      </w:r>
      <w:r w:rsidR="00175012" w:rsidRPr="00AE264B">
        <w:rPr>
          <w:rFonts w:eastAsia="SimSun"/>
          <w:sz w:val="21"/>
          <w:szCs w:val="21"/>
        </w:rPr>
        <w:t>要低。</w:t>
      </w:r>
      <w:r w:rsidR="009A5834">
        <w:rPr>
          <w:rFonts w:eastAsia="SimSun" w:hint="eastAsia"/>
          <w:sz w:val="21"/>
          <w:szCs w:val="21"/>
        </w:rPr>
        <w:t>尽管</w:t>
      </w:r>
      <w:r w:rsidR="009A5834">
        <w:rPr>
          <w:rFonts w:eastAsia="SimSun" w:hint="eastAsia"/>
          <w:sz w:val="21"/>
          <w:szCs w:val="21"/>
        </w:rPr>
        <w:t>miRNA</w:t>
      </w:r>
      <w:r w:rsidR="009A5834">
        <w:rPr>
          <w:rFonts w:eastAsia="SimSun" w:hint="eastAsia"/>
          <w:sz w:val="21"/>
          <w:szCs w:val="21"/>
        </w:rPr>
        <w:t>和结合位点上并没有观察到各位点</w:t>
      </w:r>
      <w:r w:rsidR="009A5834">
        <w:rPr>
          <w:rFonts w:eastAsia="SimSun" w:hint="eastAsia"/>
          <w:sz w:val="21"/>
          <w:szCs w:val="21"/>
        </w:rPr>
        <w:t>SNP</w:t>
      </w:r>
      <w:r w:rsidR="009A5834">
        <w:rPr>
          <w:rFonts w:eastAsia="SimSun" w:hint="eastAsia"/>
          <w:sz w:val="21"/>
          <w:szCs w:val="21"/>
        </w:rPr>
        <w:t>频率相似的秩，</w:t>
      </w:r>
      <w:r w:rsidR="009A5834" w:rsidRPr="00AE264B">
        <w:rPr>
          <w:rFonts w:eastAsia="SimSun"/>
          <w:sz w:val="21"/>
          <w:szCs w:val="21"/>
        </w:rPr>
        <w:t>通过</w:t>
      </w:r>
      <w:r w:rsidR="009A5834" w:rsidRPr="00AE264B">
        <w:rPr>
          <w:rFonts w:eastAsia="SimSun"/>
          <w:sz w:val="21"/>
          <w:szCs w:val="21"/>
        </w:rPr>
        <w:t>Pearson</w:t>
      </w:r>
      <w:r w:rsidR="00FA11B3">
        <w:rPr>
          <w:rFonts w:eastAsia="SimSun"/>
          <w:sz w:val="21"/>
          <w:szCs w:val="21"/>
        </w:rPr>
        <w:t>相关性检验，</w:t>
      </w:r>
      <w:r w:rsidR="00FA11B3">
        <w:rPr>
          <w:rFonts w:eastAsia="SimSun" w:hint="eastAsia"/>
          <w:sz w:val="21"/>
          <w:szCs w:val="21"/>
        </w:rPr>
        <w:t>我们</w:t>
      </w:r>
      <w:r w:rsidR="009A5834" w:rsidRPr="00AE264B">
        <w:rPr>
          <w:rFonts w:eastAsia="SimSun"/>
          <w:sz w:val="21"/>
          <w:szCs w:val="21"/>
        </w:rPr>
        <w:t>发现两者之间有显著的正相关</w:t>
      </w:r>
      <w:r w:rsidR="009A5834">
        <w:rPr>
          <w:rFonts w:eastAsia="SimSun" w:hint="eastAsia"/>
          <w:sz w:val="21"/>
          <w:szCs w:val="21"/>
        </w:rPr>
        <w:t xml:space="preserve"> </w:t>
      </w:r>
      <w:r w:rsidR="009A5834" w:rsidRPr="00AE264B">
        <w:rPr>
          <w:rFonts w:eastAsia="SimSun"/>
          <w:sz w:val="21"/>
          <w:szCs w:val="21"/>
        </w:rPr>
        <w:t>(r=0.5891, p-value=2.455e-3)</w:t>
      </w:r>
      <w:r w:rsidR="009A5834">
        <w:rPr>
          <w:rFonts w:eastAsia="SimSun"/>
          <w:sz w:val="21"/>
          <w:szCs w:val="21"/>
        </w:rPr>
        <w:t xml:space="preserve"> </w:t>
      </w:r>
      <w:r w:rsidR="009A5834" w:rsidRPr="00AE264B">
        <w:rPr>
          <w:rFonts w:eastAsia="SimSun"/>
          <w:sz w:val="21"/>
          <w:szCs w:val="21"/>
        </w:rPr>
        <w:t>。</w:t>
      </w:r>
      <w:r w:rsidR="003943B4" w:rsidRPr="00AE264B">
        <w:rPr>
          <w:rFonts w:eastAsia="SimSun"/>
          <w:sz w:val="21"/>
          <w:szCs w:val="21"/>
        </w:rPr>
        <w:t>已有研究报导过</w:t>
      </w:r>
      <w:r w:rsidR="003943B4" w:rsidRPr="00AE264B">
        <w:rPr>
          <w:rFonts w:eastAsia="SimSun"/>
          <w:sz w:val="21"/>
          <w:szCs w:val="21"/>
        </w:rPr>
        <w:t>miRNA</w:t>
      </w:r>
      <w:r w:rsidR="003943B4" w:rsidRPr="00AE264B">
        <w:rPr>
          <w:rFonts w:eastAsia="SimSun"/>
          <w:sz w:val="21"/>
          <w:szCs w:val="21"/>
        </w:rPr>
        <w:t>和其结合位点存在共同进化</w:t>
      </w:r>
      <w:r w:rsidR="0009738F">
        <w:rPr>
          <w:rFonts w:eastAsia="SimSun"/>
          <w:sz w:val="21"/>
          <w:szCs w:val="21"/>
        </w:rPr>
        <w:t xml:space="preserve"> </w:t>
      </w:r>
      <w:r w:rsidR="004669D1">
        <w:rPr>
          <w:rFonts w:eastAsia="SimSun"/>
          <w:sz w:val="21"/>
          <w:szCs w:val="21"/>
        </w:rPr>
        <w:t xml:space="preserve">(Schwab </w:t>
      </w:r>
      <w:r w:rsidR="00696355" w:rsidRPr="00696355">
        <w:rPr>
          <w:rFonts w:eastAsia="SimSun"/>
          <w:i/>
          <w:sz w:val="21"/>
          <w:szCs w:val="21"/>
        </w:rPr>
        <w:t>et al</w:t>
      </w:r>
      <w:r w:rsidR="004669D1">
        <w:rPr>
          <w:rFonts w:eastAsia="SimSun"/>
          <w:sz w:val="21"/>
          <w:szCs w:val="21"/>
        </w:rPr>
        <w:t xml:space="preserve">., 2005; </w:t>
      </w:r>
      <w:r w:rsidR="004669D1">
        <w:rPr>
          <w:rFonts w:eastAsia="SimSun"/>
          <w:sz w:val="21"/>
          <w:szCs w:val="21"/>
        </w:rPr>
        <w:lastRenderedPageBreak/>
        <w:t xml:space="preserve">Arikit </w:t>
      </w:r>
      <w:r w:rsidR="00696355" w:rsidRPr="00696355">
        <w:rPr>
          <w:rFonts w:eastAsia="SimSun"/>
          <w:i/>
          <w:sz w:val="21"/>
          <w:szCs w:val="21"/>
        </w:rPr>
        <w:t>et al</w:t>
      </w:r>
      <w:r w:rsidR="004669D1">
        <w:rPr>
          <w:rFonts w:eastAsia="SimSun"/>
          <w:sz w:val="21"/>
          <w:szCs w:val="21"/>
        </w:rPr>
        <w:t xml:space="preserve">., 2013) </w:t>
      </w:r>
      <w:r w:rsidR="003943B4" w:rsidRPr="00AE264B">
        <w:rPr>
          <w:rFonts w:eastAsia="SimSun"/>
          <w:sz w:val="21"/>
          <w:szCs w:val="21"/>
        </w:rPr>
        <w:t>。</w:t>
      </w:r>
      <w:r w:rsidR="00FA11B3" w:rsidRPr="00AE264B">
        <w:rPr>
          <w:rFonts w:eastAsia="SimSun"/>
          <w:sz w:val="21"/>
          <w:szCs w:val="21"/>
        </w:rPr>
        <w:t>所得的结果也支持了关于成熟</w:t>
      </w:r>
      <w:r w:rsidR="00FA11B3" w:rsidRPr="00AE264B">
        <w:rPr>
          <w:rFonts w:eastAsia="SimSun"/>
          <w:sz w:val="21"/>
          <w:szCs w:val="21"/>
        </w:rPr>
        <w:t>miRNA</w:t>
      </w:r>
      <w:r w:rsidR="00FA11B3" w:rsidRPr="00AE264B">
        <w:rPr>
          <w:rFonts w:eastAsia="SimSun"/>
          <w:sz w:val="21"/>
          <w:szCs w:val="21"/>
        </w:rPr>
        <w:t>和</w:t>
      </w:r>
      <w:r w:rsidR="00FA11B3" w:rsidRPr="00AE264B">
        <w:rPr>
          <w:rFonts w:eastAsia="SimSun"/>
          <w:sz w:val="21"/>
          <w:szCs w:val="21"/>
        </w:rPr>
        <w:t>miRNA</w:t>
      </w:r>
      <w:r w:rsidR="00FA11B3" w:rsidRPr="00AE264B">
        <w:rPr>
          <w:rFonts w:eastAsia="SimSun"/>
          <w:sz w:val="21"/>
          <w:szCs w:val="21"/>
        </w:rPr>
        <w:t>结合位点之间有共同进化关系的假设。</w:t>
      </w:r>
    </w:p>
    <w:p w14:paraId="502F0E03" w14:textId="0CDEDB26" w:rsidR="002959CE" w:rsidRPr="00AE264B" w:rsidRDefault="002959CE" w:rsidP="00AE264B">
      <w:pPr>
        <w:spacing w:line="480" w:lineRule="auto"/>
        <w:rPr>
          <w:rFonts w:eastAsia="SimSun"/>
          <w:sz w:val="21"/>
          <w:szCs w:val="21"/>
        </w:rPr>
      </w:pPr>
    </w:p>
    <w:p w14:paraId="0F63B5CE" w14:textId="039B1AD3" w:rsidR="002959CE" w:rsidRPr="00AE264B" w:rsidRDefault="006D37BF" w:rsidP="00513ECB">
      <w:pPr>
        <w:spacing w:line="480" w:lineRule="auto"/>
        <w:ind w:firstLine="227"/>
        <w:jc w:val="both"/>
        <w:rPr>
          <w:rFonts w:eastAsia="SimSun"/>
          <w:sz w:val="21"/>
          <w:szCs w:val="21"/>
        </w:rPr>
      </w:pPr>
      <w:r w:rsidRPr="00AE264B">
        <w:rPr>
          <w:rFonts w:eastAsia="SimSun"/>
          <w:noProof/>
          <w:sz w:val="21"/>
          <w:szCs w:val="21"/>
        </w:rPr>
        <w:drawing>
          <wp:inline distT="0" distB="0" distL="0" distR="0" wp14:anchorId="38409CFA" wp14:editId="7FEB4215">
            <wp:extent cx="4795184" cy="3600000"/>
            <wp:effectExtent l="0" t="0" r="5715" b="6985"/>
            <wp:docPr id="22" name="Picture 22" descr="../Data_organization/Paper_Figures_AND_tables/Chinese%20version/SNP_distribution_ConservedmiRNA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ta_organization/Paper_Figures_AND_tables/Chinese%20version/SNP_distribution_ConservedmiRNAsit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95184" cy="3600000"/>
                    </a:xfrm>
                    <a:prstGeom prst="rect">
                      <a:avLst/>
                    </a:prstGeom>
                    <a:noFill/>
                    <a:ln>
                      <a:noFill/>
                    </a:ln>
                  </pic:spPr>
                </pic:pic>
              </a:graphicData>
            </a:graphic>
          </wp:inline>
        </w:drawing>
      </w:r>
    </w:p>
    <w:p w14:paraId="295F2739" w14:textId="3CB8EB18" w:rsidR="00D63107" w:rsidRPr="000B18F1" w:rsidRDefault="00D63107" w:rsidP="00AE264B">
      <w:pPr>
        <w:spacing w:line="480" w:lineRule="auto"/>
        <w:rPr>
          <w:rFonts w:eastAsia="SimSun"/>
          <w:sz w:val="18"/>
          <w:szCs w:val="18"/>
        </w:rPr>
      </w:pPr>
      <w:r w:rsidRPr="000B18F1">
        <w:rPr>
          <w:rFonts w:eastAsia="SimSun"/>
          <w:sz w:val="18"/>
          <w:szCs w:val="18"/>
        </w:rPr>
        <w:t>图</w:t>
      </w:r>
      <w:r w:rsidR="0059091D" w:rsidRPr="000B18F1">
        <w:rPr>
          <w:rFonts w:eastAsia="SimSun"/>
          <w:sz w:val="18"/>
          <w:szCs w:val="18"/>
        </w:rPr>
        <w:t>7</w:t>
      </w:r>
      <w:r w:rsidR="000B18F1">
        <w:rPr>
          <w:rFonts w:eastAsia="SimSun"/>
          <w:sz w:val="18"/>
          <w:szCs w:val="18"/>
        </w:rPr>
        <w:t xml:space="preserve"> </w:t>
      </w:r>
      <w:r w:rsidRPr="000B18F1">
        <w:rPr>
          <w:rFonts w:eastAsia="SimSun"/>
          <w:sz w:val="18"/>
          <w:szCs w:val="18"/>
        </w:rPr>
        <w:t>成熟</w:t>
      </w:r>
      <w:r w:rsidRPr="000B18F1">
        <w:rPr>
          <w:rFonts w:eastAsia="SimSun"/>
          <w:sz w:val="18"/>
          <w:szCs w:val="18"/>
        </w:rPr>
        <w:t>miRNA</w:t>
      </w:r>
      <w:r w:rsidRPr="000B18F1">
        <w:rPr>
          <w:rFonts w:eastAsia="SimSun"/>
          <w:sz w:val="18"/>
          <w:szCs w:val="18"/>
        </w:rPr>
        <w:t>和其结合位点上每一个位置的</w:t>
      </w:r>
      <w:r w:rsidRPr="000B18F1">
        <w:rPr>
          <w:rFonts w:eastAsia="SimSun"/>
          <w:sz w:val="18"/>
          <w:szCs w:val="18"/>
        </w:rPr>
        <w:t>SNP</w:t>
      </w:r>
      <w:r w:rsidRPr="000B18F1">
        <w:rPr>
          <w:rFonts w:eastAsia="SimSun"/>
          <w:sz w:val="18"/>
          <w:szCs w:val="18"/>
        </w:rPr>
        <w:t>频率分布</w:t>
      </w:r>
    </w:p>
    <w:p w14:paraId="2DDC9F70" w14:textId="142516C4" w:rsidR="005E0EF4" w:rsidRPr="000B18F1" w:rsidRDefault="000B18F1" w:rsidP="00AE264B">
      <w:pPr>
        <w:spacing w:line="480" w:lineRule="auto"/>
        <w:rPr>
          <w:rFonts w:eastAsia="SimSun"/>
          <w:sz w:val="18"/>
          <w:szCs w:val="18"/>
        </w:rPr>
      </w:pPr>
      <w:r>
        <w:rPr>
          <w:rFonts w:eastAsia="SimSun" w:hint="eastAsia"/>
          <w:sz w:val="18"/>
          <w:szCs w:val="18"/>
        </w:rPr>
        <w:t>注</w:t>
      </w:r>
      <w:r>
        <w:rPr>
          <w:rFonts w:eastAsia="SimSun"/>
          <w:sz w:val="18"/>
          <w:szCs w:val="18"/>
        </w:rPr>
        <w:t xml:space="preserve">: </w:t>
      </w:r>
      <w:r w:rsidR="005E0EF4" w:rsidRPr="000B18F1">
        <w:rPr>
          <w:rFonts w:eastAsia="SimSun"/>
          <w:sz w:val="18"/>
          <w:szCs w:val="18"/>
        </w:rPr>
        <w:t>结合位点上位置的排列顺序和成熟</w:t>
      </w:r>
      <w:r w:rsidR="005E0EF4" w:rsidRPr="000B18F1">
        <w:rPr>
          <w:rFonts w:eastAsia="SimSun"/>
          <w:sz w:val="18"/>
          <w:szCs w:val="18"/>
        </w:rPr>
        <w:t>miRNA</w:t>
      </w:r>
      <w:r w:rsidR="005E0EF4" w:rsidRPr="000B18F1">
        <w:rPr>
          <w:rFonts w:eastAsia="SimSun"/>
          <w:sz w:val="18"/>
          <w:szCs w:val="18"/>
        </w:rPr>
        <w:t>的顺序相同，都是按照成熟</w:t>
      </w:r>
      <w:r w:rsidR="005E0EF4" w:rsidRPr="000B18F1">
        <w:rPr>
          <w:rFonts w:eastAsia="SimSun"/>
          <w:sz w:val="18"/>
          <w:szCs w:val="18"/>
        </w:rPr>
        <w:t>miRNA 5’</w:t>
      </w:r>
      <w:r w:rsidR="005E0EF4" w:rsidRPr="000B18F1">
        <w:rPr>
          <w:rFonts w:eastAsia="SimSun"/>
          <w:sz w:val="18"/>
          <w:szCs w:val="18"/>
        </w:rPr>
        <w:t>到</w:t>
      </w:r>
      <w:r w:rsidR="005E0EF4" w:rsidRPr="000B18F1">
        <w:rPr>
          <w:rFonts w:eastAsia="SimSun"/>
          <w:sz w:val="18"/>
          <w:szCs w:val="18"/>
        </w:rPr>
        <w:t>3’</w:t>
      </w:r>
      <w:r w:rsidR="005E0EF4" w:rsidRPr="000B18F1">
        <w:rPr>
          <w:rFonts w:eastAsia="SimSun"/>
          <w:sz w:val="18"/>
          <w:szCs w:val="18"/>
        </w:rPr>
        <w:t>的顺序排列</w:t>
      </w:r>
    </w:p>
    <w:p w14:paraId="7F425867" w14:textId="4EF58850" w:rsidR="002959CE" w:rsidRPr="000B18F1" w:rsidRDefault="0059091D" w:rsidP="00AE264B">
      <w:pPr>
        <w:spacing w:line="480" w:lineRule="auto"/>
        <w:rPr>
          <w:rFonts w:eastAsia="SimSun"/>
          <w:sz w:val="18"/>
          <w:szCs w:val="18"/>
        </w:rPr>
      </w:pPr>
      <w:r w:rsidRPr="000B18F1">
        <w:rPr>
          <w:rFonts w:eastAsia="SimSun"/>
          <w:sz w:val="18"/>
          <w:szCs w:val="18"/>
        </w:rPr>
        <w:t>Fig</w:t>
      </w:r>
      <w:r w:rsidR="000B18F1">
        <w:rPr>
          <w:rFonts w:eastAsia="SimSun"/>
          <w:sz w:val="18"/>
          <w:szCs w:val="18"/>
        </w:rPr>
        <w:t>ure</w:t>
      </w:r>
      <w:r w:rsidRPr="000B18F1">
        <w:rPr>
          <w:rFonts w:eastAsia="SimSun"/>
          <w:sz w:val="18"/>
          <w:szCs w:val="18"/>
        </w:rPr>
        <w:t xml:space="preserve"> 7</w:t>
      </w:r>
      <w:r w:rsidR="002959CE" w:rsidRPr="000B18F1">
        <w:rPr>
          <w:rFonts w:eastAsia="SimSun"/>
          <w:sz w:val="18"/>
          <w:szCs w:val="18"/>
        </w:rPr>
        <w:t xml:space="preserve"> SNP distribution of all sites along conserved mature miRNAs and their binding sites.</w:t>
      </w:r>
    </w:p>
    <w:p w14:paraId="6651C097" w14:textId="25B626D5" w:rsidR="002959CE" w:rsidRPr="000B18F1" w:rsidRDefault="000B18F1" w:rsidP="00AE264B">
      <w:pPr>
        <w:spacing w:line="480" w:lineRule="auto"/>
        <w:rPr>
          <w:rFonts w:eastAsia="SimSun"/>
          <w:sz w:val="18"/>
          <w:szCs w:val="18"/>
        </w:rPr>
      </w:pPr>
      <w:r>
        <w:rPr>
          <w:rFonts w:eastAsia="SimSun"/>
          <w:sz w:val="18"/>
          <w:szCs w:val="18"/>
        </w:rPr>
        <w:t xml:space="preserve">Note: </w:t>
      </w:r>
      <w:r w:rsidR="002959CE" w:rsidRPr="000B18F1">
        <w:rPr>
          <w:rFonts w:eastAsia="SimSun"/>
          <w:sz w:val="18"/>
          <w:szCs w:val="18"/>
        </w:rPr>
        <w:t>The sites of miRNA binding site are placed in the same order as mature miRNAs (from 5’end to 3’end in the miRNA);</w:t>
      </w:r>
    </w:p>
    <w:p w14:paraId="3D731AFE" w14:textId="3C3EA019" w:rsidR="00BC0FAE" w:rsidRPr="000B18F1" w:rsidRDefault="000B18F1" w:rsidP="00AE264B">
      <w:pPr>
        <w:spacing w:line="480" w:lineRule="auto"/>
        <w:rPr>
          <w:rFonts w:eastAsia="SimSun"/>
          <w:b/>
          <w:sz w:val="21"/>
          <w:szCs w:val="21"/>
        </w:rPr>
      </w:pPr>
      <w:r>
        <w:rPr>
          <w:rFonts w:eastAsia="SimSun"/>
          <w:b/>
          <w:sz w:val="21"/>
          <w:szCs w:val="21"/>
        </w:rPr>
        <w:t>1.4</w:t>
      </w:r>
      <w:r w:rsidR="00080A54" w:rsidRPr="00AE264B">
        <w:rPr>
          <w:rFonts w:eastAsia="SimSun"/>
          <w:b/>
          <w:sz w:val="21"/>
          <w:szCs w:val="21"/>
        </w:rPr>
        <w:t>联合</w:t>
      </w:r>
      <w:r w:rsidR="00366B6F" w:rsidRPr="00AE264B">
        <w:rPr>
          <w:rFonts w:eastAsia="SimSun"/>
          <w:b/>
          <w:sz w:val="21"/>
          <w:szCs w:val="21"/>
        </w:rPr>
        <w:t>互补模式分析</w:t>
      </w:r>
      <w:r w:rsidR="00366B6F" w:rsidRPr="00AE264B">
        <w:rPr>
          <w:rFonts w:eastAsia="SimSun"/>
          <w:b/>
          <w:sz w:val="21"/>
          <w:szCs w:val="21"/>
        </w:rPr>
        <w:t xml:space="preserve"> (</w:t>
      </w:r>
      <w:r w:rsidR="002959CE" w:rsidRPr="00AE264B">
        <w:rPr>
          <w:rFonts w:eastAsia="SimSun"/>
          <w:b/>
          <w:sz w:val="21"/>
          <w:szCs w:val="21"/>
        </w:rPr>
        <w:t>Combined Co</w:t>
      </w:r>
      <w:r w:rsidR="00366B6F" w:rsidRPr="00AE264B">
        <w:rPr>
          <w:rFonts w:eastAsia="SimSun"/>
          <w:b/>
          <w:sz w:val="21"/>
          <w:szCs w:val="21"/>
        </w:rPr>
        <w:t xml:space="preserve">mplementarity Pattern Analysis, </w:t>
      </w:r>
      <w:r w:rsidR="002959CE" w:rsidRPr="00AE264B">
        <w:rPr>
          <w:rFonts w:eastAsia="SimSun"/>
          <w:b/>
          <w:sz w:val="21"/>
          <w:szCs w:val="21"/>
        </w:rPr>
        <w:t>CCPA)</w:t>
      </w:r>
      <w:r w:rsidR="00F974F9" w:rsidRPr="00AE264B">
        <w:rPr>
          <w:rFonts w:eastAsia="SimSun"/>
          <w:b/>
          <w:sz w:val="21"/>
          <w:szCs w:val="21"/>
        </w:rPr>
        <w:t xml:space="preserve"> </w:t>
      </w:r>
      <w:r w:rsidR="00366B6F" w:rsidRPr="00AE264B">
        <w:rPr>
          <w:rFonts w:eastAsia="SimSun"/>
          <w:b/>
          <w:sz w:val="21"/>
          <w:szCs w:val="21"/>
        </w:rPr>
        <w:t>发现</w:t>
      </w:r>
      <w:r w:rsidR="00366B6F" w:rsidRPr="00AE264B">
        <w:rPr>
          <w:rFonts w:eastAsia="SimSun"/>
          <w:b/>
          <w:sz w:val="21"/>
          <w:szCs w:val="21"/>
        </w:rPr>
        <w:t>miR818</w:t>
      </w:r>
      <w:r w:rsidR="00366B6F" w:rsidRPr="00AE264B">
        <w:rPr>
          <w:rFonts w:eastAsia="SimSun"/>
          <w:b/>
          <w:sz w:val="21"/>
          <w:szCs w:val="21"/>
        </w:rPr>
        <w:t>家族出现互补性恢复现象</w:t>
      </w:r>
    </w:p>
    <w:p w14:paraId="0BEA508C" w14:textId="30DAFAA6" w:rsidR="00C1083C" w:rsidRPr="00AE264B" w:rsidRDefault="00C1083C" w:rsidP="000B18F1">
      <w:pPr>
        <w:spacing w:line="480" w:lineRule="auto"/>
        <w:ind w:firstLineChars="200" w:firstLine="420"/>
        <w:rPr>
          <w:rFonts w:eastAsia="SimSun"/>
          <w:sz w:val="21"/>
          <w:szCs w:val="21"/>
        </w:rPr>
      </w:pPr>
      <w:r w:rsidRPr="00AE264B">
        <w:rPr>
          <w:rFonts w:eastAsia="SimSun"/>
          <w:sz w:val="21"/>
          <w:szCs w:val="21"/>
        </w:rPr>
        <w:t>单倍型</w:t>
      </w:r>
      <w:r w:rsidRPr="00AE264B">
        <w:rPr>
          <w:rFonts w:eastAsia="SimSun"/>
          <w:sz w:val="21"/>
          <w:szCs w:val="21"/>
        </w:rPr>
        <w:t>(haplotype, haploid genotype)</w:t>
      </w:r>
      <w:r w:rsidRPr="00AE264B">
        <w:rPr>
          <w:rFonts w:eastAsia="SimSun"/>
          <w:sz w:val="21"/>
          <w:szCs w:val="21"/>
        </w:rPr>
        <w:t>，也就是一段基因片段上特定突变的集合，经常被用在</w:t>
      </w:r>
      <w:r w:rsidR="000F156B" w:rsidRPr="00AE264B">
        <w:rPr>
          <w:rFonts w:eastAsia="SimSun"/>
          <w:sz w:val="21"/>
          <w:szCs w:val="21"/>
        </w:rPr>
        <w:t>疾病相关研究中，是其中强大的辨别病例组和对照组的工具。因此，单倍型可以在研究</w:t>
      </w:r>
      <w:r w:rsidR="0009738F">
        <w:rPr>
          <w:rFonts w:eastAsia="SimSun"/>
          <w:sz w:val="21"/>
          <w:szCs w:val="21"/>
        </w:rPr>
        <w:t>某一段基因片段功能室，帮助将群体根据其基因型不同区分成不同组别</w:t>
      </w:r>
      <w:r w:rsidR="0009738F">
        <w:rPr>
          <w:rFonts w:eastAsia="SimSun" w:hint="eastAsia"/>
          <w:sz w:val="21"/>
          <w:szCs w:val="21"/>
        </w:rPr>
        <w:t>。</w:t>
      </w:r>
      <w:r w:rsidR="000F156B" w:rsidRPr="00AE264B">
        <w:rPr>
          <w:rFonts w:eastAsia="SimSun"/>
          <w:sz w:val="21"/>
          <w:szCs w:val="21"/>
        </w:rPr>
        <w:t xml:space="preserve">Zhao </w:t>
      </w:r>
      <w:r w:rsidR="00696355" w:rsidRPr="00696355">
        <w:rPr>
          <w:rFonts w:eastAsia="SimSun"/>
          <w:i/>
          <w:sz w:val="21"/>
          <w:szCs w:val="21"/>
        </w:rPr>
        <w:t>et al</w:t>
      </w:r>
      <w:r w:rsidR="000F156B" w:rsidRPr="00AE264B">
        <w:rPr>
          <w:rFonts w:eastAsia="SimSun"/>
          <w:sz w:val="21"/>
          <w:szCs w:val="21"/>
        </w:rPr>
        <w:t xml:space="preserve">. </w:t>
      </w:r>
      <w:r w:rsidR="0009738F">
        <w:rPr>
          <w:rFonts w:eastAsia="SimSun"/>
          <w:sz w:val="21"/>
          <w:szCs w:val="21"/>
        </w:rPr>
        <w:t xml:space="preserve"> </w:t>
      </w:r>
      <w:r w:rsidR="004669D1">
        <w:rPr>
          <w:rFonts w:eastAsia="SimSun"/>
          <w:sz w:val="21"/>
          <w:szCs w:val="21"/>
        </w:rPr>
        <w:t xml:space="preserve">(Zhao </w:t>
      </w:r>
      <w:r w:rsidR="00696355" w:rsidRPr="00696355">
        <w:rPr>
          <w:rFonts w:eastAsia="SimSun"/>
          <w:i/>
          <w:sz w:val="21"/>
          <w:szCs w:val="21"/>
        </w:rPr>
        <w:t>et al</w:t>
      </w:r>
      <w:r w:rsidR="004669D1">
        <w:rPr>
          <w:rFonts w:eastAsia="SimSun"/>
          <w:sz w:val="21"/>
          <w:szCs w:val="21"/>
        </w:rPr>
        <w:t xml:space="preserve">., 2014) </w:t>
      </w:r>
      <w:r w:rsidR="000F156B" w:rsidRPr="00AE264B">
        <w:rPr>
          <w:rFonts w:eastAsia="SimSun"/>
          <w:sz w:val="21"/>
          <w:szCs w:val="21"/>
        </w:rPr>
        <w:t>就展示了应用单倍型分析的例子，针对水稻的杂种不育性，对配子</w:t>
      </w:r>
      <w:r w:rsidR="0009738F">
        <w:rPr>
          <w:rFonts w:eastAsia="SimSun" w:hint="eastAsia"/>
          <w:sz w:val="21"/>
          <w:szCs w:val="21"/>
        </w:rPr>
        <w:t xml:space="preserve"> </w:t>
      </w:r>
      <w:r w:rsidR="000F156B" w:rsidRPr="00AE264B">
        <w:rPr>
          <w:rFonts w:eastAsia="SimSun"/>
          <w:sz w:val="21"/>
          <w:szCs w:val="21"/>
        </w:rPr>
        <w:t>“</w:t>
      </w:r>
      <w:r w:rsidR="000F156B" w:rsidRPr="00AE264B">
        <w:rPr>
          <w:rFonts w:eastAsia="SimSun"/>
          <w:sz w:val="21"/>
          <w:szCs w:val="21"/>
        </w:rPr>
        <w:t>杀手</w:t>
      </w:r>
      <w:r w:rsidR="000F156B" w:rsidRPr="00AE264B">
        <w:rPr>
          <w:rFonts w:eastAsia="SimSun"/>
          <w:sz w:val="21"/>
          <w:szCs w:val="21"/>
        </w:rPr>
        <w:t>”</w:t>
      </w:r>
      <w:r w:rsidR="0009738F">
        <w:rPr>
          <w:rFonts w:eastAsia="SimSun" w:hint="eastAsia"/>
          <w:sz w:val="21"/>
          <w:szCs w:val="21"/>
        </w:rPr>
        <w:t xml:space="preserve"> </w:t>
      </w:r>
      <w:r w:rsidR="000F156B" w:rsidRPr="00AE264B">
        <w:rPr>
          <w:rFonts w:eastAsia="SimSun"/>
          <w:sz w:val="21"/>
          <w:szCs w:val="21"/>
        </w:rPr>
        <w:t>基因，</w:t>
      </w:r>
      <w:r w:rsidR="000F156B" w:rsidRPr="00AE264B">
        <w:rPr>
          <w:rFonts w:eastAsia="SimSun"/>
          <w:sz w:val="21"/>
          <w:szCs w:val="21"/>
        </w:rPr>
        <w:t>LOC_Os06g11010</w:t>
      </w:r>
      <w:r w:rsidR="00593225" w:rsidRPr="00AE264B">
        <w:rPr>
          <w:rFonts w:eastAsia="SimSun"/>
          <w:sz w:val="21"/>
          <w:szCs w:val="21"/>
        </w:rPr>
        <w:t>进行单倍型分析，发现其中可以克服杂种</w:t>
      </w:r>
      <w:r w:rsidR="000F156B" w:rsidRPr="00AE264B">
        <w:rPr>
          <w:rFonts w:eastAsia="SimSun"/>
          <w:sz w:val="21"/>
          <w:szCs w:val="21"/>
        </w:rPr>
        <w:t>不育的</w:t>
      </w:r>
      <w:r w:rsidR="00593225" w:rsidRPr="00AE264B">
        <w:rPr>
          <w:rFonts w:eastAsia="SimSun"/>
          <w:sz w:val="21"/>
          <w:szCs w:val="21"/>
        </w:rPr>
        <w:t>水稻品系都分类到同一个组别。</w:t>
      </w:r>
    </w:p>
    <w:p w14:paraId="620A809E" w14:textId="2139321B" w:rsidR="00593225" w:rsidRPr="00AE264B" w:rsidRDefault="00593225" w:rsidP="000B18F1">
      <w:pPr>
        <w:spacing w:line="480" w:lineRule="auto"/>
        <w:ind w:firstLineChars="200" w:firstLine="420"/>
        <w:rPr>
          <w:rFonts w:eastAsia="SimSun"/>
          <w:sz w:val="21"/>
          <w:szCs w:val="21"/>
        </w:rPr>
      </w:pPr>
      <w:r w:rsidRPr="00AE264B">
        <w:rPr>
          <w:rFonts w:eastAsia="SimSun"/>
          <w:sz w:val="21"/>
          <w:szCs w:val="21"/>
        </w:rPr>
        <w:lastRenderedPageBreak/>
        <w:t>而通常的利用</w:t>
      </w:r>
      <w:r w:rsidRPr="00AE264B">
        <w:rPr>
          <w:rFonts w:eastAsia="SimSun"/>
          <w:sz w:val="21"/>
          <w:szCs w:val="21"/>
        </w:rPr>
        <w:t>SNP</w:t>
      </w:r>
      <w:r w:rsidRPr="00AE264B">
        <w:rPr>
          <w:rFonts w:eastAsia="SimSun"/>
          <w:sz w:val="21"/>
          <w:szCs w:val="21"/>
        </w:rPr>
        <w:t>作分子标记的单倍型分析的过程，是先得到某一片段上所有</w:t>
      </w:r>
      <w:r w:rsidRPr="00AE264B">
        <w:rPr>
          <w:rFonts w:eastAsia="SimSun"/>
          <w:sz w:val="21"/>
          <w:szCs w:val="21"/>
        </w:rPr>
        <w:t>SNP</w:t>
      </w:r>
      <w:r w:rsidRPr="00AE264B">
        <w:rPr>
          <w:rFonts w:eastAsia="SimSun"/>
          <w:sz w:val="21"/>
          <w:szCs w:val="21"/>
        </w:rPr>
        <w:t>；然后将群体分成不同组别，每个组别在这些</w:t>
      </w:r>
      <w:r w:rsidRPr="00AE264B">
        <w:rPr>
          <w:rFonts w:eastAsia="SimSun"/>
          <w:sz w:val="21"/>
          <w:szCs w:val="21"/>
        </w:rPr>
        <w:t>SNP</w:t>
      </w:r>
      <w:r w:rsidRPr="00AE264B">
        <w:rPr>
          <w:rFonts w:eastAsia="SimSun"/>
          <w:sz w:val="21"/>
          <w:szCs w:val="21"/>
        </w:rPr>
        <w:t>位点的碱基类型相同但是组间是不同的；最后，比较不同组别的待研究特性，从而得出这些特性和相应的</w:t>
      </w:r>
      <w:r w:rsidRPr="00AE264B">
        <w:rPr>
          <w:rFonts w:eastAsia="SimSun"/>
          <w:sz w:val="21"/>
          <w:szCs w:val="21"/>
        </w:rPr>
        <w:t>SNP</w:t>
      </w:r>
      <w:r w:rsidRPr="00AE264B">
        <w:rPr>
          <w:rFonts w:eastAsia="SimSun"/>
          <w:sz w:val="21"/>
          <w:szCs w:val="21"/>
        </w:rPr>
        <w:t>是否有关联。在本研究中，我们将单倍型分析拓展成联合互补模式分析</w:t>
      </w:r>
      <w:r w:rsidRPr="00AE264B">
        <w:rPr>
          <w:rFonts w:eastAsia="SimSun"/>
          <w:sz w:val="21"/>
          <w:szCs w:val="21"/>
        </w:rPr>
        <w:t xml:space="preserve"> (CCPA)</w:t>
      </w:r>
      <w:r w:rsidRPr="00AE264B">
        <w:rPr>
          <w:rFonts w:eastAsia="SimSun"/>
          <w:sz w:val="21"/>
          <w:szCs w:val="21"/>
        </w:rPr>
        <w:t>从而可以适用于同时研究成熟</w:t>
      </w:r>
      <w:r w:rsidRPr="00AE264B">
        <w:rPr>
          <w:rFonts w:eastAsia="SimSun"/>
          <w:sz w:val="21"/>
          <w:szCs w:val="21"/>
        </w:rPr>
        <w:t>miRNA</w:t>
      </w:r>
      <w:r w:rsidRPr="00AE264B">
        <w:rPr>
          <w:rFonts w:eastAsia="SimSun"/>
          <w:sz w:val="21"/>
          <w:szCs w:val="21"/>
        </w:rPr>
        <w:t>和</w:t>
      </w:r>
      <w:r w:rsidRPr="00AE264B">
        <w:rPr>
          <w:rFonts w:eastAsia="SimSun"/>
          <w:sz w:val="21"/>
          <w:szCs w:val="21"/>
        </w:rPr>
        <w:t>miRNA</w:t>
      </w:r>
      <w:r w:rsidRPr="00AE264B">
        <w:rPr>
          <w:rFonts w:eastAsia="SimSun"/>
          <w:sz w:val="21"/>
          <w:szCs w:val="21"/>
        </w:rPr>
        <w:t>结合位点上</w:t>
      </w:r>
      <w:r w:rsidRPr="00AE264B">
        <w:rPr>
          <w:rFonts w:eastAsia="SimSun"/>
          <w:sz w:val="21"/>
          <w:szCs w:val="21"/>
        </w:rPr>
        <w:t>SNP</w:t>
      </w:r>
      <w:r w:rsidRPr="00AE264B">
        <w:rPr>
          <w:rFonts w:eastAsia="SimSun"/>
          <w:sz w:val="21"/>
          <w:szCs w:val="21"/>
        </w:rPr>
        <w:t>的影响。</w:t>
      </w:r>
      <w:r w:rsidRPr="00AE264B">
        <w:rPr>
          <w:rFonts w:eastAsia="SimSun"/>
          <w:sz w:val="21"/>
          <w:szCs w:val="21"/>
        </w:rPr>
        <w:t>CCPA</w:t>
      </w:r>
      <w:r w:rsidR="00FB1D9D" w:rsidRPr="00AE264B">
        <w:rPr>
          <w:rFonts w:eastAsia="SimSun"/>
          <w:sz w:val="21"/>
          <w:szCs w:val="21"/>
        </w:rPr>
        <w:t>的操作过程如下：首先，得到成熟</w:t>
      </w:r>
      <w:r w:rsidR="00FB1D9D" w:rsidRPr="00AE264B">
        <w:rPr>
          <w:rFonts w:eastAsia="SimSun"/>
          <w:sz w:val="21"/>
          <w:szCs w:val="21"/>
        </w:rPr>
        <w:t>miRNA</w:t>
      </w:r>
      <w:r w:rsidR="00FB1D9D" w:rsidRPr="00AE264B">
        <w:rPr>
          <w:rFonts w:eastAsia="SimSun"/>
          <w:sz w:val="21"/>
          <w:szCs w:val="21"/>
        </w:rPr>
        <w:t>和</w:t>
      </w:r>
      <w:r w:rsidR="00FB1D9D" w:rsidRPr="00AE264B">
        <w:rPr>
          <w:rFonts w:eastAsia="SimSun"/>
          <w:sz w:val="21"/>
          <w:szCs w:val="21"/>
        </w:rPr>
        <w:t>miRNA</w:t>
      </w:r>
      <w:r w:rsidR="00FB1D9D" w:rsidRPr="00AE264B">
        <w:rPr>
          <w:rFonts w:eastAsia="SimSun"/>
          <w:sz w:val="21"/>
          <w:szCs w:val="21"/>
        </w:rPr>
        <w:t>结合位点上所有的</w:t>
      </w:r>
      <w:r w:rsidR="00FB1D9D" w:rsidRPr="00AE264B">
        <w:rPr>
          <w:rFonts w:eastAsia="SimSun"/>
          <w:sz w:val="21"/>
          <w:szCs w:val="21"/>
        </w:rPr>
        <w:t>SNP</w:t>
      </w:r>
      <w:r w:rsidR="00FB1D9D" w:rsidRPr="00AE264B">
        <w:rPr>
          <w:rFonts w:eastAsia="SimSun"/>
          <w:sz w:val="21"/>
          <w:szCs w:val="21"/>
        </w:rPr>
        <w:t>；其次，用这些</w:t>
      </w:r>
      <w:r w:rsidR="00FB1D9D" w:rsidRPr="00AE264B">
        <w:rPr>
          <w:rFonts w:eastAsia="SimSun"/>
          <w:sz w:val="21"/>
          <w:szCs w:val="21"/>
        </w:rPr>
        <w:t>SNP</w:t>
      </w:r>
      <w:r w:rsidR="00FB1D9D" w:rsidRPr="00AE264B">
        <w:rPr>
          <w:rFonts w:eastAsia="SimSun"/>
          <w:sz w:val="21"/>
          <w:szCs w:val="21"/>
        </w:rPr>
        <w:t>进行上述的单倍型分析，从而将水稻品系根据其在这些</w:t>
      </w:r>
      <w:r w:rsidR="00FB1D9D" w:rsidRPr="00AE264B">
        <w:rPr>
          <w:rFonts w:eastAsia="SimSun"/>
          <w:sz w:val="21"/>
          <w:szCs w:val="21"/>
        </w:rPr>
        <w:t>SNP</w:t>
      </w:r>
      <w:r w:rsidR="00FB1D9D" w:rsidRPr="00AE264B">
        <w:rPr>
          <w:rFonts w:eastAsia="SimSun"/>
          <w:sz w:val="21"/>
          <w:szCs w:val="21"/>
        </w:rPr>
        <w:t>上的碱基不同分成不同的组别，其中每个组别都有对应的单倍体模式</w:t>
      </w:r>
      <w:r w:rsidR="00FB1D9D" w:rsidRPr="00AE264B">
        <w:rPr>
          <w:rFonts w:eastAsia="SimSun"/>
          <w:sz w:val="21"/>
          <w:szCs w:val="21"/>
        </w:rPr>
        <w:t>(haplotype pattern)</w:t>
      </w:r>
      <w:r w:rsidR="00FB1D9D" w:rsidRPr="00AE264B">
        <w:rPr>
          <w:rFonts w:eastAsia="SimSun"/>
          <w:sz w:val="21"/>
          <w:szCs w:val="21"/>
        </w:rPr>
        <w:t>；之后，每个单倍体模式根据其</w:t>
      </w:r>
      <w:r w:rsidR="00FB1D9D" w:rsidRPr="00AE264B">
        <w:rPr>
          <w:rFonts w:eastAsia="SimSun"/>
          <w:sz w:val="21"/>
          <w:szCs w:val="21"/>
        </w:rPr>
        <w:t>SN</w:t>
      </w:r>
      <w:r w:rsidR="008E0716" w:rsidRPr="00AE264B">
        <w:rPr>
          <w:rFonts w:eastAsia="SimSun"/>
          <w:sz w:val="21"/>
          <w:szCs w:val="21"/>
        </w:rPr>
        <w:t>P</w:t>
      </w:r>
      <w:r w:rsidR="008E0716" w:rsidRPr="00AE264B">
        <w:rPr>
          <w:rFonts w:eastAsia="SimSun"/>
          <w:sz w:val="21"/>
          <w:szCs w:val="21"/>
        </w:rPr>
        <w:t>在成熟</w:t>
      </w:r>
      <w:r w:rsidR="008E0716" w:rsidRPr="00AE264B">
        <w:rPr>
          <w:rFonts w:eastAsia="SimSun"/>
          <w:sz w:val="21"/>
          <w:szCs w:val="21"/>
        </w:rPr>
        <w:t>miRNA</w:t>
      </w:r>
      <w:r w:rsidR="008E0716" w:rsidRPr="00AE264B">
        <w:rPr>
          <w:rFonts w:eastAsia="SimSun"/>
          <w:sz w:val="21"/>
          <w:szCs w:val="21"/>
        </w:rPr>
        <w:t>和</w:t>
      </w:r>
      <w:r w:rsidR="008E0716" w:rsidRPr="00AE264B">
        <w:rPr>
          <w:rFonts w:eastAsia="SimSun"/>
          <w:sz w:val="21"/>
          <w:szCs w:val="21"/>
        </w:rPr>
        <w:t>miRNA</w:t>
      </w:r>
      <w:r w:rsidR="008E0716" w:rsidRPr="00AE264B">
        <w:rPr>
          <w:rFonts w:eastAsia="SimSun"/>
          <w:sz w:val="21"/>
          <w:szCs w:val="21"/>
        </w:rPr>
        <w:t>结合位点上的位置的位置，得到相应的突变之后的成熟</w:t>
      </w:r>
      <w:r w:rsidR="008E0716" w:rsidRPr="00AE264B">
        <w:rPr>
          <w:rFonts w:eastAsia="SimSun"/>
          <w:sz w:val="21"/>
          <w:szCs w:val="21"/>
        </w:rPr>
        <w:t>miRNA</w:t>
      </w:r>
      <w:r w:rsidR="008E0716" w:rsidRPr="00AE264B">
        <w:rPr>
          <w:rFonts w:eastAsia="SimSun"/>
          <w:sz w:val="21"/>
          <w:szCs w:val="21"/>
        </w:rPr>
        <w:t>和结合位点序列，将这两条序列比对在一起。最后，将每一个组别的互补序列和参照基因组的互补序列对照，从而得出</w:t>
      </w:r>
      <w:r w:rsidR="008E0716" w:rsidRPr="00AE264B">
        <w:rPr>
          <w:rFonts w:eastAsia="SimSun"/>
          <w:sz w:val="21"/>
          <w:szCs w:val="21"/>
        </w:rPr>
        <w:t>SNP</w:t>
      </w:r>
      <w:r w:rsidR="008E0716" w:rsidRPr="00AE264B">
        <w:rPr>
          <w:rFonts w:eastAsia="SimSun"/>
          <w:sz w:val="21"/>
          <w:szCs w:val="21"/>
        </w:rPr>
        <w:t>在每一个组别上对</w:t>
      </w:r>
      <w:r w:rsidR="008E0716" w:rsidRPr="00AE264B">
        <w:rPr>
          <w:rFonts w:eastAsia="SimSun"/>
          <w:sz w:val="21"/>
          <w:szCs w:val="21"/>
        </w:rPr>
        <w:t>miRNA</w:t>
      </w:r>
      <w:r w:rsidR="008E0716" w:rsidRPr="00AE264B">
        <w:rPr>
          <w:rFonts w:eastAsia="SimSun"/>
          <w:sz w:val="21"/>
          <w:szCs w:val="21"/>
        </w:rPr>
        <w:t>互补性的影响</w:t>
      </w:r>
      <w:r w:rsidR="008E0716" w:rsidRPr="00AE264B">
        <w:rPr>
          <w:rFonts w:eastAsia="SimSun"/>
          <w:sz w:val="21"/>
          <w:szCs w:val="21"/>
        </w:rPr>
        <w:t>(</w:t>
      </w:r>
      <w:r w:rsidR="008E0716" w:rsidRPr="00AE264B">
        <w:rPr>
          <w:rFonts w:eastAsia="SimSun"/>
          <w:sz w:val="21"/>
          <w:szCs w:val="21"/>
        </w:rPr>
        <w:t>图</w:t>
      </w:r>
      <w:r w:rsidR="008E0716" w:rsidRPr="00AE264B">
        <w:rPr>
          <w:rFonts w:eastAsia="SimSun"/>
          <w:sz w:val="21"/>
          <w:szCs w:val="21"/>
        </w:rPr>
        <w:t>S1)</w:t>
      </w:r>
      <w:r w:rsidR="008E0716" w:rsidRPr="00AE264B">
        <w:rPr>
          <w:rFonts w:eastAsia="SimSun"/>
          <w:sz w:val="21"/>
          <w:szCs w:val="21"/>
        </w:rPr>
        <w:t>。</w:t>
      </w:r>
    </w:p>
    <w:p w14:paraId="4E8CD4D9" w14:textId="10AFD5E4" w:rsidR="00C2467B" w:rsidRPr="00AE264B" w:rsidRDefault="008E0716" w:rsidP="000B18F1">
      <w:pPr>
        <w:spacing w:line="480" w:lineRule="auto"/>
        <w:ind w:firstLineChars="200" w:firstLine="420"/>
        <w:rPr>
          <w:rFonts w:eastAsia="SimSun"/>
          <w:sz w:val="21"/>
          <w:szCs w:val="21"/>
        </w:rPr>
      </w:pPr>
      <w:r w:rsidRPr="00AE264B">
        <w:rPr>
          <w:rFonts w:eastAsia="SimSun"/>
          <w:sz w:val="21"/>
          <w:szCs w:val="21"/>
        </w:rPr>
        <w:t>一般而言，</w:t>
      </w:r>
      <w:r w:rsidRPr="00AE264B">
        <w:rPr>
          <w:rFonts w:eastAsia="SimSun"/>
          <w:sz w:val="21"/>
          <w:szCs w:val="21"/>
        </w:rPr>
        <w:t>miRNA</w:t>
      </w:r>
      <w:r w:rsidRPr="00AE264B">
        <w:rPr>
          <w:rFonts w:eastAsia="SimSun"/>
          <w:sz w:val="21"/>
          <w:szCs w:val="21"/>
        </w:rPr>
        <w:t>和靶基因的互补模式中的位点在</w:t>
      </w:r>
      <w:r w:rsidRPr="00AE264B">
        <w:rPr>
          <w:rFonts w:eastAsia="SimSun"/>
          <w:sz w:val="21"/>
          <w:szCs w:val="21"/>
        </w:rPr>
        <w:t>SNP</w:t>
      </w:r>
      <w:r w:rsidRPr="00AE264B">
        <w:rPr>
          <w:rFonts w:eastAsia="SimSun"/>
          <w:sz w:val="21"/>
          <w:szCs w:val="21"/>
        </w:rPr>
        <w:t>的影响下会发生四种改变，分别是</w:t>
      </w:r>
      <w:r w:rsidR="00C2467B" w:rsidRPr="00AE264B">
        <w:rPr>
          <w:rFonts w:eastAsia="SimSun"/>
          <w:sz w:val="21"/>
          <w:szCs w:val="21"/>
        </w:rPr>
        <w:t>：类别</w:t>
      </w:r>
      <w:r w:rsidR="00C2467B" w:rsidRPr="00AE264B">
        <w:rPr>
          <w:rFonts w:eastAsia="SimSun"/>
          <w:sz w:val="21"/>
          <w:szCs w:val="21"/>
        </w:rPr>
        <w:t>1</w:t>
      </w:r>
      <w:r w:rsidR="00C2467B" w:rsidRPr="00AE264B">
        <w:rPr>
          <w:rFonts w:eastAsia="SimSun"/>
          <w:sz w:val="21"/>
          <w:szCs w:val="21"/>
        </w:rPr>
        <w:t>，从配对变成错配；类别</w:t>
      </w:r>
      <w:r w:rsidR="00C2467B" w:rsidRPr="00AE264B">
        <w:rPr>
          <w:rFonts w:eastAsia="SimSun"/>
          <w:sz w:val="21"/>
          <w:szCs w:val="21"/>
        </w:rPr>
        <w:t>2</w:t>
      </w:r>
      <w:r w:rsidR="00C2467B" w:rsidRPr="00AE264B">
        <w:rPr>
          <w:rFonts w:eastAsia="SimSun"/>
          <w:sz w:val="21"/>
          <w:szCs w:val="21"/>
        </w:rPr>
        <w:t>，从错配变成配对；类别</w:t>
      </w:r>
      <w:r w:rsidR="00C2467B" w:rsidRPr="00AE264B">
        <w:rPr>
          <w:rFonts w:eastAsia="SimSun"/>
          <w:sz w:val="21"/>
          <w:szCs w:val="21"/>
        </w:rPr>
        <w:t>3</w:t>
      </w:r>
      <w:r w:rsidR="00C2467B" w:rsidRPr="00AE264B">
        <w:rPr>
          <w:rFonts w:eastAsia="SimSun"/>
          <w:sz w:val="21"/>
          <w:szCs w:val="21"/>
        </w:rPr>
        <w:t>，</w:t>
      </w:r>
      <w:r w:rsidRPr="00AE264B">
        <w:rPr>
          <w:rFonts w:eastAsia="SimSun"/>
          <w:sz w:val="21"/>
          <w:szCs w:val="21"/>
        </w:rPr>
        <w:t>从配对变成配对</w:t>
      </w:r>
      <w:r w:rsidRPr="00AE264B">
        <w:rPr>
          <w:rFonts w:eastAsia="SimSun"/>
          <w:sz w:val="21"/>
          <w:szCs w:val="21"/>
        </w:rPr>
        <w:t>(</w:t>
      </w:r>
      <w:r w:rsidRPr="00AE264B">
        <w:rPr>
          <w:rFonts w:eastAsia="SimSun"/>
          <w:sz w:val="21"/>
          <w:szCs w:val="21"/>
        </w:rPr>
        <w:t>保持配对</w:t>
      </w:r>
      <w:r w:rsidRPr="00AE264B">
        <w:rPr>
          <w:rFonts w:eastAsia="SimSun"/>
          <w:sz w:val="21"/>
          <w:szCs w:val="21"/>
        </w:rPr>
        <w:t>)</w:t>
      </w:r>
      <w:r w:rsidRPr="00AE264B">
        <w:rPr>
          <w:rFonts w:eastAsia="SimSun"/>
          <w:sz w:val="21"/>
          <w:szCs w:val="21"/>
        </w:rPr>
        <w:t>和</w:t>
      </w:r>
      <w:r w:rsidR="00C2467B" w:rsidRPr="00AE264B">
        <w:rPr>
          <w:rFonts w:eastAsia="SimSun"/>
          <w:sz w:val="21"/>
          <w:szCs w:val="21"/>
        </w:rPr>
        <w:t>类别</w:t>
      </w:r>
      <w:r w:rsidR="00C2467B" w:rsidRPr="00AE264B">
        <w:rPr>
          <w:rFonts w:eastAsia="SimSun"/>
          <w:sz w:val="21"/>
          <w:szCs w:val="21"/>
        </w:rPr>
        <w:t>4</w:t>
      </w:r>
      <w:r w:rsidR="00C2467B" w:rsidRPr="00AE264B">
        <w:rPr>
          <w:rFonts w:eastAsia="SimSun"/>
          <w:sz w:val="21"/>
          <w:szCs w:val="21"/>
        </w:rPr>
        <w:t>，</w:t>
      </w:r>
      <w:r w:rsidRPr="00AE264B">
        <w:rPr>
          <w:rFonts w:eastAsia="SimSun"/>
          <w:sz w:val="21"/>
          <w:szCs w:val="21"/>
        </w:rPr>
        <w:t>从错配变成错配（依旧错配）。</w:t>
      </w:r>
      <w:r w:rsidR="00C2467B" w:rsidRPr="00AE264B">
        <w:rPr>
          <w:rFonts w:eastAsia="SimSun"/>
          <w:sz w:val="21"/>
          <w:szCs w:val="21"/>
        </w:rPr>
        <w:t>类别</w:t>
      </w:r>
      <w:r w:rsidR="00C2467B" w:rsidRPr="00AE264B">
        <w:rPr>
          <w:rFonts w:eastAsia="SimSun"/>
          <w:sz w:val="21"/>
          <w:szCs w:val="21"/>
        </w:rPr>
        <w:t>3</w:t>
      </w:r>
      <w:r w:rsidR="00C2467B" w:rsidRPr="00AE264B">
        <w:rPr>
          <w:rFonts w:eastAsia="SimSun"/>
          <w:sz w:val="21"/>
          <w:szCs w:val="21"/>
        </w:rPr>
        <w:t>和类别</w:t>
      </w:r>
      <w:r w:rsidR="00C2467B" w:rsidRPr="00AE264B">
        <w:rPr>
          <w:rFonts w:eastAsia="SimSun"/>
          <w:sz w:val="21"/>
          <w:szCs w:val="21"/>
        </w:rPr>
        <w:t>4</w:t>
      </w:r>
      <w:r w:rsidR="00C2467B" w:rsidRPr="00AE264B">
        <w:rPr>
          <w:rFonts w:eastAsia="SimSun"/>
          <w:sz w:val="21"/>
          <w:szCs w:val="21"/>
        </w:rPr>
        <w:t>并不改变</w:t>
      </w:r>
      <w:r w:rsidR="00C2467B" w:rsidRPr="00AE264B">
        <w:rPr>
          <w:rFonts w:eastAsia="SimSun"/>
          <w:sz w:val="21"/>
          <w:szCs w:val="21"/>
        </w:rPr>
        <w:t>miRNA</w:t>
      </w:r>
      <w:r w:rsidR="00C2467B" w:rsidRPr="00AE264B">
        <w:rPr>
          <w:rFonts w:eastAsia="SimSun"/>
          <w:sz w:val="21"/>
          <w:szCs w:val="21"/>
        </w:rPr>
        <w:t>和结合位点的互补性，所以相对于另外两种类别</w:t>
      </w:r>
      <w:ins w:id="0" w:author="Thomas Huang" w:date="2017-02-27T11:43:00Z">
        <w:r w:rsidR="00DE12C9">
          <w:rPr>
            <w:rFonts w:eastAsia="SimSun" w:hint="eastAsia"/>
            <w:sz w:val="21"/>
            <w:szCs w:val="21"/>
          </w:rPr>
          <w:t>可能</w:t>
        </w:r>
      </w:ins>
      <w:r w:rsidR="00C2467B" w:rsidRPr="00AE264B">
        <w:rPr>
          <w:rFonts w:eastAsia="SimSun"/>
          <w:sz w:val="21"/>
          <w:szCs w:val="21"/>
        </w:rPr>
        <w:t>对</w:t>
      </w:r>
      <w:r w:rsidR="00C2467B" w:rsidRPr="00AE264B">
        <w:rPr>
          <w:rFonts w:eastAsia="SimSun"/>
          <w:sz w:val="21"/>
          <w:szCs w:val="21"/>
        </w:rPr>
        <w:t>miRNA</w:t>
      </w:r>
      <w:r w:rsidR="00C2467B" w:rsidRPr="00AE264B">
        <w:rPr>
          <w:rFonts w:eastAsia="SimSun"/>
          <w:sz w:val="21"/>
          <w:szCs w:val="21"/>
        </w:rPr>
        <w:t>调控的影响相对较小。而类别</w:t>
      </w:r>
      <w:r w:rsidR="00C2467B" w:rsidRPr="00AE264B">
        <w:rPr>
          <w:rFonts w:eastAsia="SimSun"/>
          <w:sz w:val="21"/>
          <w:szCs w:val="21"/>
        </w:rPr>
        <w:t>1</w:t>
      </w:r>
      <w:r w:rsidR="00C2467B" w:rsidRPr="00AE264B">
        <w:rPr>
          <w:rFonts w:eastAsia="SimSun"/>
          <w:sz w:val="21"/>
          <w:szCs w:val="21"/>
        </w:rPr>
        <w:t>会引入新的错配，一般而言会减弱</w:t>
      </w:r>
      <w:r w:rsidR="00C2467B" w:rsidRPr="00AE264B">
        <w:rPr>
          <w:rFonts w:eastAsia="SimSun"/>
          <w:sz w:val="21"/>
          <w:szCs w:val="21"/>
        </w:rPr>
        <w:t>miRNA</w:t>
      </w:r>
      <w:r w:rsidR="00C2467B" w:rsidRPr="00AE264B">
        <w:rPr>
          <w:rFonts w:eastAsia="SimSun"/>
          <w:sz w:val="21"/>
          <w:szCs w:val="21"/>
        </w:rPr>
        <w:t>的调控，类别</w:t>
      </w:r>
      <w:r w:rsidR="00C2467B" w:rsidRPr="00AE264B">
        <w:rPr>
          <w:rFonts w:eastAsia="SimSun"/>
          <w:sz w:val="21"/>
          <w:szCs w:val="21"/>
        </w:rPr>
        <w:t>2</w:t>
      </w:r>
      <w:r w:rsidR="00C2467B" w:rsidRPr="00AE264B">
        <w:rPr>
          <w:rFonts w:eastAsia="SimSun"/>
          <w:sz w:val="21"/>
          <w:szCs w:val="21"/>
        </w:rPr>
        <w:t>则相反，会增强</w:t>
      </w:r>
      <w:r w:rsidR="00C2467B" w:rsidRPr="00AE264B">
        <w:rPr>
          <w:rFonts w:eastAsia="SimSun"/>
          <w:sz w:val="21"/>
          <w:szCs w:val="21"/>
        </w:rPr>
        <w:t>miRNA</w:t>
      </w:r>
      <w:r w:rsidR="00C2467B" w:rsidRPr="00AE264B">
        <w:rPr>
          <w:rFonts w:eastAsia="SimSun"/>
          <w:sz w:val="21"/>
          <w:szCs w:val="21"/>
        </w:rPr>
        <w:t>的调控。将</w:t>
      </w:r>
      <w:r w:rsidR="00C2467B" w:rsidRPr="00AE264B">
        <w:rPr>
          <w:rFonts w:eastAsia="SimSun"/>
          <w:sz w:val="21"/>
          <w:szCs w:val="21"/>
        </w:rPr>
        <w:t>CCPA</w:t>
      </w:r>
      <w:r w:rsidR="00C2467B" w:rsidRPr="00AE264B">
        <w:rPr>
          <w:rFonts w:eastAsia="SimSun"/>
          <w:sz w:val="21"/>
          <w:szCs w:val="21"/>
        </w:rPr>
        <w:t>应用在这</w:t>
      </w:r>
      <w:r w:rsidR="00C2467B" w:rsidRPr="00AE264B">
        <w:rPr>
          <w:rFonts w:eastAsia="SimSun"/>
          <w:sz w:val="21"/>
          <w:szCs w:val="21"/>
        </w:rPr>
        <w:t>823</w:t>
      </w:r>
      <w:r w:rsidR="00C2467B" w:rsidRPr="00AE264B">
        <w:rPr>
          <w:rFonts w:eastAsia="SimSun"/>
          <w:sz w:val="21"/>
          <w:szCs w:val="21"/>
        </w:rPr>
        <w:t>个靶基因和相应的</w:t>
      </w:r>
      <w:r w:rsidR="00BF1687" w:rsidRPr="00AE264B">
        <w:rPr>
          <w:rFonts w:eastAsia="SimSun"/>
          <w:sz w:val="21"/>
          <w:szCs w:val="21"/>
        </w:rPr>
        <w:t>miRNA</w:t>
      </w:r>
      <w:r w:rsidR="00BF1687" w:rsidRPr="00AE264B">
        <w:rPr>
          <w:rFonts w:eastAsia="SimSun"/>
          <w:sz w:val="21"/>
          <w:szCs w:val="21"/>
        </w:rPr>
        <w:t>上，发现</w:t>
      </w:r>
      <w:r w:rsidR="00BF1687" w:rsidRPr="00AE264B">
        <w:rPr>
          <w:rFonts w:eastAsia="SimSun"/>
          <w:sz w:val="21"/>
          <w:szCs w:val="21"/>
        </w:rPr>
        <w:t>74.62%</w:t>
      </w:r>
      <w:r w:rsidR="00BF1687" w:rsidRPr="00AE264B">
        <w:rPr>
          <w:rFonts w:eastAsia="SimSun"/>
          <w:sz w:val="21"/>
          <w:szCs w:val="21"/>
        </w:rPr>
        <w:t>的突变位点是类别</w:t>
      </w:r>
      <w:r w:rsidR="00BF1687" w:rsidRPr="00AE264B">
        <w:rPr>
          <w:rFonts w:eastAsia="SimSun"/>
          <w:sz w:val="21"/>
          <w:szCs w:val="21"/>
        </w:rPr>
        <w:t>1</w:t>
      </w:r>
      <w:r w:rsidR="00BF1687" w:rsidRPr="00AE264B">
        <w:rPr>
          <w:rFonts w:eastAsia="SimSun"/>
          <w:sz w:val="21"/>
          <w:szCs w:val="21"/>
        </w:rPr>
        <w:t>突变，</w:t>
      </w:r>
      <w:r w:rsidR="00BF1687" w:rsidRPr="00AE264B">
        <w:rPr>
          <w:rFonts w:eastAsia="SimSun"/>
          <w:sz w:val="21"/>
          <w:szCs w:val="21"/>
        </w:rPr>
        <w:t>16.67%</w:t>
      </w:r>
      <w:r w:rsidR="00BF1687" w:rsidRPr="00AE264B">
        <w:rPr>
          <w:rFonts w:eastAsia="SimSun"/>
          <w:sz w:val="21"/>
          <w:szCs w:val="21"/>
        </w:rPr>
        <w:t>是类别</w:t>
      </w:r>
      <w:r w:rsidR="00BF1687" w:rsidRPr="00AE264B">
        <w:rPr>
          <w:rFonts w:eastAsia="SimSun"/>
          <w:sz w:val="21"/>
          <w:szCs w:val="21"/>
        </w:rPr>
        <w:t>2</w:t>
      </w:r>
      <w:r w:rsidR="00BF1687" w:rsidRPr="00AE264B">
        <w:rPr>
          <w:rFonts w:eastAsia="SimSun"/>
          <w:sz w:val="21"/>
          <w:szCs w:val="21"/>
        </w:rPr>
        <w:t>突变，</w:t>
      </w:r>
      <w:r w:rsidR="00BF1687" w:rsidRPr="00AE264B">
        <w:rPr>
          <w:rFonts w:eastAsia="SimSun"/>
          <w:sz w:val="21"/>
          <w:szCs w:val="21"/>
        </w:rPr>
        <w:t>0.68%</w:t>
      </w:r>
      <w:r w:rsidR="00BF1687" w:rsidRPr="00AE264B">
        <w:rPr>
          <w:rFonts w:eastAsia="SimSun"/>
          <w:sz w:val="21"/>
          <w:szCs w:val="21"/>
        </w:rPr>
        <w:t>是类别</w:t>
      </w:r>
      <w:r w:rsidR="00BF1687" w:rsidRPr="00AE264B">
        <w:rPr>
          <w:rFonts w:eastAsia="SimSun"/>
          <w:sz w:val="21"/>
          <w:szCs w:val="21"/>
        </w:rPr>
        <w:t>3</w:t>
      </w:r>
      <w:r w:rsidR="00BF1687" w:rsidRPr="00AE264B">
        <w:rPr>
          <w:rFonts w:eastAsia="SimSun"/>
          <w:sz w:val="21"/>
          <w:szCs w:val="21"/>
        </w:rPr>
        <w:t>突变，</w:t>
      </w:r>
      <w:r w:rsidR="00BF1687" w:rsidRPr="00AE264B">
        <w:rPr>
          <w:rFonts w:eastAsia="SimSun"/>
          <w:sz w:val="21"/>
          <w:szCs w:val="21"/>
        </w:rPr>
        <w:t>8.03%</w:t>
      </w:r>
      <w:r w:rsidR="00BF1687" w:rsidRPr="00AE264B">
        <w:rPr>
          <w:rFonts w:eastAsia="SimSun"/>
          <w:sz w:val="21"/>
          <w:szCs w:val="21"/>
        </w:rPr>
        <w:t>是类别</w:t>
      </w:r>
      <w:r w:rsidR="00BF1687" w:rsidRPr="00AE264B">
        <w:rPr>
          <w:rFonts w:eastAsia="SimSun"/>
          <w:sz w:val="21"/>
          <w:szCs w:val="21"/>
        </w:rPr>
        <w:t>4</w:t>
      </w:r>
      <w:r w:rsidR="00BF1687" w:rsidRPr="00AE264B">
        <w:rPr>
          <w:rFonts w:eastAsia="SimSun"/>
          <w:sz w:val="21"/>
          <w:szCs w:val="21"/>
        </w:rPr>
        <w:t>突变。类别</w:t>
      </w:r>
      <w:r w:rsidR="002E08B3">
        <w:rPr>
          <w:rFonts w:eastAsia="SimSun"/>
          <w:sz w:val="21"/>
          <w:szCs w:val="21"/>
        </w:rPr>
        <w:t>3</w:t>
      </w:r>
      <w:r w:rsidR="00BF1687" w:rsidRPr="00AE264B">
        <w:rPr>
          <w:rFonts w:eastAsia="SimSun"/>
          <w:sz w:val="21"/>
          <w:szCs w:val="21"/>
        </w:rPr>
        <w:t>突变发生的概率很低，因为需要在成熟</w:t>
      </w:r>
      <w:r w:rsidR="00BF1687" w:rsidRPr="00AE264B">
        <w:rPr>
          <w:rFonts w:eastAsia="SimSun"/>
          <w:sz w:val="21"/>
          <w:szCs w:val="21"/>
        </w:rPr>
        <w:t>miRNA</w:t>
      </w:r>
      <w:r w:rsidR="00BF1687" w:rsidRPr="00AE264B">
        <w:rPr>
          <w:rFonts w:eastAsia="SimSun"/>
          <w:sz w:val="21"/>
          <w:szCs w:val="21"/>
        </w:rPr>
        <w:t>和结合位点两条序列上相对的位点分别引入一个</w:t>
      </w:r>
      <w:r w:rsidR="00BF1687" w:rsidRPr="00AE264B">
        <w:rPr>
          <w:rFonts w:eastAsia="SimSun"/>
          <w:sz w:val="21"/>
          <w:szCs w:val="21"/>
        </w:rPr>
        <w:t>SNP</w:t>
      </w:r>
      <w:r w:rsidR="00BF1687" w:rsidRPr="00AE264B">
        <w:rPr>
          <w:rFonts w:eastAsia="SimSun"/>
          <w:sz w:val="21"/>
          <w:szCs w:val="21"/>
        </w:rPr>
        <w:t>，在本研究中，这类突变被称为互补性恢复现象</w:t>
      </w:r>
      <w:r w:rsidR="00BF1687" w:rsidRPr="00AE264B">
        <w:rPr>
          <w:rFonts w:eastAsia="SimSun"/>
          <w:sz w:val="21"/>
          <w:szCs w:val="21"/>
        </w:rPr>
        <w:t>(complementarity recovery phenomenon)</w:t>
      </w:r>
      <w:r w:rsidR="00BF1687" w:rsidRPr="00AE264B">
        <w:rPr>
          <w:rFonts w:eastAsia="SimSun"/>
          <w:sz w:val="21"/>
          <w:szCs w:val="21"/>
        </w:rPr>
        <w:t>。</w:t>
      </w:r>
    </w:p>
    <w:p w14:paraId="00BD4ADC" w14:textId="5BCE7ECE" w:rsidR="00BF1687" w:rsidRPr="00AE264B" w:rsidRDefault="00BF1687" w:rsidP="000B18F1">
      <w:pPr>
        <w:spacing w:line="480" w:lineRule="auto"/>
        <w:ind w:firstLineChars="200" w:firstLine="420"/>
        <w:rPr>
          <w:rFonts w:eastAsia="SimSun"/>
          <w:sz w:val="21"/>
          <w:szCs w:val="21"/>
        </w:rPr>
      </w:pPr>
      <w:r w:rsidRPr="00AE264B">
        <w:rPr>
          <w:rFonts w:eastAsia="SimSun"/>
          <w:sz w:val="21"/>
          <w:szCs w:val="21"/>
        </w:rPr>
        <w:t>我们在</w:t>
      </w:r>
      <w:r w:rsidRPr="00AE264B">
        <w:rPr>
          <w:rFonts w:eastAsia="SimSun"/>
          <w:sz w:val="21"/>
          <w:szCs w:val="21"/>
        </w:rPr>
        <w:t>osa-miR444</w:t>
      </w:r>
      <w:r w:rsidRPr="00AE264B">
        <w:rPr>
          <w:rFonts w:eastAsia="SimSun"/>
          <w:sz w:val="21"/>
          <w:szCs w:val="21"/>
        </w:rPr>
        <w:t>家族发现了互补性恢复现象</w:t>
      </w:r>
      <w:r w:rsidRPr="00AE264B">
        <w:rPr>
          <w:rFonts w:eastAsia="SimSun"/>
          <w:sz w:val="21"/>
          <w:szCs w:val="21"/>
        </w:rPr>
        <w:t>(</w:t>
      </w:r>
      <w:r w:rsidRPr="00AE264B">
        <w:rPr>
          <w:rFonts w:eastAsia="SimSun"/>
          <w:sz w:val="21"/>
          <w:szCs w:val="21"/>
        </w:rPr>
        <w:t>图</w:t>
      </w:r>
      <w:r w:rsidRPr="00AE264B">
        <w:rPr>
          <w:rFonts w:eastAsia="SimSun"/>
          <w:sz w:val="21"/>
          <w:szCs w:val="21"/>
        </w:rPr>
        <w:t>9 a</w:t>
      </w:r>
      <w:r w:rsidRPr="00AE264B">
        <w:rPr>
          <w:rFonts w:eastAsia="SimSun"/>
          <w:sz w:val="21"/>
          <w:szCs w:val="21"/>
        </w:rPr>
        <w:t>和</w:t>
      </w:r>
      <w:r w:rsidRPr="00AE264B">
        <w:rPr>
          <w:rFonts w:eastAsia="SimSun"/>
          <w:sz w:val="21"/>
          <w:szCs w:val="21"/>
        </w:rPr>
        <w:t>c)</w:t>
      </w:r>
      <w:r w:rsidRPr="00AE264B">
        <w:rPr>
          <w:rFonts w:eastAsia="SimSun"/>
          <w:sz w:val="21"/>
          <w:szCs w:val="21"/>
        </w:rPr>
        <w:t>。但是这并不让人惊讶，因为这个</w:t>
      </w:r>
      <w:r w:rsidRPr="00AE264B">
        <w:rPr>
          <w:rFonts w:eastAsia="SimSun"/>
          <w:sz w:val="21"/>
          <w:szCs w:val="21"/>
        </w:rPr>
        <w:t>miRNA</w:t>
      </w:r>
      <w:r w:rsidRPr="00AE264B">
        <w:rPr>
          <w:rFonts w:eastAsia="SimSun"/>
          <w:sz w:val="21"/>
          <w:szCs w:val="21"/>
        </w:rPr>
        <w:t>家族属于一种特殊的</w:t>
      </w:r>
      <w:r w:rsidRPr="00AE264B">
        <w:rPr>
          <w:rFonts w:eastAsia="SimSun"/>
          <w:sz w:val="21"/>
          <w:szCs w:val="21"/>
        </w:rPr>
        <w:t>miRNA</w:t>
      </w:r>
      <w:r w:rsidRPr="00AE264B">
        <w:rPr>
          <w:rFonts w:eastAsia="SimSun"/>
          <w:sz w:val="21"/>
          <w:szCs w:val="21"/>
        </w:rPr>
        <w:t>，也就是天然反义</w:t>
      </w:r>
      <w:r w:rsidRPr="00AE264B">
        <w:rPr>
          <w:rFonts w:eastAsia="SimSun"/>
          <w:sz w:val="21"/>
          <w:szCs w:val="21"/>
        </w:rPr>
        <w:t>miRNA(natural antisense miRNA, nat-miRNA)</w:t>
      </w:r>
      <w:r w:rsidRPr="00AE264B">
        <w:rPr>
          <w:rFonts w:eastAsia="SimSun"/>
          <w:sz w:val="21"/>
          <w:szCs w:val="21"/>
        </w:rPr>
        <w:t>。这类</w:t>
      </w:r>
      <w:r w:rsidRPr="00AE264B">
        <w:rPr>
          <w:rFonts w:eastAsia="SimSun"/>
          <w:sz w:val="21"/>
          <w:szCs w:val="21"/>
        </w:rPr>
        <w:t>miRNA</w:t>
      </w:r>
      <w:r w:rsidRPr="00AE264B">
        <w:rPr>
          <w:rFonts w:eastAsia="SimSun"/>
          <w:sz w:val="21"/>
          <w:szCs w:val="21"/>
        </w:rPr>
        <w:t>能产生和其靶基因完全配对的成熟</w:t>
      </w:r>
      <w:r w:rsidRPr="00AE264B">
        <w:rPr>
          <w:rFonts w:eastAsia="SimSun"/>
          <w:sz w:val="21"/>
          <w:szCs w:val="21"/>
        </w:rPr>
        <w:t>miRNA</w:t>
      </w:r>
      <w:r w:rsidRPr="00AE264B">
        <w:rPr>
          <w:rFonts w:eastAsia="SimSun"/>
          <w:sz w:val="21"/>
          <w:szCs w:val="21"/>
        </w:rPr>
        <w:t>，因为</w:t>
      </w:r>
      <w:r w:rsidRPr="00AE264B">
        <w:rPr>
          <w:rFonts w:eastAsia="SimSun"/>
          <w:sz w:val="21"/>
          <w:szCs w:val="21"/>
        </w:rPr>
        <w:t>miRNA</w:t>
      </w:r>
      <w:r w:rsidRPr="00AE264B">
        <w:rPr>
          <w:rFonts w:eastAsia="SimSun"/>
          <w:sz w:val="21"/>
          <w:szCs w:val="21"/>
        </w:rPr>
        <w:t>基因和靶基因在同一段</w:t>
      </w:r>
      <w:r w:rsidRPr="00AE264B">
        <w:rPr>
          <w:rFonts w:eastAsia="SimSun"/>
          <w:sz w:val="21"/>
          <w:szCs w:val="21"/>
        </w:rPr>
        <w:t>DNA</w:t>
      </w:r>
      <w:r w:rsidRPr="00AE264B">
        <w:rPr>
          <w:rFonts w:eastAsia="SimSun"/>
          <w:sz w:val="21"/>
          <w:szCs w:val="21"/>
        </w:rPr>
        <w:t>相反的链上</w:t>
      </w:r>
      <w:r w:rsidR="0009738F">
        <w:rPr>
          <w:rFonts w:eastAsia="SimSun"/>
          <w:sz w:val="21"/>
          <w:szCs w:val="21"/>
        </w:rPr>
        <w:t xml:space="preserve"> </w:t>
      </w:r>
      <w:r w:rsidR="004669D1">
        <w:rPr>
          <w:rFonts w:eastAsia="SimSun"/>
          <w:sz w:val="21"/>
          <w:szCs w:val="21"/>
        </w:rPr>
        <w:t xml:space="preserve">(Lu </w:t>
      </w:r>
      <w:r w:rsidR="00696355" w:rsidRPr="00696355">
        <w:rPr>
          <w:rFonts w:eastAsia="SimSun"/>
          <w:i/>
          <w:sz w:val="21"/>
          <w:szCs w:val="21"/>
        </w:rPr>
        <w:t>et al</w:t>
      </w:r>
      <w:r w:rsidR="004669D1">
        <w:rPr>
          <w:rFonts w:eastAsia="SimSun"/>
          <w:sz w:val="21"/>
          <w:szCs w:val="21"/>
        </w:rPr>
        <w:t xml:space="preserve">., 2008) </w:t>
      </w:r>
      <w:r w:rsidR="004732D6" w:rsidRPr="00AE264B">
        <w:rPr>
          <w:rFonts w:eastAsia="SimSun"/>
          <w:sz w:val="21"/>
          <w:szCs w:val="21"/>
        </w:rPr>
        <w:t>，所以这种互补性恢复现象可以由两者在相反链的特性来解释。</w:t>
      </w:r>
    </w:p>
    <w:p w14:paraId="6690D621" w14:textId="4275542F" w:rsidR="00E86827" w:rsidRDefault="004732D6" w:rsidP="000B18F1">
      <w:pPr>
        <w:spacing w:line="480" w:lineRule="auto"/>
        <w:ind w:firstLineChars="200" w:firstLine="420"/>
        <w:rPr>
          <w:ins w:id="1" w:author="Thomas Huang" w:date="2017-02-27T11:58:00Z"/>
          <w:rFonts w:eastAsia="SimSun" w:hint="eastAsia"/>
          <w:sz w:val="21"/>
          <w:szCs w:val="21"/>
        </w:rPr>
      </w:pPr>
      <w:r w:rsidRPr="00AE264B">
        <w:rPr>
          <w:rFonts w:eastAsia="SimSun"/>
          <w:sz w:val="21"/>
          <w:szCs w:val="21"/>
        </w:rPr>
        <w:lastRenderedPageBreak/>
        <w:t>有趣的是，在</w:t>
      </w:r>
      <w:r w:rsidRPr="00AE264B">
        <w:rPr>
          <w:rFonts w:eastAsia="SimSun"/>
          <w:sz w:val="21"/>
          <w:szCs w:val="21"/>
        </w:rPr>
        <w:t>osa-miR818a-e</w:t>
      </w:r>
      <w:r w:rsidRPr="00AE264B">
        <w:rPr>
          <w:rFonts w:eastAsia="SimSun"/>
          <w:sz w:val="21"/>
          <w:szCs w:val="21"/>
        </w:rPr>
        <w:t>、</w:t>
      </w:r>
      <w:r w:rsidRPr="00AE264B">
        <w:rPr>
          <w:rFonts w:eastAsia="SimSun"/>
          <w:sz w:val="21"/>
          <w:szCs w:val="21"/>
        </w:rPr>
        <w:t>osa-miR1436</w:t>
      </w:r>
      <w:r w:rsidRPr="00AE264B">
        <w:rPr>
          <w:rFonts w:eastAsia="SimSun"/>
          <w:sz w:val="21"/>
          <w:szCs w:val="21"/>
        </w:rPr>
        <w:t>、</w:t>
      </w:r>
      <w:r w:rsidRPr="00AE264B">
        <w:rPr>
          <w:rFonts w:eastAsia="SimSun"/>
          <w:sz w:val="21"/>
          <w:szCs w:val="21"/>
        </w:rPr>
        <w:t>osa-miR1439</w:t>
      </w:r>
      <w:r w:rsidRPr="00AE264B">
        <w:rPr>
          <w:rFonts w:eastAsia="SimSun"/>
          <w:sz w:val="21"/>
          <w:szCs w:val="21"/>
        </w:rPr>
        <w:t>、</w:t>
      </w:r>
      <w:r w:rsidRPr="00AE264B">
        <w:rPr>
          <w:rFonts w:eastAsia="SimSun"/>
          <w:sz w:val="21"/>
          <w:szCs w:val="21"/>
        </w:rPr>
        <w:t>osa-miR1442</w:t>
      </w:r>
      <w:r w:rsidRPr="00AE264B">
        <w:rPr>
          <w:rFonts w:eastAsia="SimSun"/>
          <w:sz w:val="21"/>
          <w:szCs w:val="21"/>
        </w:rPr>
        <w:t>和</w:t>
      </w:r>
      <w:r w:rsidRPr="00AE264B">
        <w:rPr>
          <w:rFonts w:eastAsia="SimSun"/>
          <w:sz w:val="21"/>
          <w:szCs w:val="21"/>
        </w:rPr>
        <w:t>osa-miR1862b</w:t>
      </w:r>
      <w:r w:rsidRPr="00AE264B">
        <w:rPr>
          <w:rFonts w:eastAsia="SimSun"/>
          <w:sz w:val="21"/>
          <w:szCs w:val="21"/>
        </w:rPr>
        <w:t>上，我们也发现这种现象，然而在这些</w:t>
      </w:r>
      <w:r w:rsidRPr="00AE264B">
        <w:rPr>
          <w:rFonts w:eastAsia="SimSun"/>
          <w:sz w:val="21"/>
          <w:szCs w:val="21"/>
        </w:rPr>
        <w:t>miRNA</w:t>
      </w:r>
      <w:r w:rsidRPr="00AE264B">
        <w:rPr>
          <w:rFonts w:eastAsia="SimSun"/>
          <w:sz w:val="21"/>
          <w:szCs w:val="21"/>
        </w:rPr>
        <w:t>和</w:t>
      </w:r>
      <w:ins w:id="2" w:author="Thomas Huang" w:date="2017-02-27T11:44:00Z">
        <w:r w:rsidR="00DE12C9">
          <w:rPr>
            <w:rFonts w:eastAsia="SimSun" w:hint="eastAsia"/>
            <w:sz w:val="21"/>
            <w:szCs w:val="21"/>
          </w:rPr>
          <w:t>相应的</w:t>
        </w:r>
        <w:r w:rsidR="00DE12C9">
          <w:rPr>
            <w:rFonts w:eastAsia="SimSun" w:hint="eastAsia"/>
            <w:sz w:val="21"/>
            <w:szCs w:val="21"/>
          </w:rPr>
          <w:t>38</w:t>
        </w:r>
        <w:r w:rsidR="00DE12C9">
          <w:rPr>
            <w:rFonts w:eastAsia="SimSun" w:hint="eastAsia"/>
            <w:sz w:val="21"/>
            <w:szCs w:val="21"/>
          </w:rPr>
          <w:t>个</w:t>
        </w:r>
      </w:ins>
      <w:del w:id="3" w:author="Thomas Huang" w:date="2017-02-27T11:44:00Z">
        <w:r w:rsidRPr="00AE264B" w:rsidDel="00DE12C9">
          <w:rPr>
            <w:rFonts w:eastAsia="SimSun"/>
            <w:sz w:val="21"/>
            <w:szCs w:val="21"/>
          </w:rPr>
          <w:delText>其</w:delText>
        </w:r>
      </w:del>
      <w:r w:rsidRPr="00AE264B">
        <w:rPr>
          <w:rFonts w:eastAsia="SimSun"/>
          <w:sz w:val="21"/>
          <w:szCs w:val="21"/>
        </w:rPr>
        <w:t>靶基因上就需要</w:t>
      </w:r>
      <w:ins w:id="4" w:author="Thomas Huang" w:date="2017-02-27T11:44:00Z">
        <w:r w:rsidR="00DE12C9">
          <w:rPr>
            <w:rFonts w:eastAsia="SimSun" w:hint="eastAsia"/>
            <w:sz w:val="21"/>
            <w:szCs w:val="21"/>
          </w:rPr>
          <w:t>分别</w:t>
        </w:r>
      </w:ins>
      <w:r w:rsidRPr="00AE264B">
        <w:rPr>
          <w:rFonts w:eastAsia="SimSun"/>
          <w:sz w:val="21"/>
          <w:szCs w:val="21"/>
        </w:rPr>
        <w:t>引入两个</w:t>
      </w:r>
      <w:r w:rsidRPr="00AE264B">
        <w:rPr>
          <w:rFonts w:eastAsia="SimSun"/>
          <w:sz w:val="21"/>
          <w:szCs w:val="21"/>
        </w:rPr>
        <w:t>SNP</w:t>
      </w:r>
      <w:r w:rsidRPr="00AE264B">
        <w:rPr>
          <w:rFonts w:eastAsia="SimSun"/>
          <w:sz w:val="21"/>
          <w:szCs w:val="21"/>
        </w:rPr>
        <w:t>在特定的位置才能造成互补性恢复的现象。并且根据</w:t>
      </w:r>
      <w:r w:rsidRPr="00AE264B">
        <w:rPr>
          <w:rFonts w:eastAsia="SimSun"/>
          <w:sz w:val="21"/>
          <w:szCs w:val="21"/>
        </w:rPr>
        <w:t xml:space="preserve">miRBase.org, </w:t>
      </w:r>
      <w:r w:rsidRPr="00AE264B">
        <w:rPr>
          <w:rFonts w:eastAsia="SimSun"/>
          <w:sz w:val="21"/>
          <w:szCs w:val="21"/>
        </w:rPr>
        <w:t>这些</w:t>
      </w:r>
      <w:r w:rsidRPr="00AE264B">
        <w:rPr>
          <w:rFonts w:eastAsia="SimSun"/>
          <w:sz w:val="21"/>
          <w:szCs w:val="21"/>
        </w:rPr>
        <w:t>miRNA</w:t>
      </w:r>
      <w:r w:rsidRPr="00AE264B">
        <w:rPr>
          <w:rFonts w:eastAsia="SimSun"/>
          <w:sz w:val="21"/>
          <w:szCs w:val="21"/>
        </w:rPr>
        <w:t>由于发夹结构系列相似而归类为同一个</w:t>
      </w:r>
      <w:r w:rsidRPr="00AE264B">
        <w:rPr>
          <w:rFonts w:eastAsia="SimSun"/>
          <w:sz w:val="21"/>
          <w:szCs w:val="21"/>
        </w:rPr>
        <w:t>miRNA</w:t>
      </w:r>
      <w:r w:rsidRPr="00AE264B">
        <w:rPr>
          <w:rFonts w:eastAsia="SimSun"/>
          <w:sz w:val="21"/>
          <w:szCs w:val="21"/>
        </w:rPr>
        <w:t>家族，也就是</w:t>
      </w:r>
      <w:r w:rsidRPr="00AE264B">
        <w:rPr>
          <w:rFonts w:eastAsia="SimSun"/>
          <w:sz w:val="21"/>
          <w:szCs w:val="21"/>
        </w:rPr>
        <w:t>miR818</w:t>
      </w:r>
      <w:r w:rsidRPr="00AE264B">
        <w:rPr>
          <w:rFonts w:eastAsia="SimSun"/>
          <w:sz w:val="21"/>
          <w:szCs w:val="21"/>
        </w:rPr>
        <w:t>家族。在所有的发现互补性保持不变的案例中，有两个是在成熟</w:t>
      </w:r>
      <w:r w:rsidRPr="00AE264B">
        <w:rPr>
          <w:rFonts w:eastAsia="SimSun"/>
          <w:sz w:val="21"/>
          <w:szCs w:val="21"/>
        </w:rPr>
        <w:t>miRNA</w:t>
      </w:r>
      <w:r w:rsidRPr="00AE264B">
        <w:rPr>
          <w:rFonts w:eastAsia="SimSun"/>
          <w:sz w:val="21"/>
          <w:szCs w:val="21"/>
        </w:rPr>
        <w:t>和结合位点序列上只带有</w:t>
      </w:r>
      <w:r w:rsidRPr="00AE264B">
        <w:rPr>
          <w:rFonts w:eastAsia="SimSun"/>
          <w:sz w:val="21"/>
          <w:szCs w:val="21"/>
        </w:rPr>
        <w:t>4</w:t>
      </w:r>
      <w:r w:rsidRPr="00AE264B">
        <w:rPr>
          <w:rFonts w:eastAsia="SimSun"/>
          <w:sz w:val="21"/>
          <w:szCs w:val="21"/>
        </w:rPr>
        <w:t>个</w:t>
      </w:r>
      <w:r w:rsidRPr="00AE264B">
        <w:rPr>
          <w:rFonts w:eastAsia="SimSun"/>
          <w:sz w:val="21"/>
          <w:szCs w:val="21"/>
        </w:rPr>
        <w:t>SNP</w:t>
      </w:r>
      <w:r w:rsidR="00EF60A4" w:rsidRPr="00AE264B">
        <w:rPr>
          <w:rFonts w:eastAsia="SimSun"/>
          <w:sz w:val="21"/>
          <w:szCs w:val="21"/>
        </w:rPr>
        <w:t>，经过计算，其出现互补性恢复的概率大约</w:t>
      </w:r>
      <w:r w:rsidR="00EF60A4" w:rsidRPr="00AE264B">
        <w:rPr>
          <w:rFonts w:eastAsia="SimSun"/>
          <w:sz w:val="21"/>
          <w:szCs w:val="21"/>
        </w:rPr>
        <w:t>0.37%</w:t>
      </w:r>
      <w:r w:rsidR="006C3236" w:rsidRPr="00AE264B">
        <w:rPr>
          <w:rFonts w:eastAsia="SimSun"/>
          <w:sz w:val="21"/>
          <w:szCs w:val="21"/>
        </w:rPr>
        <w:t>（其中</w:t>
      </w:r>
      <w:r w:rsidR="006C3236" w:rsidRPr="00AE264B">
        <w:rPr>
          <w:rFonts w:eastAsia="SimSun"/>
          <w:sz w:val="21"/>
          <w:szCs w:val="21"/>
        </w:rPr>
        <w:t>SNP</w:t>
      </w:r>
      <w:r w:rsidR="006C3236" w:rsidRPr="00AE264B">
        <w:rPr>
          <w:rFonts w:eastAsia="SimSun"/>
          <w:sz w:val="21"/>
          <w:szCs w:val="21"/>
        </w:rPr>
        <w:t>的概率为</w:t>
      </w:r>
      <w:r w:rsidR="006C3236" w:rsidRPr="00AE264B">
        <w:rPr>
          <w:rFonts w:eastAsia="SimSun"/>
          <w:sz w:val="21"/>
          <w:szCs w:val="21"/>
        </w:rPr>
        <w:t>0.055</w:t>
      </w:r>
      <w:r w:rsidR="006C3236" w:rsidRPr="00AE264B">
        <w:rPr>
          <w:rFonts w:eastAsia="SimSun"/>
          <w:sz w:val="21"/>
          <w:szCs w:val="21"/>
        </w:rPr>
        <w:t>，因为</w:t>
      </w:r>
      <w:r w:rsidR="006C3236" w:rsidRPr="00AE264B">
        <w:rPr>
          <w:rFonts w:eastAsia="SimSun"/>
          <w:sz w:val="21"/>
          <w:szCs w:val="21"/>
        </w:rPr>
        <w:t>3K</w:t>
      </w:r>
      <w:r w:rsidR="006C3236" w:rsidRPr="00AE264B">
        <w:rPr>
          <w:rFonts w:eastAsia="SimSun"/>
          <w:sz w:val="21"/>
          <w:szCs w:val="21"/>
        </w:rPr>
        <w:t>水稻基因组项目中总共发现有</w:t>
      </w:r>
      <w:r w:rsidR="006C3236" w:rsidRPr="00AE264B">
        <w:rPr>
          <w:rFonts w:eastAsia="SimSun"/>
          <w:sz w:val="21"/>
          <w:szCs w:val="21"/>
        </w:rPr>
        <w:t>23M SNP</w:t>
      </w:r>
      <w:r w:rsidR="006C3236" w:rsidRPr="00AE264B">
        <w:rPr>
          <w:rFonts w:eastAsia="SimSun"/>
          <w:sz w:val="21"/>
          <w:szCs w:val="21"/>
        </w:rPr>
        <w:t>）。在这两个案例中，</w:t>
      </w:r>
      <w:r w:rsidR="00CF3524" w:rsidRPr="00AE264B">
        <w:rPr>
          <w:rFonts w:eastAsia="SimSun"/>
          <w:sz w:val="21"/>
          <w:szCs w:val="21"/>
        </w:rPr>
        <w:t>互补性恢复都发生在位点</w:t>
      </w:r>
      <w:r w:rsidR="00CF3524" w:rsidRPr="00AE264B">
        <w:rPr>
          <w:rFonts w:eastAsia="SimSun"/>
          <w:sz w:val="21"/>
          <w:szCs w:val="21"/>
        </w:rPr>
        <w:t>5</w:t>
      </w:r>
      <w:r w:rsidR="00CF3524" w:rsidRPr="00AE264B">
        <w:rPr>
          <w:rFonts w:eastAsia="SimSun"/>
          <w:sz w:val="21"/>
          <w:szCs w:val="21"/>
        </w:rPr>
        <w:t>并且都是从</w:t>
      </w:r>
      <w:r w:rsidR="00CF3524" w:rsidRPr="00AE264B">
        <w:rPr>
          <w:rFonts w:eastAsia="SimSun"/>
          <w:sz w:val="21"/>
          <w:szCs w:val="21"/>
        </w:rPr>
        <w:t>CG</w:t>
      </w:r>
      <w:r w:rsidR="00FA11B3">
        <w:rPr>
          <w:rFonts w:eastAsia="SimSun" w:hint="eastAsia"/>
          <w:sz w:val="21"/>
          <w:szCs w:val="21"/>
        </w:rPr>
        <w:t>碱基对</w:t>
      </w:r>
      <w:r w:rsidR="00CF3524" w:rsidRPr="00AE264B">
        <w:rPr>
          <w:rFonts w:eastAsia="SimSun"/>
          <w:sz w:val="21"/>
          <w:szCs w:val="21"/>
        </w:rPr>
        <w:t>变成</w:t>
      </w:r>
      <w:r w:rsidR="00CF3524" w:rsidRPr="00AE264B">
        <w:rPr>
          <w:rFonts w:eastAsia="SimSun"/>
          <w:sz w:val="21"/>
          <w:szCs w:val="21"/>
        </w:rPr>
        <w:t>UA</w:t>
      </w:r>
      <w:r w:rsidR="00FA11B3">
        <w:rPr>
          <w:rFonts w:eastAsia="SimSun" w:hint="eastAsia"/>
          <w:sz w:val="21"/>
          <w:szCs w:val="21"/>
        </w:rPr>
        <w:t>碱基对</w:t>
      </w:r>
      <w:r w:rsidR="00CF3524" w:rsidRPr="00AE264B">
        <w:rPr>
          <w:rFonts w:eastAsia="SimSun"/>
          <w:sz w:val="21"/>
          <w:szCs w:val="21"/>
        </w:rPr>
        <w:t>，如图</w:t>
      </w:r>
      <w:r w:rsidR="00CF3524" w:rsidRPr="00AE264B">
        <w:rPr>
          <w:rFonts w:eastAsia="SimSun"/>
          <w:sz w:val="21"/>
          <w:szCs w:val="21"/>
        </w:rPr>
        <w:t>9b</w:t>
      </w:r>
      <w:r w:rsidR="00CF3524" w:rsidRPr="00AE264B">
        <w:rPr>
          <w:rFonts w:eastAsia="SimSun"/>
          <w:sz w:val="21"/>
          <w:szCs w:val="21"/>
        </w:rPr>
        <w:t>和</w:t>
      </w:r>
      <w:r w:rsidR="00CF3524" w:rsidRPr="00AE264B">
        <w:rPr>
          <w:rFonts w:eastAsia="SimSun"/>
          <w:sz w:val="21"/>
          <w:szCs w:val="21"/>
        </w:rPr>
        <w:t>9d</w:t>
      </w:r>
      <w:r w:rsidR="00CF3524" w:rsidRPr="00AE264B">
        <w:rPr>
          <w:rFonts w:eastAsia="SimSun"/>
          <w:sz w:val="21"/>
          <w:szCs w:val="21"/>
        </w:rPr>
        <w:t>所示。更进一步的研究发现，在两个案例中，都存在着其他的水稻品系只有单独一个突变从</w:t>
      </w:r>
      <w:r w:rsidR="00CF3524" w:rsidRPr="00AE264B">
        <w:rPr>
          <w:rFonts w:eastAsia="SimSun"/>
          <w:sz w:val="21"/>
          <w:szCs w:val="21"/>
        </w:rPr>
        <w:t>CG</w:t>
      </w:r>
      <w:r w:rsidR="00FA11B3">
        <w:rPr>
          <w:rFonts w:eastAsia="SimSun" w:hint="eastAsia"/>
          <w:sz w:val="21"/>
          <w:szCs w:val="21"/>
        </w:rPr>
        <w:t>碱基对</w:t>
      </w:r>
      <w:r w:rsidR="00CF3524" w:rsidRPr="00AE264B">
        <w:rPr>
          <w:rFonts w:eastAsia="SimSun"/>
          <w:sz w:val="21"/>
          <w:szCs w:val="21"/>
        </w:rPr>
        <w:t>变成</w:t>
      </w:r>
      <w:r w:rsidR="00CF3524" w:rsidRPr="00AE264B">
        <w:rPr>
          <w:rFonts w:eastAsia="SimSun"/>
          <w:sz w:val="21"/>
          <w:szCs w:val="21"/>
        </w:rPr>
        <w:t>CA</w:t>
      </w:r>
      <w:r w:rsidR="00FA11B3">
        <w:rPr>
          <w:rFonts w:eastAsia="SimSun" w:hint="eastAsia"/>
          <w:sz w:val="21"/>
          <w:szCs w:val="21"/>
        </w:rPr>
        <w:t>碱基对</w:t>
      </w:r>
      <w:r w:rsidR="00CF3524" w:rsidRPr="00AE264B">
        <w:rPr>
          <w:rFonts w:eastAsia="SimSun"/>
          <w:sz w:val="21"/>
          <w:szCs w:val="21"/>
        </w:rPr>
        <w:t>和</w:t>
      </w:r>
      <w:r w:rsidR="00CF3524" w:rsidRPr="00AE264B">
        <w:rPr>
          <w:rFonts w:eastAsia="SimSun"/>
          <w:sz w:val="21"/>
          <w:szCs w:val="21"/>
        </w:rPr>
        <w:t>CG</w:t>
      </w:r>
      <w:r w:rsidR="00FA11B3">
        <w:rPr>
          <w:rFonts w:eastAsia="SimSun" w:hint="eastAsia"/>
          <w:sz w:val="21"/>
          <w:szCs w:val="21"/>
        </w:rPr>
        <w:t>碱基对</w:t>
      </w:r>
      <w:r w:rsidR="00CF3524" w:rsidRPr="00AE264B">
        <w:rPr>
          <w:rFonts w:eastAsia="SimSun"/>
          <w:sz w:val="21"/>
          <w:szCs w:val="21"/>
        </w:rPr>
        <w:t>变成</w:t>
      </w:r>
      <w:r w:rsidR="00CF3524" w:rsidRPr="00AE264B">
        <w:rPr>
          <w:rFonts w:eastAsia="SimSun"/>
          <w:sz w:val="21"/>
          <w:szCs w:val="21"/>
        </w:rPr>
        <w:t>UG</w:t>
      </w:r>
      <w:r w:rsidR="00FA11B3">
        <w:rPr>
          <w:rFonts w:eastAsia="SimSun" w:hint="eastAsia"/>
          <w:sz w:val="21"/>
          <w:szCs w:val="21"/>
        </w:rPr>
        <w:t>碱基对</w:t>
      </w:r>
      <w:r w:rsidR="00CF3524" w:rsidRPr="00AE264B">
        <w:rPr>
          <w:rFonts w:eastAsia="SimSun"/>
          <w:sz w:val="21"/>
          <w:szCs w:val="21"/>
        </w:rPr>
        <w:t>。</w:t>
      </w:r>
      <w:ins w:id="5" w:author="Thomas Huang" w:date="2017-02-27T11:47:00Z">
        <w:r w:rsidR="00DE12C9">
          <w:rPr>
            <w:rFonts w:eastAsia="SimSun" w:hint="eastAsia"/>
            <w:sz w:val="21"/>
            <w:szCs w:val="21"/>
          </w:rPr>
          <w:t>这暗示了</w:t>
        </w:r>
      </w:ins>
      <w:ins w:id="6" w:author="Thomas Huang" w:date="2017-02-27T11:48:00Z">
        <w:r w:rsidR="00DE12C9">
          <w:rPr>
            <w:rFonts w:eastAsia="SimSun" w:hint="eastAsia"/>
            <w:sz w:val="21"/>
            <w:szCs w:val="21"/>
          </w:rPr>
          <w:t>这些</w:t>
        </w:r>
        <w:r w:rsidR="00DE12C9">
          <w:rPr>
            <w:rFonts w:eastAsia="SimSun" w:hint="eastAsia"/>
            <w:sz w:val="21"/>
            <w:szCs w:val="21"/>
          </w:rPr>
          <w:t>miRNA</w:t>
        </w:r>
        <w:r w:rsidR="00DE12C9">
          <w:rPr>
            <w:rFonts w:eastAsia="SimSun" w:hint="eastAsia"/>
            <w:sz w:val="21"/>
            <w:szCs w:val="21"/>
          </w:rPr>
          <w:t>和靶基因对在不同品系的进化压力</w:t>
        </w:r>
      </w:ins>
      <w:ins w:id="7" w:author="Thomas Huang" w:date="2017-02-27T11:49:00Z">
        <w:r w:rsidR="00DE12C9">
          <w:rPr>
            <w:rFonts w:eastAsia="SimSun" w:hint="eastAsia"/>
            <w:sz w:val="21"/>
            <w:szCs w:val="21"/>
          </w:rPr>
          <w:t>不同，</w:t>
        </w:r>
      </w:ins>
      <w:ins w:id="8" w:author="Thomas Huang" w:date="2017-02-27T11:50:00Z">
        <w:r w:rsidR="00DE12C9">
          <w:rPr>
            <w:rFonts w:eastAsia="SimSun" w:hint="eastAsia"/>
            <w:sz w:val="21"/>
            <w:szCs w:val="21"/>
          </w:rPr>
          <w:t>也意味着</w:t>
        </w:r>
        <w:r w:rsidR="00DE12C9">
          <w:rPr>
            <w:rFonts w:eastAsia="SimSun" w:hint="eastAsia"/>
            <w:sz w:val="21"/>
            <w:szCs w:val="21"/>
          </w:rPr>
          <w:t>miRNA</w:t>
        </w:r>
        <w:r w:rsidR="00DE12C9">
          <w:rPr>
            <w:rFonts w:eastAsia="SimSun" w:hint="eastAsia"/>
            <w:sz w:val="21"/>
            <w:szCs w:val="21"/>
          </w:rPr>
          <w:t>的调控严格程度可能受到环境变化的影响，比如环境压力</w:t>
        </w:r>
      </w:ins>
      <w:ins w:id="9" w:author="Thomas Huang" w:date="2017-02-27T11:49:00Z">
        <w:r w:rsidR="00DE12C9">
          <w:rPr>
            <w:rFonts w:eastAsia="SimSun" w:hint="eastAsia"/>
            <w:sz w:val="21"/>
            <w:szCs w:val="21"/>
          </w:rPr>
          <w:t>。</w:t>
        </w:r>
      </w:ins>
      <w:ins w:id="10" w:author="Thomas Huang" w:date="2017-02-27T11:50:00Z">
        <w:r w:rsidR="00DE12C9">
          <w:rPr>
            <w:rFonts w:eastAsia="SimSun" w:hint="eastAsia"/>
            <w:sz w:val="21"/>
            <w:szCs w:val="21"/>
          </w:rPr>
          <w:t>有趣的是</w:t>
        </w:r>
      </w:ins>
      <w:ins w:id="11" w:author="Thomas Huang" w:date="2017-02-27T11:51:00Z">
        <w:r w:rsidR="00DE12C9">
          <w:rPr>
            <w:rFonts w:eastAsia="SimSun" w:hint="eastAsia"/>
            <w:sz w:val="21"/>
            <w:szCs w:val="21"/>
          </w:rPr>
          <w:t>，其中一个靶基因</w:t>
        </w:r>
        <w:r w:rsidR="00DE12C9">
          <w:rPr>
            <w:rFonts w:eastAsia="SimSun"/>
            <w:sz w:val="21"/>
            <w:szCs w:val="21"/>
          </w:rPr>
          <w:t>LOC_Os06g17950</w:t>
        </w:r>
        <w:r w:rsidR="00DE12C9">
          <w:rPr>
            <w:rFonts w:eastAsia="SimSun" w:hint="eastAsia"/>
            <w:sz w:val="21"/>
            <w:szCs w:val="21"/>
          </w:rPr>
          <w:t>，</w:t>
        </w:r>
      </w:ins>
      <w:ins w:id="12" w:author="Thomas Huang" w:date="2017-02-27T11:52:00Z">
        <w:r w:rsidR="00DE12C9">
          <w:rPr>
            <w:rFonts w:eastAsia="SimSun" w:hint="eastAsia"/>
            <w:sz w:val="21"/>
            <w:szCs w:val="21"/>
          </w:rPr>
          <w:t>是</w:t>
        </w:r>
      </w:ins>
      <w:ins w:id="13" w:author="Thomas Huang" w:date="2017-02-27T11:56:00Z">
        <w:r w:rsidR="00E86827">
          <w:rPr>
            <w:rFonts w:eastAsia="SimSun" w:hint="eastAsia"/>
            <w:sz w:val="21"/>
            <w:szCs w:val="21"/>
          </w:rPr>
          <w:t>水稻</w:t>
        </w:r>
      </w:ins>
      <w:ins w:id="14" w:author="Thomas Huang" w:date="2017-02-27T11:52:00Z">
        <w:r w:rsidR="00DE12C9">
          <w:rPr>
            <w:rFonts w:eastAsia="SimSun"/>
            <w:sz w:val="21"/>
            <w:szCs w:val="21"/>
          </w:rPr>
          <w:t>NBS-LRR</w:t>
        </w:r>
        <w:r w:rsidR="00DE12C9">
          <w:rPr>
            <w:rFonts w:eastAsia="SimSun" w:hint="eastAsia"/>
            <w:sz w:val="21"/>
            <w:szCs w:val="21"/>
          </w:rPr>
          <w:t>疾病抵抗蛋白基因，被报道主要负责植物中微生物病原体的</w:t>
        </w:r>
      </w:ins>
      <w:ins w:id="15" w:author="Thomas Huang" w:date="2017-02-27T11:53:00Z">
        <w:r w:rsidR="00DE12C9">
          <w:rPr>
            <w:rFonts w:eastAsia="SimSun" w:hint="eastAsia"/>
            <w:sz w:val="21"/>
            <w:szCs w:val="21"/>
          </w:rPr>
          <w:t>监测和防御。另外，</w:t>
        </w:r>
        <w:r w:rsidR="00DE12C9" w:rsidRPr="00DE12C9">
          <w:rPr>
            <w:rFonts w:eastAsia="SimSun"/>
            <w:sz w:val="21"/>
            <w:szCs w:val="21"/>
          </w:rPr>
          <w:t>LOC_Os12g16290</w:t>
        </w:r>
      </w:ins>
      <w:ins w:id="16" w:author="Thomas Huang" w:date="2017-02-27T11:54:00Z">
        <w:r w:rsidR="00E86827">
          <w:rPr>
            <w:rFonts w:eastAsia="SimSun" w:hint="eastAsia"/>
            <w:sz w:val="21"/>
            <w:szCs w:val="21"/>
          </w:rPr>
          <w:t>则是水稻中的</w:t>
        </w:r>
      </w:ins>
      <w:ins w:id="17" w:author="Thomas Huang" w:date="2017-02-27T11:55:00Z">
        <w:r w:rsidR="00E86827" w:rsidRPr="00E86827">
          <w:rPr>
            <w:rFonts w:eastAsia="SimSun" w:hint="eastAsia"/>
            <w:sz w:val="21"/>
            <w:szCs w:val="21"/>
          </w:rPr>
          <w:t>异黄酮还原酶</w:t>
        </w:r>
        <w:r w:rsidR="00E86827">
          <w:rPr>
            <w:rFonts w:eastAsia="SimSun" w:hint="eastAsia"/>
            <w:sz w:val="21"/>
            <w:szCs w:val="21"/>
          </w:rPr>
          <w:t>基因</w:t>
        </w:r>
        <w:r w:rsidR="00E86827">
          <w:rPr>
            <w:rFonts w:eastAsia="SimSun" w:hint="eastAsia"/>
            <w:sz w:val="21"/>
            <w:szCs w:val="21"/>
          </w:rPr>
          <w:t xml:space="preserve"> </w:t>
        </w:r>
        <w:r w:rsidR="00E86827">
          <w:rPr>
            <w:rFonts w:eastAsia="SimSun"/>
            <w:sz w:val="21"/>
            <w:szCs w:val="21"/>
          </w:rPr>
          <w:t>(isoflavone reductase)</w:t>
        </w:r>
        <w:r w:rsidR="00E86827">
          <w:rPr>
            <w:rFonts w:eastAsia="SimSun" w:hint="eastAsia"/>
            <w:sz w:val="21"/>
            <w:szCs w:val="21"/>
          </w:rPr>
          <w:t>，而</w:t>
        </w:r>
        <w:r w:rsidR="00E86827" w:rsidRPr="00E86827">
          <w:rPr>
            <w:rFonts w:eastAsia="SimSun"/>
            <w:i/>
            <w:sz w:val="21"/>
            <w:szCs w:val="21"/>
            <w:rPrChange w:id="18" w:author="Thomas Huang" w:date="2017-02-27T11:56:00Z">
              <w:rPr>
                <w:rFonts w:eastAsia="SimSun"/>
                <w:sz w:val="21"/>
                <w:szCs w:val="21"/>
              </w:rPr>
            </w:rPrChange>
          </w:rPr>
          <w:t>OsIRL</w:t>
        </w:r>
        <w:r w:rsidR="00E86827">
          <w:rPr>
            <w:rFonts w:eastAsia="SimSun"/>
            <w:sz w:val="21"/>
            <w:szCs w:val="21"/>
          </w:rPr>
          <w:t xml:space="preserve"> (isoflavone reductase-like gene)</w:t>
        </w:r>
      </w:ins>
      <w:ins w:id="19" w:author="Thomas Huang" w:date="2017-02-27T11:56:00Z">
        <w:r w:rsidR="00E86827">
          <w:rPr>
            <w:rFonts w:eastAsia="SimSun" w:hint="eastAsia"/>
            <w:sz w:val="21"/>
            <w:szCs w:val="21"/>
          </w:rPr>
          <w:t>被报道能够提高</w:t>
        </w:r>
      </w:ins>
      <w:ins w:id="20" w:author="Thomas Huang" w:date="2017-02-27T11:58:00Z">
        <w:r w:rsidR="00E86827">
          <w:rPr>
            <w:rFonts w:eastAsia="SimSun" w:hint="eastAsia"/>
            <w:sz w:val="21"/>
            <w:szCs w:val="21"/>
          </w:rPr>
          <w:t>对</w:t>
        </w:r>
      </w:ins>
      <w:ins w:id="21" w:author="Thomas Huang" w:date="2017-02-27T11:56:00Z">
        <w:r w:rsidR="00E86827">
          <w:rPr>
            <w:rFonts w:eastAsia="SimSun" w:hint="eastAsia"/>
            <w:sz w:val="21"/>
            <w:szCs w:val="21"/>
          </w:rPr>
          <w:t>生物压力</w:t>
        </w:r>
      </w:ins>
      <w:ins w:id="22" w:author="Thomas Huang" w:date="2017-02-27T11:57:00Z">
        <w:r w:rsidR="00E86827">
          <w:rPr>
            <w:rFonts w:eastAsia="SimSun" w:hint="eastAsia"/>
            <w:sz w:val="21"/>
            <w:szCs w:val="21"/>
          </w:rPr>
          <w:t>，</w:t>
        </w:r>
        <w:r w:rsidR="00E86827">
          <w:rPr>
            <w:rFonts w:eastAsia="SimSun" w:hint="eastAsia"/>
            <w:sz w:val="21"/>
            <w:szCs w:val="21"/>
          </w:rPr>
          <w:t xml:space="preserve"> </w:t>
        </w:r>
        <w:r w:rsidR="00E86827">
          <w:rPr>
            <w:rFonts w:eastAsia="SimSun" w:hint="eastAsia"/>
            <w:sz w:val="21"/>
            <w:szCs w:val="21"/>
          </w:rPr>
          <w:t>包括茉莉酸和</w:t>
        </w:r>
        <w:r w:rsidR="00E86827" w:rsidRPr="00E86827">
          <w:rPr>
            <w:rFonts w:eastAsia="SimSun" w:hint="eastAsia"/>
            <w:sz w:val="21"/>
            <w:szCs w:val="21"/>
          </w:rPr>
          <w:t>稻瘟病菌</w:t>
        </w:r>
      </w:ins>
      <w:ins w:id="23" w:author="Thomas Huang" w:date="2017-02-27T11:58:00Z">
        <w:r w:rsidR="00E86827">
          <w:rPr>
            <w:rFonts w:eastAsia="SimSun" w:hint="eastAsia"/>
            <w:sz w:val="21"/>
            <w:szCs w:val="21"/>
          </w:rPr>
          <w:t>，</w:t>
        </w:r>
      </w:ins>
      <w:ins w:id="24" w:author="Thomas Huang" w:date="2017-02-27T11:57:00Z">
        <w:r w:rsidR="00E86827">
          <w:rPr>
            <w:rFonts w:eastAsia="SimSun" w:hint="eastAsia"/>
            <w:sz w:val="21"/>
            <w:szCs w:val="21"/>
          </w:rPr>
          <w:t>导致的活性氧</w:t>
        </w:r>
      </w:ins>
      <w:ins w:id="25" w:author="Thomas Huang" w:date="2017-02-27T11:58:00Z">
        <w:r w:rsidR="00E86827">
          <w:rPr>
            <w:rFonts w:eastAsia="SimSun" w:hint="eastAsia"/>
            <w:sz w:val="21"/>
            <w:szCs w:val="21"/>
          </w:rPr>
          <w:t>的耐受性</w:t>
        </w:r>
      </w:ins>
      <w:ins w:id="26" w:author="Thomas Huang" w:date="2017-02-27T12:17:00Z">
        <w:r w:rsidR="00FB7D12">
          <w:rPr>
            <w:rFonts w:eastAsia="SimSun"/>
            <w:sz w:val="21"/>
            <w:szCs w:val="21"/>
          </w:rPr>
          <w:t xml:space="preserve"> (Kim S.T. et al., 2003; Kim S.G. 2010)</w:t>
        </w:r>
      </w:ins>
      <w:ins w:id="27" w:author="Thomas Huang" w:date="2017-02-27T11:56:00Z">
        <w:r w:rsidR="00E86827">
          <w:rPr>
            <w:rFonts w:eastAsia="SimSun" w:hint="eastAsia"/>
            <w:sz w:val="21"/>
            <w:szCs w:val="21"/>
          </w:rPr>
          <w:t>。</w:t>
        </w:r>
      </w:ins>
    </w:p>
    <w:p w14:paraId="5A12F91F" w14:textId="7A160C22" w:rsidR="00A56D7C" w:rsidRDefault="00E86827" w:rsidP="000B18F1">
      <w:pPr>
        <w:spacing w:line="480" w:lineRule="auto"/>
        <w:ind w:firstLineChars="200" w:firstLine="420"/>
        <w:rPr>
          <w:ins w:id="28" w:author="Thomas Huang" w:date="2017-02-27T12:10:00Z"/>
          <w:rFonts w:eastAsia="SimSun" w:hint="eastAsia"/>
          <w:sz w:val="21"/>
          <w:szCs w:val="21"/>
        </w:rPr>
      </w:pPr>
      <w:ins w:id="29" w:author="Thomas Huang" w:date="2017-02-27T11:58:00Z">
        <w:r>
          <w:rPr>
            <w:rFonts w:eastAsia="SimSun" w:hint="eastAsia"/>
            <w:sz w:val="21"/>
            <w:szCs w:val="21"/>
          </w:rPr>
          <w:t>而最近</w:t>
        </w:r>
      </w:ins>
      <w:ins w:id="30" w:author="Thomas Huang" w:date="2017-02-27T11:59:00Z">
        <w:r>
          <w:rPr>
            <w:rFonts w:eastAsia="SimSun" w:hint="eastAsia"/>
            <w:sz w:val="21"/>
            <w:szCs w:val="21"/>
          </w:rPr>
          <w:t>，</w:t>
        </w:r>
        <w:r w:rsidR="00FB7D12">
          <w:rPr>
            <w:rFonts w:eastAsia="SimSun"/>
            <w:sz w:val="21"/>
            <w:szCs w:val="21"/>
          </w:rPr>
          <w:t xml:space="preserve">Zhang </w:t>
        </w:r>
      </w:ins>
      <w:ins w:id="31" w:author="Thomas Huang" w:date="2017-02-27T12:15:00Z">
        <w:r w:rsidR="00FB7D12">
          <w:rPr>
            <w:rFonts w:eastAsia="SimSun" w:hint="eastAsia"/>
            <w:sz w:val="21"/>
            <w:szCs w:val="21"/>
          </w:rPr>
          <w:t>Y</w:t>
        </w:r>
      </w:ins>
      <w:ins w:id="32" w:author="Thomas Huang" w:date="2017-02-27T11:59:00Z">
        <w:r>
          <w:rPr>
            <w:rFonts w:eastAsia="SimSun"/>
            <w:sz w:val="21"/>
            <w:szCs w:val="21"/>
          </w:rPr>
          <w:t xml:space="preserve">. </w:t>
        </w:r>
        <w:r w:rsidRPr="00E86827">
          <w:rPr>
            <w:rFonts w:eastAsia="SimSun"/>
            <w:i/>
            <w:sz w:val="21"/>
            <w:szCs w:val="21"/>
            <w:rPrChange w:id="33" w:author="Thomas Huang" w:date="2017-02-27T11:59:00Z">
              <w:rPr>
                <w:rFonts w:eastAsia="SimSun"/>
                <w:sz w:val="21"/>
                <w:szCs w:val="21"/>
              </w:rPr>
            </w:rPrChange>
          </w:rPr>
          <w:t>et al.</w:t>
        </w:r>
        <w:r>
          <w:rPr>
            <w:rFonts w:eastAsia="SimSun"/>
            <w:sz w:val="21"/>
            <w:szCs w:val="21"/>
          </w:rPr>
          <w:t>(2016)</w:t>
        </w:r>
        <w:r>
          <w:rPr>
            <w:rFonts w:eastAsia="SimSun" w:hint="eastAsia"/>
            <w:sz w:val="21"/>
            <w:szCs w:val="21"/>
          </w:rPr>
          <w:t>提出了植物</w:t>
        </w:r>
        <w:r>
          <w:rPr>
            <w:rFonts w:eastAsia="SimSun" w:hint="eastAsia"/>
            <w:sz w:val="21"/>
            <w:szCs w:val="21"/>
          </w:rPr>
          <w:t>NBS</w:t>
        </w:r>
        <w:r>
          <w:rPr>
            <w:rFonts w:eastAsia="SimSun"/>
            <w:sz w:val="21"/>
            <w:szCs w:val="21"/>
          </w:rPr>
          <w:t>-LRR</w:t>
        </w:r>
        <w:r>
          <w:rPr>
            <w:rFonts w:eastAsia="SimSun" w:hint="eastAsia"/>
            <w:sz w:val="21"/>
            <w:szCs w:val="21"/>
          </w:rPr>
          <w:t>和</w:t>
        </w:r>
        <w:r>
          <w:rPr>
            <w:rFonts w:eastAsia="SimSun" w:hint="eastAsia"/>
            <w:sz w:val="21"/>
            <w:szCs w:val="21"/>
          </w:rPr>
          <w:t>miRNA</w:t>
        </w:r>
        <w:r>
          <w:rPr>
            <w:rFonts w:eastAsia="SimSun" w:hint="eastAsia"/>
            <w:sz w:val="21"/>
            <w:szCs w:val="21"/>
          </w:rPr>
          <w:t>的共同进化模型，并且在</w:t>
        </w:r>
      </w:ins>
      <w:ins w:id="34" w:author="Thomas Huang" w:date="2017-02-27T12:00:00Z">
        <w:r>
          <w:rPr>
            <w:rFonts w:eastAsia="SimSun" w:hint="eastAsia"/>
            <w:sz w:val="21"/>
            <w:szCs w:val="21"/>
          </w:rPr>
          <w:t>包含水稻在内的多种陆地植物中发现有</w:t>
        </w:r>
        <w:r>
          <w:rPr>
            <w:rFonts w:eastAsia="SimSun"/>
            <w:sz w:val="21"/>
            <w:szCs w:val="21"/>
          </w:rPr>
          <w:t>miRNA-NBS-LRR</w:t>
        </w:r>
        <w:r>
          <w:rPr>
            <w:rFonts w:eastAsia="SimSun" w:hint="eastAsia"/>
            <w:sz w:val="21"/>
            <w:szCs w:val="21"/>
          </w:rPr>
          <w:t>调控系统。其中调控</w:t>
        </w:r>
        <w:r>
          <w:rPr>
            <w:rFonts w:eastAsia="SimSun"/>
            <w:sz w:val="21"/>
            <w:szCs w:val="21"/>
          </w:rPr>
          <w:t>NBS-LRR</w:t>
        </w:r>
      </w:ins>
      <w:ins w:id="35" w:author="Thomas Huang" w:date="2017-02-27T12:01:00Z">
        <w:r>
          <w:rPr>
            <w:rFonts w:eastAsia="SimSun" w:hint="eastAsia"/>
            <w:sz w:val="21"/>
            <w:szCs w:val="21"/>
          </w:rPr>
          <w:t>基因的</w:t>
        </w:r>
        <w:r>
          <w:rPr>
            <w:rFonts w:eastAsia="SimSun" w:hint="eastAsia"/>
            <w:sz w:val="21"/>
            <w:szCs w:val="21"/>
          </w:rPr>
          <w:t>miRNA</w:t>
        </w:r>
        <w:r>
          <w:rPr>
            <w:rFonts w:eastAsia="SimSun" w:hint="eastAsia"/>
            <w:sz w:val="21"/>
            <w:szCs w:val="21"/>
          </w:rPr>
          <w:t>大部分都是新生的、而且是</w:t>
        </w:r>
        <w:r w:rsidR="00371440">
          <w:rPr>
            <w:rFonts w:eastAsia="SimSun" w:hint="eastAsia"/>
            <w:sz w:val="21"/>
            <w:szCs w:val="21"/>
          </w:rPr>
          <w:t>种系特异</w:t>
        </w:r>
        <w:r>
          <w:rPr>
            <w:rFonts w:eastAsia="SimSun" w:hint="eastAsia"/>
            <w:sz w:val="21"/>
            <w:szCs w:val="21"/>
          </w:rPr>
          <w:t>的</w:t>
        </w:r>
      </w:ins>
      <w:ins w:id="36" w:author="Thomas Huang" w:date="2017-02-27T12:03:00Z">
        <w:r w:rsidR="00371440">
          <w:rPr>
            <w:rFonts w:eastAsia="SimSun" w:hint="eastAsia"/>
            <w:sz w:val="21"/>
            <w:szCs w:val="21"/>
          </w:rPr>
          <w:t>。而且他们发现</w:t>
        </w:r>
      </w:ins>
      <w:ins w:id="37" w:author="Thomas Huang" w:date="2017-02-27T12:04:00Z">
        <w:r w:rsidR="00371440">
          <w:rPr>
            <w:rFonts w:eastAsia="SimSun" w:hint="eastAsia"/>
            <w:sz w:val="21"/>
            <w:szCs w:val="21"/>
          </w:rPr>
          <w:t>其中一些</w:t>
        </w:r>
        <w:r w:rsidR="00371440">
          <w:rPr>
            <w:rFonts w:eastAsia="SimSun" w:hint="eastAsia"/>
            <w:sz w:val="21"/>
            <w:szCs w:val="21"/>
          </w:rPr>
          <w:t>miRNA</w:t>
        </w:r>
        <w:r w:rsidR="00371440">
          <w:rPr>
            <w:rFonts w:eastAsia="SimSun" w:hint="eastAsia"/>
            <w:sz w:val="21"/>
            <w:szCs w:val="21"/>
          </w:rPr>
          <w:t>的前体和</w:t>
        </w:r>
        <w:r w:rsidR="00371440">
          <w:rPr>
            <w:rFonts w:eastAsia="SimSun" w:hint="eastAsia"/>
            <w:sz w:val="21"/>
            <w:szCs w:val="21"/>
          </w:rPr>
          <w:t>NBS</w:t>
        </w:r>
        <w:r w:rsidR="00371440">
          <w:rPr>
            <w:rFonts w:eastAsia="SimSun" w:hint="eastAsia"/>
            <w:sz w:val="21"/>
            <w:szCs w:val="21"/>
          </w:rPr>
          <w:t>基因有更高的序列相似性（在成熟</w:t>
        </w:r>
        <w:r w:rsidR="00371440">
          <w:rPr>
            <w:rFonts w:eastAsia="SimSun" w:hint="eastAsia"/>
            <w:sz w:val="21"/>
            <w:szCs w:val="21"/>
          </w:rPr>
          <w:t>miRNA</w:t>
        </w:r>
        <w:r w:rsidR="00371440">
          <w:rPr>
            <w:rFonts w:eastAsia="SimSun" w:hint="eastAsia"/>
            <w:sz w:val="21"/>
            <w:szCs w:val="21"/>
          </w:rPr>
          <w:t>序列和结合位点之外）。位了检测</w:t>
        </w:r>
      </w:ins>
      <w:ins w:id="38" w:author="Thomas Huang" w:date="2017-02-27T12:05:00Z">
        <w:r w:rsidR="00371440">
          <w:rPr>
            <w:rFonts w:eastAsia="SimSun" w:hint="eastAsia"/>
            <w:sz w:val="21"/>
            <w:szCs w:val="21"/>
          </w:rPr>
          <w:t>osa-miR818b</w:t>
        </w:r>
        <w:r w:rsidR="00371440">
          <w:rPr>
            <w:rFonts w:eastAsia="SimSun" w:hint="eastAsia"/>
            <w:sz w:val="21"/>
            <w:szCs w:val="21"/>
          </w:rPr>
          <w:t>和</w:t>
        </w:r>
        <w:r w:rsidR="00371440" w:rsidRPr="00371440">
          <w:rPr>
            <w:rFonts w:eastAsia="SimSun"/>
            <w:sz w:val="21"/>
            <w:szCs w:val="21"/>
          </w:rPr>
          <w:t>LOC_Os06g17950</w:t>
        </w:r>
        <w:r w:rsidR="00371440">
          <w:rPr>
            <w:rFonts w:eastAsia="SimSun" w:hint="eastAsia"/>
            <w:sz w:val="21"/>
            <w:szCs w:val="21"/>
          </w:rPr>
          <w:t>的序列相似性，我们用</w:t>
        </w:r>
        <w:r w:rsidR="00371440">
          <w:rPr>
            <w:rFonts w:eastAsia="SimSun" w:hint="eastAsia"/>
            <w:sz w:val="21"/>
            <w:szCs w:val="21"/>
          </w:rPr>
          <w:t>pre-miR818</w:t>
        </w:r>
        <w:r w:rsidR="00371440">
          <w:rPr>
            <w:rFonts w:eastAsia="SimSun" w:hint="eastAsia"/>
            <w:sz w:val="21"/>
            <w:szCs w:val="21"/>
          </w:rPr>
          <w:t>的序列</w:t>
        </w:r>
        <w:r w:rsidR="00371440">
          <w:rPr>
            <w:rFonts w:eastAsia="SimSun" w:hint="eastAsia"/>
            <w:sz w:val="21"/>
            <w:szCs w:val="21"/>
          </w:rPr>
          <w:t>BLAST</w:t>
        </w:r>
        <w:r w:rsidR="00371440">
          <w:rPr>
            <w:rFonts w:eastAsia="SimSun" w:hint="eastAsia"/>
            <w:sz w:val="21"/>
            <w:szCs w:val="21"/>
          </w:rPr>
          <w:t>比对水稻基因组，</w:t>
        </w:r>
      </w:ins>
      <w:ins w:id="39" w:author="Thomas Huang" w:date="2017-02-27T12:06:00Z">
        <w:r w:rsidR="00371440">
          <w:rPr>
            <w:rFonts w:eastAsia="SimSun" w:hint="eastAsia"/>
            <w:sz w:val="21"/>
            <w:szCs w:val="21"/>
          </w:rPr>
          <w:t>用</w:t>
        </w:r>
        <w:r w:rsidR="00371440">
          <w:rPr>
            <w:rFonts w:eastAsia="SimSun"/>
            <w:sz w:val="21"/>
            <w:szCs w:val="21"/>
          </w:rPr>
          <w:t>evalue=E-5</w:t>
        </w:r>
        <w:r w:rsidR="00371440">
          <w:rPr>
            <w:rFonts w:eastAsia="SimSun" w:hint="eastAsia"/>
            <w:sz w:val="21"/>
            <w:szCs w:val="21"/>
          </w:rPr>
          <w:t>作为阈值，发现在</w:t>
        </w:r>
        <w:r w:rsidR="00371440" w:rsidRPr="00371440">
          <w:rPr>
            <w:rFonts w:eastAsia="SimSun"/>
            <w:sz w:val="21"/>
            <w:szCs w:val="21"/>
            <w:rPrChange w:id="40" w:author="Thomas Huang" w:date="2017-02-27T12:06:00Z">
              <w:rPr/>
            </w:rPrChange>
          </w:rPr>
          <w:t>LOC_Os06g17950</w:t>
        </w:r>
        <w:r w:rsidR="00371440" w:rsidRPr="00371440">
          <w:rPr>
            <w:rFonts w:eastAsia="SimSun" w:hint="eastAsia"/>
            <w:sz w:val="21"/>
            <w:szCs w:val="21"/>
            <w:rPrChange w:id="41" w:author="Thomas Huang" w:date="2017-02-27T12:06:00Z">
              <w:rPr>
                <w:rFonts w:hint="eastAsia"/>
              </w:rPr>
            </w:rPrChange>
          </w:rPr>
          <w:t>上</w:t>
        </w:r>
        <w:r w:rsidR="00371440">
          <w:rPr>
            <w:rFonts w:eastAsia="SimSun" w:hint="eastAsia"/>
            <w:sz w:val="21"/>
            <w:szCs w:val="21"/>
          </w:rPr>
          <w:t>有一个匹配的序列</w:t>
        </w:r>
      </w:ins>
      <w:ins w:id="42" w:author="Thomas Huang" w:date="2017-02-27T12:07:00Z">
        <w:r w:rsidR="00371440">
          <w:rPr>
            <w:rFonts w:eastAsia="SimSun" w:hint="eastAsia"/>
            <w:sz w:val="21"/>
            <w:szCs w:val="21"/>
          </w:rPr>
          <w:t>，</w:t>
        </w:r>
        <w:r w:rsidR="00371440">
          <w:rPr>
            <w:rFonts w:eastAsia="SimSun"/>
            <w:sz w:val="21"/>
            <w:szCs w:val="21"/>
          </w:rPr>
          <w:t>evalue = 2E-6 &lt; E-5</w:t>
        </w:r>
        <w:r w:rsidR="00371440">
          <w:rPr>
            <w:rFonts w:eastAsia="SimSun" w:hint="eastAsia"/>
            <w:sz w:val="21"/>
            <w:szCs w:val="21"/>
          </w:rPr>
          <w:t>，并且匹配长度为</w:t>
        </w:r>
        <w:r w:rsidR="00371440">
          <w:rPr>
            <w:rFonts w:eastAsia="SimSun" w:hint="eastAsia"/>
            <w:sz w:val="21"/>
            <w:szCs w:val="21"/>
          </w:rPr>
          <w:t>51</w:t>
        </w:r>
        <w:r w:rsidR="00371440">
          <w:rPr>
            <w:rFonts w:eastAsia="SimSun" w:hint="eastAsia"/>
            <w:sz w:val="21"/>
            <w:szCs w:val="21"/>
          </w:rPr>
          <w:t>（大于成熟</w:t>
        </w:r>
        <w:r w:rsidR="00371440">
          <w:rPr>
            <w:rFonts w:eastAsia="SimSun" w:hint="eastAsia"/>
            <w:sz w:val="21"/>
            <w:szCs w:val="21"/>
          </w:rPr>
          <w:t>miRNA</w:t>
        </w:r>
        <w:r w:rsidR="00371440">
          <w:rPr>
            <w:rFonts w:eastAsia="SimSun" w:hint="eastAsia"/>
            <w:sz w:val="21"/>
            <w:szCs w:val="21"/>
          </w:rPr>
          <w:t>的长度，并且几乎是</w:t>
        </w:r>
        <w:r w:rsidR="00371440">
          <w:rPr>
            <w:rFonts w:eastAsia="SimSun" w:hint="eastAsia"/>
            <w:sz w:val="21"/>
            <w:szCs w:val="21"/>
          </w:rPr>
          <w:t>pre-miR818b</w:t>
        </w:r>
        <w:r w:rsidR="00371440">
          <w:rPr>
            <w:rFonts w:eastAsia="SimSun" w:hint="eastAsia"/>
            <w:sz w:val="21"/>
            <w:szCs w:val="21"/>
          </w:rPr>
          <w:t>的一半长度），这个结果暗示了</w:t>
        </w:r>
        <w:r w:rsidR="00371440">
          <w:rPr>
            <w:rFonts w:eastAsia="SimSun"/>
            <w:sz w:val="21"/>
            <w:szCs w:val="21"/>
          </w:rPr>
          <w:t>osa-miR818b</w:t>
        </w:r>
      </w:ins>
      <w:ins w:id="43" w:author="Thomas Huang" w:date="2017-02-27T12:08:00Z">
        <w:r w:rsidR="00371440">
          <w:rPr>
            <w:rFonts w:eastAsia="SimSun" w:hint="eastAsia"/>
            <w:sz w:val="21"/>
            <w:szCs w:val="21"/>
          </w:rPr>
          <w:t>也可以由这个共同进化模型来解释</w:t>
        </w:r>
      </w:ins>
      <w:ins w:id="44" w:author="Thomas Huang" w:date="2017-02-27T12:09:00Z">
        <w:r w:rsidR="00A56D7C">
          <w:rPr>
            <w:rFonts w:eastAsia="SimSun" w:hint="eastAsia"/>
            <w:sz w:val="21"/>
            <w:szCs w:val="21"/>
          </w:rPr>
          <w:t>（比对图片在</w:t>
        </w:r>
      </w:ins>
      <w:ins w:id="45" w:author="Thomas Huang" w:date="2017-02-27T12:10:00Z">
        <w:r w:rsidR="00A56D7C">
          <w:rPr>
            <w:rFonts w:eastAsia="SimSun" w:hint="eastAsia"/>
            <w:sz w:val="21"/>
            <w:szCs w:val="21"/>
          </w:rPr>
          <w:t>补充数据中</w:t>
        </w:r>
      </w:ins>
      <w:ins w:id="46" w:author="Thomas Huang" w:date="2017-02-27T12:09:00Z">
        <w:r w:rsidR="00A56D7C">
          <w:rPr>
            <w:rFonts w:eastAsia="SimSun" w:hint="eastAsia"/>
            <w:sz w:val="21"/>
            <w:szCs w:val="21"/>
          </w:rPr>
          <w:t>）</w:t>
        </w:r>
      </w:ins>
      <w:ins w:id="47" w:author="Thomas Huang" w:date="2017-02-27T12:08:00Z">
        <w:r w:rsidR="00371440">
          <w:rPr>
            <w:rFonts w:eastAsia="SimSun" w:hint="eastAsia"/>
            <w:sz w:val="21"/>
            <w:szCs w:val="21"/>
          </w:rPr>
          <w:t>。</w:t>
        </w:r>
      </w:ins>
    </w:p>
    <w:p w14:paraId="01D763A2" w14:textId="36C146AC" w:rsidR="00445ED0" w:rsidRPr="00AE264B" w:rsidRDefault="00A56D7C" w:rsidP="000B18F1">
      <w:pPr>
        <w:spacing w:line="480" w:lineRule="auto"/>
        <w:ind w:firstLineChars="200" w:firstLine="420"/>
        <w:rPr>
          <w:rFonts w:eastAsia="SimSun"/>
          <w:sz w:val="21"/>
          <w:szCs w:val="21"/>
        </w:rPr>
      </w:pPr>
      <w:ins w:id="48" w:author="Thomas Huang" w:date="2017-02-27T12:10:00Z">
        <w:r>
          <w:rPr>
            <w:rFonts w:eastAsia="SimSun" w:hint="eastAsia"/>
            <w:sz w:val="21"/>
            <w:szCs w:val="21"/>
          </w:rPr>
          <w:lastRenderedPageBreak/>
          <w:t>既然这两个靶基因都和植物压力反应</w:t>
        </w:r>
      </w:ins>
      <w:ins w:id="49" w:author="Thomas Huang" w:date="2017-02-27T12:11:00Z">
        <w:r>
          <w:rPr>
            <w:rFonts w:eastAsia="SimSun"/>
            <w:sz w:val="21"/>
            <w:szCs w:val="21"/>
          </w:rPr>
          <w:t xml:space="preserve"> </w:t>
        </w:r>
      </w:ins>
      <w:ins w:id="50" w:author="Thomas Huang" w:date="2017-02-27T12:10:00Z">
        <w:r>
          <w:rPr>
            <w:rFonts w:eastAsia="SimSun"/>
            <w:sz w:val="21"/>
            <w:szCs w:val="21"/>
          </w:rPr>
          <w:t>(stress response)</w:t>
        </w:r>
      </w:ins>
      <w:ins w:id="51" w:author="Thomas Huang" w:date="2017-02-27T12:11:00Z">
        <w:r>
          <w:rPr>
            <w:rFonts w:eastAsia="SimSun" w:hint="eastAsia"/>
            <w:sz w:val="21"/>
            <w:szCs w:val="21"/>
          </w:rPr>
          <w:t>有关，所以我们甚至可以猜想</w:t>
        </w:r>
        <w:r>
          <w:rPr>
            <w:rFonts w:eastAsia="SimSun"/>
            <w:sz w:val="21"/>
            <w:szCs w:val="21"/>
          </w:rPr>
          <w:t>miRNA</w:t>
        </w:r>
        <w:r>
          <w:rPr>
            <w:rFonts w:eastAsia="SimSun" w:hint="eastAsia"/>
            <w:sz w:val="21"/>
            <w:szCs w:val="21"/>
          </w:rPr>
          <w:t>和靶基因的调控也是植物应对环境压力的调控系统的一部分，</w:t>
        </w:r>
      </w:ins>
      <w:ins w:id="52" w:author="Thomas Huang" w:date="2017-02-27T12:12:00Z">
        <w:r>
          <w:rPr>
            <w:rFonts w:eastAsia="SimSun" w:hint="eastAsia"/>
            <w:sz w:val="21"/>
            <w:szCs w:val="21"/>
          </w:rPr>
          <w:t>而这则需要</w:t>
        </w:r>
        <w:r>
          <w:rPr>
            <w:rFonts w:eastAsia="SimSun" w:hint="eastAsia"/>
            <w:sz w:val="21"/>
            <w:szCs w:val="21"/>
          </w:rPr>
          <w:t>miRNA</w:t>
        </w:r>
        <w:r>
          <w:rPr>
            <w:rFonts w:eastAsia="SimSun" w:hint="eastAsia"/>
            <w:sz w:val="21"/>
            <w:szCs w:val="21"/>
          </w:rPr>
          <w:t>和靶基因两者之间快速的动态变化以及互相影响。</w:t>
        </w:r>
      </w:ins>
      <w:ins w:id="53" w:author="Thomas Huang" w:date="2017-02-27T12:13:00Z">
        <w:r>
          <w:rPr>
            <w:rFonts w:eastAsia="SimSun" w:hint="eastAsia"/>
            <w:sz w:val="21"/>
            <w:szCs w:val="21"/>
          </w:rPr>
          <w:t>因此</w:t>
        </w:r>
      </w:ins>
      <w:del w:id="54" w:author="Thomas Huang" w:date="2017-02-27T12:13:00Z">
        <w:r w:rsidR="00CF3524" w:rsidRPr="00AE264B" w:rsidDel="00A56D7C">
          <w:rPr>
            <w:rFonts w:eastAsia="SimSun"/>
            <w:sz w:val="21"/>
            <w:szCs w:val="21"/>
          </w:rPr>
          <w:delText>所</w:delText>
        </w:r>
      </w:del>
      <w:del w:id="55" w:author="Thomas Huang" w:date="2017-02-27T12:12:00Z">
        <w:r w:rsidR="00CF3524" w:rsidRPr="00AE264B" w:rsidDel="00A56D7C">
          <w:rPr>
            <w:rFonts w:eastAsia="SimSun"/>
            <w:sz w:val="21"/>
            <w:szCs w:val="21"/>
          </w:rPr>
          <w:delText>以</w:delText>
        </w:r>
      </w:del>
      <w:r w:rsidR="00CF3524" w:rsidRPr="00AE264B">
        <w:rPr>
          <w:rFonts w:eastAsia="SimSun"/>
          <w:sz w:val="21"/>
          <w:szCs w:val="21"/>
        </w:rPr>
        <w:t>对于这种现象的一个可能的解释是在水稻</w:t>
      </w:r>
      <w:r w:rsidR="00CF3524" w:rsidRPr="00AE264B">
        <w:rPr>
          <w:rFonts w:eastAsia="SimSun"/>
          <w:sz w:val="21"/>
          <w:szCs w:val="21"/>
        </w:rPr>
        <w:t>miRNA</w:t>
      </w:r>
      <w:r w:rsidR="00CF3524" w:rsidRPr="00AE264B">
        <w:rPr>
          <w:rFonts w:eastAsia="SimSun"/>
          <w:sz w:val="21"/>
          <w:szCs w:val="21"/>
        </w:rPr>
        <w:t>和其靶基因的进化过程中，对于一些水稻品系而言，在这个位点的互补性限制变弱因而允许该位点出现错配。但是之后，位点</w:t>
      </w:r>
      <w:r w:rsidR="00CF3524" w:rsidRPr="00AE264B">
        <w:rPr>
          <w:rFonts w:eastAsia="SimSun"/>
          <w:sz w:val="21"/>
          <w:szCs w:val="21"/>
        </w:rPr>
        <w:t>5</w:t>
      </w:r>
      <w:r w:rsidR="00CF3524" w:rsidRPr="00AE264B">
        <w:rPr>
          <w:rFonts w:eastAsia="SimSun"/>
          <w:sz w:val="21"/>
          <w:szCs w:val="21"/>
        </w:rPr>
        <w:t>的互补性限制再次出现从而要求它们再次突变达到配对状态，其中一部分又变回原来的基因型，而另一部分则成为互补性恢复类型。</w:t>
      </w:r>
    </w:p>
    <w:p w14:paraId="77137A26" w14:textId="5924281A" w:rsidR="002959CE" w:rsidRPr="00AE264B" w:rsidRDefault="00E1307B" w:rsidP="00513ECB">
      <w:pPr>
        <w:spacing w:line="480" w:lineRule="auto"/>
        <w:jc w:val="both"/>
        <w:rPr>
          <w:rFonts w:eastAsia="SimSun"/>
          <w:sz w:val="21"/>
          <w:szCs w:val="21"/>
        </w:rPr>
      </w:pPr>
      <w:r w:rsidRPr="00AE264B">
        <w:rPr>
          <w:rFonts w:eastAsia="SimSun"/>
          <w:noProof/>
          <w:sz w:val="21"/>
          <w:szCs w:val="21"/>
        </w:rPr>
        <w:drawing>
          <wp:inline distT="0" distB="0" distL="0" distR="0" wp14:anchorId="51BA6E60" wp14:editId="22FCD92C">
            <wp:extent cx="5257800" cy="2889885"/>
            <wp:effectExtent l="0" t="0" r="0" b="5715"/>
            <wp:docPr id="1" name="Picture 1" descr="../../../../Desktop/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CP4categoriesOfPattern.001.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7800" cy="2889885"/>
                    </a:xfrm>
                    <a:prstGeom prst="rect">
                      <a:avLst/>
                    </a:prstGeom>
                    <a:noFill/>
                    <a:ln>
                      <a:noFill/>
                    </a:ln>
                  </pic:spPr>
                </pic:pic>
              </a:graphicData>
            </a:graphic>
          </wp:inline>
        </w:drawing>
      </w:r>
    </w:p>
    <w:p w14:paraId="0B8E3959" w14:textId="4213FC5D" w:rsidR="00C5302C" w:rsidRPr="000B18F1" w:rsidRDefault="00C5302C" w:rsidP="00AE264B">
      <w:pPr>
        <w:spacing w:line="480" w:lineRule="auto"/>
        <w:rPr>
          <w:rFonts w:eastAsia="SimSun"/>
          <w:sz w:val="18"/>
          <w:szCs w:val="18"/>
        </w:rPr>
      </w:pPr>
      <w:r w:rsidRPr="000B18F1">
        <w:rPr>
          <w:rFonts w:eastAsia="SimSun"/>
          <w:sz w:val="18"/>
          <w:szCs w:val="18"/>
        </w:rPr>
        <w:t>图</w:t>
      </w:r>
      <w:r w:rsidR="00DB1974" w:rsidRPr="000B18F1">
        <w:rPr>
          <w:rFonts w:eastAsia="SimSun"/>
          <w:sz w:val="18"/>
          <w:szCs w:val="18"/>
        </w:rPr>
        <w:t>8</w:t>
      </w:r>
      <w:r w:rsidR="000B18F1">
        <w:rPr>
          <w:rFonts w:eastAsia="SimSun"/>
          <w:sz w:val="18"/>
          <w:szCs w:val="18"/>
        </w:rPr>
        <w:t xml:space="preserve"> </w:t>
      </w:r>
      <w:r w:rsidRPr="000B18F1">
        <w:rPr>
          <w:rFonts w:eastAsia="SimSun"/>
          <w:sz w:val="18"/>
          <w:szCs w:val="18"/>
        </w:rPr>
        <w:t>互补性恢复模式图</w:t>
      </w:r>
    </w:p>
    <w:p w14:paraId="2A78BCAF" w14:textId="5236590F" w:rsidR="00C5302C" w:rsidRPr="000B18F1" w:rsidRDefault="000B18F1" w:rsidP="00AE264B">
      <w:pPr>
        <w:spacing w:line="480" w:lineRule="auto"/>
        <w:rPr>
          <w:rFonts w:eastAsia="SimSun"/>
          <w:sz w:val="18"/>
          <w:szCs w:val="18"/>
        </w:rPr>
      </w:pPr>
      <w:r>
        <w:rPr>
          <w:rFonts w:eastAsia="SimSun" w:hint="eastAsia"/>
          <w:sz w:val="18"/>
          <w:szCs w:val="18"/>
        </w:rPr>
        <w:t>注</w:t>
      </w:r>
      <w:r>
        <w:rPr>
          <w:rFonts w:eastAsia="SimSun"/>
          <w:sz w:val="18"/>
          <w:szCs w:val="18"/>
        </w:rPr>
        <w:t xml:space="preserve">: </w:t>
      </w:r>
      <w:r w:rsidR="00C5302C" w:rsidRPr="000B18F1">
        <w:rPr>
          <w:rFonts w:eastAsia="SimSun"/>
          <w:sz w:val="18"/>
          <w:szCs w:val="18"/>
        </w:rPr>
        <w:t>图中，竖线代表配对，空格代表错配</w:t>
      </w:r>
    </w:p>
    <w:p w14:paraId="4141F16D" w14:textId="7B027D33" w:rsidR="002959CE" w:rsidRPr="000B18F1" w:rsidRDefault="00DB1974" w:rsidP="00AE264B">
      <w:pPr>
        <w:spacing w:line="480" w:lineRule="auto"/>
        <w:rPr>
          <w:rFonts w:eastAsia="SimSun"/>
          <w:sz w:val="18"/>
          <w:szCs w:val="18"/>
        </w:rPr>
      </w:pPr>
      <w:r w:rsidRPr="000B18F1">
        <w:rPr>
          <w:rFonts w:eastAsia="SimSun"/>
          <w:sz w:val="18"/>
          <w:szCs w:val="18"/>
        </w:rPr>
        <w:t>Fig</w:t>
      </w:r>
      <w:r w:rsidR="000B18F1">
        <w:rPr>
          <w:rFonts w:eastAsia="SimSun"/>
          <w:sz w:val="18"/>
          <w:szCs w:val="18"/>
        </w:rPr>
        <w:t>ure</w:t>
      </w:r>
      <w:r w:rsidRPr="000B18F1">
        <w:rPr>
          <w:rFonts w:eastAsia="SimSun"/>
          <w:sz w:val="18"/>
          <w:szCs w:val="18"/>
        </w:rPr>
        <w:t xml:space="preserve"> 8</w:t>
      </w:r>
      <w:r w:rsidR="002959CE" w:rsidRPr="000B18F1">
        <w:rPr>
          <w:rFonts w:eastAsia="SimSun"/>
          <w:sz w:val="18"/>
          <w:szCs w:val="18"/>
        </w:rPr>
        <w:t xml:space="preserve"> </w:t>
      </w:r>
      <w:r w:rsidR="000B06C4" w:rsidRPr="000B18F1">
        <w:rPr>
          <w:rFonts w:eastAsia="SimSun"/>
          <w:sz w:val="18"/>
          <w:szCs w:val="18"/>
        </w:rPr>
        <w:t>C</w:t>
      </w:r>
      <w:r w:rsidR="002959CE" w:rsidRPr="000B18F1">
        <w:rPr>
          <w:rFonts w:eastAsia="SimSun"/>
          <w:sz w:val="18"/>
          <w:szCs w:val="18"/>
        </w:rPr>
        <w:t xml:space="preserve">omplementarity </w:t>
      </w:r>
      <w:r w:rsidR="000B06C4" w:rsidRPr="000B18F1">
        <w:rPr>
          <w:rFonts w:eastAsia="SimSun"/>
          <w:sz w:val="18"/>
          <w:szCs w:val="18"/>
        </w:rPr>
        <w:t>recovery patterns</w:t>
      </w:r>
    </w:p>
    <w:p w14:paraId="19D7B28C" w14:textId="3DBFCE4D" w:rsidR="002959CE" w:rsidRPr="000B18F1" w:rsidRDefault="000B18F1" w:rsidP="00AE264B">
      <w:pPr>
        <w:spacing w:line="480" w:lineRule="auto"/>
        <w:rPr>
          <w:rFonts w:eastAsia="SimSun"/>
          <w:sz w:val="18"/>
          <w:szCs w:val="18"/>
        </w:rPr>
      </w:pPr>
      <w:r>
        <w:rPr>
          <w:rFonts w:eastAsia="SimSun"/>
          <w:sz w:val="18"/>
          <w:szCs w:val="18"/>
        </w:rPr>
        <w:t xml:space="preserve">Note: </w:t>
      </w:r>
      <w:r w:rsidR="002959CE" w:rsidRPr="000B18F1">
        <w:rPr>
          <w:rFonts w:eastAsia="SimSun"/>
          <w:sz w:val="18"/>
          <w:szCs w:val="18"/>
        </w:rPr>
        <w:t>In the complementarity pattern, a vertical bar would be placed denoting match, a blank denotes mismatch</w:t>
      </w:r>
      <w:r w:rsidR="000B06C4" w:rsidRPr="000B18F1">
        <w:rPr>
          <w:rFonts w:eastAsia="SimSun"/>
          <w:sz w:val="18"/>
          <w:szCs w:val="18"/>
        </w:rPr>
        <w:t>.</w:t>
      </w:r>
    </w:p>
    <w:p w14:paraId="02E9776F" w14:textId="77777777" w:rsidR="002959CE" w:rsidRPr="00AE264B" w:rsidRDefault="002959CE" w:rsidP="00AE264B">
      <w:pPr>
        <w:spacing w:line="480" w:lineRule="auto"/>
        <w:jc w:val="center"/>
        <w:rPr>
          <w:rFonts w:eastAsia="SimSun"/>
          <w:sz w:val="21"/>
          <w:szCs w:val="21"/>
        </w:rPr>
      </w:pPr>
    </w:p>
    <w:p w14:paraId="66E27D39" w14:textId="0611CAA5" w:rsidR="00585417" w:rsidRPr="000B18F1" w:rsidRDefault="000B18F1" w:rsidP="000B18F1">
      <w:pPr>
        <w:spacing w:line="480" w:lineRule="auto"/>
        <w:rPr>
          <w:rFonts w:eastAsia="SimSun"/>
          <w:b/>
          <w:sz w:val="21"/>
          <w:szCs w:val="21"/>
        </w:rPr>
      </w:pPr>
      <w:r>
        <w:rPr>
          <w:rFonts w:eastAsia="SimSun"/>
          <w:b/>
          <w:sz w:val="21"/>
          <w:szCs w:val="21"/>
        </w:rPr>
        <w:t>1.5</w:t>
      </w:r>
      <w:r w:rsidR="00CC35B8" w:rsidRPr="00AE264B">
        <w:rPr>
          <w:rFonts w:eastAsia="SimSun"/>
          <w:b/>
          <w:sz w:val="21"/>
          <w:szCs w:val="21"/>
        </w:rPr>
        <w:t>已知</w:t>
      </w:r>
      <w:r w:rsidR="00CC35B8" w:rsidRPr="00AE264B">
        <w:rPr>
          <w:rFonts w:eastAsia="SimSun"/>
          <w:b/>
          <w:sz w:val="21"/>
          <w:szCs w:val="21"/>
        </w:rPr>
        <w:t>miRNA</w:t>
      </w:r>
      <w:r w:rsidR="00CC35B8" w:rsidRPr="00AE264B">
        <w:rPr>
          <w:rFonts w:eastAsia="SimSun"/>
          <w:b/>
          <w:sz w:val="21"/>
          <w:szCs w:val="21"/>
        </w:rPr>
        <w:t>和靶基因对的互补性改变并未产生明显的表型变化</w:t>
      </w:r>
    </w:p>
    <w:p w14:paraId="56A6B721" w14:textId="21A1DC3A" w:rsidR="00DC1D28" w:rsidRPr="00AE264B" w:rsidRDefault="00585417" w:rsidP="000B18F1">
      <w:pPr>
        <w:spacing w:line="480" w:lineRule="auto"/>
        <w:ind w:firstLineChars="200" w:firstLine="420"/>
        <w:rPr>
          <w:rFonts w:eastAsia="SimSun"/>
          <w:sz w:val="21"/>
          <w:szCs w:val="21"/>
        </w:rPr>
      </w:pPr>
      <w:r w:rsidRPr="00AE264B">
        <w:rPr>
          <w:rFonts w:eastAsia="SimSun"/>
          <w:sz w:val="21"/>
          <w:szCs w:val="21"/>
        </w:rPr>
        <w:t>据报导，</w:t>
      </w:r>
      <w:r w:rsidR="00EB3DE7" w:rsidRPr="00AE264B">
        <w:rPr>
          <w:rFonts w:eastAsia="SimSun"/>
          <w:sz w:val="21"/>
          <w:szCs w:val="21"/>
        </w:rPr>
        <w:t>SNP</w:t>
      </w:r>
      <w:r w:rsidR="00EB3DE7" w:rsidRPr="00AE264B">
        <w:rPr>
          <w:rFonts w:eastAsia="SimSun"/>
          <w:sz w:val="21"/>
          <w:szCs w:val="21"/>
        </w:rPr>
        <w:t>所导致的</w:t>
      </w:r>
      <w:r w:rsidR="00EB3DE7" w:rsidRPr="00AE264B">
        <w:rPr>
          <w:rFonts w:eastAsia="SimSun"/>
          <w:sz w:val="21"/>
          <w:szCs w:val="21"/>
        </w:rPr>
        <w:t>miRNA</w:t>
      </w:r>
      <w:r w:rsidR="00EB3DE7" w:rsidRPr="00AE264B">
        <w:rPr>
          <w:rFonts w:eastAsia="SimSun"/>
          <w:sz w:val="21"/>
          <w:szCs w:val="21"/>
        </w:rPr>
        <w:t>介导调控的变异对农艺性状造成很大的影响</w:t>
      </w:r>
      <w:r w:rsidR="002959CE" w:rsidRPr="00AE264B">
        <w:rPr>
          <w:rFonts w:eastAsia="SimSun"/>
          <w:sz w:val="21"/>
          <w:szCs w:val="21"/>
        </w:rPr>
        <w:t xml:space="preserve"> </w:t>
      </w:r>
      <w:r w:rsidR="004669D1">
        <w:rPr>
          <w:rFonts w:eastAsia="SimSun"/>
          <w:sz w:val="21"/>
          <w:szCs w:val="21"/>
        </w:rPr>
        <w:t xml:space="preserve">(Houston </w:t>
      </w:r>
      <w:r w:rsidR="00696355" w:rsidRPr="00696355">
        <w:rPr>
          <w:rFonts w:eastAsia="SimSun"/>
          <w:i/>
          <w:sz w:val="21"/>
          <w:szCs w:val="21"/>
        </w:rPr>
        <w:t>et al</w:t>
      </w:r>
      <w:r w:rsidR="004669D1">
        <w:rPr>
          <w:rFonts w:eastAsia="SimSun"/>
          <w:sz w:val="21"/>
          <w:szCs w:val="21"/>
        </w:rPr>
        <w:t xml:space="preserve">., 2013; Jiao </w:t>
      </w:r>
      <w:r w:rsidR="00696355" w:rsidRPr="00696355">
        <w:rPr>
          <w:rFonts w:eastAsia="SimSun"/>
          <w:i/>
          <w:sz w:val="21"/>
          <w:szCs w:val="21"/>
        </w:rPr>
        <w:t>et al</w:t>
      </w:r>
      <w:r w:rsidR="004669D1">
        <w:rPr>
          <w:rFonts w:eastAsia="SimSun"/>
          <w:sz w:val="21"/>
          <w:szCs w:val="21"/>
        </w:rPr>
        <w:t xml:space="preserve">., 2010) </w:t>
      </w:r>
      <w:r w:rsidR="00EB3DE7" w:rsidRPr="00AE264B">
        <w:rPr>
          <w:rFonts w:eastAsia="SimSun"/>
          <w:sz w:val="21"/>
          <w:szCs w:val="21"/>
        </w:rPr>
        <w:t>。考虑到植物</w:t>
      </w:r>
      <w:r w:rsidR="00EB3DE7" w:rsidRPr="00AE264B">
        <w:rPr>
          <w:rFonts w:eastAsia="SimSun"/>
          <w:sz w:val="21"/>
          <w:szCs w:val="21"/>
        </w:rPr>
        <w:t>miRNA</w:t>
      </w:r>
      <w:r w:rsidR="00EB3DE7" w:rsidRPr="00AE264B">
        <w:rPr>
          <w:rFonts w:eastAsia="SimSun"/>
          <w:sz w:val="21"/>
          <w:szCs w:val="21"/>
        </w:rPr>
        <w:t>中的功能冗余性，这功能冗余性是由</w:t>
      </w:r>
      <w:r w:rsidR="00EB3DE7" w:rsidRPr="00AE264B">
        <w:rPr>
          <w:rFonts w:eastAsia="SimSun"/>
          <w:sz w:val="21"/>
          <w:szCs w:val="21"/>
        </w:rPr>
        <w:t>miRNA</w:t>
      </w:r>
      <w:r w:rsidR="00EB3DE7" w:rsidRPr="00AE264B">
        <w:rPr>
          <w:rFonts w:eastAsia="SimSun"/>
          <w:sz w:val="21"/>
          <w:szCs w:val="21"/>
        </w:rPr>
        <w:t>家族成员有很相似的序列并且常常调控相同的靶基因造成的</w:t>
      </w:r>
      <w:r w:rsidR="0009738F">
        <w:rPr>
          <w:rFonts w:eastAsia="SimSun"/>
          <w:sz w:val="21"/>
          <w:szCs w:val="21"/>
        </w:rPr>
        <w:t xml:space="preserve"> </w:t>
      </w:r>
      <w:r w:rsidR="004669D1">
        <w:rPr>
          <w:rFonts w:eastAsia="SimSun"/>
          <w:sz w:val="21"/>
          <w:szCs w:val="21"/>
        </w:rPr>
        <w:t xml:space="preserve">(Sieber </w:t>
      </w:r>
      <w:r w:rsidR="00696355" w:rsidRPr="00696355">
        <w:rPr>
          <w:rFonts w:eastAsia="SimSun"/>
          <w:i/>
          <w:sz w:val="21"/>
          <w:szCs w:val="21"/>
        </w:rPr>
        <w:t>et al</w:t>
      </w:r>
      <w:r w:rsidR="004669D1">
        <w:rPr>
          <w:rFonts w:eastAsia="SimSun"/>
          <w:sz w:val="21"/>
          <w:szCs w:val="21"/>
        </w:rPr>
        <w:t xml:space="preserve">., 2007; Allen </w:t>
      </w:r>
      <w:r w:rsidR="00696355" w:rsidRPr="00696355">
        <w:rPr>
          <w:rFonts w:eastAsia="SimSun"/>
          <w:i/>
          <w:sz w:val="21"/>
          <w:szCs w:val="21"/>
        </w:rPr>
        <w:t>et al</w:t>
      </w:r>
      <w:r w:rsidR="004669D1">
        <w:rPr>
          <w:rFonts w:eastAsia="SimSun"/>
          <w:sz w:val="21"/>
          <w:szCs w:val="21"/>
        </w:rPr>
        <w:t xml:space="preserve">., 2007) </w:t>
      </w:r>
      <w:r w:rsidR="00EB3DE7" w:rsidRPr="00AE264B">
        <w:rPr>
          <w:rFonts w:eastAsia="SimSun"/>
          <w:sz w:val="21"/>
          <w:szCs w:val="21"/>
        </w:rPr>
        <w:t>，本研究只关注在</w:t>
      </w:r>
      <w:r w:rsidR="00EB3DE7" w:rsidRPr="00AE264B">
        <w:rPr>
          <w:rFonts w:eastAsia="SimSun"/>
          <w:sz w:val="21"/>
          <w:szCs w:val="21"/>
        </w:rPr>
        <w:t>miRNA</w:t>
      </w:r>
      <w:r w:rsidR="00EB3DE7" w:rsidRPr="00AE264B">
        <w:rPr>
          <w:rFonts w:eastAsia="SimSun"/>
          <w:sz w:val="21"/>
          <w:szCs w:val="21"/>
        </w:rPr>
        <w:t>结合位点上的</w:t>
      </w:r>
      <w:r w:rsidR="00EB3DE7" w:rsidRPr="00AE264B">
        <w:rPr>
          <w:rFonts w:eastAsia="SimSun"/>
          <w:sz w:val="21"/>
          <w:szCs w:val="21"/>
        </w:rPr>
        <w:t>SNP</w:t>
      </w:r>
      <w:r w:rsidR="00EB3DE7" w:rsidRPr="00AE264B">
        <w:rPr>
          <w:rFonts w:eastAsia="SimSun"/>
          <w:sz w:val="21"/>
          <w:szCs w:val="21"/>
        </w:rPr>
        <w:t>，而不是在成熟</w:t>
      </w:r>
      <w:r w:rsidR="00EB3DE7" w:rsidRPr="00AE264B">
        <w:rPr>
          <w:rFonts w:eastAsia="SimSun"/>
          <w:sz w:val="21"/>
          <w:szCs w:val="21"/>
        </w:rPr>
        <w:t>miRNA</w:t>
      </w:r>
      <w:r w:rsidR="00EB3DE7" w:rsidRPr="00AE264B">
        <w:rPr>
          <w:rFonts w:eastAsia="SimSun"/>
          <w:sz w:val="21"/>
          <w:szCs w:val="21"/>
        </w:rPr>
        <w:t>上</w:t>
      </w:r>
      <w:r w:rsidR="00EB3DE7" w:rsidRPr="00AE264B">
        <w:rPr>
          <w:rFonts w:eastAsia="SimSun"/>
          <w:sz w:val="21"/>
          <w:szCs w:val="21"/>
        </w:rPr>
        <w:t>SNP</w:t>
      </w:r>
      <w:r w:rsidR="00D6629C" w:rsidRPr="00AE264B">
        <w:rPr>
          <w:rFonts w:eastAsia="SimSun"/>
          <w:sz w:val="21"/>
          <w:szCs w:val="21"/>
        </w:rPr>
        <w:t>，因为仅仅出现在成熟</w:t>
      </w:r>
      <w:r w:rsidR="00D6629C" w:rsidRPr="00AE264B">
        <w:rPr>
          <w:rFonts w:eastAsia="SimSun"/>
          <w:sz w:val="21"/>
          <w:szCs w:val="21"/>
        </w:rPr>
        <w:t>miRNA</w:t>
      </w:r>
      <w:r w:rsidR="00D6629C" w:rsidRPr="00AE264B">
        <w:rPr>
          <w:rFonts w:eastAsia="SimSun"/>
          <w:sz w:val="21"/>
          <w:szCs w:val="21"/>
        </w:rPr>
        <w:t>的</w:t>
      </w:r>
      <w:r w:rsidR="00D6629C" w:rsidRPr="00AE264B">
        <w:rPr>
          <w:rFonts w:eastAsia="SimSun"/>
          <w:sz w:val="21"/>
          <w:szCs w:val="21"/>
        </w:rPr>
        <w:t>SNP</w:t>
      </w:r>
      <w:r w:rsidR="00D6629C" w:rsidRPr="00AE264B">
        <w:rPr>
          <w:rFonts w:eastAsia="SimSun"/>
          <w:sz w:val="21"/>
          <w:szCs w:val="21"/>
        </w:rPr>
        <w:t>对调控的影响会被功能冗余现象掩盖掉</w:t>
      </w:r>
      <w:r w:rsidR="00EB3DE7" w:rsidRPr="00AE264B">
        <w:rPr>
          <w:rFonts w:eastAsia="SimSun"/>
          <w:sz w:val="21"/>
          <w:szCs w:val="21"/>
        </w:rPr>
        <w:t>。</w:t>
      </w:r>
    </w:p>
    <w:p w14:paraId="6B4FA156" w14:textId="598A59FC" w:rsidR="002959CE" w:rsidRDefault="00DC1D28" w:rsidP="000B18F1">
      <w:pPr>
        <w:spacing w:line="480" w:lineRule="auto"/>
        <w:ind w:firstLineChars="200" w:firstLine="420"/>
        <w:rPr>
          <w:rFonts w:eastAsia="SimSun"/>
          <w:sz w:val="21"/>
          <w:szCs w:val="21"/>
        </w:rPr>
      </w:pPr>
      <w:r w:rsidRPr="00AE264B">
        <w:rPr>
          <w:rFonts w:eastAsia="SimSun"/>
          <w:sz w:val="21"/>
          <w:szCs w:val="21"/>
        </w:rPr>
        <w:lastRenderedPageBreak/>
        <w:t>我们研究了几乎全部</w:t>
      </w:r>
      <w:r w:rsidR="005F5ADF" w:rsidRPr="00AE264B">
        <w:rPr>
          <w:rFonts w:eastAsia="SimSun"/>
          <w:sz w:val="21"/>
          <w:szCs w:val="21"/>
        </w:rPr>
        <w:t>保守</w:t>
      </w:r>
      <w:r w:rsidR="005F5ADF" w:rsidRPr="00AE264B">
        <w:rPr>
          <w:rFonts w:eastAsia="SimSun"/>
          <w:sz w:val="21"/>
          <w:szCs w:val="21"/>
        </w:rPr>
        <w:t>miRNA</w:t>
      </w:r>
      <w:r w:rsidR="005F5ADF" w:rsidRPr="00AE264B">
        <w:rPr>
          <w:rFonts w:eastAsia="SimSun"/>
          <w:sz w:val="21"/>
          <w:szCs w:val="21"/>
        </w:rPr>
        <w:t>家族（具体的</w:t>
      </w:r>
      <w:r w:rsidR="005F5ADF" w:rsidRPr="00AE264B">
        <w:rPr>
          <w:rFonts w:eastAsia="SimSun"/>
          <w:sz w:val="21"/>
          <w:szCs w:val="21"/>
        </w:rPr>
        <w:t>miRNA</w:t>
      </w:r>
      <w:r w:rsidR="005F5ADF" w:rsidRPr="00AE264B">
        <w:rPr>
          <w:rFonts w:eastAsia="SimSun"/>
          <w:sz w:val="21"/>
          <w:szCs w:val="21"/>
        </w:rPr>
        <w:t>家族列在方法部分）</w:t>
      </w:r>
      <w:r w:rsidRPr="00AE264B">
        <w:rPr>
          <w:rFonts w:eastAsia="SimSun"/>
          <w:sz w:val="21"/>
          <w:szCs w:val="21"/>
        </w:rPr>
        <w:t>。</w:t>
      </w:r>
      <w:r w:rsidR="00D6629C" w:rsidRPr="00AE264B">
        <w:rPr>
          <w:rFonts w:eastAsia="SimSun"/>
          <w:sz w:val="21"/>
          <w:szCs w:val="21"/>
        </w:rPr>
        <w:t>最后，我们得到了</w:t>
      </w:r>
      <w:r w:rsidR="00D6629C" w:rsidRPr="00AE264B">
        <w:rPr>
          <w:rFonts w:eastAsia="SimSun"/>
          <w:sz w:val="21"/>
          <w:szCs w:val="21"/>
        </w:rPr>
        <w:t>7</w:t>
      </w:r>
      <w:r w:rsidR="00D6629C" w:rsidRPr="00AE264B">
        <w:rPr>
          <w:rFonts w:eastAsia="SimSun"/>
          <w:sz w:val="21"/>
          <w:szCs w:val="21"/>
        </w:rPr>
        <w:t>个靶基因，其</w:t>
      </w:r>
      <w:r w:rsidR="00D6629C" w:rsidRPr="00AE264B">
        <w:rPr>
          <w:rFonts w:eastAsia="SimSun"/>
          <w:sz w:val="21"/>
          <w:szCs w:val="21"/>
        </w:rPr>
        <w:t>miRNA</w:t>
      </w:r>
      <w:r w:rsidR="00D6629C" w:rsidRPr="00AE264B">
        <w:rPr>
          <w:rFonts w:eastAsia="SimSun"/>
          <w:sz w:val="21"/>
          <w:szCs w:val="21"/>
        </w:rPr>
        <w:t>结合位点上</w:t>
      </w:r>
      <w:r w:rsidR="002749E4" w:rsidRPr="00AE264B">
        <w:rPr>
          <w:rFonts w:eastAsia="SimSun"/>
          <w:sz w:val="21"/>
          <w:szCs w:val="21"/>
        </w:rPr>
        <w:t>带有</w:t>
      </w:r>
      <w:r w:rsidR="002749E4" w:rsidRPr="00AE264B">
        <w:rPr>
          <w:rFonts w:eastAsia="SimSun"/>
          <w:sz w:val="21"/>
          <w:szCs w:val="21"/>
        </w:rPr>
        <w:t>SNP</w:t>
      </w:r>
      <w:r w:rsidR="002749E4" w:rsidRPr="00AE264B">
        <w:rPr>
          <w:rFonts w:eastAsia="SimSun"/>
          <w:sz w:val="21"/>
          <w:szCs w:val="21"/>
        </w:rPr>
        <w:t>。除了互补性模式之外，靶基因的可达性</w:t>
      </w:r>
      <w:r w:rsidR="002749E4" w:rsidRPr="00AE264B">
        <w:rPr>
          <w:rFonts w:eastAsia="SimSun"/>
          <w:sz w:val="21"/>
          <w:szCs w:val="21"/>
        </w:rPr>
        <w:t xml:space="preserve"> (target accessibility)</w:t>
      </w:r>
      <w:r w:rsidR="002749E4" w:rsidRPr="00AE264B">
        <w:rPr>
          <w:rFonts w:eastAsia="SimSun"/>
          <w:sz w:val="21"/>
          <w:szCs w:val="21"/>
        </w:rPr>
        <w:t>也被发现是影响靶标识别的非常重要的因素</w:t>
      </w:r>
      <w:r w:rsidR="0009738F">
        <w:rPr>
          <w:rFonts w:eastAsia="SimSun"/>
          <w:sz w:val="21"/>
          <w:szCs w:val="21"/>
        </w:rPr>
        <w:t xml:space="preserve"> </w:t>
      </w:r>
      <w:r w:rsidR="004669D1">
        <w:rPr>
          <w:rFonts w:eastAsia="SimSun"/>
          <w:sz w:val="21"/>
          <w:szCs w:val="21"/>
        </w:rPr>
        <w:t xml:space="preserve">(Kertesz </w:t>
      </w:r>
      <w:r w:rsidR="00696355" w:rsidRPr="00696355">
        <w:rPr>
          <w:rFonts w:eastAsia="SimSun"/>
          <w:i/>
          <w:sz w:val="21"/>
          <w:szCs w:val="21"/>
        </w:rPr>
        <w:t>et al</w:t>
      </w:r>
      <w:r w:rsidR="004669D1">
        <w:rPr>
          <w:rFonts w:eastAsia="SimSun"/>
          <w:sz w:val="21"/>
          <w:szCs w:val="21"/>
        </w:rPr>
        <w:t xml:space="preserve">., 2007) </w:t>
      </w:r>
      <w:r w:rsidR="002749E4" w:rsidRPr="00AE264B">
        <w:rPr>
          <w:rFonts w:eastAsia="SimSun"/>
          <w:sz w:val="21"/>
          <w:szCs w:val="21"/>
        </w:rPr>
        <w:t>。为了评估</w:t>
      </w:r>
      <w:r w:rsidR="002749E4" w:rsidRPr="00AE264B">
        <w:rPr>
          <w:rFonts w:eastAsia="SimSun"/>
          <w:sz w:val="21"/>
          <w:szCs w:val="21"/>
        </w:rPr>
        <w:t>SNP</w:t>
      </w:r>
      <w:r w:rsidR="002749E4" w:rsidRPr="00AE264B">
        <w:rPr>
          <w:rFonts w:eastAsia="SimSun"/>
          <w:sz w:val="21"/>
          <w:szCs w:val="21"/>
        </w:rPr>
        <w:t>对</w:t>
      </w:r>
      <w:r w:rsidR="002749E4" w:rsidRPr="00AE264B">
        <w:rPr>
          <w:rFonts w:eastAsia="SimSun"/>
          <w:sz w:val="21"/>
          <w:szCs w:val="21"/>
        </w:rPr>
        <w:t>miRNA</w:t>
      </w:r>
      <w:r w:rsidR="002749E4" w:rsidRPr="00AE264B">
        <w:rPr>
          <w:rFonts w:eastAsia="SimSun"/>
          <w:sz w:val="21"/>
          <w:szCs w:val="21"/>
        </w:rPr>
        <w:t>调节可能带来的影响，我们将</w:t>
      </w:r>
      <w:r w:rsidR="002749E4" w:rsidRPr="00AE264B">
        <w:rPr>
          <w:rFonts w:eastAsia="SimSun"/>
          <w:sz w:val="21"/>
          <w:szCs w:val="21"/>
        </w:rPr>
        <w:t>SNP</w:t>
      </w:r>
      <w:r w:rsidR="002749E4" w:rsidRPr="00AE264B">
        <w:rPr>
          <w:rFonts w:eastAsia="SimSun"/>
          <w:sz w:val="21"/>
          <w:szCs w:val="21"/>
        </w:rPr>
        <w:t>映射到互补性模式中，同时也计算了</w:t>
      </w:r>
      <w:r w:rsidR="002749E4" w:rsidRPr="00AE264B">
        <w:rPr>
          <w:rFonts w:eastAsia="SimSun"/>
          <w:sz w:val="21"/>
          <w:szCs w:val="21"/>
        </w:rPr>
        <w:t>SNP</w:t>
      </w:r>
      <w:r w:rsidR="002749E4" w:rsidRPr="00AE264B">
        <w:rPr>
          <w:rFonts w:eastAsia="SimSun"/>
          <w:sz w:val="21"/>
          <w:szCs w:val="21"/>
        </w:rPr>
        <w:t>造成的总结合自由能的改变</w:t>
      </w:r>
      <w:r w:rsidR="002749E4" w:rsidRPr="00AE264B">
        <w:rPr>
          <w:rFonts w:eastAsia="SimSun"/>
          <w:sz w:val="21"/>
          <w:szCs w:val="21"/>
        </w:rPr>
        <w:t xml:space="preserve"> (</w:t>
      </w:r>
      <w:r w:rsidR="002749E4" w:rsidRPr="00AE264B">
        <w:rPr>
          <w:rFonts w:eastAsia="SimSun"/>
          <w:sz w:val="21"/>
          <w:szCs w:val="21"/>
        </w:rPr>
        <w:t>表</w:t>
      </w:r>
      <w:r w:rsidR="002749E4" w:rsidRPr="00AE264B">
        <w:rPr>
          <w:rFonts w:eastAsia="SimSun"/>
          <w:sz w:val="21"/>
          <w:szCs w:val="21"/>
        </w:rPr>
        <w:t>1</w:t>
      </w:r>
      <w:r w:rsidR="002749E4" w:rsidRPr="00AE264B">
        <w:rPr>
          <w:rFonts w:eastAsia="SimSun"/>
          <w:sz w:val="21"/>
          <w:szCs w:val="21"/>
        </w:rPr>
        <w:t>，图</w:t>
      </w:r>
      <w:r w:rsidR="002959CE" w:rsidRPr="00AE264B">
        <w:rPr>
          <w:rFonts w:eastAsia="SimSun"/>
          <w:sz w:val="21"/>
          <w:szCs w:val="21"/>
        </w:rPr>
        <w:t>10).</w:t>
      </w:r>
    </w:p>
    <w:p w14:paraId="20A80DAB" w14:textId="1085F29C" w:rsidR="000B18F1" w:rsidRDefault="000B18F1" w:rsidP="000B18F1">
      <w:pPr>
        <w:spacing w:line="480" w:lineRule="auto"/>
        <w:rPr>
          <w:rFonts w:eastAsia="SimSun"/>
          <w:bCs/>
          <w:color w:val="000000"/>
          <w:sz w:val="18"/>
          <w:szCs w:val="18"/>
        </w:rPr>
      </w:pPr>
      <w:r w:rsidRPr="000B18F1">
        <w:rPr>
          <w:rFonts w:eastAsia="SimSun"/>
          <w:bCs/>
          <w:color w:val="000000"/>
          <w:sz w:val="18"/>
          <w:szCs w:val="18"/>
        </w:rPr>
        <w:t>表</w:t>
      </w:r>
      <w:r>
        <w:rPr>
          <w:rFonts w:eastAsia="SimSun"/>
          <w:bCs/>
          <w:color w:val="000000"/>
          <w:sz w:val="18"/>
          <w:szCs w:val="18"/>
        </w:rPr>
        <w:t>1</w:t>
      </w:r>
      <w:r w:rsidRPr="000B18F1">
        <w:rPr>
          <w:rFonts w:eastAsia="SimSun"/>
          <w:bCs/>
          <w:color w:val="000000"/>
          <w:sz w:val="18"/>
          <w:szCs w:val="18"/>
        </w:rPr>
        <w:t xml:space="preserve"> </w:t>
      </w:r>
      <w:r w:rsidRPr="000B18F1">
        <w:rPr>
          <w:rFonts w:eastAsia="SimSun"/>
          <w:bCs/>
          <w:color w:val="000000"/>
          <w:sz w:val="18"/>
          <w:szCs w:val="18"/>
        </w:rPr>
        <w:t>结合位点有</w:t>
      </w:r>
      <w:r w:rsidRPr="000B18F1">
        <w:rPr>
          <w:rFonts w:eastAsia="SimSun"/>
          <w:bCs/>
          <w:color w:val="000000"/>
          <w:sz w:val="18"/>
          <w:szCs w:val="18"/>
        </w:rPr>
        <w:t>SNP</w:t>
      </w:r>
      <w:r w:rsidRPr="000B18F1">
        <w:rPr>
          <w:rFonts w:eastAsia="SimSun"/>
          <w:bCs/>
          <w:color w:val="000000"/>
          <w:sz w:val="18"/>
          <w:szCs w:val="18"/>
        </w:rPr>
        <w:t>的靶基因总结</w:t>
      </w:r>
    </w:p>
    <w:p w14:paraId="007E230C" w14:textId="5AAE5354" w:rsidR="000B18F1" w:rsidRPr="000B18F1" w:rsidRDefault="000B18F1" w:rsidP="000B18F1">
      <w:pPr>
        <w:spacing w:line="480" w:lineRule="auto"/>
        <w:rPr>
          <w:rFonts w:eastAsia="SimSun"/>
          <w:sz w:val="18"/>
          <w:szCs w:val="18"/>
        </w:rPr>
      </w:pPr>
      <w:r>
        <w:rPr>
          <w:rFonts w:eastAsia="SimSun"/>
          <w:bCs/>
          <w:color w:val="000000"/>
          <w:sz w:val="18"/>
          <w:szCs w:val="18"/>
        </w:rPr>
        <w:t>Table 1</w:t>
      </w:r>
      <w:r w:rsidRPr="000B18F1">
        <w:rPr>
          <w:rFonts w:eastAsia="SimSun"/>
          <w:bCs/>
          <w:color w:val="000000"/>
          <w:sz w:val="18"/>
          <w:szCs w:val="18"/>
        </w:rPr>
        <w:t xml:space="preserve"> Summary of target genes carrying SNPs on the binding site</w:t>
      </w:r>
    </w:p>
    <w:tbl>
      <w:tblPr>
        <w:tblW w:w="5948" w:type="pct"/>
        <w:tblLayout w:type="fixed"/>
        <w:tblLook w:val="04A0" w:firstRow="1" w:lastRow="0" w:firstColumn="1" w:lastColumn="0" w:noHBand="0" w:noVBand="1"/>
      </w:tblPr>
      <w:tblGrid>
        <w:gridCol w:w="1410"/>
        <w:gridCol w:w="1412"/>
        <w:gridCol w:w="1410"/>
        <w:gridCol w:w="1412"/>
        <w:gridCol w:w="1410"/>
        <w:gridCol w:w="1412"/>
        <w:gridCol w:w="1408"/>
      </w:tblGrid>
      <w:tr w:rsidR="00FF1B16" w:rsidRPr="000B18F1" w14:paraId="3571F7F6" w14:textId="77777777" w:rsidTr="001A04A4">
        <w:trPr>
          <w:trHeight w:val="1601"/>
        </w:trPr>
        <w:tc>
          <w:tcPr>
            <w:tcW w:w="714" w:type="pct"/>
            <w:tcBorders>
              <w:top w:val="single" w:sz="4" w:space="0" w:color="auto"/>
              <w:left w:val="nil"/>
              <w:bottom w:val="single" w:sz="4" w:space="0" w:color="auto"/>
              <w:right w:val="nil"/>
            </w:tcBorders>
            <w:shd w:val="clear" w:color="auto" w:fill="auto"/>
            <w:vAlign w:val="center"/>
            <w:hideMark/>
          </w:tcPr>
          <w:p w14:paraId="3598DF56" w14:textId="4C7FF289"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基因座</w:t>
            </w:r>
          </w:p>
          <w:p w14:paraId="3C1A69E7" w14:textId="10FB4D43"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Gene locus</w:t>
            </w:r>
          </w:p>
        </w:tc>
        <w:tc>
          <w:tcPr>
            <w:tcW w:w="715" w:type="pct"/>
            <w:tcBorders>
              <w:top w:val="single" w:sz="4" w:space="0" w:color="auto"/>
              <w:left w:val="nil"/>
              <w:bottom w:val="single" w:sz="4" w:space="0" w:color="auto"/>
              <w:right w:val="nil"/>
            </w:tcBorders>
            <w:shd w:val="clear" w:color="auto" w:fill="auto"/>
            <w:vAlign w:val="center"/>
            <w:hideMark/>
          </w:tcPr>
          <w:p w14:paraId="089F6894" w14:textId="31495EFF"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SNP</w:t>
            </w:r>
            <w:r w:rsidRPr="000B18F1">
              <w:rPr>
                <w:rFonts w:eastAsia="宋体"/>
                <w:color w:val="000000"/>
                <w:sz w:val="15"/>
                <w:szCs w:val="15"/>
              </w:rPr>
              <w:t>编号</w:t>
            </w:r>
          </w:p>
          <w:p w14:paraId="5C5D9D0E" w14:textId="230F9CD1"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SNP id</w:t>
            </w:r>
          </w:p>
        </w:tc>
        <w:tc>
          <w:tcPr>
            <w:tcW w:w="714" w:type="pct"/>
            <w:tcBorders>
              <w:top w:val="single" w:sz="4" w:space="0" w:color="auto"/>
              <w:left w:val="nil"/>
              <w:bottom w:val="single" w:sz="4" w:space="0" w:color="auto"/>
              <w:right w:val="nil"/>
            </w:tcBorders>
            <w:shd w:val="clear" w:color="auto" w:fill="auto"/>
            <w:vAlign w:val="center"/>
            <w:hideMark/>
          </w:tcPr>
          <w:p w14:paraId="44E186C9" w14:textId="6B774220"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调控的</w:t>
            </w:r>
            <w:r w:rsidRPr="000B18F1">
              <w:rPr>
                <w:rFonts w:eastAsia="宋体"/>
                <w:color w:val="000000"/>
                <w:sz w:val="15"/>
                <w:szCs w:val="15"/>
              </w:rPr>
              <w:t>miRNA</w:t>
            </w:r>
            <w:r w:rsidRPr="000B18F1">
              <w:rPr>
                <w:rFonts w:eastAsia="宋体"/>
                <w:color w:val="000000"/>
                <w:sz w:val="15"/>
                <w:szCs w:val="15"/>
              </w:rPr>
              <w:t>家族</w:t>
            </w:r>
          </w:p>
          <w:p w14:paraId="0E5F0FA2" w14:textId="09034C64"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Predicted targeting miRNA family</w:t>
            </w:r>
          </w:p>
        </w:tc>
        <w:tc>
          <w:tcPr>
            <w:tcW w:w="715" w:type="pct"/>
            <w:tcBorders>
              <w:top w:val="single" w:sz="4" w:space="0" w:color="auto"/>
              <w:left w:val="nil"/>
              <w:bottom w:val="single" w:sz="4" w:space="0" w:color="auto"/>
              <w:right w:val="nil"/>
            </w:tcBorders>
            <w:shd w:val="clear" w:color="auto" w:fill="auto"/>
            <w:vAlign w:val="center"/>
            <w:hideMark/>
          </w:tcPr>
          <w:p w14:paraId="4DA1F303" w14:textId="3C82449D"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结合位点上的位置</w:t>
            </w:r>
          </w:p>
          <w:p w14:paraId="6FE782C1" w14:textId="4ED89A21"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Position on miRNA binding site</w:t>
            </w:r>
          </w:p>
        </w:tc>
        <w:tc>
          <w:tcPr>
            <w:tcW w:w="714" w:type="pct"/>
            <w:tcBorders>
              <w:top w:val="single" w:sz="4" w:space="0" w:color="auto"/>
              <w:left w:val="nil"/>
              <w:bottom w:val="single" w:sz="4" w:space="0" w:color="auto"/>
              <w:right w:val="nil"/>
            </w:tcBorders>
            <w:shd w:val="clear" w:color="auto" w:fill="auto"/>
            <w:vAlign w:val="center"/>
            <w:hideMark/>
          </w:tcPr>
          <w:p w14:paraId="2DDB44D8" w14:textId="4BBA2C55"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结合自由能的改变平均值</w:t>
            </w:r>
          </w:p>
          <w:p w14:paraId="1F901C34" w14:textId="18127B18"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Average changes of free energy of binding (kcal/mol)</w:t>
            </w:r>
          </w:p>
        </w:tc>
        <w:tc>
          <w:tcPr>
            <w:tcW w:w="715" w:type="pct"/>
            <w:tcBorders>
              <w:top w:val="single" w:sz="4" w:space="0" w:color="auto"/>
              <w:left w:val="nil"/>
              <w:bottom w:val="single" w:sz="4" w:space="0" w:color="auto"/>
              <w:right w:val="nil"/>
            </w:tcBorders>
            <w:shd w:val="clear" w:color="auto" w:fill="auto"/>
            <w:vAlign w:val="center"/>
            <w:hideMark/>
          </w:tcPr>
          <w:p w14:paraId="4D3546D1" w14:textId="38D72652"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基因名</w:t>
            </w:r>
          </w:p>
          <w:p w14:paraId="7696B48E" w14:textId="54C58A31"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Gene name</w:t>
            </w:r>
          </w:p>
        </w:tc>
        <w:tc>
          <w:tcPr>
            <w:tcW w:w="715" w:type="pct"/>
            <w:tcBorders>
              <w:top w:val="single" w:sz="4" w:space="0" w:color="auto"/>
              <w:left w:val="nil"/>
              <w:bottom w:val="single" w:sz="4" w:space="0" w:color="auto"/>
              <w:right w:val="nil"/>
            </w:tcBorders>
            <w:shd w:val="clear" w:color="auto" w:fill="auto"/>
            <w:vAlign w:val="center"/>
            <w:hideMark/>
          </w:tcPr>
          <w:p w14:paraId="218880A2" w14:textId="14194319"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在蛋白质上的作用</w:t>
            </w:r>
          </w:p>
          <w:p w14:paraId="0E99983C" w14:textId="4F4E2F90"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Effect on proteins</w:t>
            </w:r>
          </w:p>
        </w:tc>
      </w:tr>
      <w:tr w:rsidR="00FF1B16" w:rsidRPr="000B18F1" w14:paraId="2A5DBCBB" w14:textId="77777777" w:rsidTr="001A04A4">
        <w:trPr>
          <w:trHeight w:val="500"/>
        </w:trPr>
        <w:tc>
          <w:tcPr>
            <w:tcW w:w="714" w:type="pct"/>
            <w:tcBorders>
              <w:top w:val="nil"/>
              <w:left w:val="nil"/>
              <w:bottom w:val="nil"/>
              <w:right w:val="nil"/>
            </w:tcBorders>
            <w:shd w:val="clear" w:color="auto" w:fill="auto"/>
            <w:noWrap/>
            <w:vAlign w:val="center"/>
            <w:hideMark/>
          </w:tcPr>
          <w:p w14:paraId="70425AC0"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LOC_Os12g41860</w:t>
            </w:r>
          </w:p>
        </w:tc>
        <w:tc>
          <w:tcPr>
            <w:tcW w:w="715" w:type="pct"/>
            <w:tcBorders>
              <w:top w:val="nil"/>
              <w:left w:val="nil"/>
              <w:bottom w:val="nil"/>
              <w:right w:val="nil"/>
            </w:tcBorders>
            <w:shd w:val="clear" w:color="auto" w:fill="auto"/>
            <w:noWrap/>
            <w:vAlign w:val="center"/>
            <w:hideMark/>
          </w:tcPr>
          <w:p w14:paraId="3CA0756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11225924993</w:t>
            </w:r>
          </w:p>
        </w:tc>
        <w:tc>
          <w:tcPr>
            <w:tcW w:w="714" w:type="pct"/>
            <w:tcBorders>
              <w:top w:val="nil"/>
              <w:left w:val="nil"/>
              <w:bottom w:val="nil"/>
              <w:right w:val="nil"/>
            </w:tcBorders>
            <w:shd w:val="clear" w:color="auto" w:fill="auto"/>
            <w:noWrap/>
            <w:vAlign w:val="center"/>
            <w:hideMark/>
          </w:tcPr>
          <w:p w14:paraId="72C4E1C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osa-miR166</w:t>
            </w:r>
          </w:p>
        </w:tc>
        <w:tc>
          <w:tcPr>
            <w:tcW w:w="715" w:type="pct"/>
            <w:tcBorders>
              <w:top w:val="nil"/>
              <w:left w:val="nil"/>
              <w:bottom w:val="nil"/>
              <w:right w:val="nil"/>
            </w:tcBorders>
            <w:shd w:val="clear" w:color="auto" w:fill="auto"/>
            <w:noWrap/>
            <w:vAlign w:val="center"/>
            <w:hideMark/>
          </w:tcPr>
          <w:p w14:paraId="0616AF0B"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w:t>
            </w:r>
          </w:p>
        </w:tc>
        <w:tc>
          <w:tcPr>
            <w:tcW w:w="714" w:type="pct"/>
            <w:tcBorders>
              <w:top w:val="nil"/>
              <w:left w:val="nil"/>
              <w:bottom w:val="nil"/>
              <w:right w:val="nil"/>
            </w:tcBorders>
            <w:shd w:val="clear" w:color="auto" w:fill="auto"/>
            <w:noWrap/>
            <w:vAlign w:val="center"/>
            <w:hideMark/>
          </w:tcPr>
          <w:p w14:paraId="2F45F65D"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2.116</w:t>
            </w:r>
          </w:p>
        </w:tc>
        <w:tc>
          <w:tcPr>
            <w:tcW w:w="715" w:type="pct"/>
            <w:tcBorders>
              <w:top w:val="nil"/>
              <w:left w:val="nil"/>
              <w:bottom w:val="nil"/>
              <w:right w:val="nil"/>
            </w:tcBorders>
            <w:shd w:val="clear" w:color="auto" w:fill="auto"/>
            <w:noWrap/>
            <w:vAlign w:val="center"/>
            <w:hideMark/>
          </w:tcPr>
          <w:p w14:paraId="2A091E8F" w14:textId="77777777" w:rsidR="00FF1B16" w:rsidRPr="00696355" w:rsidRDefault="00FF1B16" w:rsidP="000B18F1">
            <w:pPr>
              <w:spacing w:line="480" w:lineRule="auto"/>
              <w:jc w:val="both"/>
              <w:rPr>
                <w:rFonts w:eastAsia="宋体"/>
                <w:i/>
                <w:color w:val="000000"/>
                <w:sz w:val="15"/>
                <w:szCs w:val="15"/>
              </w:rPr>
            </w:pPr>
            <w:r w:rsidRPr="00696355">
              <w:rPr>
                <w:rFonts w:eastAsia="宋体"/>
                <w:i/>
                <w:color w:val="000000"/>
                <w:sz w:val="15"/>
                <w:szCs w:val="15"/>
              </w:rPr>
              <w:t>OSHB3</w:t>
            </w:r>
          </w:p>
        </w:tc>
        <w:tc>
          <w:tcPr>
            <w:tcW w:w="715" w:type="pct"/>
            <w:tcBorders>
              <w:top w:val="nil"/>
              <w:left w:val="nil"/>
              <w:bottom w:val="nil"/>
              <w:right w:val="nil"/>
            </w:tcBorders>
            <w:shd w:val="clear" w:color="auto" w:fill="auto"/>
            <w:noWrap/>
            <w:vAlign w:val="center"/>
            <w:hideMark/>
          </w:tcPr>
          <w:p w14:paraId="3AE62672"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Synonymous mutation</w:t>
            </w:r>
          </w:p>
        </w:tc>
      </w:tr>
      <w:tr w:rsidR="00FF1B16" w:rsidRPr="000B18F1" w14:paraId="2ABC59B8" w14:textId="77777777" w:rsidTr="001A04A4">
        <w:trPr>
          <w:trHeight w:val="320"/>
        </w:trPr>
        <w:tc>
          <w:tcPr>
            <w:tcW w:w="714" w:type="pct"/>
            <w:tcBorders>
              <w:top w:val="nil"/>
              <w:left w:val="nil"/>
              <w:bottom w:val="nil"/>
              <w:right w:val="nil"/>
            </w:tcBorders>
            <w:shd w:val="clear" w:color="auto" w:fill="auto"/>
            <w:noWrap/>
            <w:vAlign w:val="center"/>
            <w:hideMark/>
          </w:tcPr>
          <w:p w14:paraId="691E1930"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LOC_Os12g41680</w:t>
            </w:r>
          </w:p>
        </w:tc>
        <w:tc>
          <w:tcPr>
            <w:tcW w:w="715" w:type="pct"/>
            <w:tcBorders>
              <w:top w:val="nil"/>
              <w:left w:val="nil"/>
              <w:bottom w:val="nil"/>
              <w:right w:val="nil"/>
            </w:tcBorders>
            <w:shd w:val="clear" w:color="auto" w:fill="auto"/>
            <w:noWrap/>
            <w:vAlign w:val="center"/>
            <w:hideMark/>
          </w:tcPr>
          <w:p w14:paraId="42B93CAD"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11225805945</w:t>
            </w:r>
          </w:p>
        </w:tc>
        <w:tc>
          <w:tcPr>
            <w:tcW w:w="714" w:type="pct"/>
            <w:tcBorders>
              <w:top w:val="nil"/>
              <w:left w:val="nil"/>
              <w:bottom w:val="nil"/>
              <w:right w:val="nil"/>
            </w:tcBorders>
            <w:shd w:val="clear" w:color="auto" w:fill="auto"/>
            <w:noWrap/>
            <w:vAlign w:val="center"/>
            <w:hideMark/>
          </w:tcPr>
          <w:p w14:paraId="57598473"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osa-miR164</w:t>
            </w:r>
          </w:p>
        </w:tc>
        <w:tc>
          <w:tcPr>
            <w:tcW w:w="715" w:type="pct"/>
            <w:tcBorders>
              <w:top w:val="nil"/>
              <w:left w:val="nil"/>
              <w:bottom w:val="nil"/>
              <w:right w:val="nil"/>
            </w:tcBorders>
            <w:shd w:val="clear" w:color="auto" w:fill="auto"/>
            <w:noWrap/>
            <w:vAlign w:val="center"/>
            <w:hideMark/>
          </w:tcPr>
          <w:p w14:paraId="203B142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8</w:t>
            </w:r>
          </w:p>
        </w:tc>
        <w:tc>
          <w:tcPr>
            <w:tcW w:w="714" w:type="pct"/>
            <w:tcBorders>
              <w:top w:val="nil"/>
              <w:left w:val="nil"/>
              <w:bottom w:val="nil"/>
              <w:right w:val="nil"/>
            </w:tcBorders>
            <w:shd w:val="clear" w:color="auto" w:fill="auto"/>
            <w:noWrap/>
            <w:vAlign w:val="center"/>
            <w:hideMark/>
          </w:tcPr>
          <w:p w14:paraId="158211D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1.902</w:t>
            </w:r>
          </w:p>
        </w:tc>
        <w:tc>
          <w:tcPr>
            <w:tcW w:w="715" w:type="pct"/>
            <w:tcBorders>
              <w:top w:val="nil"/>
              <w:left w:val="nil"/>
              <w:bottom w:val="nil"/>
              <w:right w:val="nil"/>
            </w:tcBorders>
            <w:shd w:val="clear" w:color="auto" w:fill="auto"/>
            <w:noWrap/>
            <w:vAlign w:val="center"/>
            <w:hideMark/>
          </w:tcPr>
          <w:p w14:paraId="39F31283" w14:textId="77777777" w:rsidR="00FF1B16" w:rsidRPr="00696355" w:rsidRDefault="00FF1B16" w:rsidP="000B18F1">
            <w:pPr>
              <w:spacing w:line="480" w:lineRule="auto"/>
              <w:jc w:val="both"/>
              <w:rPr>
                <w:rFonts w:eastAsia="宋体"/>
                <w:i/>
                <w:color w:val="000000"/>
                <w:sz w:val="15"/>
                <w:szCs w:val="15"/>
              </w:rPr>
            </w:pPr>
            <w:r w:rsidRPr="00696355">
              <w:rPr>
                <w:rFonts w:eastAsia="宋体"/>
                <w:i/>
                <w:color w:val="000000"/>
                <w:sz w:val="15"/>
                <w:szCs w:val="15"/>
              </w:rPr>
              <w:t>ONAC60</w:t>
            </w:r>
          </w:p>
        </w:tc>
        <w:tc>
          <w:tcPr>
            <w:tcW w:w="715" w:type="pct"/>
            <w:tcBorders>
              <w:top w:val="nil"/>
              <w:left w:val="nil"/>
              <w:bottom w:val="nil"/>
              <w:right w:val="nil"/>
            </w:tcBorders>
            <w:shd w:val="clear" w:color="auto" w:fill="auto"/>
            <w:noWrap/>
            <w:vAlign w:val="center"/>
            <w:hideMark/>
          </w:tcPr>
          <w:p w14:paraId="3D1A084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Synonymous mutation</w:t>
            </w:r>
          </w:p>
        </w:tc>
      </w:tr>
      <w:tr w:rsidR="00FF1B16" w:rsidRPr="000B18F1" w14:paraId="1C877CD3" w14:textId="77777777" w:rsidTr="001A04A4">
        <w:trPr>
          <w:trHeight w:val="320"/>
        </w:trPr>
        <w:tc>
          <w:tcPr>
            <w:tcW w:w="714" w:type="pct"/>
            <w:tcBorders>
              <w:top w:val="nil"/>
              <w:left w:val="nil"/>
              <w:bottom w:val="nil"/>
              <w:right w:val="nil"/>
            </w:tcBorders>
            <w:shd w:val="clear" w:color="auto" w:fill="auto"/>
            <w:noWrap/>
            <w:vAlign w:val="center"/>
            <w:hideMark/>
          </w:tcPr>
          <w:p w14:paraId="16CABE1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LOC_Os05g25960</w:t>
            </w:r>
          </w:p>
        </w:tc>
        <w:tc>
          <w:tcPr>
            <w:tcW w:w="715" w:type="pct"/>
            <w:tcBorders>
              <w:top w:val="nil"/>
              <w:left w:val="nil"/>
              <w:bottom w:val="nil"/>
              <w:right w:val="nil"/>
            </w:tcBorders>
            <w:shd w:val="clear" w:color="auto" w:fill="auto"/>
            <w:noWrap/>
            <w:vAlign w:val="center"/>
            <w:hideMark/>
          </w:tcPr>
          <w:p w14:paraId="7AEB2E73"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10515090268</w:t>
            </w:r>
          </w:p>
        </w:tc>
        <w:tc>
          <w:tcPr>
            <w:tcW w:w="714" w:type="pct"/>
            <w:tcBorders>
              <w:top w:val="nil"/>
              <w:left w:val="nil"/>
              <w:bottom w:val="nil"/>
              <w:right w:val="nil"/>
            </w:tcBorders>
            <w:shd w:val="clear" w:color="auto" w:fill="auto"/>
            <w:noWrap/>
            <w:vAlign w:val="center"/>
            <w:hideMark/>
          </w:tcPr>
          <w:p w14:paraId="2B61F78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osa-miR164</w:t>
            </w:r>
          </w:p>
        </w:tc>
        <w:tc>
          <w:tcPr>
            <w:tcW w:w="715" w:type="pct"/>
            <w:tcBorders>
              <w:top w:val="nil"/>
              <w:left w:val="nil"/>
              <w:bottom w:val="nil"/>
              <w:right w:val="nil"/>
            </w:tcBorders>
            <w:shd w:val="clear" w:color="auto" w:fill="auto"/>
            <w:noWrap/>
            <w:vAlign w:val="center"/>
            <w:hideMark/>
          </w:tcPr>
          <w:p w14:paraId="6861B25C"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5</w:t>
            </w:r>
          </w:p>
        </w:tc>
        <w:tc>
          <w:tcPr>
            <w:tcW w:w="714" w:type="pct"/>
            <w:tcBorders>
              <w:top w:val="nil"/>
              <w:left w:val="nil"/>
              <w:bottom w:val="nil"/>
              <w:right w:val="nil"/>
            </w:tcBorders>
            <w:shd w:val="clear" w:color="auto" w:fill="auto"/>
            <w:noWrap/>
            <w:vAlign w:val="center"/>
            <w:hideMark/>
          </w:tcPr>
          <w:p w14:paraId="070455BB"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4.782</w:t>
            </w:r>
          </w:p>
        </w:tc>
        <w:tc>
          <w:tcPr>
            <w:tcW w:w="715" w:type="pct"/>
            <w:tcBorders>
              <w:top w:val="nil"/>
              <w:left w:val="nil"/>
              <w:bottom w:val="nil"/>
              <w:right w:val="nil"/>
            </w:tcBorders>
            <w:shd w:val="clear" w:color="auto" w:fill="auto"/>
            <w:noWrap/>
            <w:vAlign w:val="center"/>
            <w:hideMark/>
          </w:tcPr>
          <w:p w14:paraId="4C59A666" w14:textId="77777777" w:rsidR="00FF1B16" w:rsidRPr="000B18F1" w:rsidRDefault="00FF1B16" w:rsidP="000B18F1">
            <w:pPr>
              <w:spacing w:line="480" w:lineRule="auto"/>
              <w:jc w:val="both"/>
              <w:rPr>
                <w:rFonts w:eastAsia="宋体"/>
                <w:color w:val="000000"/>
                <w:sz w:val="15"/>
                <w:szCs w:val="15"/>
              </w:rPr>
            </w:pPr>
          </w:p>
        </w:tc>
        <w:tc>
          <w:tcPr>
            <w:tcW w:w="715" w:type="pct"/>
            <w:tcBorders>
              <w:top w:val="nil"/>
              <w:left w:val="nil"/>
              <w:bottom w:val="nil"/>
              <w:right w:val="nil"/>
            </w:tcBorders>
            <w:shd w:val="clear" w:color="auto" w:fill="auto"/>
            <w:noWrap/>
            <w:vAlign w:val="center"/>
            <w:hideMark/>
          </w:tcPr>
          <w:p w14:paraId="26516B20"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Phe128Leu</w:t>
            </w:r>
          </w:p>
        </w:tc>
      </w:tr>
      <w:tr w:rsidR="00FF1B16" w:rsidRPr="000B18F1" w14:paraId="7100DAE8" w14:textId="77777777" w:rsidTr="001A04A4">
        <w:trPr>
          <w:trHeight w:val="320"/>
        </w:trPr>
        <w:tc>
          <w:tcPr>
            <w:tcW w:w="714" w:type="pct"/>
            <w:tcBorders>
              <w:top w:val="nil"/>
              <w:left w:val="nil"/>
              <w:bottom w:val="nil"/>
              <w:right w:val="nil"/>
            </w:tcBorders>
            <w:shd w:val="clear" w:color="auto" w:fill="auto"/>
            <w:noWrap/>
            <w:vAlign w:val="center"/>
            <w:hideMark/>
          </w:tcPr>
          <w:p w14:paraId="14CC6819"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LOC_Os04g59430</w:t>
            </w:r>
          </w:p>
        </w:tc>
        <w:tc>
          <w:tcPr>
            <w:tcW w:w="715" w:type="pct"/>
            <w:tcBorders>
              <w:top w:val="nil"/>
              <w:left w:val="nil"/>
              <w:bottom w:val="nil"/>
              <w:right w:val="nil"/>
            </w:tcBorders>
            <w:shd w:val="clear" w:color="auto" w:fill="auto"/>
            <w:noWrap/>
            <w:vAlign w:val="center"/>
            <w:hideMark/>
          </w:tcPr>
          <w:p w14:paraId="00C2387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10435331023</w:t>
            </w:r>
          </w:p>
        </w:tc>
        <w:tc>
          <w:tcPr>
            <w:tcW w:w="714" w:type="pct"/>
            <w:tcBorders>
              <w:top w:val="nil"/>
              <w:left w:val="nil"/>
              <w:bottom w:val="nil"/>
              <w:right w:val="nil"/>
            </w:tcBorders>
            <w:shd w:val="clear" w:color="auto" w:fill="auto"/>
            <w:noWrap/>
            <w:vAlign w:val="center"/>
            <w:hideMark/>
          </w:tcPr>
          <w:p w14:paraId="35FCD53E"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osa-miR160</w:t>
            </w:r>
          </w:p>
        </w:tc>
        <w:tc>
          <w:tcPr>
            <w:tcW w:w="715" w:type="pct"/>
            <w:tcBorders>
              <w:top w:val="nil"/>
              <w:left w:val="nil"/>
              <w:bottom w:val="nil"/>
              <w:right w:val="nil"/>
            </w:tcBorders>
            <w:shd w:val="clear" w:color="auto" w:fill="auto"/>
            <w:noWrap/>
            <w:vAlign w:val="center"/>
            <w:hideMark/>
          </w:tcPr>
          <w:p w14:paraId="3F8D853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w:t>
            </w:r>
          </w:p>
        </w:tc>
        <w:tc>
          <w:tcPr>
            <w:tcW w:w="714" w:type="pct"/>
            <w:tcBorders>
              <w:top w:val="nil"/>
              <w:left w:val="nil"/>
              <w:bottom w:val="nil"/>
              <w:right w:val="nil"/>
            </w:tcBorders>
            <w:shd w:val="clear" w:color="auto" w:fill="auto"/>
            <w:noWrap/>
            <w:vAlign w:val="center"/>
            <w:hideMark/>
          </w:tcPr>
          <w:p w14:paraId="333C5E2E"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2.58</w:t>
            </w:r>
          </w:p>
        </w:tc>
        <w:tc>
          <w:tcPr>
            <w:tcW w:w="715" w:type="pct"/>
            <w:tcBorders>
              <w:top w:val="nil"/>
              <w:left w:val="nil"/>
              <w:bottom w:val="nil"/>
              <w:right w:val="nil"/>
            </w:tcBorders>
            <w:shd w:val="clear" w:color="auto" w:fill="auto"/>
            <w:noWrap/>
            <w:vAlign w:val="center"/>
            <w:hideMark/>
          </w:tcPr>
          <w:p w14:paraId="2DF5E454" w14:textId="77777777" w:rsidR="00FF1B16" w:rsidRPr="00696355" w:rsidRDefault="00FF1B16" w:rsidP="000B18F1">
            <w:pPr>
              <w:spacing w:line="480" w:lineRule="auto"/>
              <w:jc w:val="both"/>
              <w:rPr>
                <w:rFonts w:eastAsia="宋体"/>
                <w:i/>
                <w:color w:val="000000"/>
                <w:sz w:val="15"/>
                <w:szCs w:val="15"/>
              </w:rPr>
            </w:pPr>
            <w:r w:rsidRPr="00696355">
              <w:rPr>
                <w:rFonts w:eastAsia="宋体"/>
                <w:i/>
                <w:color w:val="000000"/>
                <w:sz w:val="15"/>
                <w:szCs w:val="15"/>
              </w:rPr>
              <w:t>OsARF13</w:t>
            </w:r>
          </w:p>
        </w:tc>
        <w:tc>
          <w:tcPr>
            <w:tcW w:w="715" w:type="pct"/>
            <w:tcBorders>
              <w:top w:val="nil"/>
              <w:left w:val="nil"/>
              <w:bottom w:val="nil"/>
              <w:right w:val="nil"/>
            </w:tcBorders>
            <w:shd w:val="clear" w:color="auto" w:fill="auto"/>
            <w:noWrap/>
            <w:vAlign w:val="center"/>
            <w:hideMark/>
          </w:tcPr>
          <w:p w14:paraId="4D45274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Gly403Glu</w:t>
            </w:r>
          </w:p>
        </w:tc>
      </w:tr>
      <w:tr w:rsidR="00FF1B16" w:rsidRPr="000B18F1" w14:paraId="22A574AD" w14:textId="77777777" w:rsidTr="001A04A4">
        <w:trPr>
          <w:trHeight w:val="320"/>
        </w:trPr>
        <w:tc>
          <w:tcPr>
            <w:tcW w:w="714" w:type="pct"/>
            <w:tcBorders>
              <w:top w:val="nil"/>
              <w:left w:val="nil"/>
              <w:bottom w:val="nil"/>
              <w:right w:val="nil"/>
            </w:tcBorders>
            <w:shd w:val="clear" w:color="auto" w:fill="auto"/>
            <w:noWrap/>
            <w:vAlign w:val="center"/>
            <w:hideMark/>
          </w:tcPr>
          <w:p w14:paraId="48DAE9B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LOC_Os04g24190</w:t>
            </w:r>
          </w:p>
        </w:tc>
        <w:tc>
          <w:tcPr>
            <w:tcW w:w="715" w:type="pct"/>
            <w:tcBorders>
              <w:top w:val="nil"/>
              <w:left w:val="nil"/>
              <w:bottom w:val="nil"/>
              <w:right w:val="nil"/>
            </w:tcBorders>
            <w:shd w:val="clear" w:color="auto" w:fill="auto"/>
            <w:noWrap/>
            <w:vAlign w:val="center"/>
            <w:hideMark/>
          </w:tcPr>
          <w:p w14:paraId="11461AC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10413845263</w:t>
            </w:r>
          </w:p>
        </w:tc>
        <w:tc>
          <w:tcPr>
            <w:tcW w:w="714" w:type="pct"/>
            <w:tcBorders>
              <w:top w:val="nil"/>
              <w:left w:val="nil"/>
              <w:bottom w:val="nil"/>
              <w:right w:val="nil"/>
            </w:tcBorders>
            <w:shd w:val="clear" w:color="auto" w:fill="auto"/>
            <w:noWrap/>
            <w:vAlign w:val="center"/>
            <w:hideMark/>
          </w:tcPr>
          <w:p w14:paraId="497E2EB1" w14:textId="70E5162F" w:rsidR="00FF1B16" w:rsidRPr="000B18F1" w:rsidRDefault="00FC390A" w:rsidP="000B18F1">
            <w:pPr>
              <w:spacing w:line="480" w:lineRule="auto"/>
              <w:jc w:val="both"/>
              <w:rPr>
                <w:rFonts w:eastAsia="宋体"/>
                <w:color w:val="000000"/>
                <w:sz w:val="15"/>
                <w:szCs w:val="15"/>
              </w:rPr>
            </w:pPr>
            <w:r>
              <w:rPr>
                <w:rFonts w:eastAsia="宋体"/>
                <w:color w:val="000000"/>
                <w:sz w:val="15"/>
                <w:szCs w:val="15"/>
              </w:rPr>
              <w:t>osa-miR</w:t>
            </w:r>
            <w:r>
              <w:rPr>
                <w:rFonts w:eastAsia="宋体" w:hint="eastAsia"/>
                <w:color w:val="000000"/>
                <w:sz w:val="15"/>
                <w:szCs w:val="15"/>
              </w:rPr>
              <w:t>3</w:t>
            </w:r>
            <w:r w:rsidR="00FF1B16" w:rsidRPr="000B18F1">
              <w:rPr>
                <w:rFonts w:eastAsia="宋体"/>
                <w:color w:val="000000"/>
                <w:sz w:val="15"/>
                <w:szCs w:val="15"/>
              </w:rPr>
              <w:t>96</w:t>
            </w:r>
          </w:p>
        </w:tc>
        <w:tc>
          <w:tcPr>
            <w:tcW w:w="715" w:type="pct"/>
            <w:tcBorders>
              <w:top w:val="nil"/>
              <w:left w:val="nil"/>
              <w:bottom w:val="nil"/>
              <w:right w:val="nil"/>
            </w:tcBorders>
            <w:shd w:val="clear" w:color="auto" w:fill="auto"/>
            <w:noWrap/>
            <w:vAlign w:val="center"/>
            <w:hideMark/>
          </w:tcPr>
          <w:p w14:paraId="08D21372"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2</w:t>
            </w:r>
          </w:p>
        </w:tc>
        <w:tc>
          <w:tcPr>
            <w:tcW w:w="714" w:type="pct"/>
            <w:tcBorders>
              <w:top w:val="nil"/>
              <w:left w:val="nil"/>
              <w:bottom w:val="nil"/>
              <w:right w:val="nil"/>
            </w:tcBorders>
            <w:shd w:val="clear" w:color="auto" w:fill="auto"/>
            <w:noWrap/>
            <w:vAlign w:val="center"/>
            <w:hideMark/>
          </w:tcPr>
          <w:p w14:paraId="7E40B96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1.294</w:t>
            </w:r>
          </w:p>
        </w:tc>
        <w:tc>
          <w:tcPr>
            <w:tcW w:w="715" w:type="pct"/>
            <w:tcBorders>
              <w:top w:val="nil"/>
              <w:left w:val="nil"/>
              <w:bottom w:val="nil"/>
              <w:right w:val="nil"/>
            </w:tcBorders>
            <w:shd w:val="clear" w:color="auto" w:fill="auto"/>
            <w:noWrap/>
            <w:vAlign w:val="center"/>
            <w:hideMark/>
          </w:tcPr>
          <w:p w14:paraId="14159F14" w14:textId="77777777" w:rsidR="00FF1B16" w:rsidRPr="00696355" w:rsidRDefault="00FF1B16" w:rsidP="000B18F1">
            <w:pPr>
              <w:spacing w:line="480" w:lineRule="auto"/>
              <w:jc w:val="both"/>
              <w:rPr>
                <w:rFonts w:eastAsia="宋体"/>
                <w:i/>
                <w:color w:val="000000"/>
                <w:sz w:val="15"/>
                <w:szCs w:val="15"/>
              </w:rPr>
            </w:pPr>
            <w:r w:rsidRPr="00696355">
              <w:rPr>
                <w:rFonts w:eastAsia="宋体"/>
                <w:i/>
                <w:color w:val="000000"/>
                <w:sz w:val="15"/>
                <w:szCs w:val="15"/>
              </w:rPr>
              <w:t>OsGRF11</w:t>
            </w:r>
          </w:p>
        </w:tc>
        <w:tc>
          <w:tcPr>
            <w:tcW w:w="715" w:type="pct"/>
            <w:tcBorders>
              <w:top w:val="nil"/>
              <w:left w:val="nil"/>
              <w:bottom w:val="nil"/>
              <w:right w:val="nil"/>
            </w:tcBorders>
            <w:shd w:val="clear" w:color="auto" w:fill="auto"/>
            <w:noWrap/>
            <w:vAlign w:val="center"/>
            <w:hideMark/>
          </w:tcPr>
          <w:p w14:paraId="1C848315"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Phe277Val</w:t>
            </w:r>
          </w:p>
        </w:tc>
      </w:tr>
      <w:tr w:rsidR="00FF1B16" w:rsidRPr="000B18F1" w14:paraId="5B32CF12" w14:textId="77777777" w:rsidTr="001A04A4">
        <w:trPr>
          <w:trHeight w:val="320"/>
        </w:trPr>
        <w:tc>
          <w:tcPr>
            <w:tcW w:w="714" w:type="pct"/>
            <w:vMerge w:val="restart"/>
            <w:tcBorders>
              <w:top w:val="nil"/>
              <w:left w:val="nil"/>
              <w:bottom w:val="nil"/>
              <w:right w:val="nil"/>
            </w:tcBorders>
            <w:shd w:val="clear" w:color="auto" w:fill="auto"/>
            <w:noWrap/>
            <w:vAlign w:val="center"/>
            <w:hideMark/>
          </w:tcPr>
          <w:p w14:paraId="4079E59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LOC_Os02g49840</w:t>
            </w:r>
          </w:p>
        </w:tc>
        <w:tc>
          <w:tcPr>
            <w:tcW w:w="715" w:type="pct"/>
            <w:tcBorders>
              <w:top w:val="nil"/>
              <w:left w:val="nil"/>
              <w:bottom w:val="nil"/>
              <w:right w:val="nil"/>
            </w:tcBorders>
            <w:shd w:val="clear" w:color="auto" w:fill="auto"/>
            <w:noWrap/>
            <w:vAlign w:val="center"/>
            <w:hideMark/>
          </w:tcPr>
          <w:p w14:paraId="1F69BC6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10230461213</w:t>
            </w:r>
          </w:p>
        </w:tc>
        <w:tc>
          <w:tcPr>
            <w:tcW w:w="714" w:type="pct"/>
            <w:vMerge w:val="restart"/>
            <w:tcBorders>
              <w:top w:val="nil"/>
              <w:left w:val="nil"/>
              <w:bottom w:val="nil"/>
              <w:right w:val="nil"/>
            </w:tcBorders>
            <w:shd w:val="clear" w:color="auto" w:fill="auto"/>
            <w:noWrap/>
            <w:vAlign w:val="center"/>
            <w:hideMark/>
          </w:tcPr>
          <w:p w14:paraId="366DA07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osa-miR444</w:t>
            </w:r>
          </w:p>
        </w:tc>
        <w:tc>
          <w:tcPr>
            <w:tcW w:w="715" w:type="pct"/>
            <w:vMerge w:val="restart"/>
            <w:tcBorders>
              <w:top w:val="nil"/>
              <w:left w:val="nil"/>
              <w:bottom w:val="nil"/>
              <w:right w:val="nil"/>
            </w:tcBorders>
            <w:shd w:val="clear" w:color="auto" w:fill="auto"/>
            <w:noWrap/>
            <w:vAlign w:val="center"/>
            <w:hideMark/>
          </w:tcPr>
          <w:p w14:paraId="26B30340"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w:t>
            </w:r>
          </w:p>
        </w:tc>
        <w:tc>
          <w:tcPr>
            <w:tcW w:w="714" w:type="pct"/>
            <w:tcBorders>
              <w:top w:val="nil"/>
              <w:left w:val="nil"/>
              <w:bottom w:val="nil"/>
              <w:right w:val="nil"/>
            </w:tcBorders>
            <w:shd w:val="clear" w:color="auto" w:fill="auto"/>
            <w:noWrap/>
            <w:vAlign w:val="center"/>
            <w:hideMark/>
          </w:tcPr>
          <w:p w14:paraId="3C90834B"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1.16</w:t>
            </w:r>
          </w:p>
        </w:tc>
        <w:tc>
          <w:tcPr>
            <w:tcW w:w="715" w:type="pct"/>
            <w:vMerge w:val="restart"/>
            <w:tcBorders>
              <w:top w:val="nil"/>
              <w:left w:val="nil"/>
              <w:bottom w:val="nil"/>
              <w:right w:val="nil"/>
            </w:tcBorders>
            <w:shd w:val="clear" w:color="auto" w:fill="auto"/>
            <w:noWrap/>
            <w:vAlign w:val="center"/>
            <w:hideMark/>
          </w:tcPr>
          <w:p w14:paraId="0F09B44F" w14:textId="77777777" w:rsidR="00FF1B16" w:rsidRPr="00696355" w:rsidRDefault="00FF1B16" w:rsidP="000B18F1">
            <w:pPr>
              <w:spacing w:line="480" w:lineRule="auto"/>
              <w:jc w:val="both"/>
              <w:rPr>
                <w:rFonts w:eastAsia="宋体"/>
                <w:i/>
                <w:color w:val="000000"/>
                <w:sz w:val="15"/>
                <w:szCs w:val="15"/>
              </w:rPr>
            </w:pPr>
            <w:r w:rsidRPr="00696355">
              <w:rPr>
                <w:rFonts w:eastAsia="宋体"/>
                <w:i/>
                <w:color w:val="000000"/>
                <w:sz w:val="15"/>
                <w:szCs w:val="15"/>
              </w:rPr>
              <w:t>OsMADS57</w:t>
            </w:r>
          </w:p>
        </w:tc>
        <w:tc>
          <w:tcPr>
            <w:tcW w:w="715" w:type="pct"/>
            <w:tcBorders>
              <w:top w:val="nil"/>
              <w:left w:val="nil"/>
              <w:bottom w:val="nil"/>
              <w:right w:val="nil"/>
            </w:tcBorders>
            <w:shd w:val="clear" w:color="auto" w:fill="auto"/>
            <w:noWrap/>
            <w:vAlign w:val="center"/>
            <w:hideMark/>
          </w:tcPr>
          <w:p w14:paraId="0256E8E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Leu99Gln</w:t>
            </w:r>
          </w:p>
        </w:tc>
      </w:tr>
      <w:tr w:rsidR="00FF1B16" w:rsidRPr="000B18F1" w14:paraId="1E75BEA9" w14:textId="77777777" w:rsidTr="004D0B31">
        <w:trPr>
          <w:trHeight w:val="713"/>
        </w:trPr>
        <w:tc>
          <w:tcPr>
            <w:tcW w:w="714" w:type="pct"/>
            <w:vMerge/>
            <w:tcBorders>
              <w:top w:val="nil"/>
              <w:left w:val="nil"/>
              <w:bottom w:val="nil"/>
              <w:right w:val="nil"/>
            </w:tcBorders>
            <w:vAlign w:val="center"/>
            <w:hideMark/>
          </w:tcPr>
          <w:p w14:paraId="473ED2DD" w14:textId="77777777" w:rsidR="00FF1B16" w:rsidRPr="000B18F1" w:rsidRDefault="00FF1B16" w:rsidP="000B18F1">
            <w:pPr>
              <w:spacing w:line="480" w:lineRule="auto"/>
              <w:jc w:val="both"/>
              <w:rPr>
                <w:rFonts w:eastAsia="宋体"/>
                <w:color w:val="000000"/>
                <w:sz w:val="15"/>
                <w:szCs w:val="15"/>
              </w:rPr>
            </w:pPr>
          </w:p>
        </w:tc>
        <w:tc>
          <w:tcPr>
            <w:tcW w:w="715" w:type="pct"/>
            <w:tcBorders>
              <w:top w:val="nil"/>
              <w:left w:val="nil"/>
              <w:bottom w:val="nil"/>
              <w:right w:val="nil"/>
            </w:tcBorders>
            <w:shd w:val="clear" w:color="auto" w:fill="auto"/>
            <w:noWrap/>
            <w:vAlign w:val="center"/>
            <w:hideMark/>
          </w:tcPr>
          <w:p w14:paraId="502C334A"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10230461236</w:t>
            </w:r>
          </w:p>
        </w:tc>
        <w:tc>
          <w:tcPr>
            <w:tcW w:w="714" w:type="pct"/>
            <w:vMerge/>
            <w:tcBorders>
              <w:top w:val="nil"/>
              <w:left w:val="nil"/>
              <w:bottom w:val="nil"/>
              <w:right w:val="nil"/>
            </w:tcBorders>
            <w:vAlign w:val="center"/>
            <w:hideMark/>
          </w:tcPr>
          <w:p w14:paraId="4AB870E7" w14:textId="77777777" w:rsidR="00FF1B16" w:rsidRPr="000B18F1" w:rsidRDefault="00FF1B16" w:rsidP="000B18F1">
            <w:pPr>
              <w:spacing w:line="480" w:lineRule="auto"/>
              <w:jc w:val="both"/>
              <w:rPr>
                <w:rFonts w:eastAsia="宋体"/>
                <w:color w:val="000000"/>
                <w:sz w:val="15"/>
                <w:szCs w:val="15"/>
              </w:rPr>
            </w:pPr>
          </w:p>
        </w:tc>
        <w:tc>
          <w:tcPr>
            <w:tcW w:w="715" w:type="pct"/>
            <w:vMerge/>
            <w:tcBorders>
              <w:top w:val="nil"/>
              <w:left w:val="nil"/>
              <w:bottom w:val="nil"/>
              <w:right w:val="nil"/>
            </w:tcBorders>
            <w:vAlign w:val="center"/>
            <w:hideMark/>
          </w:tcPr>
          <w:p w14:paraId="20D031A6" w14:textId="77777777" w:rsidR="00FF1B16" w:rsidRPr="000B18F1" w:rsidRDefault="00FF1B16" w:rsidP="000B18F1">
            <w:pPr>
              <w:spacing w:line="480" w:lineRule="auto"/>
              <w:jc w:val="both"/>
              <w:rPr>
                <w:rFonts w:eastAsia="宋体"/>
                <w:color w:val="000000"/>
                <w:sz w:val="15"/>
                <w:szCs w:val="15"/>
              </w:rPr>
            </w:pPr>
          </w:p>
        </w:tc>
        <w:tc>
          <w:tcPr>
            <w:tcW w:w="714" w:type="pct"/>
            <w:tcBorders>
              <w:top w:val="nil"/>
              <w:left w:val="nil"/>
              <w:bottom w:val="nil"/>
              <w:right w:val="nil"/>
            </w:tcBorders>
            <w:shd w:val="clear" w:color="auto" w:fill="auto"/>
            <w:noWrap/>
            <w:vAlign w:val="center"/>
            <w:hideMark/>
          </w:tcPr>
          <w:p w14:paraId="6E0D7E13"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-0.004</w:t>
            </w:r>
          </w:p>
        </w:tc>
        <w:tc>
          <w:tcPr>
            <w:tcW w:w="715" w:type="pct"/>
            <w:vMerge/>
            <w:tcBorders>
              <w:top w:val="nil"/>
              <w:left w:val="nil"/>
              <w:bottom w:val="nil"/>
              <w:right w:val="nil"/>
            </w:tcBorders>
            <w:vAlign w:val="center"/>
            <w:hideMark/>
          </w:tcPr>
          <w:p w14:paraId="16AA97C4" w14:textId="77777777" w:rsidR="00FF1B16" w:rsidRPr="000B18F1" w:rsidRDefault="00FF1B16" w:rsidP="000B18F1">
            <w:pPr>
              <w:spacing w:line="480" w:lineRule="auto"/>
              <w:jc w:val="both"/>
              <w:rPr>
                <w:rFonts w:eastAsia="宋体"/>
                <w:color w:val="000000"/>
                <w:sz w:val="15"/>
                <w:szCs w:val="15"/>
              </w:rPr>
            </w:pPr>
          </w:p>
        </w:tc>
        <w:tc>
          <w:tcPr>
            <w:tcW w:w="715" w:type="pct"/>
            <w:tcBorders>
              <w:top w:val="nil"/>
              <w:left w:val="nil"/>
              <w:bottom w:val="nil"/>
              <w:right w:val="nil"/>
            </w:tcBorders>
            <w:shd w:val="clear" w:color="auto" w:fill="auto"/>
            <w:noWrap/>
            <w:vAlign w:val="center"/>
            <w:hideMark/>
          </w:tcPr>
          <w:p w14:paraId="298CED3B"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Lys107Gln</w:t>
            </w:r>
          </w:p>
        </w:tc>
      </w:tr>
      <w:tr w:rsidR="00FF1B16" w:rsidRPr="000B18F1" w14:paraId="04E6A788" w14:textId="77777777" w:rsidTr="001A04A4">
        <w:trPr>
          <w:trHeight w:val="320"/>
        </w:trPr>
        <w:tc>
          <w:tcPr>
            <w:tcW w:w="714" w:type="pct"/>
            <w:vMerge w:val="restart"/>
            <w:tcBorders>
              <w:top w:val="nil"/>
              <w:left w:val="nil"/>
              <w:bottom w:val="single" w:sz="4" w:space="0" w:color="000000"/>
              <w:right w:val="nil"/>
            </w:tcBorders>
            <w:shd w:val="clear" w:color="auto" w:fill="auto"/>
            <w:noWrap/>
            <w:vAlign w:val="center"/>
            <w:hideMark/>
          </w:tcPr>
          <w:p w14:paraId="26202526"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LOC_Os02g36924</w:t>
            </w:r>
          </w:p>
        </w:tc>
        <w:tc>
          <w:tcPr>
            <w:tcW w:w="715" w:type="pct"/>
            <w:tcBorders>
              <w:top w:val="nil"/>
              <w:left w:val="nil"/>
              <w:bottom w:val="nil"/>
              <w:right w:val="nil"/>
            </w:tcBorders>
            <w:shd w:val="clear" w:color="auto" w:fill="auto"/>
            <w:noWrap/>
            <w:vAlign w:val="center"/>
            <w:hideMark/>
          </w:tcPr>
          <w:p w14:paraId="3A3DEEC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10222300431</w:t>
            </w:r>
          </w:p>
        </w:tc>
        <w:tc>
          <w:tcPr>
            <w:tcW w:w="714" w:type="pct"/>
            <w:vMerge w:val="restart"/>
            <w:tcBorders>
              <w:top w:val="nil"/>
              <w:left w:val="nil"/>
              <w:bottom w:val="single" w:sz="4" w:space="0" w:color="000000"/>
              <w:right w:val="nil"/>
            </w:tcBorders>
            <w:shd w:val="clear" w:color="auto" w:fill="auto"/>
            <w:noWrap/>
            <w:vAlign w:val="center"/>
            <w:hideMark/>
          </w:tcPr>
          <w:p w14:paraId="74FE4F89"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osa-miR444</w:t>
            </w:r>
          </w:p>
        </w:tc>
        <w:tc>
          <w:tcPr>
            <w:tcW w:w="715" w:type="pct"/>
            <w:vMerge w:val="restart"/>
            <w:tcBorders>
              <w:top w:val="nil"/>
              <w:left w:val="nil"/>
              <w:bottom w:val="single" w:sz="4" w:space="0" w:color="000000"/>
              <w:right w:val="nil"/>
            </w:tcBorders>
            <w:shd w:val="clear" w:color="auto" w:fill="auto"/>
            <w:noWrap/>
            <w:vAlign w:val="center"/>
            <w:hideMark/>
          </w:tcPr>
          <w:p w14:paraId="5B3E35A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w:t>
            </w:r>
          </w:p>
        </w:tc>
        <w:tc>
          <w:tcPr>
            <w:tcW w:w="714" w:type="pct"/>
            <w:tcBorders>
              <w:top w:val="nil"/>
              <w:left w:val="nil"/>
              <w:bottom w:val="nil"/>
              <w:right w:val="nil"/>
            </w:tcBorders>
            <w:shd w:val="clear" w:color="auto" w:fill="auto"/>
            <w:noWrap/>
            <w:vAlign w:val="center"/>
            <w:hideMark/>
          </w:tcPr>
          <w:p w14:paraId="7C9D1D4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-0.032</w:t>
            </w:r>
          </w:p>
        </w:tc>
        <w:tc>
          <w:tcPr>
            <w:tcW w:w="715" w:type="pct"/>
            <w:vMerge w:val="restart"/>
            <w:tcBorders>
              <w:top w:val="nil"/>
              <w:left w:val="nil"/>
              <w:bottom w:val="single" w:sz="4" w:space="0" w:color="000000"/>
              <w:right w:val="nil"/>
            </w:tcBorders>
            <w:shd w:val="clear" w:color="auto" w:fill="auto"/>
            <w:noWrap/>
            <w:vAlign w:val="center"/>
            <w:hideMark/>
          </w:tcPr>
          <w:p w14:paraId="327A5124" w14:textId="77777777" w:rsidR="00FF1B16" w:rsidRPr="00696355" w:rsidRDefault="00FF1B16" w:rsidP="000B18F1">
            <w:pPr>
              <w:spacing w:line="480" w:lineRule="auto"/>
              <w:jc w:val="both"/>
              <w:rPr>
                <w:rFonts w:eastAsia="宋体"/>
                <w:i/>
                <w:color w:val="000000"/>
                <w:sz w:val="15"/>
                <w:szCs w:val="15"/>
              </w:rPr>
            </w:pPr>
            <w:r w:rsidRPr="00696355">
              <w:rPr>
                <w:rFonts w:eastAsia="宋体"/>
                <w:i/>
                <w:color w:val="000000"/>
                <w:sz w:val="15"/>
                <w:szCs w:val="15"/>
              </w:rPr>
              <w:t>OsMADS27</w:t>
            </w:r>
          </w:p>
        </w:tc>
        <w:tc>
          <w:tcPr>
            <w:tcW w:w="715" w:type="pct"/>
            <w:tcBorders>
              <w:top w:val="nil"/>
              <w:left w:val="nil"/>
              <w:bottom w:val="nil"/>
              <w:right w:val="nil"/>
            </w:tcBorders>
            <w:shd w:val="clear" w:color="auto" w:fill="auto"/>
            <w:noWrap/>
            <w:vAlign w:val="center"/>
            <w:hideMark/>
          </w:tcPr>
          <w:p w14:paraId="1987AC3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Ala93Val</w:t>
            </w:r>
          </w:p>
        </w:tc>
      </w:tr>
      <w:tr w:rsidR="00FF1B16" w:rsidRPr="000B18F1" w14:paraId="69390052" w14:textId="77777777" w:rsidTr="001A04A4">
        <w:trPr>
          <w:trHeight w:val="320"/>
        </w:trPr>
        <w:tc>
          <w:tcPr>
            <w:tcW w:w="714" w:type="pct"/>
            <w:vMerge/>
            <w:tcBorders>
              <w:top w:val="nil"/>
              <w:left w:val="nil"/>
              <w:bottom w:val="single" w:sz="4" w:space="0" w:color="000000"/>
              <w:right w:val="nil"/>
            </w:tcBorders>
            <w:vAlign w:val="center"/>
            <w:hideMark/>
          </w:tcPr>
          <w:p w14:paraId="1FB5AEF3" w14:textId="77777777" w:rsidR="00FF1B16" w:rsidRPr="000B18F1" w:rsidRDefault="00FF1B16" w:rsidP="000B18F1">
            <w:pPr>
              <w:spacing w:line="480" w:lineRule="auto"/>
              <w:jc w:val="both"/>
              <w:rPr>
                <w:rFonts w:eastAsia="宋体"/>
                <w:color w:val="000000"/>
                <w:sz w:val="15"/>
                <w:szCs w:val="15"/>
              </w:rPr>
            </w:pPr>
          </w:p>
        </w:tc>
        <w:tc>
          <w:tcPr>
            <w:tcW w:w="715" w:type="pct"/>
            <w:tcBorders>
              <w:top w:val="nil"/>
              <w:left w:val="nil"/>
              <w:bottom w:val="single" w:sz="4" w:space="0" w:color="auto"/>
              <w:right w:val="nil"/>
            </w:tcBorders>
            <w:shd w:val="clear" w:color="auto" w:fill="auto"/>
            <w:noWrap/>
            <w:vAlign w:val="center"/>
            <w:hideMark/>
          </w:tcPr>
          <w:p w14:paraId="18057001"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10222300448</w:t>
            </w:r>
          </w:p>
        </w:tc>
        <w:tc>
          <w:tcPr>
            <w:tcW w:w="714" w:type="pct"/>
            <w:vMerge/>
            <w:tcBorders>
              <w:top w:val="nil"/>
              <w:left w:val="nil"/>
              <w:bottom w:val="single" w:sz="4" w:space="0" w:color="000000"/>
              <w:right w:val="nil"/>
            </w:tcBorders>
            <w:vAlign w:val="center"/>
            <w:hideMark/>
          </w:tcPr>
          <w:p w14:paraId="23A69408" w14:textId="77777777" w:rsidR="00FF1B16" w:rsidRPr="000B18F1" w:rsidRDefault="00FF1B16" w:rsidP="000B18F1">
            <w:pPr>
              <w:spacing w:line="480" w:lineRule="auto"/>
              <w:jc w:val="both"/>
              <w:rPr>
                <w:rFonts w:eastAsia="宋体"/>
                <w:color w:val="000000"/>
                <w:sz w:val="15"/>
                <w:szCs w:val="15"/>
              </w:rPr>
            </w:pPr>
          </w:p>
        </w:tc>
        <w:tc>
          <w:tcPr>
            <w:tcW w:w="715" w:type="pct"/>
            <w:vMerge/>
            <w:tcBorders>
              <w:top w:val="nil"/>
              <w:left w:val="nil"/>
              <w:bottom w:val="single" w:sz="4" w:space="0" w:color="000000"/>
              <w:right w:val="nil"/>
            </w:tcBorders>
            <w:vAlign w:val="center"/>
            <w:hideMark/>
          </w:tcPr>
          <w:p w14:paraId="4889BD30" w14:textId="77777777" w:rsidR="00FF1B16" w:rsidRPr="000B18F1" w:rsidRDefault="00FF1B16" w:rsidP="000B18F1">
            <w:pPr>
              <w:spacing w:line="480" w:lineRule="auto"/>
              <w:jc w:val="both"/>
              <w:rPr>
                <w:rFonts w:eastAsia="宋体"/>
                <w:color w:val="000000"/>
                <w:sz w:val="15"/>
                <w:szCs w:val="15"/>
              </w:rPr>
            </w:pPr>
          </w:p>
        </w:tc>
        <w:tc>
          <w:tcPr>
            <w:tcW w:w="714" w:type="pct"/>
            <w:tcBorders>
              <w:top w:val="nil"/>
              <w:left w:val="nil"/>
              <w:bottom w:val="single" w:sz="4" w:space="0" w:color="auto"/>
              <w:right w:val="nil"/>
            </w:tcBorders>
            <w:shd w:val="clear" w:color="auto" w:fill="auto"/>
            <w:noWrap/>
            <w:vAlign w:val="center"/>
            <w:hideMark/>
          </w:tcPr>
          <w:p w14:paraId="672BC2C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6.575</w:t>
            </w:r>
          </w:p>
        </w:tc>
        <w:tc>
          <w:tcPr>
            <w:tcW w:w="715" w:type="pct"/>
            <w:vMerge/>
            <w:tcBorders>
              <w:top w:val="nil"/>
              <w:left w:val="nil"/>
              <w:bottom w:val="single" w:sz="4" w:space="0" w:color="000000"/>
              <w:right w:val="nil"/>
            </w:tcBorders>
            <w:vAlign w:val="center"/>
            <w:hideMark/>
          </w:tcPr>
          <w:p w14:paraId="14DD8061" w14:textId="77777777" w:rsidR="00FF1B16" w:rsidRPr="000B18F1" w:rsidRDefault="00FF1B16" w:rsidP="000B18F1">
            <w:pPr>
              <w:spacing w:line="480" w:lineRule="auto"/>
              <w:jc w:val="both"/>
              <w:rPr>
                <w:rFonts w:eastAsia="宋体"/>
                <w:color w:val="000000"/>
                <w:sz w:val="15"/>
                <w:szCs w:val="15"/>
              </w:rPr>
            </w:pPr>
          </w:p>
        </w:tc>
        <w:tc>
          <w:tcPr>
            <w:tcW w:w="715" w:type="pct"/>
            <w:tcBorders>
              <w:top w:val="nil"/>
              <w:left w:val="nil"/>
              <w:bottom w:val="single" w:sz="4" w:space="0" w:color="auto"/>
              <w:right w:val="nil"/>
            </w:tcBorders>
            <w:shd w:val="clear" w:color="auto" w:fill="auto"/>
            <w:noWrap/>
            <w:vAlign w:val="center"/>
            <w:hideMark/>
          </w:tcPr>
          <w:p w14:paraId="1092C269"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Gln99Lys</w:t>
            </w:r>
          </w:p>
        </w:tc>
      </w:tr>
    </w:tbl>
    <w:p w14:paraId="516EA9B5" w14:textId="77777777" w:rsidR="00AB0623" w:rsidRPr="00AE264B" w:rsidRDefault="00AB0623" w:rsidP="00AE264B">
      <w:pPr>
        <w:spacing w:line="480" w:lineRule="auto"/>
        <w:rPr>
          <w:rFonts w:eastAsia="SimSun"/>
          <w:sz w:val="21"/>
          <w:szCs w:val="21"/>
        </w:rPr>
      </w:pPr>
    </w:p>
    <w:p w14:paraId="39ED415B" w14:textId="2BAB0C3D" w:rsidR="002749E4" w:rsidRPr="001A04A4" w:rsidRDefault="001A04A4" w:rsidP="00AE264B">
      <w:pPr>
        <w:spacing w:line="480" w:lineRule="auto"/>
        <w:rPr>
          <w:rFonts w:eastAsia="SimSun"/>
          <w:sz w:val="21"/>
          <w:szCs w:val="21"/>
        </w:rPr>
      </w:pPr>
      <w:r>
        <w:rPr>
          <w:rFonts w:eastAsia="SimSun" w:hint="eastAsia"/>
          <w:sz w:val="21"/>
          <w:szCs w:val="21"/>
        </w:rPr>
        <w:t>注</w:t>
      </w:r>
      <w:r>
        <w:rPr>
          <w:rFonts w:eastAsia="SimSun"/>
          <w:sz w:val="21"/>
          <w:szCs w:val="21"/>
        </w:rPr>
        <w:t xml:space="preserve">: </w:t>
      </w:r>
      <w:r w:rsidR="0046044A" w:rsidRPr="001A04A4">
        <w:rPr>
          <w:rFonts w:eastAsia="SimSun"/>
          <w:sz w:val="21"/>
          <w:szCs w:val="21"/>
        </w:rPr>
        <w:t>miRNA</w:t>
      </w:r>
      <w:r w:rsidR="0046044A" w:rsidRPr="001A04A4">
        <w:rPr>
          <w:rFonts w:eastAsia="SimSun"/>
          <w:sz w:val="21"/>
          <w:szCs w:val="21"/>
        </w:rPr>
        <w:t>结合位点上的位置顺序仍然是按照成熟</w:t>
      </w:r>
      <w:r w:rsidR="0046044A" w:rsidRPr="001A04A4">
        <w:rPr>
          <w:rFonts w:eastAsia="SimSun"/>
          <w:sz w:val="21"/>
          <w:szCs w:val="21"/>
        </w:rPr>
        <w:t>miRNA 5’</w:t>
      </w:r>
      <w:r w:rsidR="0046044A" w:rsidRPr="001A04A4">
        <w:rPr>
          <w:rFonts w:eastAsia="SimSun"/>
          <w:sz w:val="21"/>
          <w:szCs w:val="21"/>
        </w:rPr>
        <w:t>到</w:t>
      </w:r>
      <w:r w:rsidR="0046044A" w:rsidRPr="001A04A4">
        <w:rPr>
          <w:rFonts w:eastAsia="SimSun"/>
          <w:sz w:val="21"/>
          <w:szCs w:val="21"/>
        </w:rPr>
        <w:t>3’</w:t>
      </w:r>
      <w:r w:rsidR="0046044A" w:rsidRPr="001A04A4">
        <w:rPr>
          <w:rFonts w:eastAsia="SimSun"/>
          <w:sz w:val="21"/>
          <w:szCs w:val="21"/>
        </w:rPr>
        <w:t>的顺序，而总结合自由能是用</w:t>
      </w:r>
      <w:r w:rsidR="0046044A" w:rsidRPr="001A04A4">
        <w:rPr>
          <w:rFonts w:eastAsia="SimSun"/>
          <w:sz w:val="21"/>
          <w:szCs w:val="21"/>
        </w:rPr>
        <w:t>Vienna Package</w:t>
      </w:r>
      <w:r w:rsidR="0046044A" w:rsidRPr="001A04A4">
        <w:rPr>
          <w:rFonts w:eastAsia="SimSun"/>
          <w:sz w:val="21"/>
          <w:szCs w:val="21"/>
        </w:rPr>
        <w:t>中的</w:t>
      </w:r>
      <w:r w:rsidR="0046044A" w:rsidRPr="001A04A4">
        <w:rPr>
          <w:rFonts w:eastAsia="SimSun"/>
          <w:sz w:val="21"/>
          <w:szCs w:val="21"/>
        </w:rPr>
        <w:t>RNAup</w:t>
      </w:r>
      <w:r w:rsidR="0046044A" w:rsidRPr="001A04A4">
        <w:rPr>
          <w:rFonts w:eastAsia="SimSun"/>
          <w:sz w:val="21"/>
          <w:szCs w:val="21"/>
        </w:rPr>
        <w:t>程序进行计算的</w:t>
      </w:r>
      <w:r w:rsidR="0046044A" w:rsidRPr="001A04A4">
        <w:rPr>
          <w:rFonts w:eastAsia="SimSun"/>
          <w:sz w:val="21"/>
          <w:szCs w:val="21"/>
        </w:rPr>
        <w:t xml:space="preserve"> </w:t>
      </w:r>
      <w:r w:rsidR="004669D1">
        <w:rPr>
          <w:rFonts w:eastAsia="SimSun"/>
          <w:sz w:val="21"/>
          <w:szCs w:val="21"/>
        </w:rPr>
        <w:t xml:space="preserve">(Muckstein </w:t>
      </w:r>
      <w:r w:rsidR="00696355" w:rsidRPr="00696355">
        <w:rPr>
          <w:rFonts w:eastAsia="SimSun"/>
          <w:i/>
          <w:sz w:val="21"/>
          <w:szCs w:val="21"/>
        </w:rPr>
        <w:t>et al</w:t>
      </w:r>
      <w:r w:rsidR="004669D1">
        <w:rPr>
          <w:rFonts w:eastAsia="SimSun"/>
          <w:sz w:val="21"/>
          <w:szCs w:val="21"/>
        </w:rPr>
        <w:t>., 2006)</w:t>
      </w:r>
      <w:r w:rsidR="0046044A" w:rsidRPr="001A04A4">
        <w:rPr>
          <w:rFonts w:eastAsia="SimSun"/>
          <w:sz w:val="21"/>
          <w:szCs w:val="21"/>
        </w:rPr>
        <w:t>。</w:t>
      </w:r>
    </w:p>
    <w:p w14:paraId="314EC660" w14:textId="5C014505" w:rsidR="002959CE" w:rsidRPr="00AE264B" w:rsidRDefault="001A04A4" w:rsidP="00AE264B">
      <w:pPr>
        <w:spacing w:line="480" w:lineRule="auto"/>
        <w:rPr>
          <w:rFonts w:eastAsia="SimSun"/>
          <w:sz w:val="21"/>
          <w:szCs w:val="21"/>
        </w:rPr>
      </w:pPr>
      <w:r>
        <w:rPr>
          <w:rFonts w:eastAsia="SimSun"/>
          <w:sz w:val="21"/>
          <w:szCs w:val="21"/>
        </w:rPr>
        <w:lastRenderedPageBreak/>
        <w:t xml:space="preserve">Note: </w:t>
      </w:r>
      <w:r w:rsidR="002959CE" w:rsidRPr="001A04A4">
        <w:rPr>
          <w:rFonts w:eastAsia="SimSun"/>
          <w:sz w:val="21"/>
          <w:szCs w:val="21"/>
        </w:rPr>
        <w:t>Position on miRNA binding site is in the order of 5’ to 3’ on mature miRNA, and total free energy of binding was calculated using RNA</w:t>
      </w:r>
      <w:r w:rsidR="00755949" w:rsidRPr="001A04A4">
        <w:rPr>
          <w:rFonts w:eastAsia="SimSun"/>
          <w:sz w:val="21"/>
          <w:szCs w:val="21"/>
        </w:rPr>
        <w:t xml:space="preserve">up program in Vienna Package </w:t>
      </w:r>
      <w:r w:rsidR="004669D1">
        <w:rPr>
          <w:rFonts w:eastAsia="SimSun"/>
          <w:sz w:val="21"/>
          <w:szCs w:val="21"/>
        </w:rPr>
        <w:t xml:space="preserve">(Muckstein </w:t>
      </w:r>
      <w:r w:rsidR="00696355" w:rsidRPr="00696355">
        <w:rPr>
          <w:rFonts w:eastAsia="SimSun"/>
          <w:i/>
          <w:sz w:val="21"/>
          <w:szCs w:val="21"/>
        </w:rPr>
        <w:t>et al</w:t>
      </w:r>
      <w:r w:rsidR="004669D1">
        <w:rPr>
          <w:rFonts w:eastAsia="SimSun"/>
          <w:sz w:val="21"/>
          <w:szCs w:val="21"/>
        </w:rPr>
        <w:t>., 2006</w:t>
      </w:r>
      <w:r w:rsidR="0009738F">
        <w:rPr>
          <w:rFonts w:eastAsia="SimSun"/>
          <w:sz w:val="21"/>
          <w:szCs w:val="21"/>
        </w:rPr>
        <w:t>)</w:t>
      </w:r>
      <w:r w:rsidR="002959CE" w:rsidRPr="001A04A4">
        <w:rPr>
          <w:rFonts w:eastAsia="SimSun"/>
          <w:sz w:val="21"/>
          <w:szCs w:val="21"/>
        </w:rPr>
        <w:t>.</w:t>
      </w:r>
    </w:p>
    <w:p w14:paraId="14702906" w14:textId="75D1CEC3" w:rsidR="002959CE" w:rsidRPr="00AE264B" w:rsidRDefault="002959CE" w:rsidP="00513ECB">
      <w:pPr>
        <w:spacing w:line="480" w:lineRule="auto"/>
        <w:jc w:val="both"/>
        <w:rPr>
          <w:rFonts w:eastAsia="SimSun"/>
          <w:sz w:val="21"/>
          <w:szCs w:val="21"/>
        </w:rPr>
      </w:pPr>
      <w:r w:rsidRPr="00AE264B">
        <w:rPr>
          <w:rFonts w:eastAsia="SimSun"/>
          <w:noProof/>
          <w:sz w:val="21"/>
          <w:szCs w:val="21"/>
        </w:rPr>
        <w:drawing>
          <wp:inline distT="0" distB="0" distL="0" distR="0" wp14:anchorId="3B3755EB" wp14:editId="54E7E71F">
            <wp:extent cx="5808515" cy="2186520"/>
            <wp:effectExtent l="0" t="0" r="8255" b="0"/>
            <wp:docPr id="18" name="Picture 18" descr="../../../Desktop/WechatIM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2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18148" cy="2190146"/>
                    </a:xfrm>
                    <a:prstGeom prst="rect">
                      <a:avLst/>
                    </a:prstGeom>
                    <a:noFill/>
                    <a:ln>
                      <a:noFill/>
                    </a:ln>
                  </pic:spPr>
                </pic:pic>
              </a:graphicData>
            </a:graphic>
          </wp:inline>
        </w:drawing>
      </w:r>
    </w:p>
    <w:p w14:paraId="7DEE226B" w14:textId="674A67ED" w:rsidR="0046044A" w:rsidRPr="001A04A4" w:rsidRDefault="0046044A" w:rsidP="00AE264B">
      <w:pPr>
        <w:spacing w:line="480" w:lineRule="auto"/>
        <w:rPr>
          <w:rFonts w:eastAsia="SimSun"/>
          <w:sz w:val="18"/>
          <w:szCs w:val="18"/>
        </w:rPr>
      </w:pPr>
      <w:r w:rsidRPr="001A04A4">
        <w:rPr>
          <w:rFonts w:eastAsia="SimSun"/>
          <w:sz w:val="18"/>
          <w:szCs w:val="18"/>
        </w:rPr>
        <w:t>图</w:t>
      </w:r>
      <w:r w:rsidR="00DB1974" w:rsidRPr="001A04A4">
        <w:rPr>
          <w:rFonts w:eastAsia="SimSun"/>
          <w:sz w:val="18"/>
          <w:szCs w:val="18"/>
        </w:rPr>
        <w:t>9</w:t>
      </w:r>
      <w:r w:rsidRPr="001A04A4">
        <w:rPr>
          <w:rFonts w:eastAsia="SimSun"/>
          <w:sz w:val="18"/>
          <w:szCs w:val="18"/>
        </w:rPr>
        <w:t>两个靶标基因和调控它们的</w:t>
      </w:r>
      <w:r w:rsidRPr="001A04A4">
        <w:rPr>
          <w:rFonts w:eastAsia="SimSun"/>
          <w:sz w:val="18"/>
          <w:szCs w:val="18"/>
        </w:rPr>
        <w:t>miRNA</w:t>
      </w:r>
      <w:r w:rsidRPr="001A04A4">
        <w:rPr>
          <w:rFonts w:eastAsia="SimSun"/>
          <w:sz w:val="18"/>
          <w:szCs w:val="18"/>
        </w:rPr>
        <w:t>家族的互补模式图</w:t>
      </w:r>
    </w:p>
    <w:p w14:paraId="6A5B7B11" w14:textId="077BDF34" w:rsidR="00256725" w:rsidRPr="001A04A4" w:rsidRDefault="001A04A4" w:rsidP="00AE264B">
      <w:pPr>
        <w:spacing w:line="480" w:lineRule="auto"/>
        <w:rPr>
          <w:rFonts w:eastAsia="SimSun"/>
          <w:sz w:val="18"/>
          <w:szCs w:val="18"/>
        </w:rPr>
      </w:pPr>
      <w:r w:rsidRPr="001A04A4">
        <w:rPr>
          <w:rFonts w:eastAsia="SimSun" w:hint="eastAsia"/>
          <w:sz w:val="18"/>
          <w:szCs w:val="18"/>
        </w:rPr>
        <w:t>注</w:t>
      </w:r>
      <w:r w:rsidRPr="001A04A4">
        <w:rPr>
          <w:rFonts w:eastAsia="SimSun"/>
          <w:sz w:val="18"/>
          <w:szCs w:val="18"/>
        </w:rPr>
        <w:t xml:space="preserve">: </w:t>
      </w:r>
      <w:r w:rsidR="00256725" w:rsidRPr="001A04A4">
        <w:rPr>
          <w:rFonts w:eastAsia="SimSun"/>
          <w:sz w:val="18"/>
          <w:szCs w:val="18"/>
        </w:rPr>
        <w:t>其中靶基因位点用绿色标出，每一个箭头都是由</w:t>
      </w:r>
      <w:r w:rsidR="00256725" w:rsidRPr="001A04A4">
        <w:rPr>
          <w:rFonts w:eastAsia="SimSun"/>
          <w:sz w:val="18"/>
          <w:szCs w:val="18"/>
        </w:rPr>
        <w:t>SNP</w:t>
      </w:r>
      <w:r w:rsidR="00256725" w:rsidRPr="001A04A4">
        <w:rPr>
          <w:rFonts w:eastAsia="SimSun"/>
          <w:sz w:val="18"/>
          <w:szCs w:val="18"/>
        </w:rPr>
        <w:t>产生的突变并且代表一个单独的单倍体模型。</w:t>
      </w:r>
      <w:r w:rsidR="00256725" w:rsidRPr="001A04A4">
        <w:rPr>
          <w:rFonts w:eastAsia="SimSun"/>
          <w:sz w:val="18"/>
          <w:szCs w:val="18"/>
        </w:rPr>
        <w:t xml:space="preserve">LOC_Os02g36924 </w:t>
      </w:r>
      <w:r w:rsidR="00256725" w:rsidRPr="001A04A4">
        <w:rPr>
          <w:rFonts w:eastAsia="SimSun"/>
          <w:sz w:val="18"/>
          <w:szCs w:val="18"/>
        </w:rPr>
        <w:t>和</w:t>
      </w:r>
      <w:r w:rsidR="00256725" w:rsidRPr="001A04A4">
        <w:rPr>
          <w:rFonts w:eastAsia="SimSun"/>
          <w:sz w:val="18"/>
          <w:szCs w:val="18"/>
        </w:rPr>
        <w:t>osa-miR444b.1/b.2</w:t>
      </w:r>
      <w:r w:rsidR="00256725" w:rsidRPr="001A04A4">
        <w:rPr>
          <w:rFonts w:eastAsia="SimSun"/>
          <w:sz w:val="18"/>
          <w:szCs w:val="18"/>
        </w:rPr>
        <w:t>圈在一起表示它们处在同一个基因组区间只是在不同的链上，所以在其上的</w:t>
      </w:r>
      <w:r w:rsidR="00256725" w:rsidRPr="001A04A4">
        <w:rPr>
          <w:rFonts w:eastAsia="SimSun"/>
          <w:sz w:val="18"/>
          <w:szCs w:val="18"/>
        </w:rPr>
        <w:t>SNP</w:t>
      </w:r>
      <w:r w:rsidR="00256725" w:rsidRPr="001A04A4">
        <w:rPr>
          <w:rFonts w:eastAsia="SimSun"/>
          <w:sz w:val="18"/>
          <w:szCs w:val="18"/>
        </w:rPr>
        <w:t>能够同时导致成熟</w:t>
      </w:r>
      <w:r w:rsidR="00256725" w:rsidRPr="001A04A4">
        <w:rPr>
          <w:rFonts w:eastAsia="SimSun"/>
          <w:sz w:val="18"/>
          <w:szCs w:val="18"/>
        </w:rPr>
        <w:t>miRNA</w:t>
      </w:r>
      <w:r w:rsidR="00256725" w:rsidRPr="001A04A4">
        <w:rPr>
          <w:rFonts w:eastAsia="SimSun"/>
          <w:sz w:val="18"/>
          <w:szCs w:val="18"/>
        </w:rPr>
        <w:t>和</w:t>
      </w:r>
      <w:r w:rsidR="00256725" w:rsidRPr="001A04A4">
        <w:rPr>
          <w:rFonts w:eastAsia="SimSun"/>
          <w:sz w:val="18"/>
          <w:szCs w:val="18"/>
        </w:rPr>
        <w:t>miRNA</w:t>
      </w:r>
      <w:r w:rsidR="00256725" w:rsidRPr="001A04A4">
        <w:rPr>
          <w:rFonts w:eastAsia="SimSun"/>
          <w:sz w:val="18"/>
          <w:szCs w:val="18"/>
        </w:rPr>
        <w:t>结合位点的突变</w:t>
      </w:r>
    </w:p>
    <w:p w14:paraId="2DE27C1C" w14:textId="45795136" w:rsidR="002959CE" w:rsidRPr="001A04A4" w:rsidRDefault="00DB1974" w:rsidP="00AE264B">
      <w:pPr>
        <w:spacing w:line="480" w:lineRule="auto"/>
        <w:rPr>
          <w:rFonts w:eastAsia="SimSun"/>
          <w:sz w:val="18"/>
          <w:szCs w:val="18"/>
        </w:rPr>
      </w:pPr>
      <w:r w:rsidRPr="001A04A4">
        <w:rPr>
          <w:rFonts w:eastAsia="SimSun"/>
          <w:sz w:val="18"/>
          <w:szCs w:val="18"/>
        </w:rPr>
        <w:t>Fig</w:t>
      </w:r>
      <w:r w:rsidR="001A04A4" w:rsidRPr="001A04A4">
        <w:rPr>
          <w:rFonts w:eastAsia="SimSun"/>
          <w:sz w:val="18"/>
          <w:szCs w:val="18"/>
        </w:rPr>
        <w:t>ure</w:t>
      </w:r>
      <w:r w:rsidRPr="001A04A4">
        <w:rPr>
          <w:rFonts w:eastAsia="SimSun"/>
          <w:sz w:val="18"/>
          <w:szCs w:val="18"/>
        </w:rPr>
        <w:t xml:space="preserve"> 9</w:t>
      </w:r>
      <w:r w:rsidR="002959CE" w:rsidRPr="001A04A4">
        <w:rPr>
          <w:rFonts w:eastAsia="SimSun"/>
          <w:sz w:val="18"/>
          <w:szCs w:val="18"/>
        </w:rPr>
        <w:t xml:space="preserve"> Complementarity pattern of 2 target genes with their targeting miRNA family</w:t>
      </w:r>
    </w:p>
    <w:p w14:paraId="3629F680" w14:textId="76894558" w:rsidR="002959CE" w:rsidRPr="001A04A4" w:rsidRDefault="001A04A4" w:rsidP="00AE264B">
      <w:pPr>
        <w:spacing w:line="480" w:lineRule="auto"/>
        <w:rPr>
          <w:rFonts w:eastAsia="SimSun"/>
          <w:sz w:val="18"/>
          <w:szCs w:val="18"/>
        </w:rPr>
      </w:pPr>
      <w:r w:rsidRPr="001A04A4">
        <w:rPr>
          <w:rFonts w:eastAsia="SimSun"/>
          <w:sz w:val="18"/>
          <w:szCs w:val="18"/>
        </w:rPr>
        <w:t xml:space="preserve">Note: </w:t>
      </w:r>
      <w:r w:rsidR="002959CE" w:rsidRPr="001A04A4">
        <w:rPr>
          <w:rFonts w:eastAsia="SimSun"/>
          <w:sz w:val="18"/>
          <w:szCs w:val="18"/>
        </w:rPr>
        <w:t xml:space="preserve">Gene loci are marked in green </w:t>
      </w:r>
      <w:r w:rsidR="00F52872" w:rsidRPr="001A04A4">
        <w:rPr>
          <w:rFonts w:eastAsia="SimSun"/>
          <w:sz w:val="18"/>
          <w:szCs w:val="18"/>
        </w:rPr>
        <w:t>color;</w:t>
      </w:r>
      <w:r w:rsidR="002959CE" w:rsidRPr="001A04A4">
        <w:rPr>
          <w:rFonts w:eastAsia="SimSun"/>
          <w:sz w:val="18"/>
          <w:szCs w:val="18"/>
        </w:rPr>
        <w:t xml:space="preserve"> each arrow stands for a mutation caused by SNP and is denoted as a separate haplotype pattern. Enclosed frame of LOC_Os02g36924 and osa-miR444b.1/b.2 </w:t>
      </w:r>
      <w:r w:rsidR="00F80AFC" w:rsidRPr="001A04A4">
        <w:rPr>
          <w:rFonts w:eastAsia="SimSun"/>
          <w:sz w:val="18"/>
          <w:szCs w:val="18"/>
        </w:rPr>
        <w:t xml:space="preserve">means </w:t>
      </w:r>
      <w:r w:rsidR="002959CE" w:rsidRPr="001A04A4">
        <w:rPr>
          <w:rFonts w:eastAsia="SimSun"/>
          <w:sz w:val="18"/>
          <w:szCs w:val="18"/>
        </w:rPr>
        <w:t>they are on the same genomic region except for the opposite strand and SNPs in this region would cause mutations on both mature miRNAs and miRNA binding site simultaneously.</w:t>
      </w:r>
    </w:p>
    <w:p w14:paraId="0182A9D9" w14:textId="430C44D3" w:rsidR="005F5ADF" w:rsidRPr="00AE264B" w:rsidRDefault="005F5ADF" w:rsidP="001A04A4">
      <w:pPr>
        <w:spacing w:line="480" w:lineRule="auto"/>
        <w:ind w:firstLineChars="200" w:firstLine="420"/>
        <w:rPr>
          <w:rFonts w:eastAsia="SimSun"/>
          <w:sz w:val="21"/>
          <w:szCs w:val="21"/>
        </w:rPr>
      </w:pPr>
      <w:r w:rsidRPr="00AE264B">
        <w:rPr>
          <w:rFonts w:eastAsia="SimSun"/>
          <w:sz w:val="21"/>
          <w:szCs w:val="21"/>
        </w:rPr>
        <w:t>在</w:t>
      </w:r>
      <w:r w:rsidRPr="00AE264B">
        <w:rPr>
          <w:rFonts w:eastAsia="SimSun"/>
          <w:i/>
          <w:sz w:val="21"/>
          <w:szCs w:val="21"/>
        </w:rPr>
        <w:t>OsARF13(auxin response factor-13)</w:t>
      </w:r>
      <w:r w:rsidRPr="00AE264B">
        <w:rPr>
          <w:rFonts w:eastAsia="SimSun"/>
          <w:sz w:val="21"/>
          <w:szCs w:val="21"/>
        </w:rPr>
        <w:t>的</w:t>
      </w:r>
      <w:r w:rsidRPr="00AE264B">
        <w:rPr>
          <w:rFonts w:eastAsia="SimSun"/>
          <w:sz w:val="21"/>
          <w:szCs w:val="21"/>
        </w:rPr>
        <w:t>miRNA</w:t>
      </w:r>
      <w:r w:rsidRPr="00AE264B">
        <w:rPr>
          <w:rFonts w:eastAsia="SimSun"/>
          <w:sz w:val="21"/>
          <w:szCs w:val="21"/>
        </w:rPr>
        <w:t>结合位点上的</w:t>
      </w:r>
      <w:r w:rsidRPr="00AE264B">
        <w:rPr>
          <w:rFonts w:eastAsia="SimSun"/>
          <w:sz w:val="21"/>
          <w:szCs w:val="21"/>
        </w:rPr>
        <w:t>SNP 10435331023</w:t>
      </w:r>
      <w:r w:rsidRPr="00AE264B">
        <w:rPr>
          <w:rFonts w:eastAsia="SimSun"/>
          <w:sz w:val="21"/>
          <w:szCs w:val="21"/>
        </w:rPr>
        <w:t>导致了位点</w:t>
      </w:r>
      <w:r w:rsidRPr="00AE264B">
        <w:rPr>
          <w:rFonts w:eastAsia="SimSun"/>
          <w:sz w:val="21"/>
          <w:szCs w:val="21"/>
        </w:rPr>
        <w:t>10</w:t>
      </w:r>
      <w:r w:rsidRPr="00AE264B">
        <w:rPr>
          <w:rFonts w:eastAsia="SimSun"/>
          <w:sz w:val="21"/>
          <w:szCs w:val="21"/>
        </w:rPr>
        <w:t>的错配，而位点</w:t>
      </w:r>
      <w:r w:rsidRPr="00AE264B">
        <w:rPr>
          <w:rFonts w:eastAsia="SimSun"/>
          <w:sz w:val="21"/>
          <w:szCs w:val="21"/>
        </w:rPr>
        <w:t>10</w:t>
      </w:r>
      <w:r w:rsidRPr="00AE264B">
        <w:rPr>
          <w:rFonts w:eastAsia="SimSun"/>
          <w:sz w:val="21"/>
          <w:szCs w:val="21"/>
        </w:rPr>
        <w:t>的错配是被报导可能对</w:t>
      </w:r>
      <w:r w:rsidRPr="00AE264B">
        <w:rPr>
          <w:rFonts w:eastAsia="SimSun"/>
          <w:sz w:val="21"/>
          <w:szCs w:val="21"/>
        </w:rPr>
        <w:t>miRNA</w:t>
      </w:r>
      <w:r w:rsidRPr="00AE264B">
        <w:rPr>
          <w:rFonts w:eastAsia="SimSun"/>
          <w:sz w:val="21"/>
          <w:szCs w:val="21"/>
        </w:rPr>
        <w:t>的沉默功能造成非常严重的削弱</w:t>
      </w:r>
      <w:r w:rsidR="0009738F">
        <w:rPr>
          <w:rFonts w:eastAsia="SimSun"/>
          <w:sz w:val="21"/>
          <w:szCs w:val="21"/>
        </w:rPr>
        <w:t xml:space="preserve"> </w:t>
      </w:r>
      <w:r w:rsidR="00C23913">
        <w:rPr>
          <w:rFonts w:eastAsia="SimSun"/>
          <w:sz w:val="21"/>
          <w:szCs w:val="21"/>
        </w:rPr>
        <w:t xml:space="preserve">(Schwab </w:t>
      </w:r>
      <w:r w:rsidR="00696355" w:rsidRPr="00696355">
        <w:rPr>
          <w:rFonts w:eastAsia="SimSun"/>
          <w:i/>
          <w:sz w:val="21"/>
          <w:szCs w:val="21"/>
        </w:rPr>
        <w:t>et al</w:t>
      </w:r>
      <w:r w:rsidR="00C23913">
        <w:rPr>
          <w:rFonts w:eastAsia="SimSun"/>
          <w:sz w:val="21"/>
          <w:szCs w:val="21"/>
        </w:rPr>
        <w:t xml:space="preserve">., 2005; Franco-Zorrilla </w:t>
      </w:r>
      <w:r w:rsidR="00696355" w:rsidRPr="00696355">
        <w:rPr>
          <w:rFonts w:eastAsia="SimSun"/>
          <w:i/>
          <w:sz w:val="21"/>
          <w:szCs w:val="21"/>
        </w:rPr>
        <w:t>et al</w:t>
      </w:r>
      <w:r w:rsidR="00C23913">
        <w:rPr>
          <w:rFonts w:eastAsia="SimSun"/>
          <w:sz w:val="21"/>
          <w:szCs w:val="21"/>
        </w:rPr>
        <w:t xml:space="preserve">., 2007; Todesco </w:t>
      </w:r>
      <w:r w:rsidR="00696355" w:rsidRPr="00696355">
        <w:rPr>
          <w:rFonts w:eastAsia="SimSun"/>
          <w:i/>
          <w:sz w:val="21"/>
          <w:szCs w:val="21"/>
        </w:rPr>
        <w:t>et al</w:t>
      </w:r>
      <w:r w:rsidR="00C23913">
        <w:rPr>
          <w:rFonts w:eastAsia="SimSun"/>
          <w:sz w:val="21"/>
          <w:szCs w:val="21"/>
        </w:rPr>
        <w:t xml:space="preserve">., 2010) </w:t>
      </w:r>
      <w:r w:rsidRPr="00AE264B">
        <w:rPr>
          <w:rFonts w:eastAsia="SimSun"/>
          <w:sz w:val="21"/>
          <w:szCs w:val="21"/>
        </w:rPr>
        <w:t>。而在</w:t>
      </w:r>
      <w:r w:rsidRPr="00696355">
        <w:rPr>
          <w:rFonts w:eastAsia="SimSun"/>
          <w:i/>
          <w:sz w:val="21"/>
          <w:szCs w:val="21"/>
        </w:rPr>
        <w:t>OsMADS27</w:t>
      </w:r>
      <w:r w:rsidRPr="00AE264B">
        <w:rPr>
          <w:rFonts w:eastAsia="SimSun"/>
          <w:sz w:val="21"/>
          <w:szCs w:val="21"/>
        </w:rPr>
        <w:t>的结合位点上</w:t>
      </w:r>
      <w:r w:rsidRPr="00AE264B">
        <w:rPr>
          <w:rFonts w:eastAsia="SimSun"/>
          <w:sz w:val="21"/>
          <w:szCs w:val="21"/>
        </w:rPr>
        <w:t>SNP 10222300448</w:t>
      </w:r>
      <w:r w:rsidRPr="00AE264B">
        <w:rPr>
          <w:rFonts w:eastAsia="SimSun"/>
          <w:sz w:val="21"/>
          <w:szCs w:val="21"/>
        </w:rPr>
        <w:t>则将促使总结合自由能提升了</w:t>
      </w:r>
      <w:r w:rsidRPr="00AE264B">
        <w:rPr>
          <w:rFonts w:eastAsia="SimSun"/>
          <w:sz w:val="21"/>
          <w:szCs w:val="21"/>
        </w:rPr>
        <w:t>6.575 kcal/mol</w:t>
      </w:r>
      <w:r w:rsidRPr="00AE264B">
        <w:rPr>
          <w:rFonts w:eastAsia="SimSun"/>
          <w:sz w:val="21"/>
          <w:szCs w:val="21"/>
        </w:rPr>
        <w:t>，预计会很大程度上降低</w:t>
      </w:r>
      <w:r w:rsidRPr="00AE264B">
        <w:rPr>
          <w:rFonts w:eastAsia="SimSun"/>
          <w:sz w:val="21"/>
          <w:szCs w:val="21"/>
        </w:rPr>
        <w:t>osa-miR444</w:t>
      </w:r>
      <w:r w:rsidRPr="00AE264B">
        <w:rPr>
          <w:rFonts w:eastAsia="SimSun"/>
          <w:sz w:val="21"/>
          <w:szCs w:val="21"/>
        </w:rPr>
        <w:t>对该基因的调控。</w:t>
      </w:r>
    </w:p>
    <w:p w14:paraId="02607868" w14:textId="04DB1935" w:rsidR="002959CE" w:rsidRPr="00AE264B" w:rsidRDefault="00256725" w:rsidP="001A04A4">
      <w:pPr>
        <w:spacing w:line="480" w:lineRule="auto"/>
        <w:ind w:firstLineChars="200" w:firstLine="420"/>
        <w:rPr>
          <w:rFonts w:eastAsia="SimSun"/>
          <w:sz w:val="21"/>
          <w:szCs w:val="21"/>
        </w:rPr>
      </w:pPr>
      <w:r w:rsidRPr="00AE264B">
        <w:rPr>
          <w:rFonts w:eastAsia="SimSun"/>
          <w:sz w:val="21"/>
          <w:szCs w:val="21"/>
        </w:rPr>
        <w:t>用</w:t>
      </w:r>
      <w:r w:rsidRPr="00AE264B">
        <w:rPr>
          <w:rFonts w:eastAsia="SimSun"/>
          <w:sz w:val="21"/>
          <w:szCs w:val="21"/>
        </w:rPr>
        <w:t>CCPA</w:t>
      </w:r>
      <w:r w:rsidRPr="00AE264B">
        <w:rPr>
          <w:rFonts w:eastAsia="SimSun"/>
          <w:sz w:val="21"/>
          <w:szCs w:val="21"/>
        </w:rPr>
        <w:t>分析</w:t>
      </w:r>
      <w:r w:rsidRPr="00AE264B">
        <w:rPr>
          <w:rFonts w:eastAsia="SimSun"/>
          <w:sz w:val="21"/>
          <w:szCs w:val="21"/>
        </w:rPr>
        <w:t>miRNA</w:t>
      </w:r>
      <w:r w:rsidRPr="00AE264B">
        <w:rPr>
          <w:rFonts w:eastAsia="SimSun"/>
          <w:sz w:val="21"/>
          <w:szCs w:val="21"/>
        </w:rPr>
        <w:t>和相应的靶基因，</w:t>
      </w:r>
      <w:r w:rsidR="008E61A8" w:rsidRPr="00AE264B">
        <w:rPr>
          <w:rFonts w:eastAsia="SimSun"/>
          <w:sz w:val="21"/>
          <w:szCs w:val="21"/>
        </w:rPr>
        <w:t>我们</w:t>
      </w:r>
      <w:r w:rsidRPr="00AE264B">
        <w:rPr>
          <w:rFonts w:eastAsia="SimSun"/>
          <w:sz w:val="21"/>
          <w:szCs w:val="21"/>
        </w:rPr>
        <w:t>得到不同的互补性模式并且得到相应的</w:t>
      </w:r>
      <w:r w:rsidR="008E61A8" w:rsidRPr="00AE264B">
        <w:rPr>
          <w:rFonts w:eastAsia="SimSun"/>
          <w:sz w:val="21"/>
          <w:szCs w:val="21"/>
        </w:rPr>
        <w:t>水稻品系。在水稻中，曾有报导生长素响应因子</w:t>
      </w:r>
      <w:r w:rsidR="008E61A8" w:rsidRPr="00AE264B">
        <w:rPr>
          <w:rFonts w:eastAsia="SimSun"/>
          <w:sz w:val="21"/>
          <w:szCs w:val="21"/>
        </w:rPr>
        <w:t>(</w:t>
      </w:r>
      <w:r w:rsidR="008E61A8" w:rsidRPr="00AE264B">
        <w:rPr>
          <w:rFonts w:eastAsia="SimSun"/>
          <w:i/>
          <w:sz w:val="21"/>
          <w:szCs w:val="21"/>
        </w:rPr>
        <w:t>OsARF</w:t>
      </w:r>
      <w:r w:rsidR="008E61A8" w:rsidRPr="00AE264B">
        <w:rPr>
          <w:rFonts w:eastAsia="SimSun"/>
          <w:sz w:val="21"/>
          <w:szCs w:val="21"/>
        </w:rPr>
        <w:t>)</w:t>
      </w:r>
      <w:r w:rsidR="008E61A8" w:rsidRPr="00AE264B">
        <w:rPr>
          <w:rFonts w:eastAsia="SimSun"/>
          <w:sz w:val="21"/>
          <w:szCs w:val="21"/>
        </w:rPr>
        <w:t>和育性、株高和产量相关</w:t>
      </w:r>
      <w:r w:rsidR="00755949" w:rsidRPr="00AE264B">
        <w:rPr>
          <w:rFonts w:eastAsia="SimSun"/>
          <w:sz w:val="21"/>
          <w:szCs w:val="21"/>
        </w:rPr>
        <w:t xml:space="preserve"> </w:t>
      </w:r>
      <w:r w:rsidR="0009738F">
        <w:rPr>
          <w:rFonts w:eastAsia="SimSun"/>
          <w:sz w:val="21"/>
          <w:szCs w:val="21"/>
        </w:rPr>
        <w:t xml:space="preserve">(Wang </w:t>
      </w:r>
      <w:r w:rsidR="00696355" w:rsidRPr="00696355">
        <w:rPr>
          <w:rFonts w:eastAsia="SimSun"/>
          <w:i/>
          <w:sz w:val="21"/>
          <w:szCs w:val="21"/>
        </w:rPr>
        <w:t>et al</w:t>
      </w:r>
      <w:r w:rsidR="0009738F">
        <w:rPr>
          <w:rFonts w:eastAsia="SimSun"/>
          <w:sz w:val="21"/>
          <w:szCs w:val="21"/>
        </w:rPr>
        <w:t>., 2007)</w:t>
      </w:r>
      <w:r w:rsidR="008E61A8" w:rsidRPr="00AE264B">
        <w:rPr>
          <w:rFonts w:eastAsia="SimSun"/>
          <w:sz w:val="21"/>
          <w:szCs w:val="21"/>
        </w:rPr>
        <w:t>而水稻的</w:t>
      </w:r>
      <w:r w:rsidR="008E61A8" w:rsidRPr="00AE264B">
        <w:rPr>
          <w:rFonts w:eastAsia="SimSun"/>
          <w:sz w:val="21"/>
          <w:szCs w:val="21"/>
        </w:rPr>
        <w:t>MADS-box</w:t>
      </w:r>
      <w:r w:rsidR="008E61A8" w:rsidRPr="00AE264B">
        <w:rPr>
          <w:rFonts w:eastAsia="SimSun"/>
          <w:sz w:val="21"/>
          <w:szCs w:val="21"/>
        </w:rPr>
        <w:t>基因则被报导和抽穗期以及株高有关</w:t>
      </w:r>
      <w:r w:rsidR="009A306C">
        <w:rPr>
          <w:rFonts w:eastAsia="SimSun"/>
          <w:sz w:val="21"/>
          <w:szCs w:val="21"/>
        </w:rPr>
        <w:t xml:space="preserve"> </w:t>
      </w:r>
      <w:r w:rsidR="00C23913">
        <w:rPr>
          <w:rFonts w:eastAsia="SimSun"/>
          <w:sz w:val="21"/>
          <w:szCs w:val="21"/>
        </w:rPr>
        <w:t>(</w:t>
      </w:r>
      <w:r w:rsidR="0009738F">
        <w:rPr>
          <w:rFonts w:eastAsia="SimSun"/>
          <w:sz w:val="21"/>
          <w:szCs w:val="21"/>
        </w:rPr>
        <w:t>Jeon</w:t>
      </w:r>
      <w:r w:rsidR="00C23913">
        <w:rPr>
          <w:rFonts w:eastAsia="SimSun"/>
          <w:sz w:val="21"/>
          <w:szCs w:val="21"/>
        </w:rPr>
        <w:t xml:space="preserve"> </w:t>
      </w:r>
      <w:r w:rsidR="00696355" w:rsidRPr="00696355">
        <w:rPr>
          <w:rFonts w:eastAsia="SimSun"/>
          <w:i/>
          <w:sz w:val="21"/>
          <w:szCs w:val="21"/>
        </w:rPr>
        <w:t>et al</w:t>
      </w:r>
      <w:r w:rsidR="00C23913">
        <w:rPr>
          <w:rFonts w:eastAsia="SimSun"/>
          <w:sz w:val="21"/>
          <w:szCs w:val="21"/>
        </w:rPr>
        <w:t>., 2</w:t>
      </w:r>
      <w:r w:rsidR="0009738F">
        <w:rPr>
          <w:rFonts w:eastAsia="SimSun"/>
          <w:sz w:val="21"/>
          <w:szCs w:val="21"/>
        </w:rPr>
        <w:t>000</w:t>
      </w:r>
      <w:r w:rsidR="00C23913">
        <w:rPr>
          <w:rFonts w:eastAsia="SimSun"/>
          <w:sz w:val="21"/>
          <w:szCs w:val="21"/>
        </w:rPr>
        <w:t xml:space="preserve">) </w:t>
      </w:r>
      <w:r w:rsidR="008E61A8" w:rsidRPr="00AE264B">
        <w:rPr>
          <w:rFonts w:eastAsia="SimSun"/>
          <w:sz w:val="21"/>
          <w:szCs w:val="21"/>
        </w:rPr>
        <w:t>。</w:t>
      </w:r>
      <w:r w:rsidR="008E61A8" w:rsidRPr="00AE264B">
        <w:rPr>
          <w:rFonts w:eastAsia="SimSun"/>
          <w:sz w:val="21"/>
          <w:szCs w:val="21"/>
        </w:rPr>
        <w:lastRenderedPageBreak/>
        <w:t>借助于</w:t>
      </w:r>
      <w:r w:rsidR="007D0A88" w:rsidRPr="00AE264B">
        <w:rPr>
          <w:rFonts w:eastAsia="SimSun"/>
          <w:sz w:val="21"/>
          <w:szCs w:val="21"/>
        </w:rPr>
        <w:t>Rice SNP-seek Database</w:t>
      </w:r>
      <w:r w:rsidR="007D0A88" w:rsidRPr="00AE264B">
        <w:rPr>
          <w:rFonts w:eastAsia="SimSun"/>
          <w:sz w:val="21"/>
          <w:szCs w:val="21"/>
        </w:rPr>
        <w:t>提供的水稻品系表型数据，水稻品系的性状的值根据单倍体模型的不同画在图</w:t>
      </w:r>
      <w:r w:rsidR="007D0A88" w:rsidRPr="00AE264B">
        <w:rPr>
          <w:rFonts w:eastAsia="SimSun"/>
          <w:sz w:val="21"/>
          <w:szCs w:val="21"/>
        </w:rPr>
        <w:t>11-14</w:t>
      </w:r>
      <w:r w:rsidR="007D0A88" w:rsidRPr="00AE264B">
        <w:rPr>
          <w:rFonts w:eastAsia="SimSun"/>
          <w:sz w:val="21"/>
          <w:szCs w:val="21"/>
        </w:rPr>
        <w:t>中。</w:t>
      </w:r>
    </w:p>
    <w:p w14:paraId="197509CC" w14:textId="2080178F" w:rsidR="002959CE" w:rsidRDefault="002B238A" w:rsidP="00513ECB">
      <w:pPr>
        <w:spacing w:line="480" w:lineRule="auto"/>
        <w:jc w:val="both"/>
        <w:rPr>
          <w:rFonts w:eastAsia="SimSun"/>
          <w:noProof/>
          <w:sz w:val="21"/>
          <w:szCs w:val="21"/>
        </w:rPr>
      </w:pPr>
      <w:r w:rsidRPr="00AE264B">
        <w:rPr>
          <w:rFonts w:eastAsia="SimSun"/>
          <w:noProof/>
          <w:sz w:val="21"/>
          <w:szCs w:val="21"/>
        </w:rPr>
        <w:drawing>
          <wp:inline distT="0" distB="0" distL="0" distR="0" wp14:anchorId="18582593" wp14:editId="5E39EDAA">
            <wp:extent cx="4931823" cy="3700800"/>
            <wp:effectExtent l="0" t="0" r="0" b="7620"/>
            <wp:docPr id="25" name="Picture 25" descr="../Data_organization/Paper_Figures_AND_tables/Chinese%20version/LOC_Os02g369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ta_organization/Paper_Figures_AND_tables/Chinese%20version/LOC_Os02g36924_h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31823" cy="3700800"/>
                    </a:xfrm>
                    <a:prstGeom prst="rect">
                      <a:avLst/>
                    </a:prstGeom>
                    <a:noFill/>
                    <a:ln>
                      <a:noFill/>
                    </a:ln>
                  </pic:spPr>
                </pic:pic>
              </a:graphicData>
            </a:graphic>
          </wp:inline>
        </w:drawing>
      </w:r>
      <w:r w:rsidRPr="00AE264B">
        <w:rPr>
          <w:rFonts w:eastAsia="SimSun"/>
          <w:noProof/>
          <w:sz w:val="21"/>
          <w:szCs w:val="21"/>
        </w:rPr>
        <w:drawing>
          <wp:inline distT="0" distB="0" distL="0" distR="0" wp14:anchorId="1641177D" wp14:editId="5D3C06FF">
            <wp:extent cx="4931823" cy="3700800"/>
            <wp:effectExtent l="0" t="0" r="0" b="7620"/>
            <wp:docPr id="26" name="Picture 26" descr="../Data_organization/Paper_Figures_AND_tables/Chinese%20version/LOC_Os02g36924_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ta_organization/Paper_Figures_AND_tables/Chinese%20version/LOC_Os02g36924_sh.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31823" cy="3700800"/>
                    </a:xfrm>
                    <a:prstGeom prst="rect">
                      <a:avLst/>
                    </a:prstGeom>
                    <a:noFill/>
                    <a:ln>
                      <a:noFill/>
                    </a:ln>
                  </pic:spPr>
                </pic:pic>
              </a:graphicData>
            </a:graphic>
          </wp:inline>
        </w:drawing>
      </w:r>
    </w:p>
    <w:p w14:paraId="2670478C" w14:textId="05A11140" w:rsidR="005F7DE8" w:rsidRPr="00AE264B" w:rsidRDefault="005F7DE8" w:rsidP="00513ECB">
      <w:pPr>
        <w:spacing w:line="480" w:lineRule="auto"/>
        <w:jc w:val="both"/>
        <w:rPr>
          <w:rFonts w:eastAsia="SimSun"/>
          <w:sz w:val="21"/>
          <w:szCs w:val="21"/>
        </w:rPr>
      </w:pPr>
      <w:r>
        <w:rPr>
          <w:rFonts w:eastAsia="SimSun"/>
          <w:noProof/>
          <w:sz w:val="21"/>
          <w:szCs w:val="21"/>
        </w:rPr>
        <w:lastRenderedPageBreak/>
        <w:drawing>
          <wp:inline distT="0" distB="0" distL="0" distR="0" wp14:anchorId="3CFC20E5" wp14:editId="6D00633E">
            <wp:extent cx="5271135" cy="3947795"/>
            <wp:effectExtent l="0" t="0" r="12065" b="0"/>
            <wp:docPr id="3" name="Picture 3" descr="../../Data_organization/Paper_Figures_AND_tables/Chinese%20version/LOC_Os04g59430_seedlingh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_organization/Paper_Figures_AND_tables/Chinese%20version/LOC_Os04g59430_seedlingheigh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1135" cy="3947795"/>
                    </a:xfrm>
                    <a:prstGeom prst="rect">
                      <a:avLst/>
                    </a:prstGeom>
                    <a:noFill/>
                    <a:ln>
                      <a:noFill/>
                    </a:ln>
                  </pic:spPr>
                </pic:pic>
              </a:graphicData>
            </a:graphic>
          </wp:inline>
        </w:drawing>
      </w:r>
      <w:r>
        <w:rPr>
          <w:rFonts w:eastAsia="SimSun"/>
          <w:noProof/>
          <w:sz w:val="21"/>
          <w:szCs w:val="21"/>
        </w:rPr>
        <w:drawing>
          <wp:inline distT="0" distB="0" distL="0" distR="0" wp14:anchorId="51E93FED" wp14:editId="42DBD93D">
            <wp:extent cx="5271135" cy="3947795"/>
            <wp:effectExtent l="0" t="0" r="12065" b="0"/>
            <wp:docPr id="2" name="Picture 2" descr="../../Data_organization/Paper_Figures_AND_tables/Chinese%20version/LOC_Os04g59430_fert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_organization/Paper_Figures_AND_tables/Chinese%20version/LOC_Os04g59430_fertility.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135" cy="3947795"/>
                    </a:xfrm>
                    <a:prstGeom prst="rect">
                      <a:avLst/>
                    </a:prstGeom>
                    <a:noFill/>
                    <a:ln>
                      <a:noFill/>
                    </a:ln>
                  </pic:spPr>
                </pic:pic>
              </a:graphicData>
            </a:graphic>
          </wp:inline>
        </w:drawing>
      </w:r>
    </w:p>
    <w:p w14:paraId="02F9189F" w14:textId="487804FA" w:rsidR="00104EB4" w:rsidRPr="001A04A4" w:rsidRDefault="00104EB4" w:rsidP="00AE264B">
      <w:pPr>
        <w:spacing w:line="480" w:lineRule="auto"/>
        <w:rPr>
          <w:rFonts w:eastAsia="SimSun"/>
          <w:sz w:val="18"/>
          <w:szCs w:val="18"/>
        </w:rPr>
      </w:pPr>
      <w:r w:rsidRPr="001A04A4">
        <w:rPr>
          <w:rFonts w:eastAsia="SimSun"/>
          <w:sz w:val="18"/>
          <w:szCs w:val="18"/>
        </w:rPr>
        <w:t>图</w:t>
      </w:r>
      <w:r w:rsidR="00DB1974" w:rsidRPr="001A04A4">
        <w:rPr>
          <w:rFonts w:eastAsia="SimSun"/>
          <w:sz w:val="18"/>
          <w:szCs w:val="18"/>
        </w:rPr>
        <w:t>10-13</w:t>
      </w:r>
      <w:r w:rsidRPr="001A04A4">
        <w:rPr>
          <w:rFonts w:eastAsia="SimSun"/>
          <w:sz w:val="18"/>
          <w:szCs w:val="18"/>
        </w:rPr>
        <w:t>水稻品系表型根据其单倍体模型分类图</w:t>
      </w:r>
    </w:p>
    <w:p w14:paraId="2BD2E209" w14:textId="588FCD24" w:rsidR="00DB7805" w:rsidRPr="001A04A4" w:rsidRDefault="001A04A4" w:rsidP="00AE264B">
      <w:pPr>
        <w:spacing w:line="480" w:lineRule="auto"/>
        <w:rPr>
          <w:rFonts w:eastAsia="SimSun"/>
          <w:sz w:val="18"/>
          <w:szCs w:val="18"/>
        </w:rPr>
      </w:pPr>
      <w:r>
        <w:rPr>
          <w:rFonts w:eastAsia="SimSun" w:hint="eastAsia"/>
          <w:sz w:val="18"/>
          <w:szCs w:val="18"/>
        </w:rPr>
        <w:t>注</w:t>
      </w:r>
      <w:r>
        <w:rPr>
          <w:rFonts w:eastAsia="SimSun"/>
          <w:sz w:val="18"/>
          <w:szCs w:val="18"/>
        </w:rPr>
        <w:t xml:space="preserve">: </w:t>
      </w:r>
      <w:r w:rsidR="00DB7805" w:rsidRPr="001A04A4">
        <w:rPr>
          <w:rFonts w:eastAsia="SimSun"/>
          <w:sz w:val="18"/>
          <w:szCs w:val="18"/>
        </w:rPr>
        <w:t>渐变的颜色用来表示该点的水稻品系数量</w:t>
      </w:r>
    </w:p>
    <w:p w14:paraId="3A05A21D" w14:textId="069CD13E" w:rsidR="002959CE" w:rsidRPr="001A04A4" w:rsidRDefault="00DB1974" w:rsidP="00AE264B">
      <w:pPr>
        <w:spacing w:line="480" w:lineRule="auto"/>
        <w:rPr>
          <w:rFonts w:eastAsia="SimSun"/>
          <w:sz w:val="18"/>
          <w:szCs w:val="18"/>
        </w:rPr>
      </w:pPr>
      <w:r w:rsidRPr="001A04A4">
        <w:rPr>
          <w:rFonts w:eastAsia="SimSun"/>
          <w:sz w:val="18"/>
          <w:szCs w:val="18"/>
        </w:rPr>
        <w:lastRenderedPageBreak/>
        <w:t>Fig</w:t>
      </w:r>
      <w:r w:rsidR="001A04A4">
        <w:rPr>
          <w:rFonts w:eastAsia="SimSun"/>
          <w:sz w:val="18"/>
          <w:szCs w:val="18"/>
        </w:rPr>
        <w:t>ure</w:t>
      </w:r>
      <w:r w:rsidRPr="001A04A4">
        <w:rPr>
          <w:rFonts w:eastAsia="SimSun"/>
          <w:sz w:val="18"/>
          <w:szCs w:val="18"/>
        </w:rPr>
        <w:t xml:space="preserve"> 10-13</w:t>
      </w:r>
      <w:r w:rsidR="002959CE" w:rsidRPr="001A04A4">
        <w:rPr>
          <w:rFonts w:eastAsia="SimSun"/>
          <w:sz w:val="18"/>
          <w:szCs w:val="18"/>
        </w:rPr>
        <w:t xml:space="preserve"> Phenotypes of rice cultivars belonging to different haplotype patterns</w:t>
      </w:r>
    </w:p>
    <w:p w14:paraId="11C6FC52" w14:textId="31D62CEC" w:rsidR="002959CE" w:rsidRPr="001A04A4" w:rsidRDefault="001A04A4" w:rsidP="00AE264B">
      <w:pPr>
        <w:spacing w:line="480" w:lineRule="auto"/>
        <w:rPr>
          <w:rFonts w:eastAsia="SimSun"/>
          <w:sz w:val="18"/>
          <w:szCs w:val="18"/>
        </w:rPr>
      </w:pPr>
      <w:r>
        <w:rPr>
          <w:rFonts w:eastAsia="SimSun"/>
          <w:sz w:val="18"/>
          <w:szCs w:val="18"/>
        </w:rPr>
        <w:t xml:space="preserve">Note: </w:t>
      </w:r>
      <w:r w:rsidR="002959CE" w:rsidRPr="001A04A4">
        <w:rPr>
          <w:rFonts w:eastAsia="SimSun"/>
          <w:sz w:val="18"/>
          <w:szCs w:val="18"/>
        </w:rPr>
        <w:t>The color gradient stands for the number of rice cultivars at that dot.</w:t>
      </w:r>
    </w:p>
    <w:p w14:paraId="4866855F" w14:textId="0DEF2E70" w:rsidR="00F00F51" w:rsidRPr="00FB7D12" w:rsidRDefault="00581544" w:rsidP="001A04A4">
      <w:pPr>
        <w:spacing w:line="480" w:lineRule="auto"/>
        <w:ind w:firstLineChars="200" w:firstLine="420"/>
        <w:rPr>
          <w:rFonts w:eastAsia="SimSun" w:hint="eastAsia"/>
          <w:sz w:val="21"/>
          <w:szCs w:val="21"/>
        </w:rPr>
      </w:pPr>
      <w:r w:rsidRPr="00AE264B">
        <w:rPr>
          <w:rFonts w:eastAsia="SimSun"/>
          <w:sz w:val="21"/>
          <w:szCs w:val="21"/>
        </w:rPr>
        <w:t>从图</w:t>
      </w:r>
      <w:r w:rsidRPr="00AE264B">
        <w:rPr>
          <w:rFonts w:eastAsia="SimSun"/>
          <w:sz w:val="21"/>
          <w:szCs w:val="21"/>
        </w:rPr>
        <w:t>10-13</w:t>
      </w:r>
      <w:r w:rsidRPr="00AE264B">
        <w:rPr>
          <w:rFonts w:eastAsia="SimSun"/>
          <w:sz w:val="21"/>
          <w:szCs w:val="21"/>
        </w:rPr>
        <w:t>看出，尽管这两个基因上携带有可能导致明显表型变化的</w:t>
      </w:r>
      <w:r w:rsidRPr="00AE264B">
        <w:rPr>
          <w:rFonts w:eastAsia="SimSun"/>
          <w:sz w:val="21"/>
          <w:szCs w:val="21"/>
        </w:rPr>
        <w:t>SNP</w:t>
      </w:r>
      <w:r w:rsidRPr="00AE264B">
        <w:rPr>
          <w:rFonts w:eastAsia="SimSun"/>
          <w:sz w:val="21"/>
          <w:szCs w:val="21"/>
        </w:rPr>
        <w:t>，其相关表型的结果却显示突变后的水稻品系的相关表型和其它品系并没有什么明显的差异</w:t>
      </w:r>
      <w:r w:rsidR="008E2E86" w:rsidRPr="00AE264B">
        <w:rPr>
          <w:rFonts w:eastAsia="SimSun"/>
          <w:sz w:val="21"/>
          <w:szCs w:val="21"/>
        </w:rPr>
        <w:t xml:space="preserve"> (</w:t>
      </w:r>
      <w:r w:rsidR="008E2E86" w:rsidRPr="00AE264B">
        <w:rPr>
          <w:rFonts w:eastAsia="SimSun"/>
          <w:sz w:val="21"/>
          <w:szCs w:val="21"/>
        </w:rPr>
        <w:t>图</w:t>
      </w:r>
      <w:r w:rsidRPr="00AE264B">
        <w:rPr>
          <w:rFonts w:eastAsia="SimSun"/>
          <w:sz w:val="21"/>
          <w:szCs w:val="21"/>
        </w:rPr>
        <w:t xml:space="preserve"> 10-13</w:t>
      </w:r>
      <w:r w:rsidR="002959CE" w:rsidRPr="00AE264B">
        <w:rPr>
          <w:rFonts w:eastAsia="SimSun"/>
          <w:sz w:val="21"/>
          <w:szCs w:val="21"/>
        </w:rPr>
        <w:t>)</w:t>
      </w:r>
      <w:r w:rsidRPr="00AE264B">
        <w:rPr>
          <w:rFonts w:eastAsia="SimSun"/>
          <w:sz w:val="21"/>
          <w:szCs w:val="21"/>
        </w:rPr>
        <w:t>。</w:t>
      </w:r>
      <w:ins w:id="56" w:author="Thomas Huang" w:date="2017-02-27T12:22:00Z">
        <w:r w:rsidR="00FB7D12">
          <w:rPr>
            <w:rFonts w:eastAsia="SimSun" w:hint="eastAsia"/>
            <w:sz w:val="21"/>
            <w:szCs w:val="21"/>
          </w:rPr>
          <w:t>进一步对另外五个</w:t>
        </w:r>
        <w:r w:rsidR="00FB7D12">
          <w:rPr>
            <w:rFonts w:eastAsia="SimSun" w:hint="eastAsia"/>
            <w:sz w:val="21"/>
            <w:szCs w:val="21"/>
          </w:rPr>
          <w:t>SNP</w:t>
        </w:r>
        <w:r w:rsidR="00FB7D12">
          <w:rPr>
            <w:rFonts w:eastAsia="SimSun" w:hint="eastAsia"/>
            <w:sz w:val="21"/>
            <w:szCs w:val="21"/>
          </w:rPr>
          <w:t>和其</w:t>
        </w:r>
        <w:r w:rsidR="00FB7D12">
          <w:rPr>
            <w:rFonts w:eastAsia="SimSun" w:hint="eastAsia"/>
            <w:sz w:val="21"/>
            <w:szCs w:val="21"/>
          </w:rPr>
          <w:t>miRNA</w:t>
        </w:r>
        <w:r w:rsidR="00FB7D12">
          <w:rPr>
            <w:rFonts w:eastAsia="SimSun" w:hint="eastAsia"/>
            <w:sz w:val="21"/>
            <w:szCs w:val="21"/>
          </w:rPr>
          <w:t>相关表型的研究，也发现了类似的结果，就是</w:t>
        </w:r>
      </w:ins>
      <w:ins w:id="57" w:author="Thomas Huang" w:date="2017-02-27T12:23:00Z">
        <w:r w:rsidR="00FB7D12">
          <w:rPr>
            <w:rFonts w:eastAsia="SimSun" w:hint="eastAsia"/>
            <w:sz w:val="21"/>
            <w:szCs w:val="21"/>
          </w:rPr>
          <w:t>SNP</w:t>
        </w:r>
        <w:r w:rsidR="00FB7D12">
          <w:rPr>
            <w:rFonts w:eastAsia="SimSun" w:hint="eastAsia"/>
            <w:sz w:val="21"/>
            <w:szCs w:val="21"/>
          </w:rPr>
          <w:t>引进的突变并没有带来明显的表型变化。以上的结果可能是因为这些植物表型由</w:t>
        </w:r>
      </w:ins>
      <w:ins w:id="58" w:author="Thomas Huang" w:date="2017-02-27T12:24:00Z">
        <w:r w:rsidR="00FB7D12">
          <w:rPr>
            <w:rFonts w:eastAsia="SimSun" w:hint="eastAsia"/>
            <w:sz w:val="21"/>
            <w:szCs w:val="21"/>
          </w:rPr>
          <w:t>多个</w:t>
        </w:r>
      </w:ins>
      <w:ins w:id="59" w:author="Thomas Huang" w:date="2017-02-27T12:23:00Z">
        <w:r w:rsidR="00FB7D12">
          <w:rPr>
            <w:rFonts w:eastAsia="SimSun" w:hint="eastAsia"/>
            <w:sz w:val="21"/>
            <w:szCs w:val="21"/>
          </w:rPr>
          <w:t>基因调控，</w:t>
        </w:r>
      </w:ins>
      <w:ins w:id="60" w:author="Thomas Huang" w:date="2017-02-27T12:24:00Z">
        <w:r w:rsidR="00FB7D12">
          <w:rPr>
            <w:rFonts w:eastAsia="SimSun" w:hint="eastAsia"/>
            <w:sz w:val="21"/>
            <w:szCs w:val="21"/>
          </w:rPr>
          <w:t>因此一个基因表达量的改变，并不会直接反映在表型的变化上。</w:t>
        </w:r>
      </w:ins>
      <w:bookmarkStart w:id="61" w:name="_GoBack"/>
      <w:bookmarkEnd w:id="61"/>
    </w:p>
    <w:p w14:paraId="24CAAB1E" w14:textId="5E79AD93" w:rsidR="00DB1326" w:rsidRPr="001A04A4" w:rsidRDefault="001A04A4" w:rsidP="00AE264B">
      <w:pPr>
        <w:spacing w:line="480" w:lineRule="auto"/>
        <w:rPr>
          <w:rFonts w:eastAsia="SimSun"/>
          <w:b/>
        </w:rPr>
      </w:pPr>
      <w:r w:rsidRPr="001A04A4">
        <w:rPr>
          <w:rFonts w:eastAsia="SimSun"/>
          <w:b/>
        </w:rPr>
        <w:t>2</w:t>
      </w:r>
      <w:r w:rsidR="00DB1326" w:rsidRPr="001A04A4">
        <w:rPr>
          <w:rFonts w:eastAsia="SimSun"/>
          <w:b/>
        </w:rPr>
        <w:t>讨论</w:t>
      </w:r>
    </w:p>
    <w:p w14:paraId="03FAF8BB" w14:textId="4921F193" w:rsidR="001201E7" w:rsidRPr="00AE264B" w:rsidRDefault="00DB1326" w:rsidP="001A04A4">
      <w:pPr>
        <w:spacing w:line="480" w:lineRule="auto"/>
        <w:ind w:firstLineChars="200" w:firstLine="420"/>
        <w:rPr>
          <w:rFonts w:eastAsia="SimSun"/>
          <w:b/>
          <w:sz w:val="21"/>
          <w:szCs w:val="21"/>
        </w:rPr>
      </w:pPr>
      <w:r w:rsidRPr="00AE264B">
        <w:rPr>
          <w:rFonts w:eastAsia="SimSun"/>
          <w:sz w:val="21"/>
          <w:szCs w:val="21"/>
        </w:rPr>
        <w:t>单核苷酸多态性是对不同的基因组区间进化选择的很好指标，而且已经被用在研究人的</w:t>
      </w:r>
      <w:r w:rsidRPr="00AE264B">
        <w:rPr>
          <w:rFonts w:eastAsia="SimSun"/>
          <w:sz w:val="21"/>
          <w:szCs w:val="21"/>
        </w:rPr>
        <w:t>miRNA</w:t>
      </w:r>
      <w:r w:rsidRPr="00AE264B">
        <w:rPr>
          <w:rFonts w:eastAsia="SimSun"/>
          <w:sz w:val="21"/>
          <w:szCs w:val="21"/>
        </w:rPr>
        <w:t>的自然选择</w:t>
      </w:r>
      <w:r w:rsidR="009A306C">
        <w:rPr>
          <w:rFonts w:eastAsia="SimSun"/>
          <w:sz w:val="21"/>
          <w:szCs w:val="21"/>
        </w:rPr>
        <w:t xml:space="preserve"> </w:t>
      </w:r>
      <w:r w:rsidR="00C23913">
        <w:rPr>
          <w:rFonts w:eastAsia="SimSun"/>
          <w:sz w:val="21"/>
          <w:szCs w:val="21"/>
        </w:rPr>
        <w:t xml:space="preserve">(Chen </w:t>
      </w:r>
      <w:r w:rsidR="00696355" w:rsidRPr="00696355">
        <w:rPr>
          <w:rFonts w:eastAsia="SimSun"/>
          <w:i/>
          <w:sz w:val="21"/>
          <w:szCs w:val="21"/>
        </w:rPr>
        <w:t>et al</w:t>
      </w:r>
      <w:r w:rsidR="00C23913">
        <w:rPr>
          <w:rFonts w:eastAsia="SimSun"/>
          <w:sz w:val="21"/>
          <w:szCs w:val="21"/>
        </w:rPr>
        <w:t xml:space="preserve">., 2006; Saunders </w:t>
      </w:r>
      <w:r w:rsidR="00696355" w:rsidRPr="00696355">
        <w:rPr>
          <w:rFonts w:eastAsia="SimSun"/>
          <w:i/>
          <w:sz w:val="21"/>
          <w:szCs w:val="21"/>
        </w:rPr>
        <w:t>et al</w:t>
      </w:r>
      <w:r w:rsidR="00C23913">
        <w:rPr>
          <w:rFonts w:eastAsia="SimSun"/>
          <w:sz w:val="21"/>
          <w:szCs w:val="21"/>
        </w:rPr>
        <w:t xml:space="preserve">., 2006) </w:t>
      </w:r>
      <w:r w:rsidRPr="00AE264B">
        <w:rPr>
          <w:rFonts w:eastAsia="SimSun"/>
          <w:sz w:val="21"/>
          <w:szCs w:val="21"/>
        </w:rPr>
        <w:t>。在这些研究中，功能性区段比如</w:t>
      </w:r>
      <w:r w:rsidRPr="00AE264B">
        <w:rPr>
          <w:rFonts w:eastAsia="SimSun"/>
          <w:sz w:val="21"/>
          <w:szCs w:val="21"/>
        </w:rPr>
        <w:t>pre-miRNA</w:t>
      </w:r>
      <w:r w:rsidRPr="00AE264B">
        <w:rPr>
          <w:rFonts w:eastAsia="SimSun"/>
          <w:sz w:val="21"/>
          <w:szCs w:val="21"/>
        </w:rPr>
        <w:t>特别在种子区域和</w:t>
      </w:r>
      <w:r w:rsidRPr="00AE264B">
        <w:rPr>
          <w:rFonts w:eastAsia="SimSun"/>
          <w:sz w:val="21"/>
          <w:szCs w:val="21"/>
        </w:rPr>
        <w:t>miRNA</w:t>
      </w:r>
      <w:r w:rsidRPr="00AE264B">
        <w:rPr>
          <w:rFonts w:eastAsia="SimSun"/>
          <w:sz w:val="21"/>
          <w:szCs w:val="21"/>
        </w:rPr>
        <w:t>结合位点上的</w:t>
      </w:r>
      <w:r w:rsidRPr="00AE264B">
        <w:rPr>
          <w:rFonts w:eastAsia="SimSun"/>
          <w:sz w:val="21"/>
          <w:szCs w:val="21"/>
        </w:rPr>
        <w:t>SNP</w:t>
      </w:r>
      <w:r w:rsidRPr="00AE264B">
        <w:rPr>
          <w:rFonts w:eastAsia="SimSun"/>
          <w:sz w:val="21"/>
          <w:szCs w:val="21"/>
        </w:rPr>
        <w:t>非常稀少甚至比</w:t>
      </w:r>
      <w:r w:rsidRPr="00AE264B">
        <w:rPr>
          <w:rFonts w:eastAsia="SimSun"/>
          <w:sz w:val="21"/>
          <w:szCs w:val="21"/>
        </w:rPr>
        <w:t>3’ UTR</w:t>
      </w:r>
      <w:r w:rsidRPr="00AE264B">
        <w:rPr>
          <w:rFonts w:eastAsia="SimSun"/>
          <w:sz w:val="21"/>
          <w:szCs w:val="21"/>
        </w:rPr>
        <w:t>区其他保守序列的</w:t>
      </w:r>
      <w:r w:rsidRPr="00AE264B">
        <w:rPr>
          <w:rFonts w:eastAsia="SimSun"/>
          <w:sz w:val="21"/>
          <w:szCs w:val="21"/>
        </w:rPr>
        <w:t>SNP</w:t>
      </w:r>
      <w:r w:rsidRPr="00AE264B">
        <w:rPr>
          <w:rFonts w:eastAsia="SimSun"/>
          <w:sz w:val="21"/>
          <w:szCs w:val="21"/>
        </w:rPr>
        <w:t>都少</w:t>
      </w:r>
      <w:r w:rsidR="009A306C">
        <w:rPr>
          <w:rFonts w:eastAsia="SimSun"/>
          <w:sz w:val="21"/>
          <w:szCs w:val="21"/>
        </w:rPr>
        <w:t xml:space="preserve"> </w:t>
      </w:r>
      <w:r w:rsidR="00C23913">
        <w:rPr>
          <w:rFonts w:eastAsia="SimSun"/>
          <w:sz w:val="21"/>
          <w:szCs w:val="21"/>
        </w:rPr>
        <w:t xml:space="preserve">(Chen </w:t>
      </w:r>
      <w:r w:rsidR="00696355" w:rsidRPr="00696355">
        <w:rPr>
          <w:rFonts w:eastAsia="SimSun"/>
          <w:i/>
          <w:sz w:val="21"/>
          <w:szCs w:val="21"/>
        </w:rPr>
        <w:t>et al</w:t>
      </w:r>
      <w:r w:rsidR="00C23913">
        <w:rPr>
          <w:rFonts w:eastAsia="SimSun"/>
          <w:sz w:val="21"/>
          <w:szCs w:val="21"/>
        </w:rPr>
        <w:t xml:space="preserve">., 2006; Saunders </w:t>
      </w:r>
      <w:r w:rsidR="00696355" w:rsidRPr="00696355">
        <w:rPr>
          <w:rFonts w:eastAsia="SimSun"/>
          <w:i/>
          <w:sz w:val="21"/>
          <w:szCs w:val="21"/>
        </w:rPr>
        <w:t>et al</w:t>
      </w:r>
      <w:r w:rsidR="00C23913">
        <w:rPr>
          <w:rFonts w:eastAsia="SimSun"/>
          <w:sz w:val="21"/>
          <w:szCs w:val="21"/>
        </w:rPr>
        <w:t xml:space="preserve">., 2006) </w:t>
      </w:r>
      <w:r w:rsidR="00D740B0" w:rsidRPr="00AE264B">
        <w:rPr>
          <w:rFonts w:eastAsia="SimSun"/>
          <w:sz w:val="21"/>
          <w:szCs w:val="21"/>
        </w:rPr>
        <w:t>。</w:t>
      </w:r>
      <w:r w:rsidR="001160B4" w:rsidRPr="00AE264B">
        <w:rPr>
          <w:rFonts w:eastAsia="SimSun"/>
          <w:sz w:val="21"/>
          <w:szCs w:val="21"/>
        </w:rPr>
        <w:t>本研究中也观察到类似的现象，就是在</w:t>
      </w:r>
      <w:r w:rsidR="001160B4" w:rsidRPr="00AE264B">
        <w:rPr>
          <w:rFonts w:eastAsia="SimSun"/>
          <w:sz w:val="21"/>
          <w:szCs w:val="21"/>
        </w:rPr>
        <w:t>pre-miRNA</w:t>
      </w:r>
      <w:r w:rsidR="001160B4" w:rsidRPr="00AE264B">
        <w:rPr>
          <w:rFonts w:eastAsia="SimSun"/>
          <w:sz w:val="21"/>
          <w:szCs w:val="21"/>
        </w:rPr>
        <w:t>中的</w:t>
      </w:r>
      <w:r w:rsidR="001160B4" w:rsidRPr="00AE264B">
        <w:rPr>
          <w:rFonts w:eastAsia="SimSun"/>
          <w:sz w:val="21"/>
          <w:szCs w:val="21"/>
        </w:rPr>
        <w:t>SNP</w:t>
      </w:r>
      <w:r w:rsidR="001160B4" w:rsidRPr="00AE264B">
        <w:rPr>
          <w:rFonts w:eastAsia="SimSun"/>
          <w:sz w:val="21"/>
          <w:szCs w:val="21"/>
        </w:rPr>
        <w:t>密度比基因间隔区以及外显子区域的要低，暗示</w:t>
      </w:r>
      <w:r w:rsidR="001160B4" w:rsidRPr="00AE264B">
        <w:rPr>
          <w:rFonts w:eastAsia="SimSun"/>
          <w:sz w:val="21"/>
          <w:szCs w:val="21"/>
        </w:rPr>
        <w:t>miRNA</w:t>
      </w:r>
      <w:r w:rsidR="001160B4" w:rsidRPr="00AE264B">
        <w:rPr>
          <w:rFonts w:eastAsia="SimSun"/>
          <w:sz w:val="21"/>
          <w:szCs w:val="21"/>
        </w:rPr>
        <w:t>比基因间隔区和外显子受到的进化压力更大。这个和植物中</w:t>
      </w:r>
      <w:r w:rsidR="001160B4" w:rsidRPr="00AE264B">
        <w:rPr>
          <w:rFonts w:eastAsia="SimSun"/>
          <w:sz w:val="21"/>
          <w:szCs w:val="21"/>
        </w:rPr>
        <w:t>miRNA</w:t>
      </w:r>
      <w:r w:rsidR="001160B4" w:rsidRPr="00AE264B">
        <w:rPr>
          <w:rFonts w:eastAsia="SimSun"/>
          <w:sz w:val="21"/>
          <w:szCs w:val="21"/>
        </w:rPr>
        <w:t>是</w:t>
      </w:r>
      <w:r w:rsidR="005C6334" w:rsidRPr="00AE264B">
        <w:rPr>
          <w:rFonts w:eastAsia="SimSun"/>
          <w:sz w:val="21"/>
          <w:szCs w:val="21"/>
        </w:rPr>
        <w:t>主要调控因子的角色是一致的。水稻中保守</w:t>
      </w:r>
      <w:r w:rsidR="005C6334" w:rsidRPr="00AE264B">
        <w:rPr>
          <w:rFonts w:eastAsia="SimSun"/>
          <w:sz w:val="21"/>
          <w:szCs w:val="21"/>
        </w:rPr>
        <w:t>miRNA</w:t>
      </w:r>
      <w:r w:rsidR="005C6334" w:rsidRPr="00AE264B">
        <w:rPr>
          <w:rFonts w:eastAsia="SimSun"/>
          <w:sz w:val="21"/>
          <w:szCs w:val="21"/>
        </w:rPr>
        <w:t>和非保守</w:t>
      </w:r>
      <w:r w:rsidR="005C6334" w:rsidRPr="00AE264B">
        <w:rPr>
          <w:rFonts w:eastAsia="SimSun"/>
          <w:sz w:val="21"/>
          <w:szCs w:val="21"/>
        </w:rPr>
        <w:t>miRNA</w:t>
      </w:r>
      <w:r w:rsidR="005C6334" w:rsidRPr="00AE264B">
        <w:rPr>
          <w:rFonts w:eastAsia="SimSun"/>
          <w:sz w:val="21"/>
          <w:szCs w:val="21"/>
        </w:rPr>
        <w:t>之间有很大的区别，非保守</w:t>
      </w:r>
      <w:r w:rsidR="005C6334" w:rsidRPr="00AE264B">
        <w:rPr>
          <w:rFonts w:eastAsia="SimSun"/>
          <w:sz w:val="21"/>
          <w:szCs w:val="21"/>
        </w:rPr>
        <w:t>miRNA</w:t>
      </w:r>
      <w:r w:rsidR="005C6334" w:rsidRPr="00AE264B">
        <w:rPr>
          <w:rFonts w:eastAsia="SimSun"/>
          <w:sz w:val="21"/>
          <w:szCs w:val="21"/>
        </w:rPr>
        <w:t>也被称为水稻特异性</w:t>
      </w:r>
      <w:r w:rsidR="005C6334" w:rsidRPr="00AE264B">
        <w:rPr>
          <w:rFonts w:eastAsia="SimSun"/>
          <w:sz w:val="21"/>
          <w:szCs w:val="21"/>
        </w:rPr>
        <w:t>miRNA</w:t>
      </w:r>
      <w:r w:rsidR="005C6334" w:rsidRPr="00AE264B">
        <w:rPr>
          <w:rFonts w:eastAsia="SimSun"/>
          <w:sz w:val="21"/>
          <w:szCs w:val="21"/>
        </w:rPr>
        <w:t>或者新产生的</w:t>
      </w:r>
      <w:r w:rsidR="005C6334" w:rsidRPr="00AE264B">
        <w:rPr>
          <w:rFonts w:eastAsia="SimSun"/>
          <w:sz w:val="21"/>
          <w:szCs w:val="21"/>
        </w:rPr>
        <w:t>miRNA</w:t>
      </w:r>
      <w:r w:rsidR="005C6334" w:rsidRPr="00AE264B">
        <w:rPr>
          <w:rFonts w:eastAsia="SimSun"/>
          <w:sz w:val="21"/>
          <w:szCs w:val="21"/>
        </w:rPr>
        <w:t>。一般来说，保守</w:t>
      </w:r>
      <w:r w:rsidR="005C6334" w:rsidRPr="00AE264B">
        <w:rPr>
          <w:rFonts w:eastAsia="SimSun"/>
          <w:sz w:val="21"/>
          <w:szCs w:val="21"/>
        </w:rPr>
        <w:t>miRNA</w:t>
      </w:r>
      <w:r w:rsidR="005C6334" w:rsidRPr="00AE264B">
        <w:rPr>
          <w:rFonts w:eastAsia="SimSun"/>
          <w:sz w:val="21"/>
          <w:szCs w:val="21"/>
        </w:rPr>
        <w:t>在不同的物种中都是保守的，而且</w:t>
      </w:r>
      <w:r w:rsidR="008C27BB" w:rsidRPr="00AE264B">
        <w:rPr>
          <w:rFonts w:eastAsia="SimSun"/>
          <w:sz w:val="21"/>
          <w:szCs w:val="21"/>
        </w:rPr>
        <w:t>它们的靶基因结合位点在物种中也有保守性，然而非保守</w:t>
      </w:r>
      <w:r w:rsidR="008C27BB" w:rsidRPr="00AE264B">
        <w:rPr>
          <w:rFonts w:eastAsia="SimSun"/>
          <w:sz w:val="21"/>
          <w:szCs w:val="21"/>
        </w:rPr>
        <w:t>miRNA</w:t>
      </w:r>
      <w:r w:rsidR="008C27BB" w:rsidRPr="00AE264B">
        <w:rPr>
          <w:rFonts w:eastAsia="SimSun"/>
          <w:sz w:val="21"/>
          <w:szCs w:val="21"/>
        </w:rPr>
        <w:t>则很少能够用目前常用的方法得到可以鉴定的靶基因。我们对在保守</w:t>
      </w:r>
      <w:r w:rsidR="008C27BB" w:rsidRPr="00AE264B">
        <w:rPr>
          <w:rFonts w:eastAsia="SimSun"/>
          <w:sz w:val="21"/>
          <w:szCs w:val="21"/>
        </w:rPr>
        <w:t>miRNA</w:t>
      </w:r>
      <w:r w:rsidR="008C27BB" w:rsidRPr="00AE264B">
        <w:rPr>
          <w:rFonts w:eastAsia="SimSun"/>
          <w:sz w:val="21"/>
          <w:szCs w:val="21"/>
        </w:rPr>
        <w:t>和非保守的</w:t>
      </w:r>
      <w:r w:rsidR="008C27BB" w:rsidRPr="00AE264B">
        <w:rPr>
          <w:rFonts w:eastAsia="SimSun"/>
          <w:sz w:val="21"/>
          <w:szCs w:val="21"/>
        </w:rPr>
        <w:t>miRNA</w:t>
      </w:r>
      <w:r w:rsidR="008C27BB" w:rsidRPr="00AE264B">
        <w:rPr>
          <w:rFonts w:eastAsia="SimSun"/>
          <w:sz w:val="21"/>
          <w:szCs w:val="21"/>
        </w:rPr>
        <w:t>上的</w:t>
      </w:r>
      <w:r w:rsidR="008C27BB" w:rsidRPr="00AE264B">
        <w:rPr>
          <w:rFonts w:eastAsia="SimSun"/>
          <w:sz w:val="21"/>
          <w:szCs w:val="21"/>
        </w:rPr>
        <w:t>SNP</w:t>
      </w:r>
      <w:r w:rsidR="008C27BB" w:rsidRPr="00AE264B">
        <w:rPr>
          <w:rFonts w:eastAsia="SimSun"/>
          <w:sz w:val="21"/>
          <w:szCs w:val="21"/>
        </w:rPr>
        <w:t>进行比较分析，也发现类似的现象，保守</w:t>
      </w:r>
      <w:r w:rsidR="008C27BB" w:rsidRPr="00AE264B">
        <w:rPr>
          <w:rFonts w:eastAsia="SimSun"/>
          <w:sz w:val="21"/>
          <w:szCs w:val="21"/>
        </w:rPr>
        <w:t>miRNA</w:t>
      </w:r>
      <w:r w:rsidR="008C27BB" w:rsidRPr="00AE264B">
        <w:rPr>
          <w:rFonts w:eastAsia="SimSun"/>
          <w:sz w:val="21"/>
          <w:szCs w:val="21"/>
        </w:rPr>
        <w:t>上的</w:t>
      </w:r>
      <w:r w:rsidR="008C27BB" w:rsidRPr="00AE264B">
        <w:rPr>
          <w:rFonts w:eastAsia="SimSun"/>
          <w:sz w:val="21"/>
          <w:szCs w:val="21"/>
        </w:rPr>
        <w:t>SNP</w:t>
      </w:r>
      <w:r w:rsidR="008C27BB" w:rsidRPr="00AE264B">
        <w:rPr>
          <w:rFonts w:eastAsia="SimSun"/>
          <w:sz w:val="21"/>
          <w:szCs w:val="21"/>
        </w:rPr>
        <w:t>密度比非保守的显著地小很多，而这也说明保守</w:t>
      </w:r>
      <w:r w:rsidR="008C27BB" w:rsidRPr="00AE264B">
        <w:rPr>
          <w:rFonts w:eastAsia="SimSun"/>
          <w:sz w:val="21"/>
          <w:szCs w:val="21"/>
        </w:rPr>
        <w:t>miRNA</w:t>
      </w:r>
      <w:r w:rsidR="008C27BB" w:rsidRPr="00AE264B">
        <w:rPr>
          <w:rFonts w:eastAsia="SimSun"/>
          <w:sz w:val="21"/>
          <w:szCs w:val="21"/>
        </w:rPr>
        <w:t>在植物中起到</w:t>
      </w:r>
      <w:r w:rsidR="00C9178F" w:rsidRPr="00AE264B">
        <w:rPr>
          <w:rFonts w:eastAsia="SimSun"/>
          <w:sz w:val="21"/>
          <w:szCs w:val="21"/>
        </w:rPr>
        <w:t>的</w:t>
      </w:r>
      <w:r w:rsidR="008C27BB" w:rsidRPr="00AE264B">
        <w:rPr>
          <w:rFonts w:eastAsia="SimSun"/>
          <w:sz w:val="21"/>
          <w:szCs w:val="21"/>
        </w:rPr>
        <w:t>更加重要的</w:t>
      </w:r>
      <w:r w:rsidR="00C9178F" w:rsidRPr="00AE264B">
        <w:rPr>
          <w:rFonts w:eastAsia="SimSun"/>
          <w:sz w:val="21"/>
          <w:szCs w:val="21"/>
        </w:rPr>
        <w:t>调控作用施加了更大的进化压力在其上。之前</w:t>
      </w:r>
      <w:r w:rsidR="00FE60EC">
        <w:rPr>
          <w:rFonts w:eastAsia="SimSun"/>
          <w:sz w:val="21"/>
          <w:szCs w:val="21"/>
        </w:rPr>
        <w:t>Liu</w:t>
      </w:r>
      <w:r w:rsidR="001201E7" w:rsidRPr="00AE264B">
        <w:rPr>
          <w:rFonts w:eastAsia="SimSun"/>
          <w:sz w:val="21"/>
          <w:szCs w:val="21"/>
        </w:rPr>
        <w:t xml:space="preserve"> </w:t>
      </w:r>
      <w:r w:rsidR="00696355" w:rsidRPr="00696355">
        <w:rPr>
          <w:rFonts w:eastAsia="SimSun"/>
          <w:i/>
          <w:sz w:val="21"/>
          <w:szCs w:val="21"/>
        </w:rPr>
        <w:t>et al</w:t>
      </w:r>
      <w:r w:rsidR="001201E7" w:rsidRPr="00AE264B">
        <w:rPr>
          <w:rFonts w:eastAsia="SimSun"/>
          <w:sz w:val="21"/>
          <w:szCs w:val="21"/>
        </w:rPr>
        <w:t>.</w:t>
      </w:r>
      <w:r w:rsidR="00FE60EC">
        <w:rPr>
          <w:rFonts w:eastAsia="SimSun"/>
          <w:sz w:val="21"/>
          <w:szCs w:val="21"/>
        </w:rPr>
        <w:t>, 2013</w:t>
      </w:r>
      <w:r w:rsidR="00C9178F" w:rsidRPr="00AE264B">
        <w:rPr>
          <w:rFonts w:eastAsia="SimSun"/>
          <w:sz w:val="21"/>
          <w:szCs w:val="21"/>
        </w:rPr>
        <w:t>的研究发现排除一些保守性较差的</w:t>
      </w:r>
      <w:r w:rsidR="00F25B36" w:rsidRPr="00AE264B">
        <w:rPr>
          <w:rFonts w:eastAsia="SimSun"/>
          <w:sz w:val="21"/>
          <w:szCs w:val="21"/>
        </w:rPr>
        <w:t>miRNA</w:t>
      </w:r>
      <w:r w:rsidR="00BE080A" w:rsidRPr="00AE264B">
        <w:rPr>
          <w:rFonts w:eastAsia="SimSun"/>
          <w:sz w:val="21"/>
          <w:szCs w:val="21"/>
        </w:rPr>
        <w:t>，所统计的</w:t>
      </w:r>
      <w:r w:rsidR="00BE080A" w:rsidRPr="00AE264B">
        <w:rPr>
          <w:rFonts w:eastAsia="SimSun"/>
          <w:sz w:val="21"/>
          <w:szCs w:val="21"/>
        </w:rPr>
        <w:t>pre-miRNA</w:t>
      </w:r>
      <w:r w:rsidR="00BE080A" w:rsidRPr="00AE264B">
        <w:rPr>
          <w:rFonts w:eastAsia="SimSun"/>
          <w:sz w:val="21"/>
          <w:szCs w:val="21"/>
        </w:rPr>
        <w:t>上的</w:t>
      </w:r>
      <w:r w:rsidR="00BE080A" w:rsidRPr="00AE264B">
        <w:rPr>
          <w:rFonts w:eastAsia="SimSun"/>
          <w:sz w:val="21"/>
          <w:szCs w:val="21"/>
        </w:rPr>
        <w:t>SNP</w:t>
      </w:r>
      <w:r w:rsidR="00BE080A" w:rsidRPr="00AE264B">
        <w:rPr>
          <w:rFonts w:eastAsia="SimSun"/>
          <w:sz w:val="21"/>
          <w:szCs w:val="21"/>
        </w:rPr>
        <w:t>显著减少，如此也表明在保守</w:t>
      </w:r>
      <w:r w:rsidR="00BE080A" w:rsidRPr="00AE264B">
        <w:rPr>
          <w:rFonts w:eastAsia="SimSun"/>
          <w:sz w:val="21"/>
          <w:szCs w:val="21"/>
        </w:rPr>
        <w:t>miRNA</w:t>
      </w:r>
      <w:r w:rsidR="00BE080A" w:rsidRPr="00AE264B">
        <w:rPr>
          <w:rFonts w:eastAsia="SimSun"/>
          <w:sz w:val="21"/>
          <w:szCs w:val="21"/>
        </w:rPr>
        <w:t>上有更加严格的纯化选择。考虑到保守的</w:t>
      </w:r>
      <w:r w:rsidR="00BE080A" w:rsidRPr="00AE264B">
        <w:rPr>
          <w:rFonts w:eastAsia="SimSun"/>
          <w:sz w:val="21"/>
          <w:szCs w:val="21"/>
        </w:rPr>
        <w:t>miRNA</w:t>
      </w:r>
      <w:r w:rsidR="00BE080A" w:rsidRPr="00AE264B">
        <w:rPr>
          <w:rFonts w:eastAsia="SimSun"/>
          <w:sz w:val="21"/>
          <w:szCs w:val="21"/>
        </w:rPr>
        <w:t>和非保守的</w:t>
      </w:r>
      <w:r w:rsidR="00BE080A" w:rsidRPr="00AE264B">
        <w:rPr>
          <w:rFonts w:eastAsia="SimSun"/>
          <w:sz w:val="21"/>
          <w:szCs w:val="21"/>
        </w:rPr>
        <w:t>miRNA</w:t>
      </w:r>
      <w:r w:rsidR="00BE080A" w:rsidRPr="00AE264B">
        <w:rPr>
          <w:rFonts w:eastAsia="SimSun"/>
          <w:sz w:val="21"/>
          <w:szCs w:val="21"/>
        </w:rPr>
        <w:t>会经历不同的进化过程</w:t>
      </w:r>
      <w:r w:rsidR="009A306C">
        <w:rPr>
          <w:rFonts w:eastAsia="SimSun"/>
          <w:sz w:val="21"/>
          <w:szCs w:val="21"/>
        </w:rPr>
        <w:t xml:space="preserve"> </w:t>
      </w:r>
      <w:r w:rsidR="00C23913">
        <w:rPr>
          <w:rFonts w:eastAsia="SimSun"/>
          <w:sz w:val="21"/>
          <w:szCs w:val="21"/>
        </w:rPr>
        <w:t xml:space="preserve">(Fahlgren </w:t>
      </w:r>
      <w:r w:rsidR="00696355" w:rsidRPr="00696355">
        <w:rPr>
          <w:rFonts w:eastAsia="SimSun"/>
          <w:i/>
          <w:sz w:val="21"/>
          <w:szCs w:val="21"/>
        </w:rPr>
        <w:t>et al</w:t>
      </w:r>
      <w:r w:rsidR="00C23913">
        <w:rPr>
          <w:rFonts w:eastAsia="SimSun"/>
          <w:sz w:val="21"/>
          <w:szCs w:val="21"/>
        </w:rPr>
        <w:t xml:space="preserve">., 2010; Rajagopalan </w:t>
      </w:r>
      <w:r w:rsidR="00696355" w:rsidRPr="00696355">
        <w:rPr>
          <w:rFonts w:eastAsia="SimSun"/>
          <w:i/>
          <w:sz w:val="21"/>
          <w:szCs w:val="21"/>
        </w:rPr>
        <w:t>et al</w:t>
      </w:r>
      <w:r w:rsidR="00C23913">
        <w:rPr>
          <w:rFonts w:eastAsia="SimSun"/>
          <w:sz w:val="21"/>
          <w:szCs w:val="21"/>
        </w:rPr>
        <w:t>., 2006)</w:t>
      </w:r>
      <w:r w:rsidR="00BE080A" w:rsidRPr="00AE264B">
        <w:rPr>
          <w:rFonts w:eastAsia="SimSun"/>
          <w:sz w:val="21"/>
          <w:szCs w:val="21"/>
        </w:rPr>
        <w:t>以及</w:t>
      </w:r>
      <w:r w:rsidR="001C0ABB" w:rsidRPr="00AE264B">
        <w:rPr>
          <w:rFonts w:eastAsia="SimSun"/>
          <w:sz w:val="21"/>
          <w:szCs w:val="21"/>
        </w:rPr>
        <w:t>用常用的方法对非保守</w:t>
      </w:r>
      <w:r w:rsidR="001C0ABB" w:rsidRPr="00AE264B">
        <w:rPr>
          <w:rFonts w:eastAsia="SimSun"/>
          <w:sz w:val="21"/>
          <w:szCs w:val="21"/>
        </w:rPr>
        <w:t>miRNA</w:t>
      </w:r>
      <w:r w:rsidR="001C0ABB" w:rsidRPr="00AE264B">
        <w:rPr>
          <w:rFonts w:eastAsia="SimSun"/>
          <w:sz w:val="21"/>
          <w:szCs w:val="21"/>
        </w:rPr>
        <w:t>的靶基因预测很少鉴定出有效的靶基因，所以两者作用在靶基因上的机理可能不同。在我们的研究中，通过比较成熟的保守</w:t>
      </w:r>
      <w:r w:rsidR="001C0ABB" w:rsidRPr="00AE264B">
        <w:rPr>
          <w:rFonts w:eastAsia="SimSun"/>
          <w:sz w:val="21"/>
          <w:szCs w:val="21"/>
        </w:rPr>
        <w:t>miRNA</w:t>
      </w:r>
      <w:r w:rsidR="001C0ABB" w:rsidRPr="00AE264B">
        <w:rPr>
          <w:rFonts w:eastAsia="SimSun"/>
          <w:sz w:val="21"/>
          <w:szCs w:val="21"/>
        </w:rPr>
        <w:t>和非保守</w:t>
      </w:r>
      <w:r w:rsidR="001C0ABB" w:rsidRPr="00AE264B">
        <w:rPr>
          <w:rFonts w:eastAsia="SimSun"/>
          <w:sz w:val="21"/>
          <w:szCs w:val="21"/>
        </w:rPr>
        <w:t>miRNA</w:t>
      </w:r>
      <w:r w:rsidR="001C0ABB" w:rsidRPr="00AE264B">
        <w:rPr>
          <w:rFonts w:eastAsia="SimSun"/>
          <w:sz w:val="21"/>
          <w:szCs w:val="21"/>
        </w:rPr>
        <w:t>上每个位点的</w:t>
      </w:r>
      <w:r w:rsidR="001C0ABB" w:rsidRPr="00AE264B">
        <w:rPr>
          <w:rFonts w:eastAsia="SimSun"/>
          <w:sz w:val="21"/>
          <w:szCs w:val="21"/>
        </w:rPr>
        <w:t>SNP</w:t>
      </w:r>
      <w:r w:rsidR="001C0ABB" w:rsidRPr="00AE264B">
        <w:rPr>
          <w:rFonts w:eastAsia="SimSun"/>
          <w:sz w:val="21"/>
          <w:szCs w:val="21"/>
        </w:rPr>
        <w:t>频率分布，发现</w:t>
      </w:r>
      <w:r w:rsidR="001E798E" w:rsidRPr="00AE264B">
        <w:rPr>
          <w:rFonts w:eastAsia="SimSun"/>
          <w:sz w:val="21"/>
          <w:szCs w:val="21"/>
        </w:rPr>
        <w:t>两者间</w:t>
      </w:r>
      <w:r w:rsidR="001C0ABB" w:rsidRPr="00AE264B">
        <w:rPr>
          <w:rFonts w:eastAsia="SimSun"/>
          <w:sz w:val="21"/>
          <w:szCs w:val="21"/>
        </w:rPr>
        <w:t>各位点</w:t>
      </w:r>
      <w:r w:rsidR="001E798E" w:rsidRPr="00AE264B">
        <w:rPr>
          <w:rFonts w:eastAsia="SimSun"/>
          <w:sz w:val="21"/>
          <w:szCs w:val="21"/>
        </w:rPr>
        <w:lastRenderedPageBreak/>
        <w:t>SNP</w:t>
      </w:r>
      <w:r w:rsidR="001E798E" w:rsidRPr="00AE264B">
        <w:rPr>
          <w:rFonts w:eastAsia="SimSun"/>
          <w:sz w:val="21"/>
          <w:szCs w:val="21"/>
        </w:rPr>
        <w:t>频率的秩显著的不同，</w:t>
      </w:r>
      <w:r w:rsidR="00676DFD" w:rsidRPr="00AE264B">
        <w:rPr>
          <w:rFonts w:eastAsia="SimSun"/>
          <w:sz w:val="21"/>
          <w:szCs w:val="21"/>
        </w:rPr>
        <w:t>二者间在不同的位点选择压力分布不同。据报道，</w:t>
      </w:r>
      <w:r w:rsidR="00EF399D" w:rsidRPr="00AE264B">
        <w:rPr>
          <w:rFonts w:eastAsia="SimSun"/>
          <w:sz w:val="21"/>
          <w:szCs w:val="21"/>
        </w:rPr>
        <w:t>在</w:t>
      </w:r>
      <w:r w:rsidR="00EF399D" w:rsidRPr="00AE264B">
        <w:rPr>
          <w:rFonts w:eastAsia="SimSun"/>
          <w:sz w:val="21"/>
          <w:szCs w:val="21"/>
        </w:rPr>
        <w:t>miRNA</w:t>
      </w:r>
      <w:r w:rsidR="00EF399D" w:rsidRPr="00AE264B">
        <w:rPr>
          <w:rFonts w:eastAsia="SimSun"/>
          <w:sz w:val="21"/>
          <w:szCs w:val="21"/>
        </w:rPr>
        <w:t>和相应的靶基因中存在着共同进化的现象</w:t>
      </w:r>
      <w:r w:rsidR="009A306C">
        <w:rPr>
          <w:rFonts w:eastAsia="SimSun"/>
          <w:sz w:val="21"/>
          <w:szCs w:val="21"/>
        </w:rPr>
        <w:t xml:space="preserve"> </w:t>
      </w:r>
      <w:r w:rsidR="00C23913">
        <w:rPr>
          <w:rFonts w:eastAsia="SimSun"/>
          <w:sz w:val="21"/>
          <w:szCs w:val="21"/>
        </w:rPr>
        <w:t xml:space="preserve">(Schwab </w:t>
      </w:r>
      <w:r w:rsidR="00696355" w:rsidRPr="00696355">
        <w:rPr>
          <w:rFonts w:eastAsia="SimSun"/>
          <w:i/>
          <w:sz w:val="21"/>
          <w:szCs w:val="21"/>
        </w:rPr>
        <w:t>et al</w:t>
      </w:r>
      <w:r w:rsidR="00C23913">
        <w:rPr>
          <w:rFonts w:eastAsia="SimSun"/>
          <w:sz w:val="21"/>
          <w:szCs w:val="21"/>
        </w:rPr>
        <w:t xml:space="preserve">., 2005; Arikit </w:t>
      </w:r>
      <w:r w:rsidR="00696355" w:rsidRPr="00696355">
        <w:rPr>
          <w:rFonts w:eastAsia="SimSun"/>
          <w:i/>
          <w:sz w:val="21"/>
          <w:szCs w:val="21"/>
        </w:rPr>
        <w:t>et al</w:t>
      </w:r>
      <w:r w:rsidR="00C23913">
        <w:rPr>
          <w:rFonts w:eastAsia="SimSun"/>
          <w:sz w:val="21"/>
          <w:szCs w:val="21"/>
        </w:rPr>
        <w:t xml:space="preserve">., 2013) </w:t>
      </w:r>
      <w:r w:rsidR="00EF399D" w:rsidRPr="00AE264B">
        <w:rPr>
          <w:rFonts w:eastAsia="SimSun"/>
          <w:sz w:val="21"/>
          <w:szCs w:val="21"/>
        </w:rPr>
        <w:t>，而本研究中，保守</w:t>
      </w:r>
      <w:r w:rsidR="00EF399D" w:rsidRPr="00AE264B">
        <w:rPr>
          <w:rFonts w:eastAsia="SimSun"/>
          <w:sz w:val="21"/>
          <w:szCs w:val="21"/>
        </w:rPr>
        <w:t>miRNA</w:t>
      </w:r>
      <w:r w:rsidR="00EF399D" w:rsidRPr="00AE264B">
        <w:rPr>
          <w:rFonts w:eastAsia="SimSun"/>
          <w:sz w:val="21"/>
          <w:szCs w:val="21"/>
        </w:rPr>
        <w:t>和相应的靶基因结合位点</w:t>
      </w:r>
      <w:r w:rsidR="00EF399D" w:rsidRPr="00AE264B">
        <w:rPr>
          <w:rFonts w:eastAsia="SimSun"/>
          <w:sz w:val="21"/>
          <w:szCs w:val="21"/>
        </w:rPr>
        <w:t>SNP</w:t>
      </w:r>
      <w:r w:rsidR="00EF399D" w:rsidRPr="00AE264B">
        <w:rPr>
          <w:rFonts w:eastAsia="SimSun"/>
          <w:sz w:val="21"/>
          <w:szCs w:val="21"/>
        </w:rPr>
        <w:t>频率的相关性测试则显示了</w:t>
      </w:r>
      <w:r w:rsidR="001559A2" w:rsidRPr="00AE264B">
        <w:rPr>
          <w:rFonts w:eastAsia="SimSun"/>
          <w:sz w:val="21"/>
          <w:szCs w:val="21"/>
        </w:rPr>
        <w:t>两者间有</w:t>
      </w:r>
      <w:r w:rsidR="00936CD3" w:rsidRPr="00AE264B">
        <w:rPr>
          <w:rFonts w:eastAsia="SimSun"/>
          <w:sz w:val="21"/>
          <w:szCs w:val="21"/>
        </w:rPr>
        <w:t>显著的</w:t>
      </w:r>
      <w:r w:rsidR="00D87600" w:rsidRPr="00AE264B">
        <w:rPr>
          <w:rFonts w:eastAsia="SimSun"/>
          <w:sz w:val="21"/>
          <w:szCs w:val="21"/>
        </w:rPr>
        <w:t>正相关</w:t>
      </w:r>
      <w:r w:rsidR="00936CD3" w:rsidRPr="00AE264B">
        <w:rPr>
          <w:rFonts w:eastAsia="SimSun"/>
          <w:sz w:val="21"/>
          <w:szCs w:val="21"/>
        </w:rPr>
        <w:t>性，从而为它们之间的共同进化提供了更多的证据。至于</w:t>
      </w:r>
      <w:r w:rsidR="00936CD3" w:rsidRPr="00AE264B">
        <w:rPr>
          <w:rFonts w:eastAsia="SimSun"/>
          <w:sz w:val="21"/>
          <w:szCs w:val="21"/>
        </w:rPr>
        <w:t>miRNA</w:t>
      </w:r>
      <w:r w:rsidR="00936CD3" w:rsidRPr="00AE264B">
        <w:rPr>
          <w:rFonts w:eastAsia="SimSun"/>
          <w:sz w:val="21"/>
          <w:szCs w:val="21"/>
        </w:rPr>
        <w:t>结合位点上面的</w:t>
      </w:r>
      <w:r w:rsidR="00936CD3" w:rsidRPr="00AE264B">
        <w:rPr>
          <w:rFonts w:eastAsia="SimSun"/>
          <w:sz w:val="21"/>
          <w:szCs w:val="21"/>
        </w:rPr>
        <w:t>SNP</w:t>
      </w:r>
      <w:r w:rsidR="00936CD3" w:rsidRPr="00AE264B">
        <w:rPr>
          <w:rFonts w:eastAsia="SimSun"/>
          <w:sz w:val="21"/>
          <w:szCs w:val="21"/>
        </w:rPr>
        <w:t>频率比成熟</w:t>
      </w:r>
      <w:r w:rsidR="00936CD3" w:rsidRPr="00AE264B">
        <w:rPr>
          <w:rFonts w:eastAsia="SimSun"/>
          <w:sz w:val="21"/>
          <w:szCs w:val="21"/>
        </w:rPr>
        <w:t>miRNA</w:t>
      </w:r>
      <w:r w:rsidR="007B24F4">
        <w:rPr>
          <w:rFonts w:eastAsia="SimSun"/>
          <w:sz w:val="21"/>
          <w:szCs w:val="21"/>
        </w:rPr>
        <w:t>上的要高，可能由</w:t>
      </w:r>
      <w:r w:rsidR="007B24F4">
        <w:rPr>
          <w:rFonts w:eastAsia="SimSun" w:hint="eastAsia"/>
          <w:sz w:val="21"/>
          <w:szCs w:val="21"/>
        </w:rPr>
        <w:t>以</w:t>
      </w:r>
      <w:r w:rsidR="00936CD3" w:rsidRPr="00AE264B">
        <w:rPr>
          <w:rFonts w:eastAsia="SimSun"/>
          <w:sz w:val="21"/>
          <w:szCs w:val="21"/>
        </w:rPr>
        <w:t>下因素导致，首先植物保守</w:t>
      </w:r>
      <w:r w:rsidR="00936CD3" w:rsidRPr="00AE264B">
        <w:rPr>
          <w:rFonts w:eastAsia="SimSun"/>
          <w:sz w:val="21"/>
          <w:szCs w:val="21"/>
        </w:rPr>
        <w:t>miRNA</w:t>
      </w:r>
      <w:r w:rsidR="00936CD3" w:rsidRPr="00AE264B">
        <w:rPr>
          <w:rFonts w:eastAsia="SimSun"/>
          <w:sz w:val="21"/>
          <w:szCs w:val="21"/>
        </w:rPr>
        <w:t>通常会调控多个靶基因，从而给</w:t>
      </w:r>
      <w:r w:rsidR="00CB33A7" w:rsidRPr="00AE264B">
        <w:rPr>
          <w:rFonts w:eastAsia="SimSun"/>
          <w:sz w:val="21"/>
          <w:szCs w:val="21"/>
        </w:rPr>
        <w:t>成熟</w:t>
      </w:r>
      <w:r w:rsidR="00CB33A7" w:rsidRPr="00AE264B">
        <w:rPr>
          <w:rFonts w:eastAsia="SimSun"/>
          <w:sz w:val="21"/>
          <w:szCs w:val="21"/>
        </w:rPr>
        <w:t>miRNA</w:t>
      </w:r>
      <w:r w:rsidR="00CB33A7" w:rsidRPr="00AE264B">
        <w:rPr>
          <w:rFonts w:eastAsia="SimSun"/>
          <w:sz w:val="21"/>
          <w:szCs w:val="21"/>
        </w:rPr>
        <w:t>增加更多的约束因而导致</w:t>
      </w:r>
      <w:r w:rsidR="00CB33A7" w:rsidRPr="00AE264B">
        <w:rPr>
          <w:rFonts w:eastAsia="SimSun"/>
          <w:sz w:val="21"/>
          <w:szCs w:val="21"/>
        </w:rPr>
        <w:t>SNP</w:t>
      </w:r>
      <w:r w:rsidR="00CB33A7" w:rsidRPr="00AE264B">
        <w:rPr>
          <w:rFonts w:eastAsia="SimSun"/>
          <w:sz w:val="21"/>
          <w:szCs w:val="21"/>
        </w:rPr>
        <w:t>频率降低；</w:t>
      </w:r>
      <w:r w:rsidR="00EA4F6E" w:rsidRPr="00AE264B">
        <w:rPr>
          <w:rFonts w:eastAsia="SimSun"/>
          <w:sz w:val="21"/>
          <w:szCs w:val="21"/>
        </w:rPr>
        <w:t>其次，通过生物信息方法得到的靶基因很可能会有假阳性</w:t>
      </w:r>
      <w:r w:rsidR="00241330" w:rsidRPr="00AE264B">
        <w:rPr>
          <w:rFonts w:eastAsia="SimSun"/>
          <w:sz w:val="21"/>
          <w:szCs w:val="21"/>
        </w:rPr>
        <w:t>结果，而这会导致所预测的</w:t>
      </w:r>
      <w:r w:rsidR="00171092" w:rsidRPr="00AE264B">
        <w:rPr>
          <w:rFonts w:eastAsia="SimSun"/>
          <w:sz w:val="21"/>
          <w:szCs w:val="21"/>
        </w:rPr>
        <w:t>靶基因不会经历</w:t>
      </w:r>
      <w:r w:rsidR="00171092" w:rsidRPr="00AE264B">
        <w:rPr>
          <w:rFonts w:eastAsia="SimSun"/>
          <w:sz w:val="21"/>
          <w:szCs w:val="21"/>
        </w:rPr>
        <w:t>miRNA</w:t>
      </w:r>
      <w:r w:rsidR="00171092" w:rsidRPr="00AE264B">
        <w:rPr>
          <w:rFonts w:eastAsia="SimSun"/>
          <w:sz w:val="21"/>
          <w:szCs w:val="21"/>
        </w:rPr>
        <w:t>介导的调节，因而不会有相应的进化压力。</w:t>
      </w:r>
    </w:p>
    <w:p w14:paraId="31EBF777" w14:textId="6D783D38" w:rsidR="00A14C1B" w:rsidRPr="00AE264B" w:rsidRDefault="00A34D2B" w:rsidP="001A04A4">
      <w:pPr>
        <w:spacing w:line="480" w:lineRule="auto"/>
        <w:ind w:firstLineChars="200" w:firstLine="420"/>
        <w:rPr>
          <w:rFonts w:eastAsia="SimSun"/>
          <w:sz w:val="21"/>
          <w:szCs w:val="21"/>
        </w:rPr>
      </w:pPr>
      <w:r w:rsidRPr="00AE264B">
        <w:rPr>
          <w:rFonts w:eastAsia="SimSun"/>
          <w:sz w:val="21"/>
          <w:szCs w:val="21"/>
        </w:rPr>
        <w:t>在植物中，</w:t>
      </w:r>
      <w:r w:rsidRPr="00AE264B">
        <w:rPr>
          <w:rFonts w:eastAsia="SimSun"/>
          <w:sz w:val="21"/>
          <w:szCs w:val="21"/>
        </w:rPr>
        <w:t>miRNA</w:t>
      </w:r>
      <w:r w:rsidR="002E7550" w:rsidRPr="00AE264B">
        <w:rPr>
          <w:rFonts w:eastAsia="SimSun"/>
          <w:sz w:val="21"/>
          <w:szCs w:val="21"/>
        </w:rPr>
        <w:t>的</w:t>
      </w:r>
      <w:r w:rsidR="001201E7" w:rsidRPr="00AE264B">
        <w:rPr>
          <w:rFonts w:eastAsia="SimSun"/>
          <w:sz w:val="21"/>
          <w:szCs w:val="21"/>
        </w:rPr>
        <w:t xml:space="preserve"> 5’</w:t>
      </w:r>
      <w:r w:rsidR="002E7550" w:rsidRPr="00AE264B">
        <w:rPr>
          <w:rFonts w:eastAsia="SimSun"/>
          <w:sz w:val="21"/>
          <w:szCs w:val="21"/>
        </w:rPr>
        <w:t>端核苷酸，也就是成熟</w:t>
      </w:r>
      <w:r w:rsidR="002E7550" w:rsidRPr="00AE264B">
        <w:rPr>
          <w:rFonts w:eastAsia="SimSun"/>
          <w:sz w:val="21"/>
          <w:szCs w:val="21"/>
        </w:rPr>
        <w:t>miRNA</w:t>
      </w:r>
      <w:r w:rsidR="002E7550" w:rsidRPr="00AE264B">
        <w:rPr>
          <w:rFonts w:eastAsia="SimSun"/>
          <w:sz w:val="21"/>
          <w:szCs w:val="21"/>
        </w:rPr>
        <w:t>的位点一会决定</w:t>
      </w:r>
      <w:r w:rsidR="002E7550" w:rsidRPr="00AE264B">
        <w:rPr>
          <w:rFonts w:eastAsia="SimSun"/>
          <w:sz w:val="21"/>
          <w:szCs w:val="21"/>
        </w:rPr>
        <w:t>miRNA</w:t>
      </w:r>
      <w:r w:rsidR="002E7550" w:rsidRPr="00AE264B">
        <w:rPr>
          <w:rFonts w:eastAsia="SimSun"/>
          <w:sz w:val="21"/>
          <w:szCs w:val="21"/>
        </w:rPr>
        <w:t>装载到哪个</w:t>
      </w:r>
      <w:r w:rsidR="002E7550" w:rsidRPr="00AE264B">
        <w:rPr>
          <w:rFonts w:eastAsia="SimSun"/>
          <w:sz w:val="21"/>
          <w:szCs w:val="21"/>
        </w:rPr>
        <w:t>Argonaut</w:t>
      </w:r>
      <w:r w:rsidR="002E7550" w:rsidRPr="00AE264B">
        <w:rPr>
          <w:rFonts w:eastAsia="SimSun"/>
          <w:sz w:val="21"/>
          <w:szCs w:val="21"/>
        </w:rPr>
        <w:t>蛋白</w:t>
      </w:r>
      <w:r w:rsidR="009A306C">
        <w:rPr>
          <w:rFonts w:eastAsia="SimSun"/>
          <w:sz w:val="21"/>
          <w:szCs w:val="21"/>
        </w:rPr>
        <w:t xml:space="preserve"> </w:t>
      </w:r>
      <w:r w:rsidR="00C23913">
        <w:rPr>
          <w:rFonts w:eastAsia="SimSun"/>
          <w:sz w:val="21"/>
          <w:szCs w:val="21"/>
        </w:rPr>
        <w:t xml:space="preserve">(Mi </w:t>
      </w:r>
      <w:r w:rsidR="00696355" w:rsidRPr="00696355">
        <w:rPr>
          <w:rFonts w:eastAsia="SimSun"/>
          <w:i/>
          <w:sz w:val="21"/>
          <w:szCs w:val="21"/>
        </w:rPr>
        <w:t>et al</w:t>
      </w:r>
      <w:r w:rsidR="00C23913">
        <w:rPr>
          <w:rFonts w:eastAsia="SimSun"/>
          <w:sz w:val="21"/>
          <w:szCs w:val="21"/>
        </w:rPr>
        <w:t>., 2008)</w:t>
      </w:r>
      <w:r w:rsidR="002E7550" w:rsidRPr="00AE264B">
        <w:rPr>
          <w:rFonts w:eastAsia="SimSun"/>
          <w:sz w:val="21"/>
          <w:szCs w:val="21"/>
        </w:rPr>
        <w:t>，而这个约束反应在本研究中的结果是位点一在所有位点中</w:t>
      </w:r>
      <w:r w:rsidR="002E7550" w:rsidRPr="00AE264B">
        <w:rPr>
          <w:rFonts w:eastAsia="SimSun"/>
          <w:sz w:val="21"/>
          <w:szCs w:val="21"/>
        </w:rPr>
        <w:t>SNP</w:t>
      </w:r>
      <w:r w:rsidR="002E7550" w:rsidRPr="00AE264B">
        <w:rPr>
          <w:rFonts w:eastAsia="SimSun"/>
          <w:sz w:val="21"/>
          <w:szCs w:val="21"/>
        </w:rPr>
        <w:t>频率最低。但是</w:t>
      </w:r>
      <w:r w:rsidR="002E7550" w:rsidRPr="00AE264B">
        <w:rPr>
          <w:rFonts w:eastAsia="SimSun"/>
          <w:sz w:val="21"/>
          <w:szCs w:val="21"/>
        </w:rPr>
        <w:t>10</w:t>
      </w:r>
      <w:r w:rsidR="002E7550" w:rsidRPr="00AE264B">
        <w:rPr>
          <w:rFonts w:eastAsia="SimSun"/>
          <w:sz w:val="21"/>
          <w:szCs w:val="21"/>
        </w:rPr>
        <w:t>位和</w:t>
      </w:r>
      <w:r w:rsidR="002E7550" w:rsidRPr="00AE264B">
        <w:rPr>
          <w:rFonts w:eastAsia="SimSun"/>
          <w:sz w:val="21"/>
          <w:szCs w:val="21"/>
        </w:rPr>
        <w:t>11</w:t>
      </w:r>
      <w:r w:rsidR="002E7550" w:rsidRPr="00AE264B">
        <w:rPr>
          <w:rFonts w:eastAsia="SimSun"/>
          <w:sz w:val="21"/>
          <w:szCs w:val="21"/>
        </w:rPr>
        <w:t>位的位点</w:t>
      </w:r>
      <w:r w:rsidR="002E7550" w:rsidRPr="00AE264B">
        <w:rPr>
          <w:rFonts w:eastAsia="SimSun"/>
          <w:sz w:val="21"/>
          <w:szCs w:val="21"/>
        </w:rPr>
        <w:t>SNP</w:t>
      </w:r>
      <w:r w:rsidR="002E7550" w:rsidRPr="00AE264B">
        <w:rPr>
          <w:rFonts w:eastAsia="SimSun"/>
          <w:sz w:val="21"/>
          <w:szCs w:val="21"/>
        </w:rPr>
        <w:t>频率却比较高</w:t>
      </w:r>
      <w:r w:rsidR="003D7BA6" w:rsidRPr="00AE264B">
        <w:rPr>
          <w:rFonts w:eastAsia="SimSun"/>
          <w:sz w:val="21"/>
          <w:szCs w:val="21"/>
        </w:rPr>
        <w:t>，则表示作为剪切位点的约束并没有给两者带来明显的进化压力</w:t>
      </w:r>
      <w:r w:rsidR="00E6689D" w:rsidRPr="00AE264B">
        <w:rPr>
          <w:rFonts w:eastAsia="SimSun"/>
          <w:sz w:val="21"/>
          <w:szCs w:val="21"/>
        </w:rPr>
        <w:t>，同时也对传统观点，剪切位点的完全配对是植物</w:t>
      </w:r>
      <w:r w:rsidR="00E6689D" w:rsidRPr="00AE264B">
        <w:rPr>
          <w:rFonts w:eastAsia="SimSun"/>
          <w:sz w:val="21"/>
          <w:szCs w:val="21"/>
        </w:rPr>
        <w:t>miRNA</w:t>
      </w:r>
      <w:r w:rsidR="00E6689D" w:rsidRPr="00AE264B">
        <w:rPr>
          <w:rFonts w:eastAsia="SimSun"/>
          <w:sz w:val="21"/>
          <w:szCs w:val="21"/>
        </w:rPr>
        <w:t>进行基因沉默所必需的，提出了质疑</w:t>
      </w:r>
      <w:r w:rsidR="003D7BA6" w:rsidRPr="00AE264B">
        <w:rPr>
          <w:rFonts w:eastAsia="SimSun"/>
          <w:sz w:val="21"/>
          <w:szCs w:val="21"/>
        </w:rPr>
        <w:t>。</w:t>
      </w:r>
      <w:r w:rsidR="008742FA">
        <w:rPr>
          <w:rFonts w:eastAsia="SimSun"/>
          <w:sz w:val="21"/>
          <w:szCs w:val="21"/>
        </w:rPr>
        <w:t>Liu</w:t>
      </w:r>
      <w:r w:rsidR="001201E7" w:rsidRPr="00AE264B">
        <w:rPr>
          <w:rFonts w:eastAsia="SimSun"/>
          <w:sz w:val="21"/>
          <w:szCs w:val="21"/>
        </w:rPr>
        <w:t xml:space="preserve"> </w:t>
      </w:r>
      <w:r w:rsidR="00696355" w:rsidRPr="00696355">
        <w:rPr>
          <w:rFonts w:eastAsia="SimSun"/>
          <w:i/>
          <w:sz w:val="21"/>
          <w:szCs w:val="21"/>
        </w:rPr>
        <w:t>et al</w:t>
      </w:r>
      <w:r w:rsidR="001201E7" w:rsidRPr="00AE264B">
        <w:rPr>
          <w:rFonts w:eastAsia="SimSun"/>
          <w:sz w:val="21"/>
          <w:szCs w:val="21"/>
        </w:rPr>
        <w:t>.</w:t>
      </w:r>
      <w:r w:rsidR="00FE60EC">
        <w:rPr>
          <w:rFonts w:eastAsia="SimSun"/>
          <w:sz w:val="21"/>
          <w:szCs w:val="21"/>
        </w:rPr>
        <w:t>, 2013</w:t>
      </w:r>
      <w:r w:rsidR="003D7BA6" w:rsidRPr="00AE264B">
        <w:rPr>
          <w:rFonts w:eastAsia="SimSun"/>
          <w:sz w:val="21"/>
          <w:szCs w:val="21"/>
        </w:rPr>
        <w:t>也发现了位点</w:t>
      </w:r>
      <w:r w:rsidR="003D7BA6" w:rsidRPr="00AE264B">
        <w:rPr>
          <w:rFonts w:eastAsia="SimSun"/>
          <w:sz w:val="21"/>
          <w:szCs w:val="21"/>
        </w:rPr>
        <w:t>1</w:t>
      </w:r>
      <w:r w:rsidR="003D7BA6" w:rsidRPr="00AE264B">
        <w:rPr>
          <w:rFonts w:eastAsia="SimSun"/>
          <w:sz w:val="21"/>
          <w:szCs w:val="21"/>
        </w:rPr>
        <w:t>和</w:t>
      </w:r>
      <w:r w:rsidR="003D7BA6" w:rsidRPr="00AE264B">
        <w:rPr>
          <w:rFonts w:eastAsia="SimSun"/>
          <w:sz w:val="21"/>
          <w:szCs w:val="21"/>
        </w:rPr>
        <w:t>10</w:t>
      </w:r>
      <w:r w:rsidR="003D7BA6" w:rsidRPr="00AE264B">
        <w:rPr>
          <w:rFonts w:eastAsia="SimSun"/>
          <w:sz w:val="21"/>
          <w:szCs w:val="21"/>
        </w:rPr>
        <w:t>类似的现象，但是位点</w:t>
      </w:r>
      <w:r w:rsidR="003D7BA6" w:rsidRPr="00AE264B">
        <w:rPr>
          <w:rFonts w:eastAsia="SimSun"/>
          <w:sz w:val="21"/>
          <w:szCs w:val="21"/>
        </w:rPr>
        <w:t>11</w:t>
      </w:r>
      <w:r w:rsidR="003D7BA6" w:rsidRPr="00AE264B">
        <w:rPr>
          <w:rFonts w:eastAsia="SimSun"/>
          <w:sz w:val="21"/>
          <w:szCs w:val="21"/>
        </w:rPr>
        <w:t>却是在</w:t>
      </w:r>
      <w:r w:rsidR="003D7BA6" w:rsidRPr="00AE264B">
        <w:rPr>
          <w:rFonts w:eastAsia="SimSun"/>
          <w:sz w:val="21"/>
          <w:szCs w:val="21"/>
        </w:rPr>
        <w:t>SNP</w:t>
      </w:r>
      <w:r w:rsidR="003D7BA6" w:rsidRPr="00AE264B">
        <w:rPr>
          <w:rFonts w:eastAsia="SimSun"/>
          <w:sz w:val="21"/>
          <w:szCs w:val="21"/>
        </w:rPr>
        <w:t>频率最低的位点。我们研究结果之间的差异主要是因为保守</w:t>
      </w:r>
      <w:r w:rsidR="003D7BA6" w:rsidRPr="00AE264B">
        <w:rPr>
          <w:rFonts w:eastAsia="SimSun"/>
          <w:sz w:val="21"/>
          <w:szCs w:val="21"/>
        </w:rPr>
        <w:t>miRNA</w:t>
      </w:r>
      <w:r w:rsidR="003D7BA6" w:rsidRPr="00AE264B">
        <w:rPr>
          <w:rFonts w:eastAsia="SimSun"/>
          <w:sz w:val="21"/>
          <w:szCs w:val="21"/>
        </w:rPr>
        <w:t>和非保守</w:t>
      </w:r>
      <w:r w:rsidR="003D7BA6" w:rsidRPr="00AE264B">
        <w:rPr>
          <w:rFonts w:eastAsia="SimSun"/>
          <w:sz w:val="21"/>
          <w:szCs w:val="21"/>
        </w:rPr>
        <w:t>miRNA</w:t>
      </w:r>
      <w:r w:rsidR="003D7BA6" w:rsidRPr="00AE264B">
        <w:rPr>
          <w:rFonts w:eastAsia="SimSun"/>
          <w:sz w:val="21"/>
          <w:szCs w:val="21"/>
        </w:rPr>
        <w:t>的分开研究而导致的。不过因为保守</w:t>
      </w:r>
      <w:r w:rsidR="003D7BA6" w:rsidRPr="00AE264B">
        <w:rPr>
          <w:rFonts w:eastAsia="SimSun"/>
          <w:sz w:val="21"/>
          <w:szCs w:val="21"/>
        </w:rPr>
        <w:t>miRNA</w:t>
      </w:r>
      <w:r w:rsidR="003D7BA6" w:rsidRPr="00AE264B">
        <w:rPr>
          <w:rFonts w:eastAsia="SimSun"/>
          <w:sz w:val="21"/>
          <w:szCs w:val="21"/>
        </w:rPr>
        <w:t>和非保守</w:t>
      </w:r>
      <w:r w:rsidR="003D7BA6" w:rsidRPr="00AE264B">
        <w:rPr>
          <w:rFonts w:eastAsia="SimSun"/>
          <w:sz w:val="21"/>
          <w:szCs w:val="21"/>
        </w:rPr>
        <w:t>miRNA</w:t>
      </w:r>
      <w:r w:rsidR="003D7BA6" w:rsidRPr="00AE264B">
        <w:rPr>
          <w:rFonts w:eastAsia="SimSun"/>
          <w:sz w:val="21"/>
          <w:szCs w:val="21"/>
        </w:rPr>
        <w:t>之间存在作用机理的不同，所以还是建议将两者分开处理。</w:t>
      </w:r>
    </w:p>
    <w:p w14:paraId="5CD53E79" w14:textId="38D17B90" w:rsidR="001201E7" w:rsidRPr="00AE264B" w:rsidRDefault="003D7BA6" w:rsidP="001A04A4">
      <w:pPr>
        <w:spacing w:line="480" w:lineRule="auto"/>
        <w:ind w:firstLineChars="200" w:firstLine="420"/>
        <w:rPr>
          <w:rFonts w:eastAsia="SimSun"/>
          <w:sz w:val="21"/>
          <w:szCs w:val="21"/>
        </w:rPr>
      </w:pPr>
      <w:r w:rsidRPr="00AE264B">
        <w:rPr>
          <w:rFonts w:eastAsia="SimSun"/>
          <w:sz w:val="21"/>
          <w:szCs w:val="21"/>
        </w:rPr>
        <w:t>为了筛选</w:t>
      </w:r>
      <w:r w:rsidR="00BD0221" w:rsidRPr="00AE264B">
        <w:rPr>
          <w:rFonts w:eastAsia="SimSun"/>
          <w:sz w:val="21"/>
          <w:szCs w:val="21"/>
        </w:rPr>
        <w:t>具有生物相关性的靶基因，</w:t>
      </w:r>
      <w:r w:rsidR="0074765E" w:rsidRPr="00AE264B">
        <w:rPr>
          <w:rFonts w:eastAsia="SimSun"/>
          <w:sz w:val="21"/>
          <w:szCs w:val="21"/>
        </w:rPr>
        <w:t>本研究欲使用</w:t>
      </w:r>
      <w:r w:rsidR="00BD0221" w:rsidRPr="00AE264B">
        <w:rPr>
          <w:rFonts w:eastAsia="SimSun"/>
          <w:sz w:val="21"/>
          <w:szCs w:val="21"/>
        </w:rPr>
        <w:t>miRNA</w:t>
      </w:r>
      <w:r w:rsidR="00BD0221" w:rsidRPr="00AE264B">
        <w:rPr>
          <w:rFonts w:eastAsia="SimSun"/>
          <w:sz w:val="21"/>
          <w:szCs w:val="21"/>
        </w:rPr>
        <w:t>和靶基因</w:t>
      </w:r>
      <w:r w:rsidR="00BD0221" w:rsidRPr="00AE264B">
        <w:rPr>
          <w:rFonts w:eastAsia="SimSun"/>
          <w:sz w:val="21"/>
          <w:szCs w:val="21"/>
        </w:rPr>
        <w:t>mRNA</w:t>
      </w:r>
      <w:r w:rsidR="00BD0221" w:rsidRPr="00AE264B">
        <w:rPr>
          <w:rFonts w:eastAsia="SimSun"/>
          <w:sz w:val="21"/>
          <w:szCs w:val="21"/>
        </w:rPr>
        <w:t>的表达量相关性分析</w:t>
      </w:r>
      <w:r w:rsidR="0074765E" w:rsidRPr="00AE264B">
        <w:rPr>
          <w:rFonts w:eastAsia="SimSun"/>
          <w:sz w:val="21"/>
          <w:szCs w:val="21"/>
        </w:rPr>
        <w:t>作为筛选的方法。但是验证该方法的结果却是</w:t>
      </w:r>
      <w:r w:rsidR="0074765E" w:rsidRPr="00AE264B">
        <w:rPr>
          <w:rFonts w:eastAsia="SimSun"/>
          <w:sz w:val="21"/>
          <w:szCs w:val="21"/>
        </w:rPr>
        <w:t>miRNA</w:t>
      </w:r>
      <w:r w:rsidR="0074765E" w:rsidRPr="00AE264B">
        <w:rPr>
          <w:rFonts w:eastAsia="SimSun"/>
          <w:sz w:val="21"/>
          <w:szCs w:val="21"/>
        </w:rPr>
        <w:t>和靶基因之间并没有确定的负相关性，相反大部分却是正相关的。</w:t>
      </w:r>
      <w:r w:rsidR="009901F3">
        <w:rPr>
          <w:rFonts w:eastAsia="SimSun"/>
          <w:sz w:val="21"/>
          <w:szCs w:val="21"/>
        </w:rPr>
        <w:t>Wen</w:t>
      </w:r>
      <w:r w:rsidR="001201E7" w:rsidRPr="00AE264B">
        <w:rPr>
          <w:rFonts w:eastAsia="SimSun"/>
          <w:sz w:val="21"/>
          <w:szCs w:val="21"/>
        </w:rPr>
        <w:t xml:space="preserve"> </w:t>
      </w:r>
      <w:r w:rsidR="00696355" w:rsidRPr="00696355">
        <w:rPr>
          <w:rFonts w:eastAsia="SimSun"/>
          <w:i/>
          <w:sz w:val="21"/>
          <w:szCs w:val="21"/>
        </w:rPr>
        <w:t>et al</w:t>
      </w:r>
      <w:r w:rsidR="001201E7" w:rsidRPr="00AE264B">
        <w:rPr>
          <w:rFonts w:eastAsia="SimSun"/>
          <w:sz w:val="21"/>
          <w:szCs w:val="21"/>
        </w:rPr>
        <w:t>.</w:t>
      </w:r>
      <w:r w:rsidR="009901F3">
        <w:rPr>
          <w:rFonts w:eastAsia="SimSun"/>
          <w:sz w:val="21"/>
          <w:szCs w:val="21"/>
        </w:rPr>
        <w:t>,2016</w:t>
      </w:r>
      <w:r w:rsidR="0074765E" w:rsidRPr="00AE264B">
        <w:rPr>
          <w:rFonts w:eastAsia="SimSun"/>
          <w:sz w:val="21"/>
          <w:szCs w:val="21"/>
        </w:rPr>
        <w:t>也发现了类似的现象，在他们的研究中正相关的</w:t>
      </w:r>
      <w:r w:rsidR="0074765E" w:rsidRPr="00AE264B">
        <w:rPr>
          <w:rFonts w:eastAsia="SimSun"/>
          <w:sz w:val="21"/>
          <w:szCs w:val="21"/>
        </w:rPr>
        <w:t>miRNA</w:t>
      </w:r>
      <w:r w:rsidR="0074765E" w:rsidRPr="00AE264B">
        <w:rPr>
          <w:rFonts w:eastAsia="SimSun"/>
          <w:sz w:val="21"/>
          <w:szCs w:val="21"/>
        </w:rPr>
        <w:t>和靶基因作用对也是比负相关的要多。而这种现象可能是由更加复杂的作用机理比如负反馈环路</w:t>
      </w:r>
      <w:r w:rsidR="0074765E" w:rsidRPr="00AE264B">
        <w:rPr>
          <w:rFonts w:eastAsia="SimSun"/>
          <w:sz w:val="21"/>
          <w:szCs w:val="21"/>
        </w:rPr>
        <w:t xml:space="preserve">(negative feedback loops, </w:t>
      </w:r>
      <w:r w:rsidR="001201E7" w:rsidRPr="00AE264B">
        <w:rPr>
          <w:rFonts w:eastAsia="SimSun"/>
          <w:sz w:val="21"/>
          <w:szCs w:val="21"/>
        </w:rPr>
        <w:t>FBLs)</w:t>
      </w:r>
      <w:r w:rsidR="0074765E" w:rsidRPr="00AE264B">
        <w:rPr>
          <w:rFonts w:eastAsia="SimSun"/>
          <w:sz w:val="21"/>
          <w:szCs w:val="21"/>
        </w:rPr>
        <w:t>和</w:t>
      </w:r>
      <w:r w:rsidR="00086F60" w:rsidRPr="00AE264B">
        <w:rPr>
          <w:rFonts w:eastAsia="SimSun"/>
          <w:sz w:val="21"/>
          <w:szCs w:val="21"/>
        </w:rPr>
        <w:t>不合理正反馈环路</w:t>
      </w:r>
      <w:r w:rsidR="00086F60" w:rsidRPr="00AE264B">
        <w:rPr>
          <w:rFonts w:eastAsia="SimSun"/>
          <w:sz w:val="21"/>
          <w:szCs w:val="21"/>
        </w:rPr>
        <w:t xml:space="preserve">(incoherent feedforward loops, </w:t>
      </w:r>
      <w:r w:rsidR="001201E7" w:rsidRPr="00AE264B">
        <w:rPr>
          <w:rFonts w:eastAsia="SimSun"/>
          <w:sz w:val="21"/>
          <w:szCs w:val="21"/>
        </w:rPr>
        <w:t>FFLs)</w:t>
      </w:r>
      <w:r w:rsidR="00086F60" w:rsidRPr="00AE264B">
        <w:rPr>
          <w:rFonts w:eastAsia="SimSun"/>
          <w:sz w:val="21"/>
          <w:szCs w:val="21"/>
        </w:rPr>
        <w:t>导致。所以，结果表明表达量相关性不适合作为靶基因筛选的方法。</w:t>
      </w:r>
    </w:p>
    <w:p w14:paraId="1563E877" w14:textId="3DDA14A9" w:rsidR="008A4297" w:rsidRPr="008A4297" w:rsidRDefault="00086F60" w:rsidP="008A4297">
      <w:pPr>
        <w:spacing w:line="480" w:lineRule="auto"/>
        <w:ind w:firstLineChars="200" w:firstLine="420"/>
        <w:rPr>
          <w:rFonts w:eastAsia="SimSun"/>
          <w:b/>
        </w:rPr>
      </w:pPr>
      <w:r w:rsidRPr="00AE264B">
        <w:rPr>
          <w:rFonts w:eastAsia="SimSun"/>
          <w:sz w:val="21"/>
          <w:szCs w:val="21"/>
        </w:rPr>
        <w:t>迄今为止，还没有研究尝试使用单倍体分析来研究</w:t>
      </w:r>
      <w:r w:rsidRPr="00AE264B">
        <w:rPr>
          <w:rFonts w:eastAsia="SimSun"/>
          <w:sz w:val="21"/>
          <w:szCs w:val="21"/>
        </w:rPr>
        <w:t>SNP</w:t>
      </w:r>
      <w:r w:rsidRPr="00AE264B">
        <w:rPr>
          <w:rFonts w:eastAsia="SimSun"/>
          <w:sz w:val="21"/>
          <w:szCs w:val="21"/>
        </w:rPr>
        <w:t>对</w:t>
      </w:r>
      <w:r w:rsidRPr="00AE264B">
        <w:rPr>
          <w:rFonts w:eastAsia="SimSun"/>
          <w:sz w:val="21"/>
          <w:szCs w:val="21"/>
        </w:rPr>
        <w:t>miRNA</w:t>
      </w:r>
      <w:r w:rsidRPr="00AE264B">
        <w:rPr>
          <w:rFonts w:eastAsia="SimSun"/>
          <w:sz w:val="21"/>
          <w:szCs w:val="21"/>
        </w:rPr>
        <w:t>介导的调节在水稻品系中产生的实际突变。而本研究中，尝试将单倍体分析拓展成</w:t>
      </w:r>
      <w:r w:rsidR="009200D9" w:rsidRPr="00AE264B">
        <w:rPr>
          <w:rFonts w:eastAsia="SimSun"/>
          <w:sz w:val="21"/>
          <w:szCs w:val="21"/>
        </w:rPr>
        <w:t>联合互补模式分析</w:t>
      </w:r>
      <w:r w:rsidR="009200D9" w:rsidRPr="00AE264B">
        <w:rPr>
          <w:rFonts w:eastAsia="SimSun"/>
          <w:sz w:val="21"/>
          <w:szCs w:val="21"/>
        </w:rPr>
        <w:t xml:space="preserve"> </w:t>
      </w:r>
      <w:r w:rsidR="009200D9" w:rsidRPr="00AE264B">
        <w:rPr>
          <w:rFonts w:eastAsia="SimSun"/>
          <w:sz w:val="21"/>
          <w:szCs w:val="21"/>
        </w:rPr>
        <w:t>，用以研究一个</w:t>
      </w:r>
      <w:r w:rsidR="009200D9" w:rsidRPr="00AE264B">
        <w:rPr>
          <w:rFonts w:eastAsia="SimSun"/>
          <w:sz w:val="21"/>
          <w:szCs w:val="21"/>
        </w:rPr>
        <w:t>miRNA</w:t>
      </w:r>
      <w:r w:rsidR="009200D9" w:rsidRPr="00AE264B">
        <w:rPr>
          <w:rFonts w:eastAsia="SimSun"/>
          <w:sz w:val="21"/>
          <w:szCs w:val="21"/>
        </w:rPr>
        <w:t>家族和其共同靶基因之间互作在不同品系之间的多态性。而之后在</w:t>
      </w:r>
      <w:r w:rsidR="009200D9" w:rsidRPr="00AE264B">
        <w:rPr>
          <w:rFonts w:eastAsia="SimSun"/>
          <w:sz w:val="21"/>
          <w:szCs w:val="21"/>
        </w:rPr>
        <w:t>osa-</w:t>
      </w:r>
      <w:r w:rsidR="009200D9" w:rsidRPr="00AE264B">
        <w:rPr>
          <w:rFonts w:eastAsia="SimSun"/>
          <w:sz w:val="21"/>
          <w:szCs w:val="21"/>
        </w:rPr>
        <w:lastRenderedPageBreak/>
        <w:t>miR818</w:t>
      </w:r>
      <w:r w:rsidR="00E6689D" w:rsidRPr="00AE264B">
        <w:rPr>
          <w:rFonts w:eastAsia="SimSun"/>
          <w:sz w:val="21"/>
          <w:szCs w:val="21"/>
        </w:rPr>
        <w:t>上发现的互补性恢复现象则暗示了</w:t>
      </w:r>
      <w:r w:rsidR="00E6689D" w:rsidRPr="00AE264B">
        <w:rPr>
          <w:rFonts w:eastAsia="SimSun"/>
          <w:sz w:val="21"/>
          <w:szCs w:val="21"/>
        </w:rPr>
        <w:t>miRNA</w:t>
      </w:r>
      <w:r w:rsidR="00E6689D" w:rsidRPr="00AE264B">
        <w:rPr>
          <w:rFonts w:eastAsia="SimSun"/>
          <w:sz w:val="21"/>
          <w:szCs w:val="21"/>
        </w:rPr>
        <w:t>和结合位点在自然选择的过程中会互相影响</w:t>
      </w:r>
      <w:r w:rsidR="009200D9" w:rsidRPr="00AE264B">
        <w:rPr>
          <w:rFonts w:eastAsia="SimSun"/>
          <w:sz w:val="21"/>
          <w:szCs w:val="21"/>
        </w:rPr>
        <w:t>。之前有一些研究报导了</w:t>
      </w:r>
      <w:r w:rsidR="009200D9" w:rsidRPr="00AE264B">
        <w:rPr>
          <w:rFonts w:eastAsia="SimSun"/>
          <w:sz w:val="21"/>
          <w:szCs w:val="21"/>
        </w:rPr>
        <w:t>miRNA</w:t>
      </w:r>
      <w:r w:rsidR="009200D9" w:rsidRPr="00AE264B">
        <w:rPr>
          <w:rFonts w:eastAsia="SimSun"/>
          <w:sz w:val="21"/>
          <w:szCs w:val="21"/>
        </w:rPr>
        <w:t>介导的调节相关的</w:t>
      </w:r>
      <w:r w:rsidR="009200D9" w:rsidRPr="00AE264B">
        <w:rPr>
          <w:rFonts w:eastAsia="SimSun"/>
          <w:sz w:val="21"/>
          <w:szCs w:val="21"/>
        </w:rPr>
        <w:t>SNP</w:t>
      </w:r>
      <w:r w:rsidR="009200D9" w:rsidRPr="00AE264B">
        <w:rPr>
          <w:rFonts w:eastAsia="SimSun"/>
          <w:sz w:val="21"/>
          <w:szCs w:val="21"/>
        </w:rPr>
        <w:t>可能会导致明显的植物表型改变。然而在本研究中，全基因组的分析发现了</w:t>
      </w:r>
      <w:r w:rsidR="009200D9" w:rsidRPr="00AE264B">
        <w:rPr>
          <w:rFonts w:eastAsia="SimSun"/>
          <w:sz w:val="21"/>
          <w:szCs w:val="21"/>
        </w:rPr>
        <w:t>7</w:t>
      </w:r>
      <w:r w:rsidR="009200D9" w:rsidRPr="00AE264B">
        <w:rPr>
          <w:rFonts w:eastAsia="SimSun"/>
          <w:sz w:val="21"/>
          <w:szCs w:val="21"/>
        </w:rPr>
        <w:t>个靶基因在其</w:t>
      </w:r>
      <w:r w:rsidR="009200D9" w:rsidRPr="00AE264B">
        <w:rPr>
          <w:rFonts w:eastAsia="SimSun"/>
          <w:sz w:val="21"/>
          <w:szCs w:val="21"/>
        </w:rPr>
        <w:t>miRNA</w:t>
      </w:r>
      <w:r w:rsidR="009200D9" w:rsidRPr="00AE264B">
        <w:rPr>
          <w:rFonts w:eastAsia="SimSun"/>
          <w:sz w:val="21"/>
          <w:szCs w:val="21"/>
        </w:rPr>
        <w:t>结合位点上带有</w:t>
      </w:r>
      <w:r w:rsidR="009200D9" w:rsidRPr="00AE264B">
        <w:rPr>
          <w:rFonts w:eastAsia="SimSun"/>
          <w:sz w:val="21"/>
          <w:szCs w:val="21"/>
        </w:rPr>
        <w:t>SNP</w:t>
      </w:r>
      <w:r w:rsidR="009200D9" w:rsidRPr="00AE264B">
        <w:rPr>
          <w:rFonts w:eastAsia="SimSun"/>
          <w:sz w:val="21"/>
          <w:szCs w:val="21"/>
        </w:rPr>
        <w:t>，而且其中有两个基因的</w:t>
      </w:r>
      <w:r w:rsidR="009200D9" w:rsidRPr="00AE264B">
        <w:rPr>
          <w:rFonts w:eastAsia="SimSun"/>
          <w:sz w:val="21"/>
          <w:szCs w:val="21"/>
        </w:rPr>
        <w:t>SNP</w:t>
      </w:r>
      <w:r w:rsidR="009200D9" w:rsidRPr="00AE264B">
        <w:rPr>
          <w:rFonts w:eastAsia="SimSun"/>
          <w:sz w:val="21"/>
          <w:szCs w:val="21"/>
        </w:rPr>
        <w:t>会很有</w:t>
      </w:r>
      <w:r w:rsidR="009200D9" w:rsidRPr="00AE264B">
        <w:rPr>
          <w:rFonts w:eastAsia="SimSun"/>
          <w:sz w:val="21"/>
          <w:szCs w:val="21"/>
        </w:rPr>
        <w:t>kennel</w:t>
      </w:r>
      <w:r w:rsidR="009200D9" w:rsidRPr="00AE264B">
        <w:rPr>
          <w:rFonts w:eastAsia="SimSun"/>
          <w:sz w:val="21"/>
          <w:szCs w:val="21"/>
        </w:rPr>
        <w:t>给</w:t>
      </w:r>
      <w:r w:rsidR="009200D9" w:rsidRPr="00AE264B">
        <w:rPr>
          <w:rFonts w:eastAsia="SimSun"/>
          <w:sz w:val="21"/>
          <w:szCs w:val="21"/>
        </w:rPr>
        <w:t>miRNA</w:t>
      </w:r>
      <w:r w:rsidR="009200D9" w:rsidRPr="00AE264B">
        <w:rPr>
          <w:rFonts w:eastAsia="SimSun"/>
          <w:sz w:val="21"/>
          <w:szCs w:val="21"/>
        </w:rPr>
        <w:t>的调节带来很大的影响。然而表型数据却显示这些已经有突变的品系并没有和未突变的品系表型上有什么差异。表型上没有显著差异，可能是因为植物表型由不止一个基因调控，所以</w:t>
      </w:r>
      <w:r w:rsidR="009200D9" w:rsidRPr="00AE264B">
        <w:rPr>
          <w:rFonts w:eastAsia="SimSun"/>
          <w:sz w:val="21"/>
          <w:szCs w:val="21"/>
        </w:rPr>
        <w:t>miRNA</w:t>
      </w:r>
      <w:r w:rsidR="009200D9" w:rsidRPr="00AE264B">
        <w:rPr>
          <w:rFonts w:eastAsia="SimSun"/>
          <w:sz w:val="21"/>
          <w:szCs w:val="21"/>
        </w:rPr>
        <w:t>调控的单个基因的改变并没有在表型上产生剧烈的影响。</w:t>
      </w:r>
      <w:r w:rsidR="00E6689D" w:rsidRPr="00AE264B">
        <w:rPr>
          <w:rFonts w:eastAsia="SimSun"/>
          <w:sz w:val="21"/>
          <w:szCs w:val="21"/>
        </w:rPr>
        <w:t>另外，在本研究中，还有其它的一些表型被报导和这两个基因的调节有关，只是没有相关的数据可供研究，这也可能是导致没有找到明显表型改变的原因。</w:t>
      </w:r>
    </w:p>
    <w:p w14:paraId="4289715E" w14:textId="27977D50" w:rsidR="00F00F51" w:rsidRPr="008A4297" w:rsidRDefault="008A4297" w:rsidP="008A4297">
      <w:pPr>
        <w:spacing w:line="480" w:lineRule="auto"/>
        <w:ind w:firstLineChars="200" w:firstLine="420"/>
        <w:rPr>
          <w:rFonts w:eastAsia="SimSun"/>
          <w:b/>
          <w:sz w:val="21"/>
          <w:szCs w:val="21"/>
        </w:rPr>
      </w:pPr>
      <w:r w:rsidRPr="00AE264B">
        <w:rPr>
          <w:rFonts w:eastAsia="SimSun"/>
          <w:sz w:val="21"/>
          <w:szCs w:val="21"/>
        </w:rPr>
        <w:t>基于最近完成的</w:t>
      </w:r>
      <w:r w:rsidRPr="00AE264B">
        <w:rPr>
          <w:rFonts w:eastAsia="SimSun"/>
          <w:sz w:val="21"/>
          <w:szCs w:val="21"/>
        </w:rPr>
        <w:t>3K</w:t>
      </w:r>
      <w:r w:rsidRPr="00AE264B">
        <w:rPr>
          <w:rFonts w:eastAsia="SimSun"/>
          <w:sz w:val="21"/>
          <w:szCs w:val="21"/>
        </w:rPr>
        <w:t>水稻基因组项目中坚定出来的上百万</w:t>
      </w:r>
      <w:r w:rsidRPr="00AE264B">
        <w:rPr>
          <w:rFonts w:eastAsia="SimSun"/>
          <w:sz w:val="21"/>
          <w:szCs w:val="21"/>
        </w:rPr>
        <w:t>SNP</w:t>
      </w:r>
      <w:r w:rsidRPr="00AE264B">
        <w:rPr>
          <w:rFonts w:eastAsia="SimSun"/>
          <w:sz w:val="21"/>
          <w:szCs w:val="21"/>
        </w:rPr>
        <w:t>，</w:t>
      </w:r>
      <w:r>
        <w:rPr>
          <w:rFonts w:eastAsia="SimSun" w:hint="eastAsia"/>
          <w:sz w:val="21"/>
          <w:szCs w:val="21"/>
        </w:rPr>
        <w:t>本实验</w:t>
      </w:r>
      <w:r w:rsidRPr="00AE264B">
        <w:rPr>
          <w:rFonts w:eastAsia="SimSun"/>
          <w:sz w:val="21"/>
          <w:szCs w:val="21"/>
        </w:rPr>
        <w:t>展开了全基因组水平针对水稻</w:t>
      </w:r>
      <w:r w:rsidRPr="00AE264B">
        <w:rPr>
          <w:rFonts w:eastAsia="SimSun"/>
          <w:sz w:val="21"/>
          <w:szCs w:val="21"/>
        </w:rPr>
        <w:t>miRNA</w:t>
      </w:r>
      <w:r w:rsidRPr="00AE264B">
        <w:rPr>
          <w:rFonts w:eastAsia="SimSun"/>
          <w:sz w:val="21"/>
          <w:szCs w:val="21"/>
        </w:rPr>
        <w:t>和其靶基因的结合位点上</w:t>
      </w:r>
      <w:r w:rsidRPr="00AE264B">
        <w:rPr>
          <w:rFonts w:eastAsia="SimSun"/>
          <w:sz w:val="21"/>
          <w:szCs w:val="21"/>
        </w:rPr>
        <w:t>SNP</w:t>
      </w:r>
      <w:r w:rsidRPr="00AE264B">
        <w:rPr>
          <w:rFonts w:eastAsia="SimSun"/>
          <w:sz w:val="21"/>
          <w:szCs w:val="21"/>
        </w:rPr>
        <w:t>的研究。我们发现</w:t>
      </w:r>
      <w:r w:rsidRPr="00AE264B">
        <w:rPr>
          <w:rFonts w:eastAsia="SimSun"/>
          <w:sz w:val="21"/>
          <w:szCs w:val="21"/>
        </w:rPr>
        <w:t>pre-miRNA</w:t>
      </w:r>
      <w:r w:rsidRPr="00AE264B">
        <w:rPr>
          <w:rFonts w:eastAsia="SimSun"/>
          <w:sz w:val="21"/>
          <w:szCs w:val="21"/>
        </w:rPr>
        <w:t>上比基因间隔区和外显子区域积累的</w:t>
      </w:r>
      <w:r w:rsidRPr="00AE264B">
        <w:rPr>
          <w:rFonts w:eastAsia="SimSun"/>
          <w:sz w:val="21"/>
          <w:szCs w:val="21"/>
        </w:rPr>
        <w:t>SNP</w:t>
      </w:r>
      <w:r w:rsidRPr="00AE264B">
        <w:rPr>
          <w:rFonts w:eastAsia="SimSun"/>
          <w:sz w:val="21"/>
          <w:szCs w:val="21"/>
        </w:rPr>
        <w:t>更少，暗示了</w:t>
      </w:r>
      <w:r w:rsidRPr="00AE264B">
        <w:rPr>
          <w:rFonts w:eastAsia="SimSun"/>
          <w:sz w:val="21"/>
          <w:szCs w:val="21"/>
        </w:rPr>
        <w:t>miRNA</w:t>
      </w:r>
      <w:r w:rsidRPr="00AE264B">
        <w:rPr>
          <w:rFonts w:eastAsia="SimSun"/>
          <w:sz w:val="21"/>
          <w:szCs w:val="21"/>
        </w:rPr>
        <w:t>作为主调控因子受到的更加严格的选择压力。</w:t>
      </w:r>
      <w:r w:rsidRPr="00AE264B">
        <w:rPr>
          <w:rFonts w:eastAsia="SimSun"/>
          <w:sz w:val="21"/>
          <w:szCs w:val="21"/>
        </w:rPr>
        <w:t xml:space="preserve"> </w:t>
      </w:r>
      <w:r w:rsidRPr="00AE264B">
        <w:rPr>
          <w:rFonts w:eastAsia="SimSun"/>
          <w:sz w:val="21"/>
          <w:szCs w:val="21"/>
        </w:rPr>
        <w:t>而成熟的保守</w:t>
      </w:r>
      <w:r w:rsidRPr="00AE264B">
        <w:rPr>
          <w:rFonts w:eastAsia="SimSun"/>
          <w:sz w:val="21"/>
          <w:szCs w:val="21"/>
        </w:rPr>
        <w:t>miRNA</w:t>
      </w:r>
      <w:r w:rsidRPr="00AE264B">
        <w:rPr>
          <w:rFonts w:eastAsia="SimSun"/>
          <w:sz w:val="21"/>
          <w:szCs w:val="21"/>
        </w:rPr>
        <w:t>上</w:t>
      </w:r>
      <w:r w:rsidRPr="00AE264B">
        <w:rPr>
          <w:rFonts w:eastAsia="SimSun"/>
          <w:sz w:val="21"/>
          <w:szCs w:val="21"/>
        </w:rPr>
        <w:t>SNP</w:t>
      </w:r>
      <w:r w:rsidRPr="00AE264B">
        <w:rPr>
          <w:rFonts w:eastAsia="SimSun"/>
          <w:sz w:val="21"/>
          <w:szCs w:val="21"/>
        </w:rPr>
        <w:t>频率的秩与非保守</w:t>
      </w:r>
      <w:r w:rsidRPr="00AE264B">
        <w:rPr>
          <w:rFonts w:eastAsia="SimSun"/>
          <w:sz w:val="21"/>
          <w:szCs w:val="21"/>
        </w:rPr>
        <w:t>miRNA</w:t>
      </w:r>
      <w:r w:rsidRPr="00AE264B">
        <w:rPr>
          <w:rFonts w:eastAsia="SimSun"/>
          <w:sz w:val="21"/>
          <w:szCs w:val="21"/>
        </w:rPr>
        <w:t>的不同，显示了两者对靶基因有不同的识别和作用机理；然而保守</w:t>
      </w:r>
      <w:r w:rsidRPr="00AE264B">
        <w:rPr>
          <w:rFonts w:eastAsia="SimSun"/>
          <w:sz w:val="21"/>
          <w:szCs w:val="21"/>
        </w:rPr>
        <w:t>miRNA</w:t>
      </w:r>
      <w:r w:rsidRPr="00AE264B">
        <w:rPr>
          <w:rFonts w:eastAsia="SimSun"/>
          <w:sz w:val="21"/>
          <w:szCs w:val="21"/>
        </w:rPr>
        <w:t>上</w:t>
      </w:r>
      <w:r w:rsidRPr="00AE264B">
        <w:rPr>
          <w:rFonts w:eastAsia="SimSun"/>
          <w:sz w:val="21"/>
          <w:szCs w:val="21"/>
        </w:rPr>
        <w:t>SNP</w:t>
      </w:r>
      <w:r w:rsidRPr="00AE264B">
        <w:rPr>
          <w:rFonts w:eastAsia="SimSun"/>
          <w:sz w:val="21"/>
          <w:szCs w:val="21"/>
        </w:rPr>
        <w:t>频率和其结合位点上的</w:t>
      </w:r>
      <w:r w:rsidRPr="00AE264B">
        <w:rPr>
          <w:rFonts w:eastAsia="SimSun"/>
          <w:sz w:val="21"/>
          <w:szCs w:val="21"/>
        </w:rPr>
        <w:t>SNP</w:t>
      </w:r>
      <w:r w:rsidRPr="00AE264B">
        <w:rPr>
          <w:rFonts w:eastAsia="SimSun"/>
          <w:sz w:val="21"/>
          <w:szCs w:val="21"/>
        </w:rPr>
        <w:t>频率之间存在着显著的正相关性，可能说明了</w:t>
      </w:r>
      <w:r w:rsidRPr="00AE264B">
        <w:rPr>
          <w:rFonts w:eastAsia="SimSun"/>
          <w:sz w:val="21"/>
          <w:szCs w:val="21"/>
        </w:rPr>
        <w:t>miRNA</w:t>
      </w:r>
      <w:r w:rsidRPr="00AE264B">
        <w:rPr>
          <w:rFonts w:eastAsia="SimSun"/>
          <w:sz w:val="21"/>
          <w:szCs w:val="21"/>
        </w:rPr>
        <w:t>与靶基因之间的共同进化。在结合位点上使位点</w:t>
      </w:r>
      <w:r w:rsidRPr="00AE264B">
        <w:rPr>
          <w:rFonts w:eastAsia="SimSun"/>
          <w:sz w:val="21"/>
          <w:szCs w:val="21"/>
        </w:rPr>
        <w:t>10</w:t>
      </w:r>
      <w:r w:rsidRPr="00AE264B">
        <w:rPr>
          <w:rFonts w:eastAsia="SimSun"/>
          <w:sz w:val="21"/>
          <w:szCs w:val="21"/>
        </w:rPr>
        <w:t>发生错配的</w:t>
      </w:r>
      <w:r w:rsidRPr="00AE264B">
        <w:rPr>
          <w:rFonts w:eastAsia="SimSun"/>
          <w:sz w:val="21"/>
          <w:szCs w:val="21"/>
        </w:rPr>
        <w:t>SNP</w:t>
      </w:r>
      <w:r w:rsidRPr="00AE264B">
        <w:rPr>
          <w:rFonts w:eastAsia="SimSun"/>
          <w:sz w:val="21"/>
          <w:szCs w:val="21"/>
        </w:rPr>
        <w:t>，以及将总结合自由能提升了超过</w:t>
      </w:r>
      <w:r w:rsidRPr="00AE264B">
        <w:rPr>
          <w:rFonts w:eastAsia="SimSun"/>
          <w:sz w:val="21"/>
          <w:szCs w:val="21"/>
        </w:rPr>
        <w:t>6 kcal/mol</w:t>
      </w:r>
      <w:r w:rsidRPr="00AE264B">
        <w:rPr>
          <w:rFonts w:eastAsia="SimSun"/>
          <w:sz w:val="21"/>
          <w:szCs w:val="21"/>
        </w:rPr>
        <w:t>的</w:t>
      </w:r>
      <w:r w:rsidRPr="00AE264B">
        <w:rPr>
          <w:rFonts w:eastAsia="SimSun"/>
          <w:sz w:val="21"/>
          <w:szCs w:val="21"/>
        </w:rPr>
        <w:t>SNP</w:t>
      </w:r>
      <w:r w:rsidRPr="00AE264B">
        <w:rPr>
          <w:rFonts w:eastAsia="SimSun"/>
          <w:sz w:val="21"/>
          <w:szCs w:val="21"/>
        </w:rPr>
        <w:t>都是很可能影响到</w:t>
      </w:r>
      <w:r w:rsidRPr="00AE264B">
        <w:rPr>
          <w:rFonts w:eastAsia="SimSun"/>
          <w:sz w:val="21"/>
          <w:szCs w:val="21"/>
        </w:rPr>
        <w:t>miRNA</w:t>
      </w:r>
      <w:r w:rsidRPr="00AE264B">
        <w:rPr>
          <w:rFonts w:eastAsia="SimSun"/>
          <w:sz w:val="21"/>
          <w:szCs w:val="21"/>
        </w:rPr>
        <w:t>调控的，而结果中没有出现表型上很大差异的原因可能是因为植物表型的多基因调控。这些发现对于更好的理解和研究</w:t>
      </w:r>
      <w:r w:rsidRPr="00AE264B">
        <w:rPr>
          <w:rFonts w:eastAsia="SimSun"/>
          <w:sz w:val="21"/>
          <w:szCs w:val="21"/>
        </w:rPr>
        <w:t>SNP</w:t>
      </w:r>
      <w:r w:rsidRPr="00AE264B">
        <w:rPr>
          <w:rFonts w:eastAsia="SimSun"/>
          <w:sz w:val="21"/>
          <w:szCs w:val="21"/>
        </w:rPr>
        <w:t>如何影响到</w:t>
      </w:r>
      <w:r w:rsidRPr="00AE264B">
        <w:rPr>
          <w:rFonts w:eastAsia="SimSun"/>
          <w:sz w:val="21"/>
          <w:szCs w:val="21"/>
        </w:rPr>
        <w:t>miRNA</w:t>
      </w:r>
      <w:r w:rsidRPr="00AE264B">
        <w:rPr>
          <w:rFonts w:eastAsia="SimSun"/>
          <w:sz w:val="21"/>
          <w:szCs w:val="21"/>
        </w:rPr>
        <w:t>介导的调节以及这些变异如何进一步对</w:t>
      </w:r>
      <w:r w:rsidRPr="00AE264B">
        <w:rPr>
          <w:rFonts w:eastAsia="SimSun"/>
          <w:sz w:val="21"/>
          <w:szCs w:val="21"/>
        </w:rPr>
        <w:t>miRNA</w:t>
      </w:r>
      <w:r w:rsidRPr="00AE264B">
        <w:rPr>
          <w:rFonts w:eastAsia="SimSun"/>
          <w:sz w:val="21"/>
          <w:szCs w:val="21"/>
        </w:rPr>
        <w:t>调控的植物表型影响，具有很重要的意义。</w:t>
      </w:r>
      <w:r w:rsidRPr="00AE264B">
        <w:rPr>
          <w:rFonts w:eastAsia="SimSun"/>
          <w:sz w:val="21"/>
          <w:szCs w:val="21"/>
        </w:rPr>
        <w:t xml:space="preserve"> </w:t>
      </w:r>
    </w:p>
    <w:p w14:paraId="328DBC6B" w14:textId="0CF2BEF5" w:rsidR="00BB2F5D" w:rsidRPr="008A4297" w:rsidRDefault="008A4297" w:rsidP="00AE264B">
      <w:pPr>
        <w:spacing w:line="480" w:lineRule="auto"/>
        <w:rPr>
          <w:rFonts w:eastAsia="SimSun"/>
          <w:b/>
        </w:rPr>
      </w:pPr>
      <w:r>
        <w:rPr>
          <w:rFonts w:eastAsia="SimSun"/>
          <w:b/>
        </w:rPr>
        <w:t>3</w:t>
      </w:r>
      <w:r w:rsidR="00BB2F5D" w:rsidRPr="008A4297">
        <w:rPr>
          <w:rFonts w:eastAsia="SimSun"/>
          <w:b/>
        </w:rPr>
        <w:t>材料和方法</w:t>
      </w:r>
    </w:p>
    <w:p w14:paraId="6A74AFCF" w14:textId="1811EF84" w:rsidR="001B7B81" w:rsidRPr="008A4297" w:rsidRDefault="008A4297" w:rsidP="00AE264B">
      <w:pPr>
        <w:spacing w:line="480" w:lineRule="auto"/>
        <w:rPr>
          <w:rFonts w:eastAsia="SimSun"/>
          <w:b/>
          <w:sz w:val="21"/>
          <w:szCs w:val="21"/>
        </w:rPr>
      </w:pPr>
      <w:r>
        <w:rPr>
          <w:rFonts w:eastAsia="SimSun"/>
          <w:b/>
          <w:sz w:val="21"/>
          <w:szCs w:val="21"/>
        </w:rPr>
        <w:t>3.1</w:t>
      </w:r>
      <w:r w:rsidR="00BB2F5D" w:rsidRPr="00AE264B">
        <w:rPr>
          <w:rFonts w:eastAsia="SimSun"/>
          <w:b/>
          <w:sz w:val="21"/>
          <w:szCs w:val="21"/>
        </w:rPr>
        <w:t>测序数据</w:t>
      </w:r>
    </w:p>
    <w:p w14:paraId="4C6F3407" w14:textId="5A91A444" w:rsidR="001B7B81" w:rsidRPr="00AE264B" w:rsidRDefault="00BB2F5D" w:rsidP="008A4297">
      <w:pPr>
        <w:spacing w:line="480" w:lineRule="auto"/>
        <w:ind w:firstLineChars="200" w:firstLine="420"/>
        <w:rPr>
          <w:rFonts w:eastAsia="SimSun"/>
          <w:sz w:val="21"/>
          <w:szCs w:val="21"/>
        </w:rPr>
      </w:pPr>
      <w:r w:rsidRPr="00AE264B">
        <w:rPr>
          <w:rFonts w:eastAsia="SimSun"/>
          <w:sz w:val="21"/>
          <w:szCs w:val="21"/>
        </w:rPr>
        <w:t>水稻</w:t>
      </w:r>
      <w:r w:rsidRPr="00AE264B">
        <w:rPr>
          <w:rFonts w:eastAsia="SimSun"/>
          <w:sz w:val="21"/>
          <w:szCs w:val="21"/>
        </w:rPr>
        <w:t>miRNA</w:t>
      </w:r>
      <w:r w:rsidRPr="00AE264B">
        <w:rPr>
          <w:rFonts w:eastAsia="SimSun"/>
          <w:sz w:val="21"/>
          <w:szCs w:val="21"/>
        </w:rPr>
        <w:t>数据，包括序列数据和前体</w:t>
      </w:r>
      <w:r w:rsidRPr="00AE264B">
        <w:rPr>
          <w:rFonts w:eastAsia="SimSun"/>
          <w:sz w:val="21"/>
          <w:szCs w:val="21"/>
        </w:rPr>
        <w:t>miRNA (pre-miRNA)</w:t>
      </w:r>
      <w:r w:rsidRPr="00AE264B">
        <w:rPr>
          <w:rFonts w:eastAsia="SimSun"/>
          <w:sz w:val="21"/>
          <w:szCs w:val="21"/>
        </w:rPr>
        <w:t>以及成熟</w:t>
      </w:r>
      <w:r w:rsidRPr="00AE264B">
        <w:rPr>
          <w:rFonts w:eastAsia="SimSun"/>
          <w:sz w:val="21"/>
          <w:szCs w:val="21"/>
        </w:rPr>
        <w:t>miRNA</w:t>
      </w:r>
      <w:r w:rsidRPr="00AE264B">
        <w:rPr>
          <w:rFonts w:eastAsia="SimSun"/>
          <w:sz w:val="21"/>
          <w:szCs w:val="21"/>
        </w:rPr>
        <w:t>的基因组位置信息都是从</w:t>
      </w:r>
      <w:r w:rsidRPr="00AE264B">
        <w:rPr>
          <w:rFonts w:eastAsia="SimSun"/>
          <w:sz w:val="21"/>
          <w:szCs w:val="21"/>
        </w:rPr>
        <w:t>miRBase</w:t>
      </w:r>
      <w:r w:rsidRPr="00AE264B">
        <w:rPr>
          <w:rFonts w:eastAsia="SimSun"/>
          <w:sz w:val="21"/>
          <w:szCs w:val="21"/>
        </w:rPr>
        <w:t>数据库</w:t>
      </w:r>
      <w:r w:rsidR="001B7B81" w:rsidRPr="00AE264B">
        <w:rPr>
          <w:rFonts w:eastAsia="SimSun"/>
          <w:sz w:val="21"/>
          <w:szCs w:val="21"/>
        </w:rPr>
        <w:t xml:space="preserve"> (release 21, in June 2014)</w:t>
      </w:r>
      <w:r w:rsidRPr="00AE264B">
        <w:rPr>
          <w:rFonts w:eastAsia="SimSun"/>
          <w:sz w:val="21"/>
          <w:szCs w:val="21"/>
        </w:rPr>
        <w:t>获得。其中一小部分的</w:t>
      </w:r>
      <w:r w:rsidRPr="00AE264B">
        <w:rPr>
          <w:rFonts w:eastAsia="SimSun"/>
          <w:sz w:val="21"/>
          <w:szCs w:val="21"/>
        </w:rPr>
        <w:t>pre-miRNA</w:t>
      </w:r>
      <w:r w:rsidRPr="00AE264B">
        <w:rPr>
          <w:rFonts w:eastAsia="SimSun"/>
          <w:sz w:val="21"/>
          <w:szCs w:val="21"/>
        </w:rPr>
        <w:t>的基因组位置信息并没有提供，所以本研究中使用其序列信息用</w:t>
      </w:r>
      <w:r w:rsidRPr="00AE264B">
        <w:rPr>
          <w:rFonts w:eastAsia="SimSun"/>
          <w:sz w:val="21"/>
          <w:szCs w:val="21"/>
        </w:rPr>
        <w:t>BLASTN</w:t>
      </w:r>
      <w:r w:rsidRPr="00AE264B">
        <w:rPr>
          <w:rFonts w:eastAsia="SimSun"/>
          <w:sz w:val="21"/>
          <w:szCs w:val="21"/>
        </w:rPr>
        <w:t>程序以</w:t>
      </w:r>
      <w:r w:rsidRPr="00AE264B">
        <w:rPr>
          <w:rFonts w:eastAsia="SimSun"/>
          <w:sz w:val="21"/>
          <w:szCs w:val="21"/>
        </w:rPr>
        <w:t>10</w:t>
      </w:r>
      <w:r w:rsidRPr="00AE264B">
        <w:rPr>
          <w:rFonts w:eastAsia="SimSun"/>
          <w:sz w:val="21"/>
          <w:szCs w:val="21"/>
          <w:vertAlign w:val="superscript"/>
        </w:rPr>
        <w:t>-10</w:t>
      </w:r>
      <w:r w:rsidRPr="00AE264B">
        <w:rPr>
          <w:rFonts w:eastAsia="SimSun"/>
          <w:sz w:val="21"/>
          <w:szCs w:val="21"/>
        </w:rPr>
        <w:t>作为</w:t>
      </w:r>
      <w:r w:rsidRPr="00AE264B">
        <w:rPr>
          <w:rFonts w:eastAsia="SimSun"/>
          <w:sz w:val="21"/>
          <w:szCs w:val="21"/>
        </w:rPr>
        <w:t>E</w:t>
      </w:r>
      <w:r w:rsidRPr="00AE264B">
        <w:rPr>
          <w:rFonts w:eastAsia="SimSun"/>
          <w:sz w:val="21"/>
          <w:szCs w:val="21"/>
        </w:rPr>
        <w:t>值的</w:t>
      </w:r>
      <w:r w:rsidR="00026CFB" w:rsidRPr="00AE264B">
        <w:rPr>
          <w:rFonts w:eastAsia="SimSun"/>
          <w:sz w:val="21"/>
          <w:szCs w:val="21"/>
        </w:rPr>
        <w:t>阈值在</w:t>
      </w:r>
      <w:r w:rsidR="00026CFB" w:rsidRPr="00AE264B">
        <w:rPr>
          <w:rFonts w:eastAsia="SimSun"/>
          <w:sz w:val="21"/>
          <w:szCs w:val="21"/>
        </w:rPr>
        <w:t>MSU7.0</w:t>
      </w:r>
      <w:r w:rsidR="00026CFB" w:rsidRPr="00AE264B">
        <w:rPr>
          <w:rFonts w:eastAsia="SimSun"/>
          <w:sz w:val="21"/>
          <w:szCs w:val="21"/>
        </w:rPr>
        <w:t>的水稻基因组上进行搜索，而且只有能够完全映射到参考</w:t>
      </w:r>
      <w:r w:rsidR="00026CFB" w:rsidRPr="00AE264B">
        <w:rPr>
          <w:rFonts w:eastAsia="SimSun"/>
          <w:sz w:val="21"/>
          <w:szCs w:val="21"/>
        </w:rPr>
        <w:lastRenderedPageBreak/>
        <w:t>基因组的</w:t>
      </w:r>
      <w:r w:rsidR="00026CFB" w:rsidRPr="00AE264B">
        <w:rPr>
          <w:rFonts w:eastAsia="SimSun"/>
          <w:sz w:val="21"/>
          <w:szCs w:val="21"/>
        </w:rPr>
        <w:t>miRNA</w:t>
      </w:r>
      <w:r w:rsidR="00026CFB" w:rsidRPr="00AE264B">
        <w:rPr>
          <w:rFonts w:eastAsia="SimSun"/>
          <w:sz w:val="21"/>
          <w:szCs w:val="21"/>
        </w:rPr>
        <w:t>才记录下来。其中</w:t>
      </w:r>
      <w:r w:rsidR="00026CFB" w:rsidRPr="00AE264B">
        <w:rPr>
          <w:rFonts w:eastAsia="SimSun"/>
          <w:sz w:val="21"/>
          <w:szCs w:val="21"/>
        </w:rPr>
        <w:t xml:space="preserve">osa-miR1882bl </w:t>
      </w:r>
      <w:r w:rsidR="00026CFB" w:rsidRPr="00AE264B">
        <w:rPr>
          <w:rFonts w:eastAsia="SimSun"/>
          <w:sz w:val="21"/>
          <w:szCs w:val="21"/>
        </w:rPr>
        <w:t>在比对的时候发现有一段序列只有一个碱基对不同也包含到本研究中。最后总共有</w:t>
      </w:r>
      <w:r w:rsidR="00026CFB" w:rsidRPr="00AE264B">
        <w:rPr>
          <w:rFonts w:eastAsia="SimSun"/>
          <w:sz w:val="21"/>
          <w:szCs w:val="21"/>
        </w:rPr>
        <w:t>585</w:t>
      </w:r>
      <w:r w:rsidR="00026CFB" w:rsidRPr="00AE264B">
        <w:rPr>
          <w:rFonts w:eastAsia="SimSun"/>
          <w:sz w:val="21"/>
          <w:szCs w:val="21"/>
        </w:rPr>
        <w:t>个</w:t>
      </w:r>
      <w:r w:rsidR="00026CFB" w:rsidRPr="00AE264B">
        <w:rPr>
          <w:rFonts w:eastAsia="SimSun"/>
          <w:sz w:val="21"/>
          <w:szCs w:val="21"/>
        </w:rPr>
        <w:t>pre-miRNA</w:t>
      </w:r>
      <w:r w:rsidR="00026CFB" w:rsidRPr="00AE264B">
        <w:rPr>
          <w:rFonts w:eastAsia="SimSun"/>
          <w:sz w:val="21"/>
          <w:szCs w:val="21"/>
        </w:rPr>
        <w:t>和</w:t>
      </w:r>
      <w:r w:rsidR="00026CFB" w:rsidRPr="00AE264B">
        <w:rPr>
          <w:rFonts w:eastAsia="SimSun"/>
          <w:sz w:val="21"/>
          <w:szCs w:val="21"/>
        </w:rPr>
        <w:t>703</w:t>
      </w:r>
      <w:r w:rsidR="00026CFB" w:rsidRPr="00AE264B">
        <w:rPr>
          <w:rFonts w:eastAsia="SimSun"/>
          <w:sz w:val="21"/>
          <w:szCs w:val="21"/>
        </w:rPr>
        <w:t>个成熟</w:t>
      </w:r>
      <w:r w:rsidR="00026CFB" w:rsidRPr="00AE264B">
        <w:rPr>
          <w:rFonts w:eastAsia="SimSun"/>
          <w:sz w:val="21"/>
          <w:szCs w:val="21"/>
        </w:rPr>
        <w:t>miRNA</w:t>
      </w:r>
      <w:r w:rsidR="00026CFB" w:rsidRPr="00AE264B">
        <w:rPr>
          <w:rFonts w:eastAsia="SimSun"/>
          <w:sz w:val="21"/>
          <w:szCs w:val="21"/>
        </w:rPr>
        <w:t>收集起来作进一步研究使用。</w:t>
      </w:r>
      <w:r w:rsidR="00026CFB" w:rsidRPr="00AE264B">
        <w:rPr>
          <w:rFonts w:eastAsia="SimSun"/>
          <w:sz w:val="21"/>
          <w:szCs w:val="21"/>
        </w:rPr>
        <w:t>SNP</w:t>
      </w:r>
      <w:r w:rsidR="00026CFB" w:rsidRPr="00AE264B">
        <w:rPr>
          <w:rFonts w:eastAsia="SimSun"/>
          <w:sz w:val="21"/>
          <w:szCs w:val="21"/>
        </w:rPr>
        <w:t>数据则是从</w:t>
      </w:r>
      <w:r w:rsidR="001B7B81" w:rsidRPr="00AE264B">
        <w:rPr>
          <w:rFonts w:eastAsia="SimSun"/>
          <w:sz w:val="21"/>
          <w:szCs w:val="21"/>
        </w:rPr>
        <w:t xml:space="preserve"> SNP-Seek Database (</w:t>
      </w:r>
      <w:hyperlink r:id="rId21" w:history="1">
        <w:r w:rsidR="001B7B81" w:rsidRPr="00AE264B">
          <w:rPr>
            <w:rStyle w:val="Hyperlink"/>
            <w:rFonts w:eastAsia="SimSun"/>
            <w:sz w:val="21"/>
            <w:szCs w:val="21"/>
          </w:rPr>
          <w:t>http://snp-seek.irri.org/)</w:t>
        </w:r>
      </w:hyperlink>
      <w:r w:rsidR="001B7B81" w:rsidRPr="00AE264B">
        <w:rPr>
          <w:rFonts w:eastAsia="SimSun"/>
          <w:sz w:val="21"/>
          <w:szCs w:val="21"/>
        </w:rPr>
        <w:t xml:space="preserve"> </w:t>
      </w:r>
      <w:r w:rsidR="00026CFB" w:rsidRPr="00AE264B">
        <w:rPr>
          <w:rFonts w:eastAsia="SimSun"/>
          <w:sz w:val="21"/>
          <w:szCs w:val="21"/>
        </w:rPr>
        <w:t>下载下来并且导入到本地</w:t>
      </w:r>
      <w:r w:rsidR="00026CFB" w:rsidRPr="00AE264B">
        <w:rPr>
          <w:rFonts w:eastAsia="SimSun"/>
          <w:sz w:val="21"/>
          <w:szCs w:val="21"/>
        </w:rPr>
        <w:t>MySQL</w:t>
      </w:r>
      <w:r w:rsidR="00026CFB" w:rsidRPr="00AE264B">
        <w:rPr>
          <w:rFonts w:eastAsia="SimSun"/>
          <w:sz w:val="21"/>
          <w:szCs w:val="21"/>
        </w:rPr>
        <w:t>数据库中。之后用</w:t>
      </w:r>
      <w:r w:rsidR="00026CFB" w:rsidRPr="00AE264B">
        <w:rPr>
          <w:rFonts w:eastAsia="SimSun"/>
          <w:sz w:val="21"/>
          <w:szCs w:val="21"/>
        </w:rPr>
        <w:t>miRNA</w:t>
      </w:r>
      <w:r w:rsidR="00026CFB" w:rsidRPr="00AE264B">
        <w:rPr>
          <w:rFonts w:eastAsia="SimSun"/>
          <w:sz w:val="21"/>
          <w:szCs w:val="21"/>
        </w:rPr>
        <w:t>的基因组位置信息来搜索落在其间的</w:t>
      </w:r>
      <w:r w:rsidR="00026CFB" w:rsidRPr="00AE264B">
        <w:rPr>
          <w:rFonts w:eastAsia="SimSun"/>
          <w:sz w:val="21"/>
          <w:szCs w:val="21"/>
        </w:rPr>
        <w:t>SNP</w:t>
      </w:r>
      <w:r w:rsidR="00026CFB" w:rsidRPr="00AE264B">
        <w:rPr>
          <w:rFonts w:eastAsia="SimSun"/>
          <w:sz w:val="21"/>
          <w:szCs w:val="21"/>
        </w:rPr>
        <w:t>，我们最后得到在</w:t>
      </w:r>
      <w:r w:rsidR="00026CFB" w:rsidRPr="00AE264B">
        <w:rPr>
          <w:rFonts w:eastAsia="SimSun"/>
          <w:sz w:val="21"/>
          <w:szCs w:val="21"/>
        </w:rPr>
        <w:t>pre-miRNA</w:t>
      </w:r>
      <w:r w:rsidR="00026CFB" w:rsidRPr="00AE264B">
        <w:rPr>
          <w:rFonts w:eastAsia="SimSun"/>
          <w:sz w:val="21"/>
          <w:szCs w:val="21"/>
        </w:rPr>
        <w:t>上有</w:t>
      </w:r>
      <w:r w:rsidR="00026CFB" w:rsidRPr="00AE264B">
        <w:rPr>
          <w:rFonts w:eastAsia="SimSun"/>
          <w:sz w:val="21"/>
          <w:szCs w:val="21"/>
        </w:rPr>
        <w:t>7193</w:t>
      </w:r>
      <w:r w:rsidR="00026CFB" w:rsidRPr="00AE264B">
        <w:rPr>
          <w:rFonts w:eastAsia="SimSun"/>
          <w:sz w:val="21"/>
          <w:szCs w:val="21"/>
        </w:rPr>
        <w:t>个</w:t>
      </w:r>
      <w:r w:rsidR="00026CFB" w:rsidRPr="00AE264B">
        <w:rPr>
          <w:rFonts w:eastAsia="SimSun"/>
          <w:sz w:val="21"/>
          <w:szCs w:val="21"/>
        </w:rPr>
        <w:t>SNP</w:t>
      </w:r>
      <w:r w:rsidR="00026CFB" w:rsidRPr="00AE264B">
        <w:rPr>
          <w:rFonts w:eastAsia="SimSun"/>
          <w:sz w:val="21"/>
          <w:szCs w:val="21"/>
        </w:rPr>
        <w:t>，而成熟</w:t>
      </w:r>
      <w:r w:rsidR="00026CFB" w:rsidRPr="00AE264B">
        <w:rPr>
          <w:rFonts w:eastAsia="SimSun"/>
          <w:sz w:val="21"/>
          <w:szCs w:val="21"/>
        </w:rPr>
        <w:t>miRNA</w:t>
      </w:r>
      <w:r w:rsidR="00026CFB" w:rsidRPr="00AE264B">
        <w:rPr>
          <w:rFonts w:eastAsia="SimSun"/>
          <w:sz w:val="21"/>
          <w:szCs w:val="21"/>
        </w:rPr>
        <w:t>中则有</w:t>
      </w:r>
      <w:r w:rsidR="00026CFB" w:rsidRPr="00AE264B">
        <w:rPr>
          <w:rFonts w:eastAsia="SimSun"/>
          <w:sz w:val="21"/>
          <w:szCs w:val="21"/>
        </w:rPr>
        <w:t>1270</w:t>
      </w:r>
      <w:r w:rsidR="00026CFB" w:rsidRPr="00AE264B">
        <w:rPr>
          <w:rFonts w:eastAsia="SimSun"/>
          <w:sz w:val="21"/>
          <w:szCs w:val="21"/>
        </w:rPr>
        <w:t>个</w:t>
      </w:r>
      <w:r w:rsidR="00026CFB" w:rsidRPr="00AE264B">
        <w:rPr>
          <w:rFonts w:eastAsia="SimSun"/>
          <w:sz w:val="21"/>
          <w:szCs w:val="21"/>
        </w:rPr>
        <w:t>SNP</w:t>
      </w:r>
      <w:r w:rsidR="00026CFB" w:rsidRPr="00AE264B">
        <w:rPr>
          <w:rFonts w:eastAsia="SimSun"/>
          <w:sz w:val="21"/>
          <w:szCs w:val="21"/>
        </w:rPr>
        <w:t>。</w:t>
      </w:r>
    </w:p>
    <w:p w14:paraId="140B2E7D" w14:textId="45EE3AC1" w:rsidR="00026CFB" w:rsidRPr="00AE264B" w:rsidRDefault="008A4297" w:rsidP="00AE264B">
      <w:pPr>
        <w:spacing w:line="480" w:lineRule="auto"/>
        <w:rPr>
          <w:rFonts w:eastAsia="SimSun"/>
          <w:b/>
          <w:sz w:val="21"/>
          <w:szCs w:val="21"/>
        </w:rPr>
      </w:pPr>
      <w:r>
        <w:rPr>
          <w:rFonts w:eastAsia="SimSun"/>
          <w:b/>
          <w:sz w:val="21"/>
          <w:szCs w:val="21"/>
        </w:rPr>
        <w:t>3.2</w:t>
      </w:r>
      <w:r w:rsidR="00026CFB" w:rsidRPr="00AE264B">
        <w:rPr>
          <w:rFonts w:eastAsia="SimSun"/>
          <w:b/>
          <w:sz w:val="21"/>
          <w:szCs w:val="21"/>
        </w:rPr>
        <w:t>miRNA</w:t>
      </w:r>
      <w:r w:rsidR="00026CFB" w:rsidRPr="00AE264B">
        <w:rPr>
          <w:rFonts w:eastAsia="SimSun"/>
          <w:b/>
          <w:sz w:val="21"/>
          <w:szCs w:val="21"/>
        </w:rPr>
        <w:t>靶基因鉴定</w:t>
      </w:r>
    </w:p>
    <w:p w14:paraId="5A749143" w14:textId="577E24A5" w:rsidR="001B7B81" w:rsidRPr="00AE264B" w:rsidRDefault="00026CFB" w:rsidP="008A4297">
      <w:pPr>
        <w:spacing w:line="480" w:lineRule="auto"/>
        <w:ind w:firstLineChars="200" w:firstLine="420"/>
        <w:rPr>
          <w:rFonts w:eastAsia="SimSun"/>
          <w:sz w:val="21"/>
          <w:szCs w:val="21"/>
        </w:rPr>
      </w:pPr>
      <w:r w:rsidRPr="00AE264B">
        <w:rPr>
          <w:rFonts w:eastAsia="SimSun"/>
          <w:sz w:val="21"/>
          <w:szCs w:val="21"/>
        </w:rPr>
        <w:t>因为在本研究中，我们主要专注在保守</w:t>
      </w:r>
      <w:r w:rsidRPr="00AE264B">
        <w:rPr>
          <w:rFonts w:eastAsia="SimSun"/>
          <w:sz w:val="21"/>
          <w:szCs w:val="21"/>
        </w:rPr>
        <w:t>miRNA</w:t>
      </w:r>
      <w:r w:rsidRPr="00AE264B">
        <w:rPr>
          <w:rFonts w:eastAsia="SimSun"/>
          <w:sz w:val="21"/>
          <w:szCs w:val="21"/>
        </w:rPr>
        <w:t>的分析。所以首先根据</w:t>
      </w:r>
      <w:r w:rsidRPr="00AE264B">
        <w:rPr>
          <w:rFonts w:eastAsia="SimSun"/>
          <w:sz w:val="21"/>
          <w:szCs w:val="21"/>
        </w:rPr>
        <w:t>miRBase</w:t>
      </w:r>
      <w:r w:rsidRPr="00AE264B">
        <w:rPr>
          <w:rFonts w:eastAsia="SimSun"/>
          <w:sz w:val="21"/>
          <w:szCs w:val="21"/>
        </w:rPr>
        <w:t>提供的</w:t>
      </w:r>
      <w:r w:rsidRPr="00AE264B">
        <w:rPr>
          <w:rFonts w:eastAsia="SimSun"/>
          <w:sz w:val="21"/>
          <w:szCs w:val="21"/>
        </w:rPr>
        <w:t>miRNA</w:t>
      </w:r>
      <w:r w:rsidRPr="00AE264B">
        <w:rPr>
          <w:rFonts w:eastAsia="SimSun"/>
          <w:sz w:val="21"/>
          <w:szCs w:val="21"/>
        </w:rPr>
        <w:t>家族</w:t>
      </w:r>
      <w:r w:rsidR="0045077A" w:rsidRPr="00AE264B">
        <w:rPr>
          <w:rFonts w:eastAsia="SimSun"/>
          <w:sz w:val="21"/>
          <w:szCs w:val="21"/>
        </w:rPr>
        <w:t>分类表，将</w:t>
      </w:r>
      <w:r w:rsidR="0045077A" w:rsidRPr="00AE264B">
        <w:rPr>
          <w:rFonts w:eastAsia="SimSun"/>
          <w:sz w:val="21"/>
          <w:szCs w:val="21"/>
        </w:rPr>
        <w:t>miRNA</w:t>
      </w:r>
      <w:r w:rsidR="0045077A" w:rsidRPr="00AE264B">
        <w:rPr>
          <w:rFonts w:eastAsia="SimSun"/>
          <w:sz w:val="21"/>
          <w:szCs w:val="21"/>
        </w:rPr>
        <w:t>根据其保守性，如果是所在的</w:t>
      </w:r>
      <w:r w:rsidR="0045077A" w:rsidRPr="00AE264B">
        <w:rPr>
          <w:rFonts w:eastAsia="SimSun"/>
          <w:sz w:val="21"/>
          <w:szCs w:val="21"/>
        </w:rPr>
        <w:t>miRNA</w:t>
      </w:r>
      <w:r w:rsidR="0045077A" w:rsidRPr="00AE264B">
        <w:rPr>
          <w:rFonts w:eastAsia="SimSun"/>
          <w:sz w:val="21"/>
          <w:szCs w:val="21"/>
        </w:rPr>
        <w:t>家族中有其他物种的成员则算作保守</w:t>
      </w:r>
      <w:r w:rsidR="0045077A" w:rsidRPr="00AE264B">
        <w:rPr>
          <w:rFonts w:eastAsia="SimSun"/>
          <w:sz w:val="21"/>
          <w:szCs w:val="21"/>
        </w:rPr>
        <w:t>miRNA</w:t>
      </w:r>
      <w:r w:rsidR="0045077A" w:rsidRPr="00AE264B">
        <w:rPr>
          <w:rFonts w:eastAsia="SimSun"/>
          <w:sz w:val="21"/>
          <w:szCs w:val="21"/>
        </w:rPr>
        <w:t>否则就算是非保守。</w:t>
      </w:r>
      <w:r w:rsidR="001B7B81" w:rsidRPr="00AE264B">
        <w:rPr>
          <w:rFonts w:eastAsia="SimSun"/>
          <w:sz w:val="21"/>
          <w:szCs w:val="21"/>
        </w:rPr>
        <w:t xml:space="preserve"> PsRNATarget</w:t>
      </w:r>
      <w:r w:rsidR="0045077A" w:rsidRPr="00AE264B">
        <w:rPr>
          <w:rFonts w:eastAsia="SimSun"/>
          <w:sz w:val="21"/>
          <w:szCs w:val="21"/>
        </w:rPr>
        <w:t>网页服务器则被用来进行靶基因预测，使用的是默认参数。另外一些靶标基因是从</w:t>
      </w:r>
      <w:r w:rsidR="00FE60EC">
        <w:rPr>
          <w:rFonts w:eastAsia="SimSun"/>
          <w:sz w:val="21"/>
          <w:szCs w:val="21"/>
        </w:rPr>
        <w:t xml:space="preserve"> Li</w:t>
      </w:r>
      <w:r w:rsidR="001B7B81" w:rsidRPr="00AE264B">
        <w:rPr>
          <w:rFonts w:eastAsia="SimSun"/>
          <w:sz w:val="21"/>
          <w:szCs w:val="21"/>
        </w:rPr>
        <w:t xml:space="preserve"> Q. </w:t>
      </w:r>
      <w:r w:rsidR="00696355" w:rsidRPr="00696355">
        <w:rPr>
          <w:rFonts w:eastAsia="SimSun"/>
          <w:i/>
          <w:sz w:val="21"/>
          <w:szCs w:val="21"/>
        </w:rPr>
        <w:t>et al</w:t>
      </w:r>
      <w:r w:rsidR="00FE60EC">
        <w:rPr>
          <w:rFonts w:eastAsia="SimSun"/>
          <w:sz w:val="21"/>
          <w:szCs w:val="21"/>
        </w:rPr>
        <w:t xml:space="preserve">., 2014 </w:t>
      </w:r>
      <w:r w:rsidR="0045077A" w:rsidRPr="00AE264B">
        <w:rPr>
          <w:rFonts w:eastAsia="SimSun"/>
          <w:sz w:val="21"/>
          <w:szCs w:val="21"/>
        </w:rPr>
        <w:t>的文章中收集而得。最后，总共得到</w:t>
      </w:r>
      <w:r w:rsidR="0045077A" w:rsidRPr="00AE264B">
        <w:rPr>
          <w:rFonts w:eastAsia="SimSun"/>
          <w:sz w:val="21"/>
          <w:szCs w:val="21"/>
        </w:rPr>
        <w:t>823</w:t>
      </w:r>
      <w:r w:rsidR="0045077A" w:rsidRPr="00AE264B">
        <w:rPr>
          <w:rFonts w:eastAsia="SimSun"/>
          <w:sz w:val="21"/>
          <w:szCs w:val="21"/>
        </w:rPr>
        <w:t>个靶基因，并且记录下其</w:t>
      </w:r>
      <w:r w:rsidR="0045077A" w:rsidRPr="00AE264B">
        <w:rPr>
          <w:rFonts w:eastAsia="SimSun"/>
          <w:sz w:val="21"/>
          <w:szCs w:val="21"/>
        </w:rPr>
        <w:t>miRNA</w:t>
      </w:r>
      <w:r w:rsidR="0045077A" w:rsidRPr="00AE264B">
        <w:rPr>
          <w:rFonts w:eastAsia="SimSun"/>
          <w:sz w:val="21"/>
          <w:szCs w:val="21"/>
        </w:rPr>
        <w:t>结合位点的信息。将这些靶基因的结合位点信息在本地</w:t>
      </w:r>
      <w:r w:rsidR="0045077A" w:rsidRPr="00AE264B">
        <w:rPr>
          <w:rFonts w:eastAsia="SimSun"/>
          <w:sz w:val="21"/>
          <w:szCs w:val="21"/>
        </w:rPr>
        <w:t>SNP</w:t>
      </w:r>
      <w:r w:rsidR="0045077A" w:rsidRPr="00AE264B">
        <w:rPr>
          <w:rFonts w:eastAsia="SimSun"/>
          <w:sz w:val="21"/>
          <w:szCs w:val="21"/>
        </w:rPr>
        <w:t>数据库中搜索的到</w:t>
      </w:r>
      <w:r w:rsidR="0045077A" w:rsidRPr="00AE264B">
        <w:rPr>
          <w:rFonts w:eastAsia="SimSun"/>
          <w:sz w:val="21"/>
          <w:szCs w:val="21"/>
        </w:rPr>
        <w:t>1169</w:t>
      </w:r>
      <w:r w:rsidR="0045077A" w:rsidRPr="00AE264B">
        <w:rPr>
          <w:rFonts w:eastAsia="SimSun"/>
          <w:sz w:val="21"/>
          <w:szCs w:val="21"/>
        </w:rPr>
        <w:t>个</w:t>
      </w:r>
      <w:r w:rsidR="0045077A" w:rsidRPr="00AE264B">
        <w:rPr>
          <w:rFonts w:eastAsia="SimSun"/>
          <w:sz w:val="21"/>
          <w:szCs w:val="21"/>
        </w:rPr>
        <w:t>SNP</w:t>
      </w:r>
      <w:r w:rsidR="0045077A" w:rsidRPr="00AE264B">
        <w:rPr>
          <w:rFonts w:eastAsia="SimSun"/>
          <w:sz w:val="21"/>
          <w:szCs w:val="21"/>
        </w:rPr>
        <w:t>落在其中。</w:t>
      </w:r>
    </w:p>
    <w:p w14:paraId="42C1C02B" w14:textId="2323AD86" w:rsidR="00D81CD8" w:rsidRPr="00AE264B" w:rsidRDefault="008A4297" w:rsidP="00AE264B">
      <w:pPr>
        <w:spacing w:line="480" w:lineRule="auto"/>
        <w:rPr>
          <w:rFonts w:eastAsia="SimSun"/>
          <w:b/>
          <w:sz w:val="21"/>
          <w:szCs w:val="21"/>
        </w:rPr>
      </w:pPr>
      <w:r>
        <w:rPr>
          <w:rFonts w:eastAsia="SimSun"/>
          <w:b/>
          <w:sz w:val="21"/>
          <w:szCs w:val="21"/>
        </w:rPr>
        <w:t>3.3</w:t>
      </w:r>
      <w:r w:rsidR="00D81CD8" w:rsidRPr="00AE264B">
        <w:rPr>
          <w:rFonts w:eastAsia="SimSun"/>
          <w:b/>
          <w:sz w:val="21"/>
          <w:szCs w:val="21"/>
        </w:rPr>
        <w:t>鉴定和分析</w:t>
      </w:r>
      <w:r w:rsidR="00D81CD8" w:rsidRPr="00AE264B">
        <w:rPr>
          <w:rFonts w:eastAsia="SimSun"/>
          <w:b/>
          <w:sz w:val="21"/>
          <w:szCs w:val="21"/>
        </w:rPr>
        <w:t>miRNA</w:t>
      </w:r>
      <w:r w:rsidR="00D81CD8" w:rsidRPr="00AE264B">
        <w:rPr>
          <w:rFonts w:eastAsia="SimSun"/>
          <w:b/>
          <w:sz w:val="21"/>
          <w:szCs w:val="21"/>
        </w:rPr>
        <w:t>介导的调节相关</w:t>
      </w:r>
      <w:r w:rsidR="00D81CD8" w:rsidRPr="00AE264B">
        <w:rPr>
          <w:rFonts w:eastAsia="SimSun"/>
          <w:b/>
          <w:sz w:val="21"/>
          <w:szCs w:val="21"/>
        </w:rPr>
        <w:t>SNP</w:t>
      </w:r>
    </w:p>
    <w:p w14:paraId="173B6C25" w14:textId="2AC4A19B" w:rsidR="001B7B81" w:rsidRPr="00AE264B" w:rsidRDefault="00D81CD8" w:rsidP="008A4297">
      <w:pPr>
        <w:spacing w:line="480" w:lineRule="auto"/>
        <w:ind w:firstLineChars="200" w:firstLine="420"/>
        <w:rPr>
          <w:rFonts w:eastAsia="SimSun"/>
          <w:sz w:val="21"/>
          <w:szCs w:val="21"/>
        </w:rPr>
      </w:pPr>
      <w:r w:rsidRPr="00AE264B">
        <w:rPr>
          <w:rFonts w:eastAsia="SimSun"/>
          <w:sz w:val="21"/>
          <w:szCs w:val="21"/>
        </w:rPr>
        <w:t>为了比较</w:t>
      </w:r>
      <w:r w:rsidRPr="00AE264B">
        <w:rPr>
          <w:rFonts w:eastAsia="SimSun"/>
          <w:sz w:val="21"/>
          <w:szCs w:val="21"/>
        </w:rPr>
        <w:t>pre-miRNA</w:t>
      </w:r>
      <w:r w:rsidRPr="00AE264B">
        <w:rPr>
          <w:rFonts w:eastAsia="SimSun"/>
          <w:sz w:val="21"/>
          <w:szCs w:val="21"/>
        </w:rPr>
        <w:t>和外显子区域以及基因间隔区的</w:t>
      </w:r>
      <w:r w:rsidRPr="00AE264B">
        <w:rPr>
          <w:rFonts w:eastAsia="SimSun"/>
          <w:sz w:val="21"/>
          <w:szCs w:val="21"/>
        </w:rPr>
        <w:t>SNP</w:t>
      </w:r>
      <w:r w:rsidRPr="00AE264B">
        <w:rPr>
          <w:rFonts w:eastAsia="SimSun"/>
          <w:sz w:val="21"/>
          <w:szCs w:val="21"/>
        </w:rPr>
        <w:t>频率，我们用本地</w:t>
      </w:r>
      <w:r w:rsidRPr="00AE264B">
        <w:rPr>
          <w:rFonts w:eastAsia="SimSun"/>
          <w:sz w:val="21"/>
          <w:szCs w:val="21"/>
        </w:rPr>
        <w:t>python</w:t>
      </w:r>
      <w:r w:rsidRPr="00AE264B">
        <w:rPr>
          <w:rFonts w:eastAsia="SimSun"/>
          <w:sz w:val="21"/>
          <w:szCs w:val="21"/>
        </w:rPr>
        <w:t>脚本在水稻全部基因组中随机选择了</w:t>
      </w:r>
      <w:r w:rsidRPr="00AE264B">
        <w:rPr>
          <w:rFonts w:eastAsia="SimSun"/>
          <w:sz w:val="21"/>
          <w:szCs w:val="21"/>
        </w:rPr>
        <w:t>600</w:t>
      </w:r>
      <w:r w:rsidRPr="00AE264B">
        <w:rPr>
          <w:rFonts w:eastAsia="SimSun"/>
          <w:sz w:val="21"/>
          <w:szCs w:val="21"/>
        </w:rPr>
        <w:t>条长度为</w:t>
      </w:r>
      <w:r w:rsidRPr="00AE264B">
        <w:rPr>
          <w:rFonts w:eastAsia="SimSun"/>
          <w:sz w:val="21"/>
          <w:szCs w:val="21"/>
        </w:rPr>
        <w:t>150 nt</w:t>
      </w:r>
      <w:r w:rsidRPr="00AE264B">
        <w:rPr>
          <w:rFonts w:eastAsia="SimSun"/>
          <w:sz w:val="21"/>
          <w:szCs w:val="21"/>
        </w:rPr>
        <w:t>的外显子片段以及相应数量和长度的基因间隔区的片段。其</w:t>
      </w:r>
      <w:r w:rsidRPr="00AE264B">
        <w:rPr>
          <w:rFonts w:eastAsia="SimSun"/>
          <w:sz w:val="21"/>
          <w:szCs w:val="21"/>
        </w:rPr>
        <w:t>SNP</w:t>
      </w:r>
      <w:r w:rsidRPr="00AE264B">
        <w:rPr>
          <w:rFonts w:eastAsia="SimSun"/>
          <w:sz w:val="21"/>
          <w:szCs w:val="21"/>
        </w:rPr>
        <w:t>频率计算出来后，用</w:t>
      </w:r>
      <w:r w:rsidRPr="00AE264B">
        <w:rPr>
          <w:rFonts w:eastAsia="SimSun"/>
          <w:sz w:val="21"/>
          <w:szCs w:val="21"/>
        </w:rPr>
        <w:t>R</w:t>
      </w:r>
      <w:r w:rsidRPr="00AE264B">
        <w:rPr>
          <w:rFonts w:eastAsia="SimSun"/>
          <w:sz w:val="21"/>
          <w:szCs w:val="21"/>
        </w:rPr>
        <w:t>语言</w:t>
      </w:r>
      <w:r w:rsidRPr="00AE264B">
        <w:rPr>
          <w:rFonts w:eastAsia="SimSun"/>
          <w:sz w:val="21"/>
          <w:szCs w:val="21"/>
        </w:rPr>
        <w:t xml:space="preserve"> “ggplot” </w:t>
      </w:r>
      <w:r w:rsidRPr="00AE264B">
        <w:rPr>
          <w:rFonts w:eastAsia="SimSun"/>
          <w:sz w:val="21"/>
          <w:szCs w:val="21"/>
        </w:rPr>
        <w:t>包进行画图。然后</w:t>
      </w:r>
      <w:r w:rsidRPr="00AE264B">
        <w:rPr>
          <w:rFonts w:eastAsia="SimSun"/>
          <w:sz w:val="21"/>
          <w:szCs w:val="21"/>
        </w:rPr>
        <w:t>SNP</w:t>
      </w:r>
      <w:r w:rsidRPr="00AE264B">
        <w:rPr>
          <w:rFonts w:eastAsia="SimSun"/>
          <w:sz w:val="21"/>
          <w:szCs w:val="21"/>
        </w:rPr>
        <w:t>频率也被计算出来，并且用</w:t>
      </w:r>
      <w:r w:rsidRPr="00AE264B">
        <w:rPr>
          <w:rFonts w:eastAsia="SimSun"/>
          <w:sz w:val="21"/>
          <w:szCs w:val="21"/>
        </w:rPr>
        <w:t>R</w:t>
      </w:r>
      <w:r w:rsidRPr="00AE264B">
        <w:rPr>
          <w:rFonts w:eastAsia="SimSun"/>
          <w:sz w:val="21"/>
          <w:szCs w:val="21"/>
        </w:rPr>
        <w:t>语言</w:t>
      </w:r>
      <w:r w:rsidRPr="00AE264B">
        <w:rPr>
          <w:rFonts w:eastAsia="SimSun"/>
          <w:sz w:val="21"/>
          <w:szCs w:val="21"/>
        </w:rPr>
        <w:t xml:space="preserve"> “ggplot” </w:t>
      </w:r>
      <w:r w:rsidRPr="00AE264B">
        <w:rPr>
          <w:rFonts w:eastAsia="SimSun"/>
          <w:sz w:val="21"/>
          <w:szCs w:val="21"/>
        </w:rPr>
        <w:t>包进行画图展示其频率分布。</w:t>
      </w:r>
    </w:p>
    <w:p w14:paraId="7094B8C5" w14:textId="14514503" w:rsidR="00D81CD8" w:rsidRPr="00AE264B" w:rsidRDefault="008A4297" w:rsidP="00AE264B">
      <w:pPr>
        <w:spacing w:line="480" w:lineRule="auto"/>
        <w:rPr>
          <w:rFonts w:eastAsia="SimSun"/>
          <w:b/>
          <w:sz w:val="21"/>
          <w:szCs w:val="21"/>
        </w:rPr>
      </w:pPr>
      <w:r>
        <w:rPr>
          <w:rFonts w:eastAsia="SimSun"/>
          <w:b/>
          <w:sz w:val="21"/>
          <w:szCs w:val="21"/>
        </w:rPr>
        <w:t>3.4</w:t>
      </w:r>
      <w:r w:rsidR="00D81CD8" w:rsidRPr="00AE264B">
        <w:rPr>
          <w:rFonts w:eastAsia="SimSun"/>
          <w:b/>
          <w:sz w:val="21"/>
          <w:szCs w:val="21"/>
        </w:rPr>
        <w:t>表达相关性分析</w:t>
      </w:r>
    </w:p>
    <w:p w14:paraId="1BA27E0D" w14:textId="2322AA79" w:rsidR="001B7B81" w:rsidRPr="00AE264B" w:rsidRDefault="00D81CD8" w:rsidP="008A4297">
      <w:pPr>
        <w:spacing w:line="480" w:lineRule="auto"/>
        <w:ind w:firstLineChars="200" w:firstLine="420"/>
        <w:rPr>
          <w:rFonts w:eastAsia="SimSun"/>
          <w:sz w:val="21"/>
          <w:szCs w:val="21"/>
        </w:rPr>
      </w:pPr>
      <w:r w:rsidRPr="00AE264B">
        <w:rPr>
          <w:rFonts w:eastAsia="SimSun"/>
          <w:sz w:val="21"/>
          <w:szCs w:val="21"/>
        </w:rPr>
        <w:t>miRNA</w:t>
      </w:r>
      <w:r w:rsidRPr="00AE264B">
        <w:rPr>
          <w:rFonts w:eastAsia="SimSun"/>
          <w:sz w:val="21"/>
          <w:szCs w:val="21"/>
        </w:rPr>
        <w:t>和用降解组实验验证的靶基因的表达数据都是从</w:t>
      </w:r>
      <w:r w:rsidR="001B7B81" w:rsidRPr="00AE264B">
        <w:rPr>
          <w:rFonts w:eastAsia="SimSun"/>
          <w:sz w:val="21"/>
          <w:szCs w:val="21"/>
        </w:rPr>
        <w:t xml:space="preserve"> EMBL-EBI </w:t>
      </w:r>
      <w:r w:rsidRPr="00AE264B">
        <w:rPr>
          <w:rFonts w:eastAsia="SimSun"/>
          <w:sz w:val="21"/>
          <w:szCs w:val="21"/>
        </w:rPr>
        <w:t>数据库</w:t>
      </w:r>
      <w:r w:rsidR="00835DFA" w:rsidRPr="00AE264B">
        <w:rPr>
          <w:rFonts w:eastAsia="SimSun"/>
          <w:sz w:val="21"/>
          <w:szCs w:val="21"/>
        </w:rPr>
        <w:t>，检索号为</w:t>
      </w:r>
      <w:r w:rsidR="00835DFA" w:rsidRPr="00AE264B">
        <w:rPr>
          <w:rFonts w:eastAsia="SimSun"/>
          <w:sz w:val="21"/>
          <w:szCs w:val="21"/>
        </w:rPr>
        <w:t xml:space="preserve"> </w:t>
      </w:r>
      <w:r w:rsidR="001B7B81" w:rsidRPr="00AE264B">
        <w:rPr>
          <w:rFonts w:eastAsia="SimSun"/>
          <w:sz w:val="21"/>
          <w:szCs w:val="21"/>
        </w:rPr>
        <w:t>E-GEOD-21396</w:t>
      </w:r>
      <w:r w:rsidR="00835DFA" w:rsidRPr="00AE264B">
        <w:rPr>
          <w:rFonts w:eastAsia="SimSun"/>
          <w:sz w:val="21"/>
          <w:szCs w:val="21"/>
        </w:rPr>
        <w:t>的数据下载而得</w:t>
      </w:r>
      <w:r w:rsidR="001B7B81" w:rsidRPr="00AE264B">
        <w:rPr>
          <w:rFonts w:eastAsia="SimSun"/>
          <w:sz w:val="21"/>
          <w:szCs w:val="21"/>
        </w:rPr>
        <w:t xml:space="preserve"> (</w:t>
      </w:r>
      <w:r w:rsidR="00835DFA" w:rsidRPr="00AE264B">
        <w:rPr>
          <w:rFonts w:eastAsia="SimSun"/>
          <w:sz w:val="21"/>
          <w:szCs w:val="21"/>
        </w:rPr>
        <w:t>压缩的数据来自于</w:t>
      </w:r>
      <w:r w:rsidR="001B7B81" w:rsidRPr="00AE264B">
        <w:rPr>
          <w:rFonts w:eastAsia="SimSun"/>
          <w:sz w:val="21"/>
          <w:szCs w:val="21"/>
        </w:rPr>
        <w:t>RiceFREND)</w:t>
      </w:r>
      <w:r w:rsidR="00835DFA" w:rsidRPr="00AE264B">
        <w:rPr>
          <w:rFonts w:eastAsia="SimSun"/>
          <w:sz w:val="21"/>
          <w:szCs w:val="21"/>
        </w:rPr>
        <w:t>。</w:t>
      </w:r>
      <w:r w:rsidR="00835DFA" w:rsidRPr="00AE264B">
        <w:rPr>
          <w:rFonts w:eastAsia="SimSun"/>
          <w:sz w:val="21"/>
          <w:szCs w:val="21"/>
        </w:rPr>
        <w:t>Pre-miRNA</w:t>
      </w:r>
      <w:r w:rsidR="00835DFA" w:rsidRPr="00AE264B">
        <w:rPr>
          <w:rFonts w:eastAsia="SimSun"/>
          <w:sz w:val="21"/>
          <w:szCs w:val="21"/>
        </w:rPr>
        <w:t>和相应的靶基因的表达水平都是用</w:t>
      </w:r>
      <w:r w:rsidR="00835DFA" w:rsidRPr="00AE264B">
        <w:rPr>
          <w:rFonts w:eastAsia="SimSun"/>
          <w:sz w:val="21"/>
          <w:szCs w:val="21"/>
        </w:rPr>
        <w:t>Pearson</w:t>
      </w:r>
      <w:r w:rsidR="00835DFA" w:rsidRPr="00AE264B">
        <w:rPr>
          <w:rFonts w:eastAsia="SimSun"/>
          <w:sz w:val="21"/>
          <w:szCs w:val="21"/>
        </w:rPr>
        <w:t>相关性测试，以</w:t>
      </w:r>
      <w:r w:rsidR="008A4297">
        <w:rPr>
          <w:rFonts w:eastAsia="SimSun"/>
          <w:sz w:val="21"/>
          <w:szCs w:val="21"/>
        </w:rPr>
        <w:t>27</w:t>
      </w:r>
      <w:r w:rsidR="008A4297">
        <w:rPr>
          <w:rFonts w:eastAsia="SimSun" w:hint="eastAsia"/>
          <w:sz w:val="21"/>
          <w:szCs w:val="21"/>
        </w:rPr>
        <w:t>天大</w:t>
      </w:r>
      <w:r w:rsidR="00835DFA" w:rsidRPr="00AE264B">
        <w:rPr>
          <w:rFonts w:eastAsia="SimSun"/>
          <w:sz w:val="21"/>
          <w:szCs w:val="21"/>
        </w:rPr>
        <w:t>的幼苗作为样本进行相关性分析的</w:t>
      </w:r>
      <w:r w:rsidR="008A4297">
        <w:rPr>
          <w:rFonts w:eastAsia="SimSun" w:hint="eastAsia"/>
          <w:sz w:val="21"/>
          <w:szCs w:val="21"/>
        </w:rPr>
        <w:t>，选择的组织是叶片和叶鞘</w:t>
      </w:r>
      <w:r w:rsidR="00835DFA" w:rsidRPr="00AE264B">
        <w:rPr>
          <w:rFonts w:eastAsia="SimSun"/>
          <w:sz w:val="21"/>
          <w:szCs w:val="21"/>
        </w:rPr>
        <w:t>。</w:t>
      </w:r>
    </w:p>
    <w:p w14:paraId="15745366" w14:textId="18D190E9" w:rsidR="00835DFA" w:rsidRPr="00AE264B" w:rsidRDefault="008A4297" w:rsidP="00AE264B">
      <w:pPr>
        <w:spacing w:line="480" w:lineRule="auto"/>
        <w:rPr>
          <w:rFonts w:eastAsia="SimSun"/>
          <w:b/>
          <w:sz w:val="21"/>
          <w:szCs w:val="21"/>
        </w:rPr>
      </w:pPr>
      <w:r>
        <w:rPr>
          <w:rFonts w:eastAsia="SimSun"/>
          <w:b/>
          <w:sz w:val="21"/>
          <w:szCs w:val="21"/>
        </w:rPr>
        <w:t>3.5</w:t>
      </w:r>
      <w:r w:rsidR="00835DFA" w:rsidRPr="00AE264B">
        <w:rPr>
          <w:rFonts w:eastAsia="SimSun"/>
          <w:b/>
          <w:sz w:val="21"/>
          <w:szCs w:val="21"/>
        </w:rPr>
        <w:t>联合互补模式分析</w:t>
      </w:r>
    </w:p>
    <w:p w14:paraId="13A6DD33" w14:textId="4B3BEE86" w:rsidR="002959CE" w:rsidRPr="008A4297" w:rsidRDefault="00835DFA" w:rsidP="008A4297">
      <w:pPr>
        <w:spacing w:line="480" w:lineRule="auto"/>
        <w:ind w:firstLineChars="200" w:firstLine="420"/>
        <w:rPr>
          <w:rFonts w:eastAsia="SimSun"/>
          <w:b/>
          <w:sz w:val="21"/>
          <w:szCs w:val="21"/>
        </w:rPr>
      </w:pPr>
      <w:r w:rsidRPr="00AE264B">
        <w:rPr>
          <w:rFonts w:eastAsia="SimSun"/>
          <w:color w:val="000000" w:themeColor="text1"/>
          <w:sz w:val="21"/>
          <w:szCs w:val="21"/>
        </w:rPr>
        <w:t>CCPA</w:t>
      </w:r>
      <w:r w:rsidRPr="00AE264B">
        <w:rPr>
          <w:rFonts w:eastAsia="SimSun"/>
          <w:color w:val="000000" w:themeColor="text1"/>
          <w:sz w:val="21"/>
          <w:szCs w:val="21"/>
        </w:rPr>
        <w:t>的具体操作方法在以上有具体介绍，我们的研究主要集中在结合位点上有</w:t>
      </w:r>
      <w:r w:rsidRPr="00AE264B">
        <w:rPr>
          <w:rFonts w:eastAsia="SimSun"/>
          <w:color w:val="000000" w:themeColor="text1"/>
          <w:sz w:val="21"/>
          <w:szCs w:val="21"/>
        </w:rPr>
        <w:t>SNP</w:t>
      </w:r>
      <w:r w:rsidRPr="00AE264B">
        <w:rPr>
          <w:rFonts w:eastAsia="SimSun"/>
          <w:color w:val="000000" w:themeColor="text1"/>
          <w:sz w:val="21"/>
          <w:szCs w:val="21"/>
        </w:rPr>
        <w:t>的情况。最终得到了</w:t>
      </w:r>
      <w:r w:rsidRPr="00AE264B">
        <w:rPr>
          <w:rFonts w:eastAsia="SimSun"/>
          <w:color w:val="000000" w:themeColor="text1"/>
          <w:sz w:val="21"/>
          <w:szCs w:val="21"/>
        </w:rPr>
        <w:t>7</w:t>
      </w:r>
      <w:r w:rsidRPr="00AE264B">
        <w:rPr>
          <w:rFonts w:eastAsia="SimSun"/>
          <w:color w:val="000000" w:themeColor="text1"/>
          <w:sz w:val="21"/>
          <w:szCs w:val="21"/>
        </w:rPr>
        <w:t>个靶基因，其结合位点上面存在</w:t>
      </w:r>
      <w:r w:rsidRPr="00AE264B">
        <w:rPr>
          <w:rFonts w:eastAsia="SimSun"/>
          <w:color w:val="000000" w:themeColor="text1"/>
          <w:sz w:val="21"/>
          <w:szCs w:val="21"/>
        </w:rPr>
        <w:t>SNP</w:t>
      </w:r>
      <w:r w:rsidRPr="00AE264B">
        <w:rPr>
          <w:rFonts w:eastAsia="SimSun"/>
          <w:color w:val="000000" w:themeColor="text1"/>
          <w:sz w:val="21"/>
          <w:szCs w:val="21"/>
        </w:rPr>
        <w:t>。而相关的表型数据则是从</w:t>
      </w:r>
      <w:r w:rsidR="001B7B81" w:rsidRPr="00AE264B">
        <w:rPr>
          <w:rFonts w:eastAsia="SimSun"/>
          <w:color w:val="000000" w:themeColor="text1"/>
          <w:sz w:val="21"/>
          <w:szCs w:val="21"/>
        </w:rPr>
        <w:t xml:space="preserve"> </w:t>
      </w:r>
      <w:r w:rsidR="001B7B81" w:rsidRPr="00AE264B">
        <w:rPr>
          <w:rFonts w:eastAsia="SimSun"/>
          <w:color w:val="000000" w:themeColor="text1"/>
          <w:sz w:val="21"/>
          <w:szCs w:val="21"/>
        </w:rPr>
        <w:lastRenderedPageBreak/>
        <w:t>SNP-Seek database</w:t>
      </w:r>
      <w:r w:rsidRPr="00AE264B">
        <w:rPr>
          <w:rFonts w:eastAsia="SimSun"/>
          <w:color w:val="000000" w:themeColor="text1"/>
          <w:sz w:val="21"/>
          <w:szCs w:val="21"/>
        </w:rPr>
        <w:t>下载而得。水稻品系的名称都是从本地</w:t>
      </w:r>
      <w:r w:rsidRPr="00AE264B">
        <w:rPr>
          <w:rFonts w:eastAsia="SimSun"/>
          <w:color w:val="000000" w:themeColor="text1"/>
          <w:sz w:val="21"/>
          <w:szCs w:val="21"/>
        </w:rPr>
        <w:t>MySQL</w:t>
      </w:r>
      <w:r w:rsidRPr="00AE264B">
        <w:rPr>
          <w:rFonts w:eastAsia="SimSun"/>
          <w:color w:val="000000" w:themeColor="text1"/>
          <w:sz w:val="21"/>
          <w:szCs w:val="21"/>
        </w:rPr>
        <w:t>数据库提取出来。然后对不同的单倍体模式的水稻品系的表型进行了比较。</w:t>
      </w:r>
      <w:r w:rsidR="00DF569F" w:rsidRPr="00AE264B">
        <w:rPr>
          <w:rFonts w:eastAsia="SimSun"/>
          <w:color w:val="000000" w:themeColor="text1"/>
          <w:sz w:val="21"/>
          <w:szCs w:val="21"/>
        </w:rPr>
        <w:t>在本研究中，用以检测是否在</w:t>
      </w:r>
      <w:r w:rsidR="00DF569F" w:rsidRPr="00AE264B">
        <w:rPr>
          <w:rFonts w:eastAsia="SimSun"/>
          <w:color w:val="000000" w:themeColor="text1"/>
          <w:sz w:val="21"/>
          <w:szCs w:val="21"/>
        </w:rPr>
        <w:t>miRNA</w:t>
      </w:r>
      <w:r w:rsidR="00DF569F" w:rsidRPr="00AE264B">
        <w:rPr>
          <w:rFonts w:eastAsia="SimSun"/>
          <w:color w:val="000000" w:themeColor="text1"/>
          <w:sz w:val="21"/>
          <w:szCs w:val="21"/>
        </w:rPr>
        <w:t>结合位点上有</w:t>
      </w:r>
      <w:r w:rsidR="00DF569F" w:rsidRPr="00AE264B">
        <w:rPr>
          <w:rFonts w:eastAsia="SimSun"/>
          <w:color w:val="000000" w:themeColor="text1"/>
          <w:sz w:val="21"/>
          <w:szCs w:val="21"/>
        </w:rPr>
        <w:t>SNP</w:t>
      </w:r>
      <w:r w:rsidR="00DF569F" w:rsidRPr="00AE264B">
        <w:rPr>
          <w:rFonts w:eastAsia="SimSun"/>
          <w:color w:val="000000" w:themeColor="text1"/>
          <w:sz w:val="21"/>
          <w:szCs w:val="21"/>
        </w:rPr>
        <w:t>的</w:t>
      </w:r>
      <w:r w:rsidR="00DF569F" w:rsidRPr="00AE264B">
        <w:rPr>
          <w:rFonts w:eastAsia="SimSun"/>
          <w:color w:val="000000" w:themeColor="text1"/>
          <w:sz w:val="21"/>
          <w:szCs w:val="21"/>
        </w:rPr>
        <w:t>miRNA</w:t>
      </w:r>
      <w:r w:rsidR="00DF569F" w:rsidRPr="00AE264B">
        <w:rPr>
          <w:rFonts w:eastAsia="SimSun"/>
          <w:color w:val="000000" w:themeColor="text1"/>
          <w:sz w:val="21"/>
          <w:szCs w:val="21"/>
        </w:rPr>
        <w:t>家族有：</w:t>
      </w:r>
      <w:r w:rsidR="00DF569F" w:rsidRPr="00AE264B">
        <w:rPr>
          <w:rFonts w:eastAsia="SimSun"/>
          <w:color w:val="000000" w:themeColor="text1"/>
          <w:sz w:val="21"/>
          <w:szCs w:val="21"/>
        </w:rPr>
        <w:t>osa-miR156, 159, 160, 164, 166, 167, 169, 171, 172, 390, 395, 396, 399, 444</w:t>
      </w:r>
      <w:r w:rsidR="00DF569F" w:rsidRPr="00AE264B">
        <w:rPr>
          <w:rFonts w:eastAsia="SimSun"/>
          <w:color w:val="000000" w:themeColor="text1"/>
          <w:sz w:val="21"/>
          <w:szCs w:val="21"/>
        </w:rPr>
        <w:t>。</w:t>
      </w:r>
    </w:p>
    <w:p w14:paraId="0380B04B" w14:textId="10FD53AE" w:rsidR="002959CE" w:rsidRPr="00BC5049" w:rsidRDefault="00BC5049" w:rsidP="00AE264B">
      <w:pPr>
        <w:spacing w:line="480" w:lineRule="auto"/>
        <w:rPr>
          <w:rFonts w:eastAsia="SimSun"/>
          <w:b/>
        </w:rPr>
      </w:pPr>
      <w:r w:rsidRPr="00BC5049">
        <w:rPr>
          <w:rFonts w:eastAsia="SimSun"/>
          <w:b/>
        </w:rPr>
        <w:t>4</w:t>
      </w:r>
      <w:r w:rsidR="00CF3524" w:rsidRPr="00BC5049">
        <w:rPr>
          <w:rFonts w:eastAsia="SimSun"/>
          <w:b/>
        </w:rPr>
        <w:t>补充材料</w:t>
      </w:r>
    </w:p>
    <w:p w14:paraId="1BF129D3" w14:textId="77777777" w:rsidR="00CF3524" w:rsidRPr="00AE264B" w:rsidRDefault="00CF3524" w:rsidP="00513ECB">
      <w:pPr>
        <w:spacing w:line="480" w:lineRule="auto"/>
        <w:ind w:firstLine="227"/>
        <w:jc w:val="both"/>
        <w:rPr>
          <w:rFonts w:eastAsia="SimSun"/>
          <w:sz w:val="21"/>
          <w:szCs w:val="21"/>
        </w:rPr>
      </w:pPr>
      <w:r w:rsidRPr="00AE264B">
        <w:rPr>
          <w:rFonts w:eastAsia="SimSun"/>
          <w:noProof/>
          <w:sz w:val="21"/>
          <w:szCs w:val="21"/>
        </w:rPr>
        <w:drawing>
          <wp:inline distT="0" distB="0" distL="0" distR="0" wp14:anchorId="162D383C" wp14:editId="02476B48">
            <wp:extent cx="4258261" cy="3190745"/>
            <wp:effectExtent l="0" t="0" r="9525" b="10160"/>
            <wp:docPr id="24" name="Picture 24" descr="../Data_organization/Paper_Figures_AND_tables/Chinese%20version/CCP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_organization/Paper_Figures_AND_tables/Chinese%20version/CCPA.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79213" cy="3206444"/>
                    </a:xfrm>
                    <a:prstGeom prst="rect">
                      <a:avLst/>
                    </a:prstGeom>
                    <a:noFill/>
                    <a:ln>
                      <a:noFill/>
                    </a:ln>
                  </pic:spPr>
                </pic:pic>
              </a:graphicData>
            </a:graphic>
          </wp:inline>
        </w:drawing>
      </w:r>
    </w:p>
    <w:p w14:paraId="0DDE3A5B" w14:textId="7927BFF1" w:rsidR="00CF3524" w:rsidRPr="00BC5049" w:rsidRDefault="00CF3524" w:rsidP="00AE264B">
      <w:pPr>
        <w:spacing w:line="480" w:lineRule="auto"/>
        <w:rPr>
          <w:rFonts w:eastAsia="SimSun"/>
          <w:sz w:val="18"/>
          <w:szCs w:val="18"/>
        </w:rPr>
      </w:pPr>
      <w:r w:rsidRPr="00BC5049">
        <w:rPr>
          <w:rFonts w:eastAsia="SimSun"/>
          <w:sz w:val="18"/>
          <w:szCs w:val="18"/>
        </w:rPr>
        <w:t>图</w:t>
      </w:r>
      <w:r w:rsidR="00DB1974" w:rsidRPr="00BC5049">
        <w:rPr>
          <w:rFonts w:eastAsia="SimSun"/>
          <w:sz w:val="18"/>
          <w:szCs w:val="18"/>
        </w:rPr>
        <w:t>S1</w:t>
      </w:r>
      <w:r w:rsidRPr="00BC5049">
        <w:rPr>
          <w:rFonts w:eastAsia="SimSun"/>
          <w:sz w:val="18"/>
          <w:szCs w:val="18"/>
        </w:rPr>
        <w:t>联合互补模式分析的工作流程图</w:t>
      </w:r>
    </w:p>
    <w:p w14:paraId="2171649A" w14:textId="34A5F2C2" w:rsidR="00CF3524" w:rsidRPr="00BC5049" w:rsidRDefault="00DB1974" w:rsidP="00AE264B">
      <w:pPr>
        <w:spacing w:line="480" w:lineRule="auto"/>
        <w:rPr>
          <w:rFonts w:eastAsia="SimSun"/>
          <w:sz w:val="18"/>
          <w:szCs w:val="18"/>
        </w:rPr>
      </w:pPr>
      <w:r w:rsidRPr="00BC5049">
        <w:rPr>
          <w:rFonts w:eastAsia="SimSun"/>
          <w:sz w:val="18"/>
          <w:szCs w:val="18"/>
        </w:rPr>
        <w:t>Fig</w:t>
      </w:r>
      <w:r w:rsidR="00BC5049" w:rsidRPr="00BC5049">
        <w:rPr>
          <w:rFonts w:eastAsia="SimSun"/>
          <w:sz w:val="18"/>
          <w:szCs w:val="18"/>
        </w:rPr>
        <w:t>ure</w:t>
      </w:r>
      <w:r w:rsidRPr="00BC5049">
        <w:rPr>
          <w:rFonts w:eastAsia="SimSun"/>
          <w:sz w:val="18"/>
          <w:szCs w:val="18"/>
        </w:rPr>
        <w:t xml:space="preserve"> S1</w:t>
      </w:r>
      <w:r w:rsidR="00CF3524" w:rsidRPr="00BC5049">
        <w:rPr>
          <w:rFonts w:eastAsia="SimSun"/>
          <w:sz w:val="18"/>
          <w:szCs w:val="18"/>
        </w:rPr>
        <w:t xml:space="preserve"> Workflow of Combined Complementarity Pattern Analysis (CCPA)</w:t>
      </w:r>
    </w:p>
    <w:p w14:paraId="4E7A1DD1" w14:textId="77777777" w:rsidR="008A4297" w:rsidRDefault="008A4297" w:rsidP="008A4297">
      <w:pPr>
        <w:spacing w:beforeLines="50" w:before="120" w:afterLines="50" w:after="120" w:line="480" w:lineRule="auto"/>
        <w:rPr>
          <w:rFonts w:eastAsia="宋体"/>
          <w:b/>
          <w:szCs w:val="21"/>
        </w:rPr>
      </w:pPr>
      <w:r>
        <w:rPr>
          <w:rFonts w:eastAsia="宋体"/>
          <w:b/>
          <w:szCs w:val="21"/>
        </w:rPr>
        <w:t>作者贡献</w:t>
      </w:r>
    </w:p>
    <w:p w14:paraId="118C155C" w14:textId="69890CF2" w:rsidR="002959CE" w:rsidRPr="002539FD" w:rsidRDefault="008A4297" w:rsidP="002539FD">
      <w:pPr>
        <w:spacing w:beforeLines="50" w:before="120" w:afterLines="50" w:after="120" w:line="480" w:lineRule="auto"/>
        <w:ind w:firstLineChars="200" w:firstLine="420"/>
        <w:rPr>
          <w:rFonts w:eastAsia="宋体"/>
          <w:sz w:val="21"/>
          <w:szCs w:val="21"/>
        </w:rPr>
      </w:pPr>
      <w:r w:rsidRPr="002539FD">
        <w:rPr>
          <w:rFonts w:eastAsia="宋体" w:hint="eastAsia"/>
          <w:sz w:val="21"/>
          <w:szCs w:val="21"/>
        </w:rPr>
        <w:t>李俊彦和黄飘飘</w:t>
      </w:r>
      <w:r w:rsidRPr="002539FD">
        <w:rPr>
          <w:rFonts w:eastAsia="宋体"/>
          <w:sz w:val="21"/>
          <w:szCs w:val="21"/>
        </w:rPr>
        <w:t>是本研究实验</w:t>
      </w:r>
      <w:r w:rsidRPr="002539FD">
        <w:rPr>
          <w:rFonts w:eastAsia="宋体" w:hint="eastAsia"/>
          <w:sz w:val="21"/>
          <w:szCs w:val="21"/>
        </w:rPr>
        <w:t>的</w:t>
      </w:r>
      <w:r w:rsidRPr="002539FD">
        <w:rPr>
          <w:rFonts w:eastAsia="宋体"/>
          <w:sz w:val="21"/>
          <w:szCs w:val="21"/>
        </w:rPr>
        <w:t>设计作者</w:t>
      </w:r>
      <w:r w:rsidRPr="002539FD">
        <w:rPr>
          <w:rFonts w:eastAsia="宋体" w:hint="eastAsia"/>
          <w:sz w:val="21"/>
          <w:szCs w:val="21"/>
        </w:rPr>
        <w:t>也负责文章的撰写</w:t>
      </w:r>
      <w:r w:rsidRPr="002539FD">
        <w:rPr>
          <w:rFonts w:eastAsia="宋体"/>
          <w:sz w:val="21"/>
          <w:szCs w:val="21"/>
        </w:rPr>
        <w:t>，</w:t>
      </w:r>
      <w:r w:rsidRPr="002539FD">
        <w:rPr>
          <w:rFonts w:eastAsia="宋体" w:hint="eastAsia"/>
          <w:sz w:val="21"/>
          <w:szCs w:val="21"/>
        </w:rPr>
        <w:t>黄飘飘负责具体分析工作；张大兵为通讯作者，负责研究思路指导，文章修改和审定</w:t>
      </w:r>
      <w:r w:rsidRPr="002539FD">
        <w:rPr>
          <w:rFonts w:eastAsia="宋体"/>
          <w:sz w:val="21"/>
          <w:szCs w:val="21"/>
        </w:rPr>
        <w:t>。全体</w:t>
      </w:r>
      <w:r w:rsidRPr="002539FD">
        <w:rPr>
          <w:rFonts w:eastAsia="宋体"/>
          <w:sz w:val="21"/>
          <w:szCs w:val="21"/>
          <w:lang w:val="fr-FR"/>
        </w:rPr>
        <w:t>作者都阅读</w:t>
      </w:r>
      <w:r w:rsidRPr="002539FD">
        <w:rPr>
          <w:rFonts w:eastAsia="宋体"/>
          <w:sz w:val="21"/>
          <w:szCs w:val="21"/>
        </w:rPr>
        <w:t>并同意最终的文本。</w:t>
      </w:r>
    </w:p>
    <w:p w14:paraId="0C6223E7" w14:textId="19606DEC" w:rsidR="006B1F21" w:rsidRPr="006B1F21" w:rsidRDefault="00835DFA" w:rsidP="006B1F21">
      <w:pPr>
        <w:spacing w:line="480" w:lineRule="auto"/>
        <w:rPr>
          <w:rFonts w:eastAsia="SimSun"/>
          <w:b/>
        </w:rPr>
      </w:pPr>
      <w:r w:rsidRPr="00AE264B">
        <w:rPr>
          <w:rFonts w:eastAsia="SimSun"/>
          <w:b/>
        </w:rPr>
        <w:t>参考文献</w:t>
      </w:r>
    </w:p>
    <w:p w14:paraId="2C080FAA"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3K R.G.P., 2014, The 3,000 rice genomes project. Gigascience, 3:7.</w:t>
      </w:r>
    </w:p>
    <w:p w14:paraId="4C4DAFD1"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Alexandrov N., Tai S.S., Wang W.S., Mansueto L., Palis K., Fuentes R.R., Ulat V.J., Chebotarov D., Zhang G.Y., Li Z.K., Mauleon R., Hamilton R.S., McNally K.L., 2015, SNP-Seek database </w:t>
      </w:r>
      <w:r w:rsidRPr="00A30980">
        <w:rPr>
          <w:rFonts w:eastAsia="宋体"/>
          <w:bCs/>
          <w:sz w:val="21"/>
          <w:szCs w:val="21"/>
        </w:rPr>
        <w:lastRenderedPageBreak/>
        <w:t>of SNPs derived from 3000 rice genomes. Nucleic Acids Res. 43:1023–1027</w:t>
      </w:r>
    </w:p>
    <w:p w14:paraId="5B5ED491"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Allen R.S., Li J.Y., Stahle M.I., Dubrou A.L., Gubler F., Millar A.A., 2007, Genetic analysis reveals functional redundancy and the major target genes of the Arabidopsis miR159 family, Proc. Natl. Acad. Sci. U. S. A., 104 pp. 16371–16376</w:t>
      </w:r>
    </w:p>
    <w:p w14:paraId="600DB13D"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Arai-Kichise Y., Shiwa Y., Nagasaki H., Ebana K., Yoshikawa H., Yano M., Wakasa K., 2011, Discovery of genome-wide DNA polymorphisms in a landrace cultivar of Japonica rice by whole-genome sequencing. Plant Cell Physiol, 52:274-282</w:t>
      </w:r>
    </w:p>
    <w:p w14:paraId="085566F3"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Arikit S., Zhai J., Meyers B.C., 2013, Biogenesis and function of rice small RNAs from non-coding RNA precursors. Curr Opin Plant Biol 162:170–179.</w:t>
      </w:r>
    </w:p>
    <w:p w14:paraId="4F5B406F"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Atwell S., Huang Y.S., lmsson B.J.V., Willems G., Horton M., Li Y., Meng D.Z., Platt A., Tarone A.M., Hu T.T., Jiang R., Muliyati N.W., Zhang X., Amer M.A., Baxter I., Brachi B., Chory J., Dean C., Debieu M., Meaux J.D., Ecker J.R., Faure N., Kniskern J.M., Jones J.D.G., Michael T., Nemri A., Roux F., Salt D.E., Tang C., Todesco M., Traw M.B., Weigel D., Marjoram P., Borevitz J.O., Nordborg J.B.M., 2010, Genome-wide association study of 107 phenotypes in Arabidopsis thaliana inbred lines. Nature 465:627–631</w:t>
      </w:r>
    </w:p>
    <w:p w14:paraId="7AC3B917"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Castle J.C., 2011, SNPs occur in regions with less genomic sequence conservation. PLoS ONE 6:e20660</w:t>
      </w:r>
    </w:p>
    <w:p w14:paraId="41A08E3B"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Chen K., Rajewsky N., 2006, Natural selection on human miRNA binding sites inferred from SNP data. Nature Genet. 38:1452–1456</w:t>
      </w:r>
    </w:p>
    <w:p w14:paraId="477D5668"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Chia J.M., Song</w:t>
      </w:r>
      <w:r w:rsidRPr="00A30980">
        <w:rPr>
          <w:rFonts w:eastAsia="宋体" w:hint="eastAsia"/>
          <w:bCs/>
          <w:sz w:val="21"/>
          <w:szCs w:val="21"/>
        </w:rPr>
        <w:t xml:space="preserve"> C</w:t>
      </w:r>
      <w:r w:rsidRPr="00A30980">
        <w:rPr>
          <w:rFonts w:eastAsia="宋体"/>
          <w:bCs/>
          <w:sz w:val="21"/>
          <w:szCs w:val="21"/>
        </w:rPr>
        <w:t>., Bradbury P.J., Costich D., Leon N.D., Doebley J., Elshire R.J., Gaut B., Geller L., Glaubitz J.C., Gore M., Guill K.E., Holland J., Hufford M.B., Lai J.S., Li M., Liu X., Lu Y.L., McCombie R., Nelson R., Poland J., Prasanna B.M., Pyhäjärvi T., Rong T.Z., Sekhon R.S., Sun Q., Tenaillon M.I., Tian F., Wang J., Xu X., Zhang Z.W., Kaeppler S.M., Ross-Ibarra J., McMullen M.D., Buckler E.S., Zhang G.Y., Xu Y.B., Ware D., 2012, Maize HapMap2 identifies extant variation from a genome in flux. Nat. Genet. 44:803–7</w:t>
      </w:r>
    </w:p>
    <w:p w14:paraId="2E68BFFB"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Dai X.B., Zhao P.X., 2011, psRNATarget: a plant small RNA target analysis server. Nucleic Acids Res. 39:W155-W159</w:t>
      </w:r>
    </w:p>
    <w:p w14:paraId="0399BEC1"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Ehrenreich I.M., Purugganan M.D., 2008, Sequence variation of microRNAs and their binding sites </w:t>
      </w:r>
      <w:r w:rsidRPr="00A30980">
        <w:rPr>
          <w:rFonts w:eastAsia="宋体"/>
          <w:bCs/>
          <w:sz w:val="21"/>
          <w:szCs w:val="21"/>
        </w:rPr>
        <w:lastRenderedPageBreak/>
        <w:t>in Arabidopsis. Plant Physiol 146:1974-1982.</w:t>
      </w:r>
    </w:p>
    <w:p w14:paraId="3C3798ED"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Fahlgren N., Jogdeo S., Kasschau K.D., Sullivan C.M., Chapman E.J., Laubinger S., Smith L.M., Dasenko M., Givana S.A., Weigel D., Carrington J.C., 2010, MicroRNA gene evolution in Arabidopsis lyrata and Arabidopsis thaliana. Plant Cell 224:1074–1089 </w:t>
      </w:r>
    </w:p>
    <w:p w14:paraId="3BF29962"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Franco-Zorrilla J.M., Valli A., Todesco M., Mateos I., Puga M.I., Rubio-Somoza I., Leyva A., Weigel D., García J.A., Paz-Ares J., 2007, Target mimicry provides a new mechanism for regulation of microRNA activity. Nat. Genet. 39: 1033-1037</w:t>
      </w:r>
    </w:p>
    <w:p w14:paraId="64F323E9"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Houston K., McKimb S.M., Comadrana J., Bonara N., Drukaa I., Uzreka N., Cirilloc E., Wrobelskad J.G., Collinse N.C., Halpinb C., Hanssonf M., Dockterf C., Drukaa A., Waugha R., 2013, Variation in the interaction between alleles of HvAPETALA2 and microRNA172 determines the density of grains on the barley inflorescence. Proceedings of the National Academy of Sciences, USA 110:16675–16680.</w:t>
      </w:r>
    </w:p>
    <w:p w14:paraId="5EB57D48" w14:textId="537F715A"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Huang X.H, Kurata N., Wei X.H., Wang Z.X., Wang A., Zhao Q., Zhao Y., Liu K., Lu H.</w:t>
      </w:r>
      <w:r w:rsidRPr="00A30980">
        <w:rPr>
          <w:rFonts w:eastAsia="宋体" w:hint="eastAsia"/>
          <w:bCs/>
          <w:sz w:val="21"/>
          <w:szCs w:val="21"/>
        </w:rPr>
        <w:t>Y</w:t>
      </w:r>
      <w:r w:rsidRPr="00A30980">
        <w:rPr>
          <w:rFonts w:eastAsia="宋体"/>
          <w:bCs/>
          <w:sz w:val="21"/>
          <w:szCs w:val="21"/>
        </w:rPr>
        <w:t>., Li W.J., Guo Y.L., Lu Y.Q., Zhou C.C., Fan D.L., Weng Q.J., Zhu C.R., Huang T., Zhang L., Wang Y.C., Feng L., Furuumi H., Kubo T., Miyabayashi T., Yuan X.P.,</w:t>
      </w:r>
      <w:r w:rsidR="00081EB1">
        <w:rPr>
          <w:rFonts w:eastAsia="宋体"/>
          <w:bCs/>
          <w:sz w:val="21"/>
          <w:szCs w:val="21"/>
        </w:rPr>
        <w:t xml:space="preserve"> </w:t>
      </w:r>
      <w:r w:rsidRPr="00A30980">
        <w:rPr>
          <w:rFonts w:eastAsia="宋体"/>
          <w:bCs/>
          <w:sz w:val="21"/>
          <w:szCs w:val="21"/>
        </w:rPr>
        <w:t>Xu Q., Dong G.J., Zhan Q.L., Li C.Y., Fujiyama A., Toyoda A., Lu T.T., Feng Q., Qian Q., Li J.Y., Han B., 2012, A map of rice genome variation reveals the origin of cultivated rice. Nature 490:497–501</w:t>
      </w:r>
    </w:p>
    <w:p w14:paraId="7394129D"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Jena KK, Mackill DJ, 2008, Molecular markers and their use in marker-assisted selection in rice. Crop Sci, 48:1266–1276</w:t>
      </w:r>
    </w:p>
    <w:p w14:paraId="129AFA9D"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Jeon J., Lee S., Jung K.H., Yang W.S., Yi G.H., Oh B.G., An G., 2000, Production of transgenic rice plants showing reduced heading date and plant height by ectopic expression of rice MADS-box genes, Mol. Breed. 6:581-592</w:t>
      </w:r>
    </w:p>
    <w:p w14:paraId="5E8D09F6" w14:textId="77777777" w:rsidR="006B1F21"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Jiao Y.Q., Wang Y.H., Xue D.W., Wang J., Yan M.X., Liu G.F., Dong G.J., Zeng D.L., Lu Z.F., Zhu X.D., Qian Q., Li J.Y., 2010, Regulation of OsSPL14 by OsmiR156 defines ideal plant architecture in rice. Nat Genet 426: 541-544</w:t>
      </w:r>
    </w:p>
    <w:p w14:paraId="437A868B" w14:textId="3FFDD318" w:rsidR="00E87E5F" w:rsidRPr="00A30980" w:rsidRDefault="00E87E5F" w:rsidP="006B1F21">
      <w:pPr>
        <w:widowControl w:val="0"/>
        <w:spacing w:before="50" w:after="50" w:line="480" w:lineRule="auto"/>
        <w:ind w:left="420" w:hangingChars="200" w:hanging="420"/>
        <w:jc w:val="both"/>
        <w:rPr>
          <w:rFonts w:eastAsia="宋体"/>
          <w:bCs/>
          <w:sz w:val="21"/>
          <w:szCs w:val="21"/>
        </w:rPr>
      </w:pPr>
      <w:r w:rsidRPr="00E87E5F">
        <w:rPr>
          <w:rFonts w:eastAsia="宋体"/>
          <w:bCs/>
          <w:sz w:val="21"/>
          <w:szCs w:val="21"/>
        </w:rPr>
        <w:t>Jin J., Huang W., Gao J.P., Yang J., Shi M., Zhu M.Z., Luo D., Lin H.X.,</w:t>
      </w:r>
      <w:r>
        <w:rPr>
          <w:rFonts w:eastAsia="宋体"/>
          <w:bCs/>
          <w:sz w:val="21"/>
          <w:szCs w:val="21"/>
        </w:rPr>
        <w:t xml:space="preserve"> 2008,</w:t>
      </w:r>
      <w:r w:rsidRPr="00E87E5F">
        <w:rPr>
          <w:rFonts w:eastAsia="宋体"/>
          <w:bCs/>
          <w:sz w:val="21"/>
          <w:szCs w:val="21"/>
        </w:rPr>
        <w:t xml:space="preserve"> Genetic control of rice plant architecture under domestication Nat Genet, 40, pp. 1365–1369</w:t>
      </w:r>
    </w:p>
    <w:p w14:paraId="63C413A8"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Jones-Rhoades M.W., 2011, Conservation and divergence in plant microRNAs. Plant Mol Biol </w:t>
      </w:r>
      <w:r w:rsidRPr="00A30980">
        <w:rPr>
          <w:rFonts w:eastAsia="宋体"/>
          <w:bCs/>
          <w:sz w:val="21"/>
          <w:szCs w:val="21"/>
        </w:rPr>
        <w:lastRenderedPageBreak/>
        <w:t>80:3–16</w:t>
      </w:r>
    </w:p>
    <w:p w14:paraId="74330672" w14:textId="77777777" w:rsidR="006B1F21" w:rsidRDefault="006B1F21" w:rsidP="006B1F21">
      <w:pPr>
        <w:widowControl w:val="0"/>
        <w:spacing w:before="50" w:after="50" w:line="480" w:lineRule="auto"/>
        <w:ind w:left="420" w:hangingChars="200" w:hanging="420"/>
        <w:jc w:val="both"/>
        <w:rPr>
          <w:ins w:id="62" w:author="Thomas Huang" w:date="2017-02-27T12:19:00Z"/>
          <w:rFonts w:eastAsia="宋体"/>
          <w:bCs/>
          <w:sz w:val="21"/>
          <w:szCs w:val="21"/>
        </w:rPr>
      </w:pPr>
      <w:r w:rsidRPr="00A30980">
        <w:rPr>
          <w:rFonts w:eastAsia="宋体"/>
          <w:bCs/>
          <w:sz w:val="21"/>
          <w:szCs w:val="21"/>
        </w:rPr>
        <w:t>Kertesz M., Iovino N., Unnerstall U., Gaul U. and Segal E., 2007, The role of site accessibility in microRNA target recognition. Nat. Genet., 39:1278-1284.</w:t>
      </w:r>
    </w:p>
    <w:p w14:paraId="543A027C" w14:textId="2422DEAF" w:rsidR="00FB7D12" w:rsidRDefault="00FB7D12" w:rsidP="006B1F21">
      <w:pPr>
        <w:widowControl w:val="0"/>
        <w:spacing w:before="50" w:after="50" w:line="480" w:lineRule="auto"/>
        <w:ind w:left="420" w:hangingChars="200" w:hanging="420"/>
        <w:jc w:val="both"/>
        <w:rPr>
          <w:ins w:id="63" w:author="Thomas Huang" w:date="2017-02-27T12:18:00Z"/>
          <w:rFonts w:eastAsia="宋体"/>
          <w:bCs/>
          <w:sz w:val="21"/>
          <w:szCs w:val="21"/>
        </w:rPr>
      </w:pPr>
      <w:ins w:id="64" w:author="Thomas Huang" w:date="2017-02-27T12:19:00Z">
        <w:r w:rsidRPr="00FB7D12">
          <w:rPr>
            <w:rFonts w:eastAsia="宋体"/>
            <w:bCs/>
            <w:sz w:val="21"/>
            <w:szCs w:val="21"/>
          </w:rPr>
          <w:t>Kim</w:t>
        </w:r>
        <w:r>
          <w:rPr>
            <w:rFonts w:eastAsia="宋体"/>
            <w:bCs/>
            <w:sz w:val="21"/>
            <w:szCs w:val="21"/>
          </w:rPr>
          <w:t xml:space="preserve"> S.G.</w:t>
        </w:r>
        <w:r w:rsidRPr="00FB7D12">
          <w:rPr>
            <w:rFonts w:eastAsia="宋体"/>
            <w:bCs/>
            <w:sz w:val="21"/>
            <w:szCs w:val="21"/>
          </w:rPr>
          <w:t>, Kim</w:t>
        </w:r>
        <w:r>
          <w:rPr>
            <w:rFonts w:eastAsia="宋体"/>
            <w:bCs/>
            <w:sz w:val="21"/>
            <w:szCs w:val="21"/>
          </w:rPr>
          <w:t xml:space="preserve"> S.T.</w:t>
        </w:r>
        <w:r w:rsidRPr="00FB7D12">
          <w:rPr>
            <w:rFonts w:eastAsia="宋体"/>
            <w:bCs/>
            <w:sz w:val="21"/>
            <w:szCs w:val="21"/>
          </w:rPr>
          <w:t>, Wang</w:t>
        </w:r>
        <w:r>
          <w:rPr>
            <w:rFonts w:eastAsia="宋体"/>
            <w:bCs/>
            <w:sz w:val="21"/>
            <w:szCs w:val="21"/>
          </w:rPr>
          <w:t xml:space="preserve"> Y.</w:t>
        </w:r>
        <w:r w:rsidRPr="00FB7D12">
          <w:rPr>
            <w:rFonts w:eastAsia="宋体"/>
            <w:bCs/>
            <w:sz w:val="21"/>
            <w:szCs w:val="21"/>
          </w:rPr>
          <w:t>, Kim</w:t>
        </w:r>
        <w:r>
          <w:rPr>
            <w:rFonts w:eastAsia="宋体"/>
            <w:bCs/>
            <w:sz w:val="21"/>
            <w:szCs w:val="21"/>
          </w:rPr>
          <w:t xml:space="preserve"> S.K.</w:t>
        </w:r>
        <w:r w:rsidRPr="00FB7D12">
          <w:rPr>
            <w:rFonts w:eastAsia="宋体"/>
            <w:bCs/>
            <w:sz w:val="21"/>
            <w:szCs w:val="21"/>
          </w:rPr>
          <w:t>,</w:t>
        </w:r>
      </w:ins>
      <w:ins w:id="65" w:author="Thomas Huang" w:date="2017-02-27T12:20:00Z">
        <w:r w:rsidRPr="00FB7D12">
          <w:rPr>
            <w:rFonts w:eastAsia="宋体"/>
            <w:bCs/>
            <w:sz w:val="21"/>
            <w:szCs w:val="21"/>
          </w:rPr>
          <w:t xml:space="preserve"> </w:t>
        </w:r>
      </w:ins>
      <w:ins w:id="66" w:author="Thomas Huang" w:date="2017-02-27T12:19:00Z">
        <w:r w:rsidRPr="00FB7D12">
          <w:rPr>
            <w:rFonts w:eastAsia="宋体"/>
            <w:bCs/>
            <w:sz w:val="21"/>
            <w:szCs w:val="21"/>
          </w:rPr>
          <w:t>Lee</w:t>
        </w:r>
      </w:ins>
      <w:ins w:id="67" w:author="Thomas Huang" w:date="2017-02-27T12:20:00Z">
        <w:r>
          <w:rPr>
            <w:rFonts w:eastAsia="宋体"/>
            <w:bCs/>
            <w:sz w:val="21"/>
            <w:szCs w:val="21"/>
          </w:rPr>
          <w:t xml:space="preserve"> C.H.</w:t>
        </w:r>
      </w:ins>
      <w:ins w:id="68" w:author="Thomas Huang" w:date="2017-02-27T12:19:00Z">
        <w:r w:rsidRPr="00FB7D12">
          <w:rPr>
            <w:rFonts w:eastAsia="宋体"/>
            <w:bCs/>
            <w:sz w:val="21"/>
            <w:szCs w:val="21"/>
          </w:rPr>
          <w:t>,</w:t>
        </w:r>
      </w:ins>
      <w:ins w:id="69" w:author="Thomas Huang" w:date="2017-02-27T12:20:00Z">
        <w:r w:rsidRPr="00FB7D12">
          <w:rPr>
            <w:rFonts w:eastAsia="宋体"/>
            <w:bCs/>
            <w:sz w:val="21"/>
            <w:szCs w:val="21"/>
          </w:rPr>
          <w:t xml:space="preserve"> </w:t>
        </w:r>
      </w:ins>
      <w:ins w:id="70" w:author="Thomas Huang" w:date="2017-02-27T12:19:00Z">
        <w:r w:rsidRPr="00FB7D12">
          <w:rPr>
            <w:rFonts w:eastAsia="宋体"/>
            <w:bCs/>
            <w:sz w:val="21"/>
            <w:szCs w:val="21"/>
          </w:rPr>
          <w:t>Kim</w:t>
        </w:r>
      </w:ins>
      <w:ins w:id="71" w:author="Thomas Huang" w:date="2017-02-27T12:20:00Z">
        <w:r>
          <w:rPr>
            <w:rFonts w:eastAsia="宋体"/>
            <w:bCs/>
            <w:sz w:val="21"/>
            <w:szCs w:val="21"/>
          </w:rPr>
          <w:t xml:space="preserve"> K.K.</w:t>
        </w:r>
      </w:ins>
      <w:ins w:id="72" w:author="Thomas Huang" w:date="2017-02-27T12:19:00Z">
        <w:r>
          <w:rPr>
            <w:rFonts w:eastAsia="宋体"/>
            <w:bCs/>
            <w:sz w:val="21"/>
            <w:szCs w:val="21"/>
          </w:rPr>
          <w:t xml:space="preserve">, </w:t>
        </w:r>
      </w:ins>
      <w:ins w:id="73" w:author="Thomas Huang" w:date="2017-02-27T12:20:00Z">
        <w:r>
          <w:rPr>
            <w:rFonts w:eastAsia="宋体"/>
            <w:bCs/>
            <w:sz w:val="21"/>
            <w:szCs w:val="21"/>
          </w:rPr>
          <w:t xml:space="preserve">Kim J.K., Lee S.Y., </w:t>
        </w:r>
      </w:ins>
      <w:ins w:id="74" w:author="Thomas Huang" w:date="2017-02-27T12:21:00Z">
        <w:r>
          <w:rPr>
            <w:rFonts w:eastAsia="宋体"/>
            <w:bCs/>
            <w:sz w:val="21"/>
            <w:szCs w:val="21"/>
          </w:rPr>
          <w:t>Kang K.Y.</w:t>
        </w:r>
      </w:ins>
      <w:ins w:id="75" w:author="Thomas Huang" w:date="2017-02-27T12:19:00Z">
        <w:r>
          <w:rPr>
            <w:rFonts w:eastAsia="宋体"/>
            <w:bCs/>
            <w:sz w:val="21"/>
            <w:szCs w:val="21"/>
          </w:rPr>
          <w:t xml:space="preserve">, </w:t>
        </w:r>
      </w:ins>
      <w:ins w:id="76" w:author="Thomas Huang" w:date="2017-02-27T12:21:00Z">
        <w:r>
          <w:rPr>
            <w:rFonts w:eastAsia="宋体"/>
            <w:bCs/>
            <w:sz w:val="21"/>
            <w:szCs w:val="21"/>
          </w:rPr>
          <w:t>2010,</w:t>
        </w:r>
      </w:ins>
      <w:ins w:id="77" w:author="Thomas Huang" w:date="2017-02-27T12:19:00Z">
        <w:r w:rsidRPr="00FB7D12">
          <w:rPr>
            <w:rFonts w:eastAsia="宋体"/>
            <w:bCs/>
            <w:sz w:val="21"/>
            <w:szCs w:val="21"/>
          </w:rPr>
          <w:t xml:space="preserve"> Overexpression of rice isoflavone reductase-like gene (OsIRL) confers tolerance to reactive oxygen species. Physiol Plant, 138, pp. 1–9</w:t>
        </w:r>
      </w:ins>
    </w:p>
    <w:p w14:paraId="2A2B5968" w14:textId="3E883619" w:rsidR="00FB7D12" w:rsidRDefault="00FB7D12" w:rsidP="006B1F21">
      <w:pPr>
        <w:widowControl w:val="0"/>
        <w:spacing w:before="50" w:after="50" w:line="480" w:lineRule="auto"/>
        <w:ind w:left="420" w:hangingChars="200" w:hanging="420"/>
        <w:jc w:val="both"/>
        <w:rPr>
          <w:rFonts w:eastAsia="宋体"/>
          <w:bCs/>
          <w:sz w:val="21"/>
          <w:szCs w:val="21"/>
        </w:rPr>
      </w:pPr>
      <w:ins w:id="78" w:author="Thomas Huang" w:date="2017-02-27T12:18:00Z">
        <w:r w:rsidRPr="00FB7D12">
          <w:rPr>
            <w:rFonts w:eastAsia="宋体"/>
            <w:bCs/>
            <w:sz w:val="21"/>
            <w:szCs w:val="21"/>
          </w:rPr>
          <w:t>Kim</w:t>
        </w:r>
        <w:r>
          <w:rPr>
            <w:rFonts w:eastAsia="宋体"/>
            <w:bCs/>
            <w:sz w:val="21"/>
            <w:szCs w:val="21"/>
          </w:rPr>
          <w:t xml:space="preserve"> S.T.,</w:t>
        </w:r>
        <w:r w:rsidRPr="00FB7D12">
          <w:rPr>
            <w:rFonts w:eastAsia="宋体"/>
            <w:bCs/>
            <w:sz w:val="21"/>
            <w:szCs w:val="21"/>
          </w:rPr>
          <w:t xml:space="preserve"> Kyu</w:t>
        </w:r>
        <w:r>
          <w:rPr>
            <w:rFonts w:eastAsia="宋体"/>
            <w:bCs/>
            <w:sz w:val="21"/>
            <w:szCs w:val="21"/>
          </w:rPr>
          <w:t xml:space="preserve"> S.C.</w:t>
        </w:r>
        <w:r w:rsidRPr="00FB7D12">
          <w:rPr>
            <w:rFonts w:eastAsia="宋体"/>
            <w:bCs/>
            <w:sz w:val="21"/>
            <w:szCs w:val="21"/>
          </w:rPr>
          <w:t>, Kim</w:t>
        </w:r>
        <w:r>
          <w:rPr>
            <w:rFonts w:eastAsia="宋体"/>
            <w:bCs/>
            <w:sz w:val="21"/>
            <w:szCs w:val="21"/>
          </w:rPr>
          <w:t xml:space="preserve"> S.G.</w:t>
        </w:r>
        <w:r w:rsidRPr="00FB7D12">
          <w:rPr>
            <w:rFonts w:eastAsia="宋体"/>
            <w:bCs/>
            <w:sz w:val="21"/>
            <w:szCs w:val="21"/>
          </w:rPr>
          <w:t>, Sun</w:t>
        </w:r>
        <w:r>
          <w:rPr>
            <w:rFonts w:eastAsia="宋体"/>
            <w:bCs/>
            <w:sz w:val="21"/>
            <w:szCs w:val="21"/>
          </w:rPr>
          <w:t xml:space="preserve"> Y.K.</w:t>
        </w:r>
        <w:r w:rsidRPr="00FB7D12">
          <w:rPr>
            <w:rFonts w:eastAsia="宋体"/>
            <w:bCs/>
            <w:sz w:val="21"/>
            <w:szCs w:val="21"/>
          </w:rPr>
          <w:t>,</w:t>
        </w:r>
      </w:ins>
      <w:ins w:id="79" w:author="Thomas Huang" w:date="2017-02-27T12:19:00Z">
        <w:r w:rsidRPr="00FB7D12">
          <w:rPr>
            <w:rFonts w:eastAsia="宋体"/>
            <w:bCs/>
            <w:sz w:val="21"/>
            <w:szCs w:val="21"/>
          </w:rPr>
          <w:t xml:space="preserve"> </w:t>
        </w:r>
      </w:ins>
      <w:ins w:id="80" w:author="Thomas Huang" w:date="2017-02-27T12:18:00Z">
        <w:r w:rsidRPr="00FB7D12">
          <w:rPr>
            <w:rFonts w:eastAsia="宋体"/>
            <w:bCs/>
            <w:sz w:val="21"/>
            <w:szCs w:val="21"/>
          </w:rPr>
          <w:t>Kang</w:t>
        </w:r>
        <w:r>
          <w:rPr>
            <w:rFonts w:eastAsia="宋体"/>
            <w:bCs/>
            <w:sz w:val="21"/>
            <w:szCs w:val="21"/>
          </w:rPr>
          <w:t xml:space="preserve"> K.</w:t>
        </w:r>
      </w:ins>
      <w:ins w:id="81" w:author="Thomas Huang" w:date="2017-02-27T12:19:00Z">
        <w:r>
          <w:rPr>
            <w:rFonts w:eastAsia="宋体"/>
            <w:bCs/>
            <w:sz w:val="21"/>
            <w:szCs w:val="21"/>
          </w:rPr>
          <w:t>Y.</w:t>
        </w:r>
      </w:ins>
      <w:ins w:id="82" w:author="Thomas Huang" w:date="2017-02-27T12:18:00Z">
        <w:r w:rsidRPr="00FB7D12">
          <w:rPr>
            <w:rFonts w:eastAsia="宋体"/>
            <w:bCs/>
            <w:sz w:val="21"/>
            <w:szCs w:val="21"/>
          </w:rPr>
          <w:t>,</w:t>
        </w:r>
      </w:ins>
      <w:ins w:id="83" w:author="Thomas Huang" w:date="2017-02-27T12:19:00Z">
        <w:r>
          <w:rPr>
            <w:rFonts w:eastAsia="宋体"/>
            <w:bCs/>
            <w:sz w:val="21"/>
            <w:szCs w:val="21"/>
          </w:rPr>
          <w:t xml:space="preserve"> 2003,</w:t>
        </w:r>
      </w:ins>
      <w:ins w:id="84" w:author="Thomas Huang" w:date="2017-02-27T12:18:00Z">
        <w:r w:rsidRPr="00FB7D12">
          <w:rPr>
            <w:rFonts w:eastAsia="宋体"/>
            <w:bCs/>
            <w:sz w:val="21"/>
            <w:szCs w:val="21"/>
          </w:rPr>
          <w:t xml:space="preserve"> A rice isoflavone reductase-like gene, OsIRL, is induced by rice blast fungal elicitor. Mol Cell, 16, pp. 224–231</w:t>
        </w:r>
      </w:ins>
    </w:p>
    <w:p w14:paraId="33113D5C" w14:textId="718E9F4C" w:rsidR="00F96A94" w:rsidRPr="00A30980" w:rsidRDefault="00F96A94" w:rsidP="006B1F21">
      <w:pPr>
        <w:widowControl w:val="0"/>
        <w:spacing w:before="50" w:after="50" w:line="480" w:lineRule="auto"/>
        <w:ind w:left="420" w:hangingChars="200" w:hanging="420"/>
        <w:jc w:val="both"/>
        <w:rPr>
          <w:rFonts w:eastAsia="宋体"/>
          <w:bCs/>
          <w:sz w:val="21"/>
          <w:szCs w:val="21"/>
        </w:rPr>
      </w:pPr>
      <w:r w:rsidRPr="00F96A94">
        <w:rPr>
          <w:rFonts w:eastAsia="宋体"/>
          <w:bCs/>
          <w:sz w:val="21"/>
          <w:szCs w:val="21"/>
        </w:rPr>
        <w:t>Konishi S., Izawa T., Lin S.Y., Ebana K., Fukuta</w:t>
      </w:r>
      <w:r>
        <w:rPr>
          <w:rFonts w:eastAsia="宋体"/>
          <w:bCs/>
          <w:sz w:val="21"/>
          <w:szCs w:val="21"/>
        </w:rPr>
        <w:t xml:space="preserve"> Y., Sasaki T., Yano M.,</w:t>
      </w:r>
      <w:r w:rsidRPr="00F96A94">
        <w:rPr>
          <w:rFonts w:eastAsia="宋体"/>
          <w:bCs/>
          <w:sz w:val="21"/>
          <w:szCs w:val="21"/>
        </w:rPr>
        <w:t xml:space="preserve"> An SNP caused loss of seed shattering during rice domestication, Science, 312 (2006), pp. 1392–1396</w:t>
      </w:r>
    </w:p>
    <w:p w14:paraId="648B2B43"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Kozomara A., Griffiths-Jones S., 2014, miRBase: annotating high confidence microRNAs using deep sequencing data. Nucleic Acids Res. 42:D68-D73</w:t>
      </w:r>
    </w:p>
    <w:p w14:paraId="4A07A040"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Lai J.S., Li R.Q., Xu X., Jin W.W., Xu M.L., Zhao H.N., Xiang Z.K., Song W.B., Ying K., Zhang M., Jiao Y.P., Ni P.X., Zhang J.G., Li D., Guo X.S., Ye K.X., Jian M., Wang B., Zheng H.S., Liang H.Q., Zhang X.Q., Wang S.C., Chen S.J., Li J.S., Fu Y., Springer N.M., Yang H.M., Wang J., Dai J.R., Schnable P.S., Wang J., 2010, Genome-wide patterns of genetic variation among elite maize inbred lines. Nat. Genet. 42:1027–30</w:t>
      </w:r>
    </w:p>
    <w:p w14:paraId="219B9B35"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Lam H.M., Xu X., Liu X., Chen W.B., Yang G.H., Wong F.L., Li M.W., He W.M., Qin N., Wang B., Li J., Jian M., Wang J., Shao G.H., Wang J., Sun S.S.M., Zhang G.Y., 2010, Resequencing of 31 wild and cultivated soybean genomes identifies patterns of genetic diversity and selection. Nat. Genet. 42:1053–59</w:t>
      </w:r>
    </w:p>
    <w:p w14:paraId="699DFF91"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Lee S.H., van der Werf J.H.J., Hayes B.J., Goddard M.E., Visscher P.M., 2008, Predicting unobserved phenotypes for complex traits from whole-genome SNP data. PLoS Genet 4, e1000231</w:t>
      </w:r>
    </w:p>
    <w:p w14:paraId="6D624A2B"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Li J.Y., Reichel M., Li Y.J., Millar A.A., 2014, The functional scope of plant microRNA-mediated silencing. Trends Plant Sci. 19:785-756.</w:t>
      </w:r>
    </w:p>
    <w:p w14:paraId="6EC4546C"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Li Y.F., Zheng Y., Addo-Quaye C., Zhang L., Saini A., Jagadeeswaran G., Axtell M.J., Zhang W., Sunkar R., 2010, Transcriptome-wide identification of microRNA targets in rice. Plant J. </w:t>
      </w:r>
      <w:r w:rsidRPr="00A30980">
        <w:rPr>
          <w:rFonts w:eastAsia="宋体"/>
          <w:bCs/>
          <w:sz w:val="21"/>
          <w:szCs w:val="21"/>
        </w:rPr>
        <w:lastRenderedPageBreak/>
        <w:t>62:742-759</w:t>
      </w:r>
    </w:p>
    <w:p w14:paraId="7CE7965C"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Liu Q., Wang F., Axtell M.J., 2014, Analysis of complementarity requirements for plant microRNA targeting using a Nicotiana benthamiana quantitative transient assay. Plant Cell 26: 741-753</w:t>
      </w:r>
    </w:p>
    <w:p w14:paraId="5B80539D"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Liu Q., Wang H., Hu H., Zhang H., 2015, Genome-wide identification and evolutionary analysis of positively selected miRNA genes in domesticated rice. Mol Genet Genomics 2902:593–602</w:t>
      </w:r>
    </w:p>
    <w:p w14:paraId="6514822D"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Liu Q., Wang H., Zhu L., Hu H., Sun Y., 2013, Genome-wide identification and analysis of miRNA-related single nucleotide polymorphisms SNPs in rice. Rice 6:10</w:t>
      </w:r>
    </w:p>
    <w:p w14:paraId="5ED2F7E0"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Lu C., Jeong D.H., Kulkarni K., Pillay M., Nobuta K., German R., Thatcher S.R., Maher C., Zhang L.F., Ware D., Liu B., Cao X.F., Meyers B.C., Green P.J., 2008, Genome-wide analysis for discovery of rice microRNAs reveals natural antisense microRNAs nat-miRNAs. Proc. Natl. Acad. Sci. USA 105: 4951–4956</w:t>
      </w:r>
    </w:p>
    <w:p w14:paraId="5E7C2C0F"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Mallory A., Vaucheret H., 2010, Form, function, and regulation of ARGONAUTE proteins. Plant Cell 22: 3879–3889</w:t>
      </w:r>
    </w:p>
    <w:p w14:paraId="5CB31390"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Mallory A.C., Reinhart B.J., Jones-Rhoades M.W., Tang G., Zamore P.D., Barton M.K., and Bartel D.P. 2004, MicroRNA control of PHABULOSA in leaf development: Importance of pairing to the microRNA 59 region. EMBO J. 23: 3356-3364.</w:t>
      </w:r>
    </w:p>
    <w:p w14:paraId="5D026C87"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Mammadov</w:t>
      </w:r>
      <w:r w:rsidRPr="00A30980">
        <w:rPr>
          <w:rFonts w:eastAsia="宋体" w:hint="eastAsia"/>
          <w:bCs/>
          <w:sz w:val="21"/>
          <w:szCs w:val="21"/>
        </w:rPr>
        <w:t xml:space="preserve"> </w:t>
      </w:r>
      <w:r w:rsidRPr="00A30980">
        <w:rPr>
          <w:rFonts w:eastAsia="宋体"/>
          <w:bCs/>
          <w:sz w:val="21"/>
          <w:szCs w:val="21"/>
        </w:rPr>
        <w:t>J., Aggarwal</w:t>
      </w:r>
      <w:r w:rsidRPr="00A30980">
        <w:rPr>
          <w:rFonts w:eastAsia="宋体" w:hint="eastAsia"/>
          <w:bCs/>
          <w:sz w:val="21"/>
          <w:szCs w:val="21"/>
        </w:rPr>
        <w:t xml:space="preserve"> R</w:t>
      </w:r>
      <w:r w:rsidRPr="00A30980">
        <w:rPr>
          <w:rFonts w:eastAsia="宋体"/>
          <w:bCs/>
          <w:sz w:val="21"/>
          <w:szCs w:val="21"/>
        </w:rPr>
        <w:t>., Buyyarapu R., Kumpatla S., 2012, SNP markers and their impact on plant breeding, Int. J. Plant Genom., 2012:728398</w:t>
      </w:r>
    </w:p>
    <w:p w14:paraId="410A627E"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Mi S.J., Cai T., Hu Y.G., Chen Y.M., Hodges E., Ni F.R., Wu L., Li S., Zhou H.Y., Long C.Z., Chen S., Hannon G.J., Qi Y.J., </w:t>
      </w:r>
      <w:r w:rsidRPr="00A30980">
        <w:rPr>
          <w:rFonts w:eastAsia="宋体" w:hint="eastAsia"/>
          <w:bCs/>
          <w:sz w:val="21"/>
          <w:szCs w:val="21"/>
        </w:rPr>
        <w:t>2008, Sorting of small RNAs into Arabidopsis argonaute complexes is directed by the 5</w:t>
      </w:r>
      <w:r w:rsidRPr="00A30980">
        <w:rPr>
          <w:rFonts w:eastAsia="宋体" w:hint="eastAsia"/>
          <w:bCs/>
          <w:sz w:val="21"/>
          <w:szCs w:val="21"/>
        </w:rPr>
        <w:t>′</w:t>
      </w:r>
      <w:r w:rsidRPr="00A30980">
        <w:rPr>
          <w:rFonts w:eastAsia="宋体" w:hint="eastAsia"/>
          <w:bCs/>
          <w:sz w:val="21"/>
          <w:szCs w:val="21"/>
        </w:rPr>
        <w:t xml:space="preserve"> terminal nucleotide. Cell 133: 116</w:t>
      </w:r>
      <w:r w:rsidRPr="00A30980">
        <w:rPr>
          <w:rFonts w:eastAsia="宋体" w:hint="eastAsia"/>
          <w:bCs/>
          <w:sz w:val="21"/>
          <w:szCs w:val="21"/>
        </w:rPr>
        <w:t>–</w:t>
      </w:r>
      <w:r w:rsidRPr="00A30980">
        <w:rPr>
          <w:rFonts w:eastAsia="宋体" w:hint="eastAsia"/>
          <w:bCs/>
          <w:sz w:val="21"/>
          <w:szCs w:val="21"/>
        </w:rPr>
        <w:t>127</w:t>
      </w:r>
    </w:p>
    <w:p w14:paraId="46714162"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Muckstein U., Tafer H., Hackermuller J., Bernhart S.H., Stadler P.F., Hofacker I.L., 2006, Thermodynamics of RNA-RNA binding, Bioinformatics, 22, 1177–1182.</w:t>
      </w:r>
    </w:p>
    <w:p w14:paraId="01E61CA1"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Parizotto E.A., Dunoyer P., Rahm N., Himber C., and Voinnet O. 2004, In vivo investigation of the transcription, processing, endonucleolytic activity, and functional relevance of the spatial distribution of a plant miRNA. Genes Dev. 18: 2237-2242</w:t>
      </w:r>
    </w:p>
    <w:p w14:paraId="73E4FFA9"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Rajagopalan R., Vaucheret H., Trejo J., Bartel D.P., 2006, A diverse and evolutionarily fluid set of microRNAs in Arabidopsis thaliana. Genes Dev 2024:3407–3425 </w:t>
      </w:r>
    </w:p>
    <w:p w14:paraId="3330F8EC"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lastRenderedPageBreak/>
        <w:t>Sato Y., Namiki N., Takehisa H., Kamatsuki K., Minami H., Ikawa H., Ohyanagi H., Sugimoto K., Itoh J., Antonio B., Nagamura Y., 2013, RiceFREND: a platform for retrieving coexpressed gene networks in rice. Nucleic Acids Research 41:D1214-D1221.</w:t>
      </w:r>
    </w:p>
    <w:p w14:paraId="78CA5052"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Saunders M. A., Liang H., Li, W. H., 2007, Human polymorphism at microRNAs and microRNA target sites. Proc. Natl Acad. Sci. USA 104, 3300–3305</w:t>
      </w:r>
    </w:p>
    <w:p w14:paraId="04784AC9"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Schwab R., Palatnik J.F., Riester M., Schommer C., Schmid M., and Weigel D. 2005, Specific effects of microRNAs on the plant transcriptome. Dev. Cell 8: 517–527</w:t>
      </w:r>
    </w:p>
    <w:p w14:paraId="15D9B134" w14:textId="77777777" w:rsidR="006B1F21"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Sieber P., Wellmer F., Gheyselinck J., Riechmann J.L., Meyerowitz E.M., 2007 P. Sieber, F. Wellmer, J. Gheyselinck, J.L. Riechmann, E.M. Meyerowitz, 2007, Redundancy and specialization among plant microRNAs: role of the MIR164 family in developmental robustness, Development, 134, pp.1051–1060</w:t>
      </w:r>
    </w:p>
    <w:p w14:paraId="35E157B2" w14:textId="224B8363" w:rsidR="00E87E5F" w:rsidRPr="00A30980" w:rsidRDefault="00E87E5F" w:rsidP="006B1F21">
      <w:pPr>
        <w:widowControl w:val="0"/>
        <w:spacing w:before="50" w:after="50" w:line="480" w:lineRule="auto"/>
        <w:ind w:left="420" w:hangingChars="200" w:hanging="420"/>
        <w:jc w:val="both"/>
        <w:rPr>
          <w:rFonts w:eastAsia="宋体"/>
          <w:bCs/>
          <w:sz w:val="21"/>
          <w:szCs w:val="21"/>
        </w:rPr>
      </w:pPr>
      <w:r w:rsidRPr="00E87E5F">
        <w:rPr>
          <w:rFonts w:eastAsia="宋体"/>
          <w:bCs/>
          <w:sz w:val="21"/>
          <w:szCs w:val="21"/>
        </w:rPr>
        <w:t>Tan L., Li X., Liu F., Sun X., Li C., Zhu Z., Fu Y., Cai H., Wang X., Xie D., Sun C.Q.,</w:t>
      </w:r>
      <w:r>
        <w:rPr>
          <w:rFonts w:eastAsia="宋体"/>
          <w:bCs/>
          <w:sz w:val="21"/>
          <w:szCs w:val="21"/>
        </w:rPr>
        <w:t xml:space="preserve"> 2008,</w:t>
      </w:r>
      <w:r w:rsidRPr="00E87E5F">
        <w:rPr>
          <w:rFonts w:eastAsia="宋体"/>
          <w:bCs/>
          <w:sz w:val="21"/>
          <w:szCs w:val="21"/>
        </w:rPr>
        <w:t xml:space="preserve"> Control of a key transition from prostrate to erect growth in rice domestication Nat Genet, 40 pp. 1360–1364</w:t>
      </w:r>
    </w:p>
    <w:p w14:paraId="5B6FC37F"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Todesco M., Rubio-Somoza I., Paz-Ares J., Weigel D. 2010, A collection of target mimics for comprehensive analysis of microRNA function in Arabidopsis thaliana. PLoS Genet 6: e1001031</w:t>
      </w:r>
    </w:p>
    <w:p w14:paraId="69ABD466"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Wang D., Pei K., Fu Y., Sun Z., Li S., Liu H., Tang K., Han B., Tao Y., 2007, Genome-wide analysis of the auxin response factor ARF gene family in rice Oryza sativa Gene, 394 pp. 13-24</w:t>
      </w:r>
    </w:p>
    <w:p w14:paraId="0000312A"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Wen M., Xie M.N., He L., Wang Y.S., Shi S.H., Tang T., 2016, Expression Variations of miRNAs and mRNAs in Rice Oryza sativa. Genome Biology and Evolution 8:3529-3544</w:t>
      </w:r>
    </w:p>
    <w:p w14:paraId="226ABF26"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Xu X., Liu X., Ge S., Jensen J.D., Hu F.Y, Li X., Dong Y., Gutenkunst R.N, Fang L., Huang L., Li J.X., He W.M., Zhang G.J., Zheng X.M., Zhang F.M., Li Y.R, Yu C., Kristiansen K., Zhang X.Q., Wang J., Wright M., McCouch S., Nielsen R., Wang J., Wang W., 2012, Resequencing 50 accessions of cultivated and wild rice yields markers for identifying agronomically important genes. Nat Biotechnol 30:105–111</w:t>
      </w:r>
    </w:p>
    <w:p w14:paraId="7433D2B2" w14:textId="77777777" w:rsidR="006B1F21" w:rsidRDefault="006B1F21" w:rsidP="006B1F21">
      <w:pPr>
        <w:widowControl w:val="0"/>
        <w:spacing w:before="50" w:after="50" w:line="480" w:lineRule="auto"/>
        <w:ind w:left="420" w:hangingChars="200" w:hanging="420"/>
        <w:jc w:val="both"/>
        <w:rPr>
          <w:ins w:id="85" w:author="Thomas Huang" w:date="2017-02-27T12:15:00Z"/>
          <w:rFonts w:eastAsia="宋体"/>
          <w:bCs/>
          <w:sz w:val="21"/>
          <w:szCs w:val="21"/>
        </w:rPr>
      </w:pPr>
      <w:r w:rsidRPr="00A30980">
        <w:rPr>
          <w:rFonts w:eastAsia="宋体"/>
          <w:bCs/>
          <w:sz w:val="21"/>
          <w:szCs w:val="21"/>
        </w:rPr>
        <w:t>Yamamoto T., Nagasaki H., Yonemaru J.I., Ebana K., Nakajima M., Shibaya T., Yano M., 2010, Fine definition of the pedigree haplotypes of closely related rice cultivars by means of genome-</w:t>
      </w:r>
      <w:r w:rsidRPr="00A30980">
        <w:rPr>
          <w:rFonts w:eastAsia="宋体"/>
          <w:bCs/>
          <w:sz w:val="21"/>
          <w:szCs w:val="21"/>
        </w:rPr>
        <w:lastRenderedPageBreak/>
        <w:t>wide discovery of single-nucleotide polymorphisms. BMC Genomics 11:267.</w:t>
      </w:r>
    </w:p>
    <w:p w14:paraId="7AA309BF" w14:textId="7DEF3C58" w:rsidR="00FB7D12" w:rsidRPr="00A30980" w:rsidRDefault="00FB7D12" w:rsidP="006B1F21">
      <w:pPr>
        <w:widowControl w:val="0"/>
        <w:spacing w:before="50" w:after="50" w:line="480" w:lineRule="auto"/>
        <w:ind w:left="420" w:hangingChars="200" w:hanging="420"/>
        <w:jc w:val="both"/>
        <w:rPr>
          <w:rFonts w:eastAsia="宋体"/>
          <w:bCs/>
          <w:sz w:val="21"/>
          <w:szCs w:val="21"/>
        </w:rPr>
      </w:pPr>
      <w:ins w:id="86" w:author="Thomas Huang" w:date="2017-02-27T12:15:00Z">
        <w:r w:rsidRPr="00FB7D12">
          <w:rPr>
            <w:rFonts w:eastAsia="宋体"/>
            <w:bCs/>
            <w:sz w:val="21"/>
            <w:szCs w:val="21"/>
          </w:rPr>
          <w:t>Zhang</w:t>
        </w:r>
        <w:r>
          <w:rPr>
            <w:rFonts w:eastAsia="宋体"/>
            <w:bCs/>
            <w:sz w:val="21"/>
            <w:szCs w:val="21"/>
          </w:rPr>
          <w:t xml:space="preserve"> Y.</w:t>
        </w:r>
        <w:r w:rsidRPr="00FB7D12">
          <w:rPr>
            <w:rFonts w:eastAsia="宋体"/>
            <w:bCs/>
            <w:sz w:val="21"/>
            <w:szCs w:val="21"/>
          </w:rPr>
          <w:t>, Xia</w:t>
        </w:r>
        <w:r>
          <w:rPr>
            <w:rFonts w:eastAsia="宋体"/>
            <w:bCs/>
            <w:sz w:val="21"/>
            <w:szCs w:val="21"/>
          </w:rPr>
          <w:t xml:space="preserve"> R.</w:t>
        </w:r>
        <w:r w:rsidRPr="00FB7D12">
          <w:rPr>
            <w:rFonts w:eastAsia="宋体"/>
            <w:bCs/>
            <w:sz w:val="21"/>
            <w:szCs w:val="21"/>
          </w:rPr>
          <w:t>, Kuang</w:t>
        </w:r>
        <w:r>
          <w:rPr>
            <w:rFonts w:eastAsia="宋体"/>
            <w:bCs/>
            <w:sz w:val="21"/>
            <w:szCs w:val="21"/>
          </w:rPr>
          <w:t xml:space="preserve"> H.</w:t>
        </w:r>
        <w:r w:rsidRPr="00FB7D12">
          <w:rPr>
            <w:rFonts w:eastAsia="宋体"/>
            <w:bCs/>
            <w:sz w:val="21"/>
            <w:szCs w:val="21"/>
          </w:rPr>
          <w:t>, Meyers</w:t>
        </w:r>
        <w:r>
          <w:rPr>
            <w:rFonts w:eastAsia="宋体"/>
            <w:bCs/>
            <w:sz w:val="21"/>
            <w:szCs w:val="21"/>
          </w:rPr>
          <w:t xml:space="preserve"> B.C.</w:t>
        </w:r>
        <w:r w:rsidRPr="00FB7D12">
          <w:rPr>
            <w:rFonts w:eastAsia="宋体"/>
            <w:bCs/>
            <w:sz w:val="21"/>
            <w:szCs w:val="21"/>
          </w:rPr>
          <w:t xml:space="preserve">, </w:t>
        </w:r>
      </w:ins>
      <w:ins w:id="87" w:author="Thomas Huang" w:date="2017-02-27T12:16:00Z">
        <w:r>
          <w:rPr>
            <w:rFonts w:eastAsia="宋体"/>
            <w:bCs/>
            <w:sz w:val="21"/>
            <w:szCs w:val="21"/>
          </w:rPr>
          <w:t xml:space="preserve">2016, </w:t>
        </w:r>
      </w:ins>
      <w:ins w:id="88" w:author="Thomas Huang" w:date="2017-02-27T12:15:00Z">
        <w:r w:rsidRPr="00FB7D12">
          <w:rPr>
            <w:rFonts w:eastAsia="宋体"/>
            <w:bCs/>
            <w:sz w:val="21"/>
            <w:szCs w:val="21"/>
          </w:rPr>
          <w:t>The diversification of plant NBS-LRR defense genes directs the evolution of MicroRNAs that targe</w:t>
        </w:r>
        <w:r>
          <w:rPr>
            <w:rFonts w:eastAsia="宋体"/>
            <w:bCs/>
            <w:sz w:val="21"/>
            <w:szCs w:val="21"/>
          </w:rPr>
          <w:t>t them. Mol Biol Evol, 33</w:t>
        </w:r>
        <w:r w:rsidRPr="00FB7D12">
          <w:rPr>
            <w:rFonts w:eastAsia="宋体"/>
            <w:bCs/>
            <w:sz w:val="21"/>
            <w:szCs w:val="21"/>
          </w:rPr>
          <w:t>, pp. 2692–2705</w:t>
        </w:r>
      </w:ins>
    </w:p>
    <w:p w14:paraId="4742C57B" w14:textId="7FE0AA0F" w:rsidR="006B1F21" w:rsidRPr="006B1F21"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Zhao H., Yao W., Ouyang Y., Yang W., Wang G., Lian X., Xing Y., Chen L., Xie W., 2014. RiceVarMap: a comprehensive database of rice genomic variations.</w:t>
      </w:r>
      <w:r w:rsidRPr="00EF14F4">
        <w:t xml:space="preserve"> </w:t>
      </w:r>
      <w:r w:rsidRPr="00A30980">
        <w:rPr>
          <w:rFonts w:eastAsia="宋体"/>
          <w:bCs/>
          <w:sz w:val="21"/>
          <w:szCs w:val="21"/>
        </w:rPr>
        <w:t>Nucleic Acids Research 43:D1018–D1022.</w:t>
      </w:r>
    </w:p>
    <w:sectPr w:rsidR="006B1F21" w:rsidRPr="006B1F21" w:rsidSect="009157B2">
      <w:endnotePr>
        <w:numFmt w:val="decimal"/>
      </w:endnotePr>
      <w:pgSz w:w="11900" w:h="16840"/>
      <w:pgMar w:top="1440" w:right="1800" w:bottom="1440" w:left="1800" w:header="708" w:footer="708" w:gutter="0"/>
      <w:lnNumType w:countBy="1" w:restart="continuous"/>
      <w:cols w:space="708"/>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BD3CEC" w14:textId="77777777" w:rsidR="00570508" w:rsidRDefault="00570508" w:rsidP="008058E1">
      <w:r>
        <w:separator/>
      </w:r>
    </w:p>
  </w:endnote>
  <w:endnote w:type="continuationSeparator" w:id="0">
    <w:p w14:paraId="4DAC8C6A" w14:textId="77777777" w:rsidR="00570508" w:rsidRDefault="00570508" w:rsidP="008058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288F0000"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312710" w14:textId="77777777" w:rsidR="00570508" w:rsidRDefault="00570508" w:rsidP="008058E1">
      <w:r>
        <w:separator/>
      </w:r>
    </w:p>
  </w:footnote>
  <w:footnote w:type="continuationSeparator" w:id="0">
    <w:p w14:paraId="221C607E" w14:textId="77777777" w:rsidR="00570508" w:rsidRDefault="00570508" w:rsidP="008058E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2F792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1E6240DA"/>
    <w:multiLevelType w:val="multilevel"/>
    <w:tmpl w:val="F8A2260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FA778F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20D666BF"/>
    <w:multiLevelType w:val="hybridMultilevel"/>
    <w:tmpl w:val="C75C9474"/>
    <w:lvl w:ilvl="0" w:tplc="919A65CE">
      <w:start w:val="1"/>
      <w:numFmt w:val="decimal"/>
      <w:lvlText w:val="%1"/>
      <w:lvlJc w:val="left"/>
      <w:pPr>
        <w:ind w:left="227" w:firstLine="133"/>
      </w:pPr>
      <w:rPr>
        <w:rFonts w:hint="default"/>
        <w:caps w:val="0"/>
        <w:strike w:val="0"/>
        <w:dstrike w:val="0"/>
        <w:vanish w:val="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2704F9D"/>
    <w:multiLevelType w:val="multilevel"/>
    <w:tmpl w:val="24D0BE7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nsid w:val="35A07872"/>
    <w:multiLevelType w:val="hybridMultilevel"/>
    <w:tmpl w:val="680057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96533B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5CE20610"/>
    <w:multiLevelType w:val="multilevel"/>
    <w:tmpl w:val="B09E1F24"/>
    <w:lvl w:ilvl="0">
      <w:start w:val="1"/>
      <w:numFmt w:val="decimal"/>
      <w:lvlText w:val="[%1]"/>
      <w:lvlJc w:val="left"/>
      <w:pPr>
        <w:ind w:left="227" w:firstLine="133"/>
      </w:pPr>
      <w:rPr>
        <w:rFonts w:hint="default"/>
        <w:caps w:val="0"/>
        <w:strike w:val="0"/>
        <w:dstrike w:val="0"/>
        <w:vanish w:val="0"/>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65CB5AD9"/>
    <w:multiLevelType w:val="hybridMultilevel"/>
    <w:tmpl w:val="F510273C"/>
    <w:lvl w:ilvl="0" w:tplc="FA94C3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34C78F1"/>
    <w:multiLevelType w:val="multilevel"/>
    <w:tmpl w:val="71DC7F6E"/>
    <w:lvl w:ilvl="0">
      <w:start w:val="1"/>
      <w:numFmt w:val="decimal"/>
      <w:lvlText w:val="[%1]"/>
      <w:lvlJc w:val="left"/>
      <w:pPr>
        <w:ind w:left="227" w:firstLine="13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73710B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7BD1551E"/>
    <w:multiLevelType w:val="hybridMultilevel"/>
    <w:tmpl w:val="356E42C4"/>
    <w:lvl w:ilvl="0" w:tplc="C616E52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3"/>
  </w:num>
  <w:num w:numId="3">
    <w:abstractNumId w:val="1"/>
  </w:num>
  <w:num w:numId="4">
    <w:abstractNumId w:val="6"/>
  </w:num>
  <w:num w:numId="5">
    <w:abstractNumId w:val="2"/>
  </w:num>
  <w:num w:numId="6">
    <w:abstractNumId w:val="9"/>
  </w:num>
  <w:num w:numId="7">
    <w:abstractNumId w:val="7"/>
  </w:num>
  <w:num w:numId="8">
    <w:abstractNumId w:val="11"/>
  </w:num>
  <w:num w:numId="9">
    <w:abstractNumId w:val="0"/>
  </w:num>
  <w:num w:numId="10">
    <w:abstractNumId w:val="10"/>
  </w:num>
  <w:num w:numId="11">
    <w:abstractNumId w:val="5"/>
  </w:num>
  <w:num w:numId="12">
    <w:abstractNumId w:val="4"/>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homas Huang">
    <w15:presenceInfo w15:providerId="Windows Live" w15:userId="2c6d085a2e0513b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6"/>
  <w:doNotDisplayPageBoundaries/>
  <w:activeWritingStyle w:appName="MSWord" w:lang="en-US" w:vendorID="64" w:dllVersion="0" w:nlCheck="1" w:checkStyle="0"/>
  <w:trackRevisions/>
  <w:defaultTabStop w:val="720"/>
  <w:drawingGridHorizontalSpacing w:val="120"/>
  <w:drawingGridVerticalSpacing w:val="200"/>
  <w:displayHorizontalDrawingGridEvery w:val="2"/>
  <w:displayVerticalDrawingGridEvery w:val="2"/>
  <w:characterSpacingControl w:val="doNotCompres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59CE"/>
    <w:rsid w:val="00001AA7"/>
    <w:rsid w:val="00005A5A"/>
    <w:rsid w:val="00015453"/>
    <w:rsid w:val="000206DF"/>
    <w:rsid w:val="00021F75"/>
    <w:rsid w:val="00026169"/>
    <w:rsid w:val="00026CFB"/>
    <w:rsid w:val="000377E5"/>
    <w:rsid w:val="00045973"/>
    <w:rsid w:val="00046A10"/>
    <w:rsid w:val="000522BC"/>
    <w:rsid w:val="00053321"/>
    <w:rsid w:val="00060D91"/>
    <w:rsid w:val="00064B77"/>
    <w:rsid w:val="000701A6"/>
    <w:rsid w:val="00071B03"/>
    <w:rsid w:val="000725A6"/>
    <w:rsid w:val="00076F0B"/>
    <w:rsid w:val="00080A54"/>
    <w:rsid w:val="00081EB1"/>
    <w:rsid w:val="00086F60"/>
    <w:rsid w:val="0009738F"/>
    <w:rsid w:val="00097BF5"/>
    <w:rsid w:val="000A045F"/>
    <w:rsid w:val="000A5ED9"/>
    <w:rsid w:val="000B06C4"/>
    <w:rsid w:val="000B0C80"/>
    <w:rsid w:val="000B1376"/>
    <w:rsid w:val="000B18F1"/>
    <w:rsid w:val="000C10AB"/>
    <w:rsid w:val="000D33BC"/>
    <w:rsid w:val="000F156B"/>
    <w:rsid w:val="000F2828"/>
    <w:rsid w:val="000F7A83"/>
    <w:rsid w:val="00103114"/>
    <w:rsid w:val="00104EB4"/>
    <w:rsid w:val="001067FA"/>
    <w:rsid w:val="00106F21"/>
    <w:rsid w:val="001102C1"/>
    <w:rsid w:val="001160B4"/>
    <w:rsid w:val="001201E7"/>
    <w:rsid w:val="001207F5"/>
    <w:rsid w:val="00127BF4"/>
    <w:rsid w:val="001343AF"/>
    <w:rsid w:val="0013651E"/>
    <w:rsid w:val="00137C14"/>
    <w:rsid w:val="00142ECE"/>
    <w:rsid w:val="00143594"/>
    <w:rsid w:val="001451D6"/>
    <w:rsid w:val="00145C6D"/>
    <w:rsid w:val="00155863"/>
    <w:rsid w:val="001559A2"/>
    <w:rsid w:val="00171092"/>
    <w:rsid w:val="00175012"/>
    <w:rsid w:val="001801BB"/>
    <w:rsid w:val="00180D86"/>
    <w:rsid w:val="001830EF"/>
    <w:rsid w:val="001A02E9"/>
    <w:rsid w:val="001A04A4"/>
    <w:rsid w:val="001A0C9B"/>
    <w:rsid w:val="001A1A17"/>
    <w:rsid w:val="001A3A03"/>
    <w:rsid w:val="001A4323"/>
    <w:rsid w:val="001A7CFC"/>
    <w:rsid w:val="001B079C"/>
    <w:rsid w:val="001B4BDC"/>
    <w:rsid w:val="001B6F38"/>
    <w:rsid w:val="001B7462"/>
    <w:rsid w:val="001B7B81"/>
    <w:rsid w:val="001C0ABB"/>
    <w:rsid w:val="001C116A"/>
    <w:rsid w:val="001C55C1"/>
    <w:rsid w:val="001E0ADB"/>
    <w:rsid w:val="001E3249"/>
    <w:rsid w:val="001E798E"/>
    <w:rsid w:val="001F38F4"/>
    <w:rsid w:val="00207CA8"/>
    <w:rsid w:val="0021086A"/>
    <w:rsid w:val="00220B6D"/>
    <w:rsid w:val="00224306"/>
    <w:rsid w:val="00241330"/>
    <w:rsid w:val="00243114"/>
    <w:rsid w:val="002539FD"/>
    <w:rsid w:val="00256725"/>
    <w:rsid w:val="00257A4F"/>
    <w:rsid w:val="00262076"/>
    <w:rsid w:val="0027364B"/>
    <w:rsid w:val="002749E4"/>
    <w:rsid w:val="002777C8"/>
    <w:rsid w:val="00281EFF"/>
    <w:rsid w:val="002832CA"/>
    <w:rsid w:val="00286C41"/>
    <w:rsid w:val="002933C9"/>
    <w:rsid w:val="00294125"/>
    <w:rsid w:val="002959CE"/>
    <w:rsid w:val="00295C3C"/>
    <w:rsid w:val="002A3080"/>
    <w:rsid w:val="002A3AA0"/>
    <w:rsid w:val="002B238A"/>
    <w:rsid w:val="002B3650"/>
    <w:rsid w:val="002C3CC9"/>
    <w:rsid w:val="002C78CB"/>
    <w:rsid w:val="002D2C67"/>
    <w:rsid w:val="002E08B3"/>
    <w:rsid w:val="002E32EF"/>
    <w:rsid w:val="002E6326"/>
    <w:rsid w:val="002E7550"/>
    <w:rsid w:val="002E7E1D"/>
    <w:rsid w:val="002F751D"/>
    <w:rsid w:val="00325356"/>
    <w:rsid w:val="0034286C"/>
    <w:rsid w:val="003440DC"/>
    <w:rsid w:val="00346258"/>
    <w:rsid w:val="003519FC"/>
    <w:rsid w:val="0036426B"/>
    <w:rsid w:val="00365A14"/>
    <w:rsid w:val="00366B6F"/>
    <w:rsid w:val="00371440"/>
    <w:rsid w:val="00373891"/>
    <w:rsid w:val="0038199D"/>
    <w:rsid w:val="00386E6F"/>
    <w:rsid w:val="003943B4"/>
    <w:rsid w:val="00394455"/>
    <w:rsid w:val="00395FC8"/>
    <w:rsid w:val="003971E4"/>
    <w:rsid w:val="003A1CEE"/>
    <w:rsid w:val="003A341D"/>
    <w:rsid w:val="003B414B"/>
    <w:rsid w:val="003D7BA6"/>
    <w:rsid w:val="003E1C94"/>
    <w:rsid w:val="003E7D5C"/>
    <w:rsid w:val="003F64F8"/>
    <w:rsid w:val="00401E0E"/>
    <w:rsid w:val="004050AE"/>
    <w:rsid w:val="00417CEE"/>
    <w:rsid w:val="00420138"/>
    <w:rsid w:val="004221B7"/>
    <w:rsid w:val="00422381"/>
    <w:rsid w:val="004258EF"/>
    <w:rsid w:val="0043298F"/>
    <w:rsid w:val="00445ED0"/>
    <w:rsid w:val="00445EF1"/>
    <w:rsid w:val="0045077A"/>
    <w:rsid w:val="004566B3"/>
    <w:rsid w:val="0046044A"/>
    <w:rsid w:val="004650DD"/>
    <w:rsid w:val="004669D1"/>
    <w:rsid w:val="00466BB0"/>
    <w:rsid w:val="004732D6"/>
    <w:rsid w:val="00474156"/>
    <w:rsid w:val="00481488"/>
    <w:rsid w:val="00492AD0"/>
    <w:rsid w:val="004B6227"/>
    <w:rsid w:val="004B71DE"/>
    <w:rsid w:val="004C781C"/>
    <w:rsid w:val="004D0B31"/>
    <w:rsid w:val="00501DEC"/>
    <w:rsid w:val="0051279D"/>
    <w:rsid w:val="00513ECB"/>
    <w:rsid w:val="00520973"/>
    <w:rsid w:val="005303B6"/>
    <w:rsid w:val="00533A7C"/>
    <w:rsid w:val="00535A3C"/>
    <w:rsid w:val="00541162"/>
    <w:rsid w:val="005451B8"/>
    <w:rsid w:val="00551185"/>
    <w:rsid w:val="00554AF8"/>
    <w:rsid w:val="005572A9"/>
    <w:rsid w:val="00564063"/>
    <w:rsid w:val="005656E2"/>
    <w:rsid w:val="0057009A"/>
    <w:rsid w:val="00570508"/>
    <w:rsid w:val="0058029A"/>
    <w:rsid w:val="005809D2"/>
    <w:rsid w:val="00581544"/>
    <w:rsid w:val="005818D7"/>
    <w:rsid w:val="00585417"/>
    <w:rsid w:val="00586021"/>
    <w:rsid w:val="0059091D"/>
    <w:rsid w:val="0059279D"/>
    <w:rsid w:val="00593225"/>
    <w:rsid w:val="00596532"/>
    <w:rsid w:val="005A537E"/>
    <w:rsid w:val="005C5950"/>
    <w:rsid w:val="005C6334"/>
    <w:rsid w:val="005D5460"/>
    <w:rsid w:val="005E0EF4"/>
    <w:rsid w:val="005F330E"/>
    <w:rsid w:val="005F5ADF"/>
    <w:rsid w:val="005F7DE8"/>
    <w:rsid w:val="005F7DF7"/>
    <w:rsid w:val="006006E9"/>
    <w:rsid w:val="00616D1C"/>
    <w:rsid w:val="00622DB1"/>
    <w:rsid w:val="0062501C"/>
    <w:rsid w:val="006340E7"/>
    <w:rsid w:val="00651F70"/>
    <w:rsid w:val="006614AC"/>
    <w:rsid w:val="006620A3"/>
    <w:rsid w:val="00667411"/>
    <w:rsid w:val="00670492"/>
    <w:rsid w:val="0067526E"/>
    <w:rsid w:val="00676DFD"/>
    <w:rsid w:val="00683E93"/>
    <w:rsid w:val="00696355"/>
    <w:rsid w:val="006B1F21"/>
    <w:rsid w:val="006B4F6A"/>
    <w:rsid w:val="006C3236"/>
    <w:rsid w:val="006D12B8"/>
    <w:rsid w:val="006D1434"/>
    <w:rsid w:val="006D37BF"/>
    <w:rsid w:val="006E3053"/>
    <w:rsid w:val="006E5286"/>
    <w:rsid w:val="006E63E8"/>
    <w:rsid w:val="006E6E00"/>
    <w:rsid w:val="006F07A9"/>
    <w:rsid w:val="006F64F8"/>
    <w:rsid w:val="00700F56"/>
    <w:rsid w:val="0070463C"/>
    <w:rsid w:val="0070593D"/>
    <w:rsid w:val="00743379"/>
    <w:rsid w:val="0074765E"/>
    <w:rsid w:val="00755949"/>
    <w:rsid w:val="00761791"/>
    <w:rsid w:val="00765D6C"/>
    <w:rsid w:val="00771569"/>
    <w:rsid w:val="00780BA2"/>
    <w:rsid w:val="0079057E"/>
    <w:rsid w:val="00793966"/>
    <w:rsid w:val="007B24F4"/>
    <w:rsid w:val="007B271C"/>
    <w:rsid w:val="007B6612"/>
    <w:rsid w:val="007C5ECF"/>
    <w:rsid w:val="007D0A88"/>
    <w:rsid w:val="007E323C"/>
    <w:rsid w:val="007E6130"/>
    <w:rsid w:val="00800F56"/>
    <w:rsid w:val="008058E1"/>
    <w:rsid w:val="00807A65"/>
    <w:rsid w:val="00812559"/>
    <w:rsid w:val="00812BC2"/>
    <w:rsid w:val="008226CA"/>
    <w:rsid w:val="00826D7E"/>
    <w:rsid w:val="00830B5B"/>
    <w:rsid w:val="00831758"/>
    <w:rsid w:val="00834463"/>
    <w:rsid w:val="00835DFA"/>
    <w:rsid w:val="008415C2"/>
    <w:rsid w:val="0084292D"/>
    <w:rsid w:val="0084616E"/>
    <w:rsid w:val="0086105A"/>
    <w:rsid w:val="00861A08"/>
    <w:rsid w:val="008742FA"/>
    <w:rsid w:val="008811BC"/>
    <w:rsid w:val="0089688E"/>
    <w:rsid w:val="00897CE9"/>
    <w:rsid w:val="008A008F"/>
    <w:rsid w:val="008A25CE"/>
    <w:rsid w:val="008A2746"/>
    <w:rsid w:val="008A4297"/>
    <w:rsid w:val="008A6BAE"/>
    <w:rsid w:val="008B0AEB"/>
    <w:rsid w:val="008B2C26"/>
    <w:rsid w:val="008C27BB"/>
    <w:rsid w:val="008D1DAD"/>
    <w:rsid w:val="008E0716"/>
    <w:rsid w:val="008E2E86"/>
    <w:rsid w:val="008E61A8"/>
    <w:rsid w:val="00901929"/>
    <w:rsid w:val="00901A1F"/>
    <w:rsid w:val="00913B6E"/>
    <w:rsid w:val="009157B2"/>
    <w:rsid w:val="009200D9"/>
    <w:rsid w:val="00921089"/>
    <w:rsid w:val="00922481"/>
    <w:rsid w:val="00936CD3"/>
    <w:rsid w:val="009424AF"/>
    <w:rsid w:val="00950720"/>
    <w:rsid w:val="00976C80"/>
    <w:rsid w:val="00983E19"/>
    <w:rsid w:val="0098722A"/>
    <w:rsid w:val="009901F3"/>
    <w:rsid w:val="009933C1"/>
    <w:rsid w:val="009A306C"/>
    <w:rsid w:val="009A54DB"/>
    <w:rsid w:val="009A5834"/>
    <w:rsid w:val="009C39A2"/>
    <w:rsid w:val="009D473A"/>
    <w:rsid w:val="009E2169"/>
    <w:rsid w:val="009E376E"/>
    <w:rsid w:val="009E7A6A"/>
    <w:rsid w:val="009F16FC"/>
    <w:rsid w:val="009F493F"/>
    <w:rsid w:val="00A01AD7"/>
    <w:rsid w:val="00A14C1B"/>
    <w:rsid w:val="00A255DE"/>
    <w:rsid w:val="00A30CE5"/>
    <w:rsid w:val="00A316DE"/>
    <w:rsid w:val="00A32429"/>
    <w:rsid w:val="00A34D2B"/>
    <w:rsid w:val="00A5422E"/>
    <w:rsid w:val="00A56D7C"/>
    <w:rsid w:val="00A5728B"/>
    <w:rsid w:val="00A6402F"/>
    <w:rsid w:val="00A64BE8"/>
    <w:rsid w:val="00A76E7B"/>
    <w:rsid w:val="00A902B8"/>
    <w:rsid w:val="00A927BE"/>
    <w:rsid w:val="00A95CC9"/>
    <w:rsid w:val="00AA3768"/>
    <w:rsid w:val="00AA610C"/>
    <w:rsid w:val="00AB0623"/>
    <w:rsid w:val="00AB70C8"/>
    <w:rsid w:val="00AC2569"/>
    <w:rsid w:val="00AC38A6"/>
    <w:rsid w:val="00AC7650"/>
    <w:rsid w:val="00AD04A2"/>
    <w:rsid w:val="00AD4823"/>
    <w:rsid w:val="00AE264B"/>
    <w:rsid w:val="00B03A78"/>
    <w:rsid w:val="00B03F72"/>
    <w:rsid w:val="00B12A72"/>
    <w:rsid w:val="00B13335"/>
    <w:rsid w:val="00B24AF1"/>
    <w:rsid w:val="00B32DDB"/>
    <w:rsid w:val="00B463C3"/>
    <w:rsid w:val="00B51CCA"/>
    <w:rsid w:val="00B52855"/>
    <w:rsid w:val="00B566D7"/>
    <w:rsid w:val="00B60D67"/>
    <w:rsid w:val="00B66425"/>
    <w:rsid w:val="00B66462"/>
    <w:rsid w:val="00B758F6"/>
    <w:rsid w:val="00B86590"/>
    <w:rsid w:val="00B90626"/>
    <w:rsid w:val="00B979B5"/>
    <w:rsid w:val="00BA66E8"/>
    <w:rsid w:val="00BB2F5D"/>
    <w:rsid w:val="00BB546D"/>
    <w:rsid w:val="00BB57F2"/>
    <w:rsid w:val="00BC0FAE"/>
    <w:rsid w:val="00BC5049"/>
    <w:rsid w:val="00BC72C9"/>
    <w:rsid w:val="00BD0221"/>
    <w:rsid w:val="00BD4C40"/>
    <w:rsid w:val="00BE080A"/>
    <w:rsid w:val="00BE1EEB"/>
    <w:rsid w:val="00BE4E0A"/>
    <w:rsid w:val="00BF0FDE"/>
    <w:rsid w:val="00BF1687"/>
    <w:rsid w:val="00BF4209"/>
    <w:rsid w:val="00BF4704"/>
    <w:rsid w:val="00C07042"/>
    <w:rsid w:val="00C1083C"/>
    <w:rsid w:val="00C23913"/>
    <w:rsid w:val="00C23921"/>
    <w:rsid w:val="00C2467B"/>
    <w:rsid w:val="00C25DE9"/>
    <w:rsid w:val="00C46586"/>
    <w:rsid w:val="00C516F1"/>
    <w:rsid w:val="00C5302C"/>
    <w:rsid w:val="00C64CE7"/>
    <w:rsid w:val="00C65832"/>
    <w:rsid w:val="00C773C0"/>
    <w:rsid w:val="00C82C3C"/>
    <w:rsid w:val="00C9178F"/>
    <w:rsid w:val="00CA7CCC"/>
    <w:rsid w:val="00CB33A7"/>
    <w:rsid w:val="00CC35B8"/>
    <w:rsid w:val="00CC66E8"/>
    <w:rsid w:val="00CD2F2C"/>
    <w:rsid w:val="00CE1ED7"/>
    <w:rsid w:val="00CF19D3"/>
    <w:rsid w:val="00CF3524"/>
    <w:rsid w:val="00CF73F6"/>
    <w:rsid w:val="00D01BA7"/>
    <w:rsid w:val="00D045BD"/>
    <w:rsid w:val="00D04AF2"/>
    <w:rsid w:val="00D10900"/>
    <w:rsid w:val="00D122A8"/>
    <w:rsid w:val="00D349E9"/>
    <w:rsid w:val="00D63107"/>
    <w:rsid w:val="00D63208"/>
    <w:rsid w:val="00D65C9A"/>
    <w:rsid w:val="00D6629C"/>
    <w:rsid w:val="00D740B0"/>
    <w:rsid w:val="00D75664"/>
    <w:rsid w:val="00D803EC"/>
    <w:rsid w:val="00D81CD8"/>
    <w:rsid w:val="00D87600"/>
    <w:rsid w:val="00D90119"/>
    <w:rsid w:val="00D948F4"/>
    <w:rsid w:val="00DA4E65"/>
    <w:rsid w:val="00DB1326"/>
    <w:rsid w:val="00DB1974"/>
    <w:rsid w:val="00DB48FE"/>
    <w:rsid w:val="00DB739A"/>
    <w:rsid w:val="00DB7805"/>
    <w:rsid w:val="00DB7B16"/>
    <w:rsid w:val="00DC1D28"/>
    <w:rsid w:val="00DD171D"/>
    <w:rsid w:val="00DD2B51"/>
    <w:rsid w:val="00DE12C9"/>
    <w:rsid w:val="00DE6178"/>
    <w:rsid w:val="00DF0E38"/>
    <w:rsid w:val="00DF4DB3"/>
    <w:rsid w:val="00DF569F"/>
    <w:rsid w:val="00E119CC"/>
    <w:rsid w:val="00E12D43"/>
    <w:rsid w:val="00E1307B"/>
    <w:rsid w:val="00E2090B"/>
    <w:rsid w:val="00E25306"/>
    <w:rsid w:val="00E25CC2"/>
    <w:rsid w:val="00E368E6"/>
    <w:rsid w:val="00E45C01"/>
    <w:rsid w:val="00E45D4C"/>
    <w:rsid w:val="00E56156"/>
    <w:rsid w:val="00E65624"/>
    <w:rsid w:val="00E6689D"/>
    <w:rsid w:val="00E81792"/>
    <w:rsid w:val="00E85D52"/>
    <w:rsid w:val="00E86827"/>
    <w:rsid w:val="00E868BD"/>
    <w:rsid w:val="00E87E5F"/>
    <w:rsid w:val="00E947F2"/>
    <w:rsid w:val="00EA4F6E"/>
    <w:rsid w:val="00EB3DE7"/>
    <w:rsid w:val="00EB54AD"/>
    <w:rsid w:val="00EB5D4E"/>
    <w:rsid w:val="00EB74B5"/>
    <w:rsid w:val="00EC1479"/>
    <w:rsid w:val="00EC281A"/>
    <w:rsid w:val="00EC6B9B"/>
    <w:rsid w:val="00EE2527"/>
    <w:rsid w:val="00EE6161"/>
    <w:rsid w:val="00EF399D"/>
    <w:rsid w:val="00EF60A4"/>
    <w:rsid w:val="00F00F51"/>
    <w:rsid w:val="00F04192"/>
    <w:rsid w:val="00F25A96"/>
    <w:rsid w:val="00F25B36"/>
    <w:rsid w:val="00F34612"/>
    <w:rsid w:val="00F45307"/>
    <w:rsid w:val="00F50050"/>
    <w:rsid w:val="00F52872"/>
    <w:rsid w:val="00F551B5"/>
    <w:rsid w:val="00F62B07"/>
    <w:rsid w:val="00F63645"/>
    <w:rsid w:val="00F64A0D"/>
    <w:rsid w:val="00F7082E"/>
    <w:rsid w:val="00F7533B"/>
    <w:rsid w:val="00F80AFC"/>
    <w:rsid w:val="00F91555"/>
    <w:rsid w:val="00F9414C"/>
    <w:rsid w:val="00F96A94"/>
    <w:rsid w:val="00F97061"/>
    <w:rsid w:val="00F974F9"/>
    <w:rsid w:val="00FA11B3"/>
    <w:rsid w:val="00FB1D9D"/>
    <w:rsid w:val="00FB2092"/>
    <w:rsid w:val="00FB7D12"/>
    <w:rsid w:val="00FC339F"/>
    <w:rsid w:val="00FC390A"/>
    <w:rsid w:val="00FC3E31"/>
    <w:rsid w:val="00FD1C29"/>
    <w:rsid w:val="00FD1E9D"/>
    <w:rsid w:val="00FD4CF0"/>
    <w:rsid w:val="00FD6C99"/>
    <w:rsid w:val="00FE60EC"/>
    <w:rsid w:val="00FF1B16"/>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CB1D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51B8"/>
    <w:rPr>
      <w:rFonts w:ascii="Times New Roman" w:hAnsi="Times New Roman" w:cs="Times New Roman"/>
    </w:rPr>
  </w:style>
  <w:style w:type="paragraph" w:styleId="Heading3">
    <w:name w:val="heading 3"/>
    <w:basedOn w:val="Normal"/>
    <w:next w:val="Normal"/>
    <w:link w:val="Heading3Char"/>
    <w:uiPriority w:val="9"/>
    <w:semiHidden/>
    <w:unhideWhenUsed/>
    <w:qFormat/>
    <w:rsid w:val="008415C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2959CE"/>
    <w:rPr>
      <w:sz w:val="16"/>
      <w:szCs w:val="16"/>
    </w:rPr>
  </w:style>
  <w:style w:type="paragraph" w:styleId="CommentText">
    <w:name w:val="annotation text"/>
    <w:basedOn w:val="Normal"/>
    <w:link w:val="CommentTextChar"/>
    <w:uiPriority w:val="99"/>
    <w:semiHidden/>
    <w:unhideWhenUsed/>
    <w:rsid w:val="002959CE"/>
    <w:rPr>
      <w:rFonts w:asciiTheme="minorHAnsi" w:hAnsiTheme="minorHAnsi" w:cstheme="minorBidi"/>
      <w:sz w:val="20"/>
      <w:szCs w:val="20"/>
    </w:rPr>
  </w:style>
  <w:style w:type="character" w:customStyle="1" w:styleId="CommentTextChar">
    <w:name w:val="Comment Text Char"/>
    <w:basedOn w:val="DefaultParagraphFont"/>
    <w:link w:val="CommentText"/>
    <w:uiPriority w:val="99"/>
    <w:semiHidden/>
    <w:rsid w:val="002959CE"/>
    <w:rPr>
      <w:sz w:val="20"/>
      <w:szCs w:val="20"/>
    </w:rPr>
  </w:style>
  <w:style w:type="paragraph" w:styleId="BalloonText">
    <w:name w:val="Balloon Text"/>
    <w:basedOn w:val="Normal"/>
    <w:link w:val="BalloonTextChar"/>
    <w:uiPriority w:val="99"/>
    <w:semiHidden/>
    <w:unhideWhenUsed/>
    <w:rsid w:val="002959CE"/>
    <w:rPr>
      <w:sz w:val="18"/>
      <w:szCs w:val="18"/>
    </w:rPr>
  </w:style>
  <w:style w:type="character" w:customStyle="1" w:styleId="BalloonTextChar">
    <w:name w:val="Balloon Text Char"/>
    <w:basedOn w:val="DefaultParagraphFont"/>
    <w:link w:val="BalloonText"/>
    <w:uiPriority w:val="99"/>
    <w:semiHidden/>
    <w:rsid w:val="002959CE"/>
    <w:rPr>
      <w:rFonts w:ascii="Times New Roman" w:hAnsi="Times New Roman" w:cs="Times New Roman"/>
      <w:sz w:val="18"/>
      <w:szCs w:val="18"/>
    </w:rPr>
  </w:style>
  <w:style w:type="paragraph" w:styleId="Revision">
    <w:name w:val="Revision"/>
    <w:hidden/>
    <w:uiPriority w:val="99"/>
    <w:semiHidden/>
    <w:rsid w:val="00BA66E8"/>
  </w:style>
  <w:style w:type="character" w:styleId="Hyperlink">
    <w:name w:val="Hyperlink"/>
    <w:basedOn w:val="DefaultParagraphFont"/>
    <w:uiPriority w:val="99"/>
    <w:unhideWhenUsed/>
    <w:rsid w:val="001B7B81"/>
    <w:rPr>
      <w:color w:val="0563C1" w:themeColor="hyperlink"/>
      <w:u w:val="single"/>
    </w:rPr>
  </w:style>
  <w:style w:type="paragraph" w:styleId="FootnoteText">
    <w:name w:val="footnote text"/>
    <w:basedOn w:val="Normal"/>
    <w:link w:val="FootnoteTextChar"/>
    <w:uiPriority w:val="99"/>
    <w:unhideWhenUsed/>
    <w:rsid w:val="008058E1"/>
    <w:rPr>
      <w:rFonts w:asciiTheme="minorHAnsi" w:hAnsiTheme="minorHAnsi" w:cstheme="minorBidi"/>
    </w:rPr>
  </w:style>
  <w:style w:type="character" w:customStyle="1" w:styleId="FootnoteTextChar">
    <w:name w:val="Footnote Text Char"/>
    <w:basedOn w:val="DefaultParagraphFont"/>
    <w:link w:val="FootnoteText"/>
    <w:uiPriority w:val="99"/>
    <w:rsid w:val="008058E1"/>
  </w:style>
  <w:style w:type="character" w:styleId="FootnoteReference">
    <w:name w:val="footnote reference"/>
    <w:basedOn w:val="DefaultParagraphFont"/>
    <w:uiPriority w:val="99"/>
    <w:unhideWhenUsed/>
    <w:rsid w:val="008058E1"/>
    <w:rPr>
      <w:vertAlign w:val="superscript"/>
    </w:rPr>
  </w:style>
  <w:style w:type="paragraph" w:styleId="Header">
    <w:name w:val="header"/>
    <w:basedOn w:val="Normal"/>
    <w:link w:val="HeaderChar"/>
    <w:uiPriority w:val="99"/>
    <w:unhideWhenUsed/>
    <w:rsid w:val="00D349E9"/>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D349E9"/>
  </w:style>
  <w:style w:type="paragraph" w:styleId="Footer">
    <w:name w:val="footer"/>
    <w:basedOn w:val="Normal"/>
    <w:link w:val="FooterChar"/>
    <w:uiPriority w:val="99"/>
    <w:unhideWhenUsed/>
    <w:rsid w:val="00D349E9"/>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D349E9"/>
  </w:style>
  <w:style w:type="paragraph" w:styleId="EndnoteText">
    <w:name w:val="endnote text"/>
    <w:basedOn w:val="Normal"/>
    <w:link w:val="EndnoteTextChar"/>
    <w:autoRedefine/>
    <w:uiPriority w:val="99"/>
    <w:unhideWhenUsed/>
    <w:rsid w:val="00417CEE"/>
    <w:rPr>
      <w:rFonts w:cstheme="minorBidi"/>
    </w:rPr>
  </w:style>
  <w:style w:type="character" w:customStyle="1" w:styleId="EndnoteTextChar">
    <w:name w:val="Endnote Text Char"/>
    <w:basedOn w:val="DefaultParagraphFont"/>
    <w:link w:val="EndnoteText"/>
    <w:uiPriority w:val="99"/>
    <w:rsid w:val="00417CEE"/>
    <w:rPr>
      <w:rFonts w:ascii="Times New Roman" w:hAnsi="Times New Roman"/>
    </w:rPr>
  </w:style>
  <w:style w:type="character" w:styleId="EndnoteReference">
    <w:name w:val="endnote reference"/>
    <w:basedOn w:val="DefaultParagraphFont"/>
    <w:uiPriority w:val="99"/>
    <w:unhideWhenUsed/>
    <w:rsid w:val="00C25DE9"/>
    <w:rPr>
      <w:vertAlign w:val="superscript"/>
    </w:rPr>
  </w:style>
  <w:style w:type="character" w:customStyle="1" w:styleId="Heading3Char">
    <w:name w:val="Heading 3 Char"/>
    <w:basedOn w:val="DefaultParagraphFont"/>
    <w:link w:val="Heading3"/>
    <w:uiPriority w:val="9"/>
    <w:semiHidden/>
    <w:rsid w:val="008415C2"/>
    <w:rPr>
      <w:rFonts w:asciiTheme="majorHAnsi" w:eastAsiaTheme="majorEastAsia" w:hAnsiTheme="majorHAnsi" w:cstheme="majorBidi"/>
      <w:color w:val="1F3763" w:themeColor="accent1" w:themeShade="7F"/>
    </w:rPr>
  </w:style>
  <w:style w:type="character" w:styleId="LineNumber">
    <w:name w:val="line number"/>
    <w:basedOn w:val="DefaultParagraphFont"/>
    <w:uiPriority w:val="99"/>
    <w:semiHidden/>
    <w:unhideWhenUsed/>
    <w:rsid w:val="009157B2"/>
  </w:style>
  <w:style w:type="paragraph" w:styleId="ListParagraph">
    <w:name w:val="List Paragraph"/>
    <w:basedOn w:val="Normal"/>
    <w:uiPriority w:val="34"/>
    <w:qFormat/>
    <w:rsid w:val="00793966"/>
    <w:pPr>
      <w:ind w:left="720"/>
      <w:contextualSpacing/>
    </w:pPr>
  </w:style>
  <w:style w:type="paragraph" w:styleId="DocumentMap">
    <w:name w:val="Document Map"/>
    <w:basedOn w:val="Normal"/>
    <w:link w:val="DocumentMapChar"/>
    <w:uiPriority w:val="99"/>
    <w:semiHidden/>
    <w:unhideWhenUsed/>
    <w:rsid w:val="00696355"/>
  </w:style>
  <w:style w:type="character" w:customStyle="1" w:styleId="DocumentMapChar">
    <w:name w:val="Document Map Char"/>
    <w:basedOn w:val="DefaultParagraphFont"/>
    <w:link w:val="DocumentMap"/>
    <w:uiPriority w:val="99"/>
    <w:semiHidden/>
    <w:rsid w:val="00696355"/>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97705">
      <w:bodyDiv w:val="1"/>
      <w:marLeft w:val="0"/>
      <w:marRight w:val="0"/>
      <w:marTop w:val="0"/>
      <w:marBottom w:val="0"/>
      <w:divBdr>
        <w:top w:val="none" w:sz="0" w:space="0" w:color="auto"/>
        <w:left w:val="none" w:sz="0" w:space="0" w:color="auto"/>
        <w:bottom w:val="none" w:sz="0" w:space="0" w:color="auto"/>
        <w:right w:val="none" w:sz="0" w:space="0" w:color="auto"/>
      </w:divBdr>
    </w:div>
    <w:div w:id="345861988">
      <w:bodyDiv w:val="1"/>
      <w:marLeft w:val="0"/>
      <w:marRight w:val="0"/>
      <w:marTop w:val="0"/>
      <w:marBottom w:val="0"/>
      <w:divBdr>
        <w:top w:val="none" w:sz="0" w:space="0" w:color="auto"/>
        <w:left w:val="none" w:sz="0" w:space="0" w:color="auto"/>
        <w:bottom w:val="none" w:sz="0" w:space="0" w:color="auto"/>
        <w:right w:val="none" w:sz="0" w:space="0" w:color="auto"/>
      </w:divBdr>
    </w:div>
    <w:div w:id="378669845">
      <w:bodyDiv w:val="1"/>
      <w:marLeft w:val="0"/>
      <w:marRight w:val="0"/>
      <w:marTop w:val="0"/>
      <w:marBottom w:val="0"/>
      <w:divBdr>
        <w:top w:val="none" w:sz="0" w:space="0" w:color="auto"/>
        <w:left w:val="none" w:sz="0" w:space="0" w:color="auto"/>
        <w:bottom w:val="none" w:sz="0" w:space="0" w:color="auto"/>
        <w:right w:val="none" w:sz="0" w:space="0" w:color="auto"/>
      </w:divBdr>
    </w:div>
    <w:div w:id="476387060">
      <w:bodyDiv w:val="1"/>
      <w:marLeft w:val="0"/>
      <w:marRight w:val="0"/>
      <w:marTop w:val="0"/>
      <w:marBottom w:val="0"/>
      <w:divBdr>
        <w:top w:val="none" w:sz="0" w:space="0" w:color="auto"/>
        <w:left w:val="none" w:sz="0" w:space="0" w:color="auto"/>
        <w:bottom w:val="none" w:sz="0" w:space="0" w:color="auto"/>
        <w:right w:val="none" w:sz="0" w:space="0" w:color="auto"/>
      </w:divBdr>
    </w:div>
    <w:div w:id="732313515">
      <w:bodyDiv w:val="1"/>
      <w:marLeft w:val="0"/>
      <w:marRight w:val="0"/>
      <w:marTop w:val="0"/>
      <w:marBottom w:val="0"/>
      <w:divBdr>
        <w:top w:val="none" w:sz="0" w:space="0" w:color="auto"/>
        <w:left w:val="none" w:sz="0" w:space="0" w:color="auto"/>
        <w:bottom w:val="none" w:sz="0" w:space="0" w:color="auto"/>
        <w:right w:val="none" w:sz="0" w:space="0" w:color="auto"/>
      </w:divBdr>
    </w:div>
    <w:div w:id="1338732538">
      <w:bodyDiv w:val="1"/>
      <w:marLeft w:val="0"/>
      <w:marRight w:val="0"/>
      <w:marTop w:val="0"/>
      <w:marBottom w:val="0"/>
      <w:divBdr>
        <w:top w:val="none" w:sz="0" w:space="0" w:color="auto"/>
        <w:left w:val="none" w:sz="0" w:space="0" w:color="auto"/>
        <w:bottom w:val="none" w:sz="0" w:space="0" w:color="auto"/>
        <w:right w:val="none" w:sz="0" w:space="0" w:color="auto"/>
      </w:divBdr>
    </w:div>
    <w:div w:id="1571693560">
      <w:bodyDiv w:val="1"/>
      <w:marLeft w:val="0"/>
      <w:marRight w:val="0"/>
      <w:marTop w:val="0"/>
      <w:marBottom w:val="0"/>
      <w:divBdr>
        <w:top w:val="none" w:sz="0" w:space="0" w:color="auto"/>
        <w:left w:val="none" w:sz="0" w:space="0" w:color="auto"/>
        <w:bottom w:val="none" w:sz="0" w:space="0" w:color="auto"/>
        <w:right w:val="none" w:sz="0" w:space="0" w:color="auto"/>
      </w:divBdr>
    </w:div>
    <w:div w:id="1580558747">
      <w:bodyDiv w:val="1"/>
      <w:marLeft w:val="0"/>
      <w:marRight w:val="0"/>
      <w:marTop w:val="0"/>
      <w:marBottom w:val="0"/>
      <w:divBdr>
        <w:top w:val="none" w:sz="0" w:space="0" w:color="auto"/>
        <w:left w:val="none" w:sz="0" w:space="0" w:color="auto"/>
        <w:bottom w:val="none" w:sz="0" w:space="0" w:color="auto"/>
        <w:right w:val="none" w:sz="0" w:space="0" w:color="auto"/>
      </w:divBdr>
    </w:div>
    <w:div w:id="1803696926">
      <w:bodyDiv w:val="1"/>
      <w:marLeft w:val="0"/>
      <w:marRight w:val="0"/>
      <w:marTop w:val="0"/>
      <w:marBottom w:val="0"/>
      <w:divBdr>
        <w:top w:val="none" w:sz="0" w:space="0" w:color="auto"/>
        <w:left w:val="none" w:sz="0" w:space="0" w:color="auto"/>
        <w:bottom w:val="none" w:sz="0" w:space="0" w:color="auto"/>
        <w:right w:val="none" w:sz="0" w:space="0" w:color="auto"/>
      </w:divBdr>
    </w:div>
    <w:div w:id="184289047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image" Target="media/image13.jpeg"/><Relationship Id="rId21" Type="http://schemas.openxmlformats.org/officeDocument/2006/relationships/hyperlink" Target="http://snp-seek.irri.org/)" TargetMode="External"/><Relationship Id="rId22" Type="http://schemas.openxmlformats.org/officeDocument/2006/relationships/image" Target="media/image14.jpeg"/><Relationship Id="rId23" Type="http://schemas.openxmlformats.org/officeDocument/2006/relationships/fontTable" Target="fontTable.xml"/><Relationship Id="rId24" Type="http://schemas.microsoft.com/office/2011/relationships/people" Target="people.xml"/><Relationship Id="rId25"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pn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AVi02</b:Tag>
    <b:SourceType>JournalArticle</b:SourceType>
    <b:Guid>{0C10F14C-4D1B-5A42-BFAD-A90FD760419B}</b:Guid>
    <b:Author>
      <b:Author>
        <b:NameList>
          <b:Person>
            <b:Last>A. Vignal</b:Last>
            <b:First>et</b:First>
            <b:Middle>al.</b:Middle>
          </b:Person>
        </b:NameList>
      </b:Author>
    </b:Author>
    <b:Title>A reivew on SNP and other types of molecular markers and their use in animal genetics</b:Title>
    <b:JournalName>Genet. Sel. Evol.</b:JournalName>
    <b:Year>2002</b:Year>
    <b:Volume>34</b:Volume>
    <b:Pages>275-305</b:Pages>
    <b:RefOrder>1</b:RefOrder>
  </b:Source>
</b:Sources>
</file>

<file path=customXml/itemProps1.xml><?xml version="1.0" encoding="utf-8"?>
<ds:datastoreItem xmlns:ds="http://schemas.openxmlformats.org/officeDocument/2006/customXml" ds:itemID="{571AC026-7E6C-9C45-AA0F-1B44C72501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30</Pages>
  <Words>4872</Words>
  <Characters>27771</Characters>
  <Application>Microsoft Macintosh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32578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Huang</dc:creator>
  <cp:keywords/>
  <dc:description/>
  <cp:lastModifiedBy>Thomas Huang</cp:lastModifiedBy>
  <cp:revision>33</cp:revision>
  <dcterms:created xsi:type="dcterms:W3CDTF">2017-02-09T06:09:00Z</dcterms:created>
  <dcterms:modified xsi:type="dcterms:W3CDTF">2017-02-27T04:24:00Z</dcterms:modified>
</cp:coreProperties>
</file>