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73112E" w14:textId="2F23030A" w:rsidR="00636E43" w:rsidRPr="00B26CA1" w:rsidRDefault="00636E43" w:rsidP="00636E43">
      <w:pPr>
        <w:outlineLvl w:val="0"/>
        <w:rPr>
          <w:rFonts w:ascii="Times New Roman" w:hAnsi="Times New Roman" w:cs="Times New Roman"/>
          <w:b/>
          <w:sz w:val="40"/>
        </w:rPr>
      </w:pPr>
      <w:r w:rsidRPr="00B26CA1">
        <w:rPr>
          <w:rFonts w:ascii="Times New Roman" w:hAnsi="Times New Roman" w:cs="Times New Roman"/>
          <w:b/>
          <w:sz w:val="40"/>
        </w:rPr>
        <w:t>Results</w:t>
      </w:r>
    </w:p>
    <w:p w14:paraId="1C66CF14" w14:textId="77777777" w:rsidR="00636E43" w:rsidRPr="00B26CA1" w:rsidRDefault="00636E43" w:rsidP="00636E43">
      <w:pPr>
        <w:outlineLvl w:val="0"/>
        <w:rPr>
          <w:rFonts w:ascii="Times New Roman" w:hAnsi="Times New Roman" w:cs="Times New Roman"/>
          <w:b/>
          <w:sz w:val="32"/>
        </w:rPr>
      </w:pPr>
    </w:p>
    <w:p w14:paraId="12AA0449" w14:textId="4AAAD692" w:rsidR="00636E43" w:rsidRPr="00F66F0E" w:rsidRDefault="00557AA3" w:rsidP="00636E43">
      <w:pPr>
        <w:outlineLvl w:val="0"/>
        <w:rPr>
          <w:rFonts w:ascii="Times New Roman" w:hAnsi="Times New Roman" w:cs="Times New Roman"/>
          <w:b/>
          <w:sz w:val="32"/>
        </w:rPr>
      </w:pPr>
      <w:del w:id="0" w:author="Junyan Li" w:date="2016-12-17T17:20:00Z">
        <w:r w:rsidRPr="00874CC3" w:rsidDel="00874CC3">
          <w:rPr>
            <w:rFonts w:ascii="Times New Roman" w:hAnsi="Times New Roman" w:cs="Times New Roman"/>
            <w:b/>
            <w:sz w:val="32"/>
          </w:rPr>
          <w:delText xml:space="preserve">Part I. </w:delText>
        </w:r>
      </w:del>
      <w:r w:rsidRPr="00483E0B">
        <w:rPr>
          <w:rFonts w:ascii="Times New Roman" w:hAnsi="Times New Roman" w:cs="Times New Roman"/>
          <w:b/>
          <w:sz w:val="32"/>
        </w:rPr>
        <w:t>Overall SNP densit</w:t>
      </w:r>
      <w:ins w:id="1" w:author="Junyan Li" w:date="2016-12-19T10:10:00Z">
        <w:r w:rsidR="00B801D1">
          <w:rPr>
            <w:rFonts w:ascii="Times New Roman" w:hAnsi="Times New Roman" w:cs="Times New Roman"/>
            <w:b/>
            <w:sz w:val="32"/>
          </w:rPr>
          <w:t>ies</w:t>
        </w:r>
      </w:ins>
      <w:del w:id="2" w:author="Junyan Li" w:date="2016-12-19T10:10:00Z">
        <w:r w:rsidRPr="00483E0B" w:rsidDel="00B801D1">
          <w:rPr>
            <w:rFonts w:ascii="Times New Roman" w:hAnsi="Times New Roman" w:cs="Times New Roman"/>
            <w:b/>
            <w:sz w:val="32"/>
          </w:rPr>
          <w:delText>y</w:delText>
        </w:r>
      </w:del>
      <w:r w:rsidRPr="00483E0B">
        <w:rPr>
          <w:rFonts w:ascii="Times New Roman" w:hAnsi="Times New Roman" w:cs="Times New Roman"/>
          <w:b/>
          <w:sz w:val="32"/>
        </w:rPr>
        <w:t xml:space="preserve"> of r</w:t>
      </w:r>
      <w:r w:rsidR="00636E43" w:rsidRPr="00483E0B">
        <w:rPr>
          <w:rFonts w:ascii="Times New Roman" w:hAnsi="Times New Roman" w:cs="Times New Roman"/>
          <w:b/>
          <w:sz w:val="32"/>
        </w:rPr>
        <w:t>ice miRNAs</w:t>
      </w:r>
      <w:ins w:id="3" w:author="Junyan Li" w:date="2016-12-19T10:10:00Z">
        <w:r w:rsidR="00B801D1">
          <w:rPr>
            <w:rFonts w:ascii="Times New Roman" w:hAnsi="Times New Roman" w:cs="Times New Roman"/>
            <w:b/>
            <w:sz w:val="32"/>
          </w:rPr>
          <w:t xml:space="preserve"> from 3K </w:t>
        </w:r>
      </w:ins>
      <w:ins w:id="4" w:author="Thomas Huang" w:date="2017-01-04T15:04:00Z">
        <w:r w:rsidR="009278C5">
          <w:rPr>
            <w:rFonts w:ascii="Times New Roman" w:hAnsi="Times New Roman" w:cs="Times New Roman"/>
            <w:b/>
            <w:sz w:val="32"/>
          </w:rPr>
          <w:t>Rice Genome Project</w:t>
        </w:r>
      </w:ins>
      <w:ins w:id="5" w:author="Junyan Li" w:date="2016-12-19T10:11:00Z">
        <w:del w:id="6" w:author="Thomas Huang" w:date="2017-01-04T15:04:00Z">
          <w:r w:rsidR="00B801D1" w:rsidDel="009278C5">
            <w:rPr>
              <w:rFonts w:ascii="Times New Roman" w:hAnsi="Times New Roman" w:cs="Times New Roman"/>
              <w:b/>
              <w:sz w:val="32"/>
            </w:rPr>
            <w:delText>cultivars</w:delText>
          </w:r>
        </w:del>
      </w:ins>
    </w:p>
    <w:p w14:paraId="4A36DF9F" w14:textId="64B54777" w:rsidR="00182B69" w:rsidRPr="00E25FA3" w:rsidRDefault="00802CA9">
      <w:pPr>
        <w:jc w:val="both"/>
        <w:rPr>
          <w:ins w:id="7" w:author="Junyan Li" w:date="2016-12-15T23:32:00Z"/>
          <w:rFonts w:ascii="Times New Roman" w:hAnsi="Times New Roman" w:cs="Times New Roman"/>
        </w:rPr>
        <w:pPrChange w:id="8" w:author="Junyan Li" w:date="2016-12-16T00:45:00Z">
          <w:pPr/>
        </w:pPrChange>
      </w:pPr>
      <w:r w:rsidRPr="00F66F0E">
        <w:rPr>
          <w:rFonts w:ascii="Times New Roman" w:hAnsi="Times New Roman" w:cs="Times New Roman"/>
        </w:rPr>
        <w:t>SNP density can reflect the selection pressure imposed on given genomic regions. The higher the pressure is; the lower the SNP density will be</w:t>
      </w:r>
      <w:r w:rsidR="002E14C3" w:rsidRPr="00E25FA3">
        <w:rPr>
          <w:rFonts w:ascii="Times New Roman" w:hAnsi="Times New Roman" w:cs="Times New Roman"/>
        </w:rPr>
        <w:t xml:space="preserve"> </w:t>
      </w:r>
      <w:ins w:id="9" w:author="Thomas Huang" w:date="2017-01-05T14:27:00Z">
        <w:r w:rsidR="00665D40">
          <w:rPr>
            <w:rFonts w:ascii="Times New Roman" w:hAnsi="Times New Roman" w:cs="Times New Roman"/>
            <w:color w:val="FF0000"/>
          </w:rPr>
          <w:t>[1],</w:t>
        </w:r>
      </w:ins>
      <w:del w:id="10" w:author="Thomas Huang" w:date="2017-01-05T12:06:00Z">
        <w:r w:rsidR="002E14C3" w:rsidRPr="00E25FA3" w:rsidDel="00930696">
          <w:rPr>
            <w:rFonts w:ascii="Times New Roman" w:hAnsi="Times New Roman" w:cs="Times New Roman"/>
            <w:color w:val="FF0000"/>
          </w:rPr>
          <w:delText>(reference?)</w:delText>
        </w:r>
      </w:del>
      <w:ins w:id="11" w:author="Junyan Li" w:date="2016-12-15T22:56:00Z">
        <w:del w:id="12" w:author="Thomas Huang" w:date="2017-01-05T14:27:00Z">
          <w:r w:rsidR="00D76C46" w:rsidRPr="00E25FA3" w:rsidDel="00665D40">
            <w:rPr>
              <w:rFonts w:ascii="Times New Roman" w:hAnsi="Times New Roman" w:cs="Times New Roman"/>
              <w:color w:val="FF0000"/>
            </w:rPr>
            <w:delText>,</w:delText>
          </w:r>
        </w:del>
      </w:ins>
      <w:ins w:id="13" w:author="Junyan Li" w:date="2016-12-15T23:32:00Z">
        <w:r w:rsidR="00182B69" w:rsidRPr="00E25FA3">
          <w:rPr>
            <w:rFonts w:ascii="Times New Roman" w:hAnsi="Times New Roman" w:cs="Times New Roman"/>
            <w:color w:val="FF0000"/>
          </w:rPr>
          <w:t xml:space="preserve"> and</w:t>
        </w:r>
      </w:ins>
      <w:ins w:id="14" w:author="Junyan Li" w:date="2016-12-15T22:56:00Z">
        <w:r w:rsidR="00D76C46" w:rsidRPr="00E25FA3">
          <w:rPr>
            <w:rFonts w:ascii="Times New Roman" w:hAnsi="Times New Roman" w:cs="Times New Roman"/>
            <w:color w:val="FF0000"/>
          </w:rPr>
          <w:t xml:space="preserve"> vice versa</w:t>
        </w:r>
      </w:ins>
      <w:ins w:id="15" w:author="Junyan Li" w:date="2016-12-19T09:34:00Z">
        <w:r w:rsidR="0079414B">
          <w:rPr>
            <w:rFonts w:ascii="Times New Roman" w:hAnsi="Times New Roman" w:cs="Times New Roman"/>
            <w:color w:val="FF0000"/>
          </w:rPr>
          <w:t>.</w:t>
        </w:r>
      </w:ins>
      <w:del w:id="16" w:author="Junyan Li" w:date="2016-12-15T22:56:00Z">
        <w:r w:rsidRPr="00E25FA3" w:rsidDel="00D76C46">
          <w:rPr>
            <w:rFonts w:ascii="Times New Roman" w:hAnsi="Times New Roman" w:cs="Times New Roman"/>
            <w:color w:val="FF0000"/>
          </w:rPr>
          <w:delText>.</w:delText>
        </w:r>
      </w:del>
      <w:r w:rsidRPr="00E25FA3">
        <w:rPr>
          <w:rFonts w:ascii="Times New Roman" w:hAnsi="Times New Roman" w:cs="Times New Roman"/>
          <w:color w:val="FF0000"/>
        </w:rPr>
        <w:t xml:space="preserve"> </w:t>
      </w:r>
      <w:r w:rsidR="00CF7C8F" w:rsidRPr="00E25FA3">
        <w:rPr>
          <w:rFonts w:ascii="Times New Roman" w:hAnsi="Times New Roman" w:cs="Times New Roman"/>
        </w:rPr>
        <w:t xml:space="preserve">Since miRNAs are functional genomic units and master regulators, </w:t>
      </w:r>
      <w:ins w:id="17" w:author="Junyan Li" w:date="2016-12-15T22:54:00Z">
        <w:r w:rsidR="00D76C46" w:rsidRPr="00E25FA3">
          <w:rPr>
            <w:rFonts w:ascii="Times New Roman" w:hAnsi="Times New Roman" w:cs="Times New Roman"/>
          </w:rPr>
          <w:t xml:space="preserve"> </w:t>
        </w:r>
      </w:ins>
      <w:r w:rsidR="00CF7C8F" w:rsidRPr="00E25FA3">
        <w:rPr>
          <w:rFonts w:ascii="Times New Roman" w:hAnsi="Times New Roman" w:cs="Times New Roman"/>
        </w:rPr>
        <w:t>the</w:t>
      </w:r>
      <w:ins w:id="18" w:author="Junyan Li" w:date="2016-12-15T22:55:00Z">
        <w:r w:rsidR="00D76C46" w:rsidRPr="00E25FA3">
          <w:rPr>
            <w:rFonts w:ascii="Times New Roman" w:hAnsi="Times New Roman" w:cs="Times New Roman"/>
          </w:rPr>
          <w:t xml:space="preserve">y should have gone through </w:t>
        </w:r>
      </w:ins>
      <w:ins w:id="19" w:author="Junyan Li" w:date="2016-12-15T23:22:00Z">
        <w:r w:rsidR="00A87053" w:rsidRPr="00E25FA3">
          <w:rPr>
            <w:rFonts w:ascii="Times New Roman" w:hAnsi="Times New Roman" w:cs="Times New Roman"/>
          </w:rPr>
          <w:t>different</w:t>
        </w:r>
      </w:ins>
      <w:ins w:id="20" w:author="Junyan Li" w:date="2016-12-15T23:34:00Z">
        <w:r w:rsidR="00182B69" w:rsidRPr="00E25FA3">
          <w:rPr>
            <w:rFonts w:ascii="Times New Roman" w:hAnsi="Times New Roman" w:cs="Times New Roman"/>
          </w:rPr>
          <w:t xml:space="preserve"> </w:t>
        </w:r>
      </w:ins>
      <w:del w:id="21" w:author="Junyan Li" w:date="2016-12-15T22:55:00Z">
        <w:r w:rsidR="00CF7C8F" w:rsidRPr="00E25FA3" w:rsidDel="00D76C46">
          <w:rPr>
            <w:rFonts w:ascii="Times New Roman" w:hAnsi="Times New Roman" w:cs="Times New Roman"/>
          </w:rPr>
          <w:delText xml:space="preserve">ir SNP density may reflect different </w:delText>
        </w:r>
      </w:del>
      <w:r w:rsidR="00CF7C8F" w:rsidRPr="00E25FA3">
        <w:rPr>
          <w:rFonts w:ascii="Times New Roman" w:hAnsi="Times New Roman" w:cs="Times New Roman"/>
        </w:rPr>
        <w:t xml:space="preserve">selection pressure compared with </w:t>
      </w:r>
      <w:del w:id="22" w:author="Junyan Li" w:date="2016-12-15T22:57:00Z">
        <w:r w:rsidR="00CF7C8F" w:rsidRPr="00E25FA3" w:rsidDel="00D76C46">
          <w:rPr>
            <w:rFonts w:ascii="Times New Roman" w:hAnsi="Times New Roman" w:cs="Times New Roman"/>
          </w:rPr>
          <w:delText xml:space="preserve">that of </w:delText>
        </w:r>
      </w:del>
      <w:r w:rsidR="00CF7C8F" w:rsidRPr="00E25FA3">
        <w:rPr>
          <w:rFonts w:ascii="Times New Roman" w:hAnsi="Times New Roman" w:cs="Times New Roman"/>
        </w:rPr>
        <w:t>intergenic regions</w:t>
      </w:r>
      <w:ins w:id="23" w:author="Junyan Li" w:date="2016-12-15T22:57:00Z">
        <w:r w:rsidR="00D76C46" w:rsidRPr="00E25FA3">
          <w:rPr>
            <w:rFonts w:ascii="Times New Roman" w:hAnsi="Times New Roman" w:cs="Times New Roman"/>
          </w:rPr>
          <w:t>,</w:t>
        </w:r>
        <w:del w:id="24" w:author="Thomas Huang" w:date="2017-01-05T12:09:00Z">
          <w:r w:rsidR="00D76C46" w:rsidRPr="00E25FA3" w:rsidDel="000C02B3">
            <w:rPr>
              <w:rFonts w:ascii="Times New Roman" w:hAnsi="Times New Roman" w:cs="Times New Roman"/>
            </w:rPr>
            <w:delText xml:space="preserve"> </w:delText>
          </w:r>
        </w:del>
      </w:ins>
      <w:r w:rsidR="00CF7C8F" w:rsidRPr="00E25FA3">
        <w:rPr>
          <w:rFonts w:ascii="Times New Roman" w:hAnsi="Times New Roman" w:cs="Times New Roman"/>
        </w:rPr>
        <w:t xml:space="preserve"> and exons</w:t>
      </w:r>
      <w:r w:rsidR="00AF2B17" w:rsidRPr="00E25FA3">
        <w:rPr>
          <w:rFonts w:ascii="Times New Roman" w:hAnsi="Times New Roman" w:cs="Times New Roman"/>
        </w:rPr>
        <w:t xml:space="preserve"> [</w:t>
      </w:r>
      <w:ins w:id="25" w:author="Thomas Huang" w:date="2017-01-05T14:14:00Z">
        <w:r w:rsidR="00A2410E">
          <w:rPr>
            <w:rFonts w:ascii="Times New Roman" w:hAnsi="Times New Roman" w:cs="Times New Roman"/>
          </w:rPr>
          <w:t>2</w:t>
        </w:r>
      </w:ins>
      <w:del w:id="26" w:author="Thomas Huang" w:date="2017-01-05T14:14:00Z">
        <w:r w:rsidR="00AF2B17" w:rsidRPr="00E25FA3" w:rsidDel="00A2410E">
          <w:rPr>
            <w:rFonts w:ascii="Times New Roman" w:hAnsi="Times New Roman" w:cs="Times New Roman"/>
          </w:rPr>
          <w:delText>!!!Needs Quotation</w:delText>
        </w:r>
      </w:del>
      <w:r w:rsidR="00AF2B17" w:rsidRPr="00E25FA3">
        <w:rPr>
          <w:rFonts w:ascii="Times New Roman" w:hAnsi="Times New Roman" w:cs="Times New Roman"/>
        </w:rPr>
        <w:t>]</w:t>
      </w:r>
      <w:r w:rsidR="00CF7C8F" w:rsidRPr="00E25FA3">
        <w:rPr>
          <w:rFonts w:ascii="Times New Roman" w:hAnsi="Times New Roman" w:cs="Times New Roman"/>
        </w:rPr>
        <w:t>.</w:t>
      </w:r>
      <w:ins w:id="27" w:author="Junyan Li" w:date="2016-12-15T23:32:00Z">
        <w:r w:rsidR="00182B69" w:rsidRPr="00E25FA3">
          <w:rPr>
            <w:rFonts w:ascii="Times New Roman" w:hAnsi="Times New Roman" w:cs="Times New Roman"/>
          </w:rPr>
          <w:t xml:space="preserve">To investigate this, </w:t>
        </w:r>
      </w:ins>
      <w:moveToRangeStart w:id="28" w:author="Junyan Li" w:date="2016-12-15T23:32:00Z" w:name="move469608095"/>
      <w:moveTo w:id="29" w:author="Junyan Li" w:date="2016-12-15T23:32:00Z">
        <w:del w:id="30" w:author="Junyan Li" w:date="2016-12-15T23:34:00Z">
          <w:r w:rsidR="00182B69" w:rsidRPr="00E25FA3" w:rsidDel="00182B69">
            <w:rPr>
              <w:rFonts w:ascii="Times New Roman" w:hAnsi="Times New Roman" w:cs="Times New Roman"/>
            </w:rPr>
            <w:delText>.</w:delText>
          </w:r>
        </w:del>
        <w:r w:rsidR="00182B69" w:rsidRPr="00E25FA3">
          <w:rPr>
            <w:rFonts w:ascii="Times New Roman" w:hAnsi="Times New Roman" w:cs="Times New Roman"/>
          </w:rPr>
          <w:t xml:space="preserve"> </w:t>
        </w:r>
        <w:del w:id="31" w:author="Junyan Li" w:date="2016-12-15T23:34:00Z">
          <w:r w:rsidR="00182B69" w:rsidRPr="00E25FA3" w:rsidDel="00182B69">
            <w:rPr>
              <w:rFonts w:ascii="Times New Roman" w:hAnsi="Times New Roman" w:cs="Times New Roman"/>
            </w:rPr>
            <w:delText xml:space="preserve">I obtained </w:delText>
          </w:r>
        </w:del>
        <w:r w:rsidR="00182B69" w:rsidRPr="00E25FA3">
          <w:rPr>
            <w:rFonts w:ascii="Times New Roman" w:hAnsi="Times New Roman" w:cs="Times New Roman"/>
          </w:rPr>
          <w:t>SNPs</w:t>
        </w:r>
      </w:moveTo>
      <w:ins w:id="32" w:author="Junyan Li" w:date="2016-12-15T23:34:00Z">
        <w:r w:rsidR="00182B69" w:rsidRPr="00E25FA3">
          <w:rPr>
            <w:rFonts w:ascii="Times New Roman" w:hAnsi="Times New Roman" w:cs="Times New Roman"/>
          </w:rPr>
          <w:t xml:space="preserve"> were collected</w:t>
        </w:r>
      </w:ins>
      <w:moveTo w:id="33" w:author="Junyan Li" w:date="2016-12-15T23:32:00Z">
        <w:r w:rsidR="00182B69" w:rsidRPr="00E25FA3">
          <w:rPr>
            <w:rFonts w:ascii="Times New Roman" w:hAnsi="Times New Roman" w:cs="Times New Roman"/>
          </w:rPr>
          <w:t xml:space="preserve"> from Rice SNP-Seek Database (derived from 3,000 Rice Genome Project, </w:t>
        </w:r>
        <w:r w:rsidR="00182B69" w:rsidRPr="00E25FA3">
          <w:rPr>
            <w:rFonts w:ascii="Times New Roman" w:hAnsi="Times New Roman" w:cs="Times New Roman"/>
            <w:bCs/>
            <w:i/>
          </w:rPr>
          <w:t>snp</w:t>
        </w:r>
        <w:r w:rsidR="00182B69" w:rsidRPr="00E25FA3">
          <w:rPr>
            <w:rFonts w:ascii="Times New Roman" w:hAnsi="Times New Roman" w:cs="Times New Roman"/>
            <w:i/>
          </w:rPr>
          <w:t>-seek.</w:t>
        </w:r>
        <w:r w:rsidR="00182B69" w:rsidRPr="00E25FA3">
          <w:rPr>
            <w:rFonts w:ascii="Times New Roman" w:hAnsi="Times New Roman" w:cs="Times New Roman"/>
            <w:bCs/>
            <w:i/>
          </w:rPr>
          <w:t>irri</w:t>
        </w:r>
        <w:r w:rsidR="00182B69" w:rsidRPr="00E25FA3">
          <w:rPr>
            <w:rFonts w:ascii="Times New Roman" w:hAnsi="Times New Roman" w:cs="Times New Roman"/>
            <w:i/>
          </w:rPr>
          <w:t>.org/</w:t>
        </w:r>
        <w:r w:rsidR="00182B69" w:rsidRPr="00E25FA3">
          <w:rPr>
            <w:rFonts w:ascii="Times New Roman" w:hAnsi="Times New Roman" w:cs="Times New Roman"/>
          </w:rPr>
          <w:t>) [</w:t>
        </w:r>
      </w:moveTo>
      <w:ins w:id="34" w:author="Thomas Huang" w:date="2017-01-05T14:14:00Z">
        <w:r w:rsidR="00A2410E">
          <w:rPr>
            <w:rFonts w:ascii="Times New Roman" w:hAnsi="Times New Roman" w:cs="Times New Roman"/>
          </w:rPr>
          <w:t>3</w:t>
        </w:r>
      </w:ins>
      <w:moveTo w:id="35" w:author="Junyan Li" w:date="2016-12-15T23:32:00Z">
        <w:del w:id="36" w:author="Thomas Huang" w:date="2017-01-05T14:14:00Z">
          <w:r w:rsidR="00182B69" w:rsidRPr="00E25FA3" w:rsidDel="00A2410E">
            <w:rPr>
              <w:rFonts w:ascii="Times New Roman" w:hAnsi="Times New Roman" w:cs="Times New Roman"/>
            </w:rPr>
            <w:delText>2</w:delText>
          </w:r>
        </w:del>
        <w:r w:rsidR="00182B69" w:rsidRPr="00E25FA3">
          <w:rPr>
            <w:rFonts w:ascii="Times New Roman" w:hAnsi="Times New Roman" w:cs="Times New Roman"/>
          </w:rPr>
          <w:t xml:space="preserve">], for all </w:t>
        </w:r>
        <w:del w:id="37" w:author="Junyan Li" w:date="2016-12-15T23:35:00Z">
          <w:r w:rsidR="00182B69" w:rsidRPr="00E25FA3" w:rsidDel="00182B69">
            <w:rPr>
              <w:rFonts w:ascii="Times New Roman" w:hAnsi="Times New Roman" w:cs="Times New Roman"/>
            </w:rPr>
            <w:delText xml:space="preserve">rice </w:delText>
          </w:r>
        </w:del>
        <w:r w:rsidR="00182B69" w:rsidRPr="00E25FA3">
          <w:rPr>
            <w:rFonts w:ascii="Times New Roman" w:hAnsi="Times New Roman" w:cs="Times New Roman"/>
          </w:rPr>
          <w:t>pre-miRNAs</w:t>
        </w:r>
      </w:moveTo>
      <w:ins w:id="38" w:author="Junyan Li" w:date="2016-12-15T23:38:00Z">
        <w:r w:rsidR="00182B69" w:rsidRPr="00E25FA3">
          <w:rPr>
            <w:rFonts w:ascii="Times New Roman" w:hAnsi="Times New Roman" w:cs="Times New Roman"/>
          </w:rPr>
          <w:t xml:space="preserve"> </w:t>
        </w:r>
      </w:ins>
      <w:moveTo w:id="39" w:author="Junyan Li" w:date="2016-12-15T23:32:00Z">
        <w:del w:id="40" w:author="Junyan Li" w:date="2016-12-15T23:38:00Z">
          <w:r w:rsidR="00182B69" w:rsidRPr="00E25FA3" w:rsidDel="00182B69">
            <w:rPr>
              <w:rFonts w:ascii="Times New Roman" w:hAnsi="Times New Roman" w:cs="Times New Roman"/>
            </w:rPr>
            <w:delText xml:space="preserve"> which were </w:delText>
          </w:r>
        </w:del>
        <w:r w:rsidR="00182B69" w:rsidRPr="00E25FA3">
          <w:rPr>
            <w:rFonts w:ascii="Times New Roman" w:hAnsi="Times New Roman" w:cs="Times New Roman"/>
          </w:rPr>
          <w:t xml:space="preserve">deposited in </w:t>
        </w:r>
        <w:r w:rsidR="00182B69" w:rsidRPr="00E25FA3">
          <w:rPr>
            <w:rFonts w:ascii="Times New Roman" w:hAnsi="Times New Roman" w:cs="Times New Roman"/>
            <w:i/>
          </w:rPr>
          <w:t>miRBase.org/</w:t>
        </w:r>
        <w:r w:rsidR="00182B69" w:rsidRPr="00E25FA3">
          <w:rPr>
            <w:rFonts w:ascii="Times New Roman" w:hAnsi="Times New Roman" w:cs="Times New Roman"/>
          </w:rPr>
          <w:t xml:space="preserve"> (</w:t>
        </w:r>
        <w:proofErr w:type="spellStart"/>
        <w:r w:rsidR="00182B69" w:rsidRPr="00E25FA3">
          <w:rPr>
            <w:rFonts w:ascii="Times New Roman" w:hAnsi="Times New Roman" w:cs="Times New Roman"/>
          </w:rPr>
          <w:t>miRBase</w:t>
        </w:r>
        <w:proofErr w:type="spellEnd"/>
        <w:r w:rsidR="00182B69" w:rsidRPr="00E25FA3">
          <w:rPr>
            <w:rFonts w:ascii="Times New Roman" w:hAnsi="Times New Roman" w:cs="Times New Roman"/>
          </w:rPr>
          <w:t xml:space="preserve"> release v</w:t>
        </w:r>
        <w:del w:id="41" w:author="Junyan Li" w:date="2016-12-19T11:05:00Z">
          <w:r w:rsidR="00182B69" w:rsidRPr="00E25FA3" w:rsidDel="0063580B">
            <w:rPr>
              <w:rFonts w:ascii="Times New Roman" w:hAnsi="Times New Roman" w:cs="Times New Roman"/>
            </w:rPr>
            <w:delText xml:space="preserve"> </w:delText>
          </w:r>
        </w:del>
        <w:r w:rsidR="00182B69" w:rsidRPr="00E25FA3">
          <w:rPr>
            <w:rFonts w:ascii="Times New Roman" w:hAnsi="Times New Roman" w:cs="Times New Roman"/>
          </w:rPr>
          <w:t>20) [</w:t>
        </w:r>
      </w:moveTo>
      <w:ins w:id="42" w:author="Thomas Huang" w:date="2017-01-05T14:14:00Z">
        <w:r w:rsidR="00A2410E">
          <w:rPr>
            <w:rFonts w:ascii="Times New Roman" w:hAnsi="Times New Roman" w:cs="Times New Roman"/>
          </w:rPr>
          <w:t>4</w:t>
        </w:r>
      </w:ins>
      <w:moveTo w:id="43" w:author="Junyan Li" w:date="2016-12-15T23:32:00Z">
        <w:del w:id="44" w:author="Thomas Huang" w:date="2017-01-05T14:14:00Z">
          <w:r w:rsidR="00182B69" w:rsidRPr="00E25FA3" w:rsidDel="00A2410E">
            <w:rPr>
              <w:rFonts w:ascii="Times New Roman" w:hAnsi="Times New Roman" w:cs="Times New Roman"/>
            </w:rPr>
            <w:delText>3</w:delText>
          </w:r>
        </w:del>
        <w:r w:rsidR="00182B69" w:rsidRPr="00E25FA3">
          <w:rPr>
            <w:rFonts w:ascii="Times New Roman" w:hAnsi="Times New Roman" w:cs="Times New Roman"/>
          </w:rPr>
          <w:t xml:space="preserve">] and randomly </w:t>
        </w:r>
      </w:moveTo>
      <w:ins w:id="45" w:author="Junyan Li" w:date="2016-12-15T23:38:00Z">
        <w:r w:rsidR="00182B69" w:rsidRPr="00E25FA3">
          <w:rPr>
            <w:rFonts w:ascii="Times New Roman" w:hAnsi="Times New Roman" w:cs="Times New Roman"/>
          </w:rPr>
          <w:t>chosen</w:t>
        </w:r>
      </w:ins>
      <w:moveTo w:id="46" w:author="Junyan Li" w:date="2016-12-15T23:32:00Z">
        <w:del w:id="47" w:author="Junyan Li" w:date="2016-12-15T23:38:00Z">
          <w:r w:rsidR="00182B69" w:rsidRPr="00E25FA3" w:rsidDel="00182B69">
            <w:rPr>
              <w:rFonts w:ascii="Times New Roman" w:hAnsi="Times New Roman" w:cs="Times New Roman"/>
            </w:rPr>
            <w:delText>selected</w:delText>
          </w:r>
        </w:del>
        <w:r w:rsidR="00182B69" w:rsidRPr="00E25FA3">
          <w:rPr>
            <w:rFonts w:ascii="Times New Roman" w:hAnsi="Times New Roman" w:cs="Times New Roman"/>
          </w:rPr>
          <w:t xml:space="preserve"> intergenic regions and exons across</w:t>
        </w:r>
      </w:moveTo>
      <w:ins w:id="48" w:author="Junyan Li" w:date="2016-12-15T23:38:00Z">
        <w:r w:rsidR="00182B69" w:rsidRPr="00E25FA3">
          <w:rPr>
            <w:rFonts w:ascii="Times New Roman" w:hAnsi="Times New Roman" w:cs="Times New Roman"/>
          </w:rPr>
          <w:t xml:space="preserve"> the</w:t>
        </w:r>
      </w:ins>
      <w:moveTo w:id="49" w:author="Junyan Li" w:date="2016-12-15T23:32:00Z">
        <w:r w:rsidR="00182B69" w:rsidRPr="00E25FA3">
          <w:rPr>
            <w:rFonts w:ascii="Times New Roman" w:hAnsi="Times New Roman" w:cs="Times New Roman"/>
          </w:rPr>
          <w:t xml:space="preserve"> rice genome. Then SNP density distribution</w:t>
        </w:r>
      </w:moveTo>
      <w:ins w:id="50" w:author="Thomas Huang" w:date="2017-01-05T14:28:00Z">
        <w:r w:rsidR="00620ACF">
          <w:rPr>
            <w:rFonts w:ascii="Times New Roman" w:hAnsi="Times New Roman" w:cs="Times New Roman"/>
          </w:rPr>
          <w:t xml:space="preserve">, which is defined as </w:t>
        </w:r>
      </w:ins>
      <w:ins w:id="51" w:author="Thomas Huang" w:date="2017-01-05T14:29:00Z">
        <w:r w:rsidR="00620ACF" w:rsidRPr="00620ACF">
          <w:rPr>
            <w:rFonts w:ascii="Times New Roman" w:hAnsi="Times New Roman" w:cs="Times New Roman"/>
          </w:rPr>
          <w:t>the division of SNP number by the length of the genetic region</w:t>
        </w:r>
        <w:r w:rsidR="00620ACF">
          <w:rPr>
            <w:rFonts w:ascii="Times New Roman" w:hAnsi="Times New Roman" w:cs="Times New Roman"/>
          </w:rPr>
          <w:t>,</w:t>
        </w:r>
      </w:ins>
      <w:moveTo w:id="52" w:author="Junyan Li" w:date="2016-12-15T23:32:00Z">
        <w:r w:rsidR="00182B69" w:rsidRPr="00E25FA3">
          <w:rPr>
            <w:rFonts w:ascii="Times New Roman" w:hAnsi="Times New Roman" w:cs="Times New Roman"/>
          </w:rPr>
          <w:t xml:space="preserve"> </w:t>
        </w:r>
      </w:moveTo>
      <w:ins w:id="53" w:author="Junyan Li" w:date="2016-12-15T23:39:00Z">
        <w:del w:id="54" w:author="Thomas Huang" w:date="2017-01-05T14:28:00Z">
          <w:r w:rsidR="00182B69" w:rsidRPr="00E25FA3" w:rsidDel="00620ACF">
            <w:rPr>
              <w:rFonts w:ascii="Times New Roman" w:hAnsi="Times New Roman" w:cs="Times New Roman"/>
            </w:rPr>
            <w:delText xml:space="preserve">(what’s the definition?) </w:delText>
          </w:r>
        </w:del>
      </w:ins>
      <w:moveTo w:id="55" w:author="Junyan Li" w:date="2016-12-15T23:32:00Z">
        <w:r w:rsidR="00182B69" w:rsidRPr="00E25FA3">
          <w:rPr>
            <w:rFonts w:ascii="Times New Roman" w:hAnsi="Times New Roman" w:cs="Times New Roman"/>
          </w:rPr>
          <w:t>of rice pre-miRNAs, intergenic regions and exons were plotted</w:t>
        </w:r>
      </w:moveTo>
      <w:ins w:id="56" w:author="Junyan Li" w:date="2016-12-15T23:38:00Z">
        <w:r w:rsidR="00182B69" w:rsidRPr="00E25FA3">
          <w:rPr>
            <w:rFonts w:ascii="Times New Roman" w:hAnsi="Times New Roman" w:cs="Times New Roman"/>
          </w:rPr>
          <w:t xml:space="preserve"> respectively</w:t>
        </w:r>
      </w:ins>
      <w:moveTo w:id="57" w:author="Junyan Li" w:date="2016-12-15T23:32:00Z">
        <w:r w:rsidR="00182B69" w:rsidRPr="00E25FA3">
          <w:rPr>
            <w:rFonts w:ascii="Times New Roman" w:hAnsi="Times New Roman" w:cs="Times New Roman"/>
          </w:rPr>
          <w:t xml:space="preserve"> and compared.</w:t>
        </w:r>
      </w:moveTo>
      <w:moveToRangeEnd w:id="28"/>
    </w:p>
    <w:p w14:paraId="74B24FD5" w14:textId="49C67146" w:rsidR="00182B69" w:rsidRPr="00E25FA3" w:rsidRDefault="00182B69">
      <w:pPr>
        <w:jc w:val="both"/>
        <w:rPr>
          <w:ins w:id="58" w:author="Junyan Li" w:date="2016-12-15T23:39:00Z"/>
          <w:rFonts w:ascii="Times New Roman" w:hAnsi="Times New Roman" w:cs="Times New Roman"/>
        </w:rPr>
        <w:pPrChange w:id="59" w:author="Junyan Li" w:date="2016-12-16T00:45:00Z">
          <w:pPr/>
        </w:pPrChange>
      </w:pPr>
    </w:p>
    <w:p w14:paraId="09AFF1E7" w14:textId="0C11915A" w:rsidR="00CF7C8F" w:rsidRPr="00E25FA3" w:rsidDel="00182B69" w:rsidRDefault="00AF2B17">
      <w:pPr>
        <w:jc w:val="both"/>
        <w:rPr>
          <w:del w:id="60" w:author="Junyan Li" w:date="2016-12-15T23:39:00Z"/>
          <w:rFonts w:ascii="Times New Roman" w:hAnsi="Times New Roman" w:cs="Times New Roman"/>
        </w:rPr>
        <w:pPrChange w:id="61" w:author="Junyan Li" w:date="2016-12-16T00:45:00Z">
          <w:pPr/>
        </w:pPrChange>
      </w:pPr>
      <w:del w:id="62" w:author="Junyan Li" w:date="2016-12-15T23:39:00Z">
        <w:r w:rsidRPr="00E25FA3" w:rsidDel="00182B69">
          <w:rPr>
            <w:rFonts w:ascii="Times New Roman" w:hAnsi="Times New Roman" w:cs="Times New Roman"/>
          </w:rPr>
          <w:delText xml:space="preserve"> </w:delText>
        </w:r>
      </w:del>
      <w:del w:id="63" w:author="Junyan Li" w:date="2016-12-15T23:00:00Z">
        <w:r w:rsidR="005578FD" w:rsidRPr="00E25FA3" w:rsidDel="00D76C46">
          <w:rPr>
            <w:rFonts w:ascii="Times New Roman" w:hAnsi="Times New Roman" w:cs="Times New Roman"/>
          </w:rPr>
          <w:delText xml:space="preserve">Compared with </w:delText>
        </w:r>
        <w:r w:rsidR="005578FD" w:rsidRPr="00E25FA3" w:rsidDel="0086687A">
          <w:rPr>
            <w:rFonts w:ascii="Times New Roman" w:hAnsi="Times New Roman" w:cs="Times New Roman"/>
          </w:rPr>
          <w:delText>intergenic regions,</w:delText>
        </w:r>
      </w:del>
      <w:ins w:id="64" w:author="Junyan Li" w:date="2016-12-15T23:00:00Z">
        <w:r w:rsidR="0086687A" w:rsidRPr="00E25FA3">
          <w:rPr>
            <w:rFonts w:ascii="Times New Roman" w:hAnsi="Times New Roman" w:cs="Times New Roman"/>
          </w:rPr>
          <w:t>As expected,</w:t>
        </w:r>
      </w:ins>
      <w:r w:rsidR="005578FD" w:rsidRPr="00E25FA3">
        <w:rPr>
          <w:rFonts w:ascii="Times New Roman" w:hAnsi="Times New Roman" w:cs="Times New Roman"/>
        </w:rPr>
        <w:t xml:space="preserve"> SNP density of pre-miRNAs and exons </w:t>
      </w:r>
      <w:ins w:id="65" w:author="Junyan Li" w:date="2016-12-15T23:39:00Z">
        <w:r w:rsidR="00182B69" w:rsidRPr="00E25FA3">
          <w:rPr>
            <w:rFonts w:ascii="Times New Roman" w:hAnsi="Times New Roman" w:cs="Times New Roman"/>
          </w:rPr>
          <w:t xml:space="preserve">were found to be </w:t>
        </w:r>
      </w:ins>
      <w:del w:id="66" w:author="Junyan Li" w:date="2016-12-15T23:39:00Z">
        <w:r w:rsidR="005578FD" w:rsidRPr="00E25FA3" w:rsidDel="00182B69">
          <w:rPr>
            <w:rFonts w:ascii="Times New Roman" w:hAnsi="Times New Roman" w:cs="Times New Roman"/>
          </w:rPr>
          <w:delText xml:space="preserve">are supposed </w:delText>
        </w:r>
      </w:del>
      <w:del w:id="67" w:author="Junyan Li" w:date="2016-12-15T23:21:00Z">
        <w:r w:rsidR="005578FD" w:rsidRPr="00E25FA3" w:rsidDel="00A87053">
          <w:rPr>
            <w:rFonts w:ascii="Times New Roman" w:hAnsi="Times New Roman" w:cs="Times New Roman"/>
          </w:rPr>
          <w:delText>to be</w:delText>
        </w:r>
      </w:del>
      <w:del w:id="68" w:author="Junyan Li" w:date="2016-12-15T23:39:00Z">
        <w:r w:rsidR="005578FD" w:rsidRPr="00E25FA3" w:rsidDel="00182B69">
          <w:rPr>
            <w:rFonts w:ascii="Times New Roman" w:hAnsi="Times New Roman" w:cs="Times New Roman"/>
          </w:rPr>
          <w:delText xml:space="preserve"> </w:delText>
        </w:r>
      </w:del>
      <w:r w:rsidR="005578FD" w:rsidRPr="00E25FA3">
        <w:rPr>
          <w:rFonts w:ascii="Times New Roman" w:hAnsi="Times New Roman" w:cs="Times New Roman"/>
        </w:rPr>
        <w:t>lower</w:t>
      </w:r>
      <w:ins w:id="69" w:author="Junyan Li" w:date="2016-12-15T23:21:00Z">
        <w:r w:rsidR="00A87053" w:rsidRPr="00E25FA3">
          <w:rPr>
            <w:rFonts w:ascii="Times New Roman" w:hAnsi="Times New Roman" w:cs="Times New Roman"/>
          </w:rPr>
          <w:t xml:space="preserve"> than that of intergenic regions</w:t>
        </w:r>
      </w:ins>
      <w:ins w:id="70" w:author="Junyan Li" w:date="2016-12-15T23:39:00Z">
        <w:r w:rsidR="00182B69" w:rsidRPr="00E25FA3">
          <w:rPr>
            <w:rFonts w:ascii="Times New Roman" w:hAnsi="Times New Roman" w:cs="Times New Roman"/>
          </w:rPr>
          <w:t>.</w:t>
        </w:r>
      </w:ins>
      <w:moveFromRangeStart w:id="71" w:author="Junyan Li" w:date="2016-12-15T23:32:00Z" w:name="move469608095"/>
      <w:moveFrom w:id="72" w:author="Junyan Li" w:date="2016-12-15T23:32:00Z">
        <w:r w:rsidR="005578FD" w:rsidRPr="00E25FA3" w:rsidDel="00182B69">
          <w:rPr>
            <w:rFonts w:ascii="Times New Roman" w:hAnsi="Times New Roman" w:cs="Times New Roman"/>
          </w:rPr>
          <w:t xml:space="preserve">. </w:t>
        </w:r>
        <w:r w:rsidRPr="00E25FA3" w:rsidDel="00182B69">
          <w:rPr>
            <w:rFonts w:ascii="Times New Roman" w:hAnsi="Times New Roman" w:cs="Times New Roman"/>
          </w:rPr>
          <w:t xml:space="preserve">I obtained SNPs from </w:t>
        </w:r>
        <w:r w:rsidR="00C3047D" w:rsidRPr="00E25FA3" w:rsidDel="00182B69">
          <w:rPr>
            <w:rFonts w:ascii="Times New Roman" w:hAnsi="Times New Roman" w:cs="Times New Roman"/>
          </w:rPr>
          <w:t xml:space="preserve">Rice SNP-Seek Database (derived from 3,000 Rice Genome Project, </w:t>
        </w:r>
        <w:r w:rsidR="00C3047D" w:rsidRPr="00E25FA3" w:rsidDel="00182B69">
          <w:rPr>
            <w:rFonts w:ascii="Times New Roman" w:hAnsi="Times New Roman" w:cs="Times New Roman"/>
            <w:bCs/>
            <w:i/>
          </w:rPr>
          <w:t>snp</w:t>
        </w:r>
        <w:r w:rsidR="00C3047D" w:rsidRPr="00E25FA3" w:rsidDel="00182B69">
          <w:rPr>
            <w:rFonts w:ascii="Times New Roman" w:hAnsi="Times New Roman" w:cs="Times New Roman"/>
            <w:i/>
          </w:rPr>
          <w:t>-seek.</w:t>
        </w:r>
        <w:r w:rsidR="00C3047D" w:rsidRPr="00E25FA3" w:rsidDel="00182B69">
          <w:rPr>
            <w:rFonts w:ascii="Times New Roman" w:hAnsi="Times New Roman" w:cs="Times New Roman"/>
            <w:bCs/>
            <w:i/>
          </w:rPr>
          <w:t>irri</w:t>
        </w:r>
        <w:r w:rsidR="00C3047D" w:rsidRPr="00E25FA3" w:rsidDel="00182B69">
          <w:rPr>
            <w:rFonts w:ascii="Times New Roman" w:hAnsi="Times New Roman" w:cs="Times New Roman"/>
            <w:i/>
          </w:rPr>
          <w:t>.org/</w:t>
        </w:r>
        <w:r w:rsidR="00C3047D" w:rsidRPr="00E25FA3" w:rsidDel="00182B69">
          <w:rPr>
            <w:rFonts w:ascii="Times New Roman" w:hAnsi="Times New Roman" w:cs="Times New Roman"/>
          </w:rPr>
          <w:t>) [</w:t>
        </w:r>
        <w:r w:rsidR="002E0800" w:rsidRPr="00E25FA3" w:rsidDel="00182B69">
          <w:rPr>
            <w:rFonts w:ascii="Times New Roman" w:hAnsi="Times New Roman" w:cs="Times New Roman"/>
          </w:rPr>
          <w:t>2</w:t>
        </w:r>
        <w:r w:rsidR="00C3047D" w:rsidRPr="00E25FA3" w:rsidDel="00182B69">
          <w:rPr>
            <w:rFonts w:ascii="Times New Roman" w:hAnsi="Times New Roman" w:cs="Times New Roman"/>
          </w:rPr>
          <w:t>]</w:t>
        </w:r>
        <w:r w:rsidR="002E0800" w:rsidRPr="00E25FA3" w:rsidDel="00182B69">
          <w:rPr>
            <w:rFonts w:ascii="Times New Roman" w:hAnsi="Times New Roman" w:cs="Times New Roman"/>
          </w:rPr>
          <w:t>, for all</w:t>
        </w:r>
        <w:r w:rsidR="003D44CD" w:rsidRPr="00E25FA3" w:rsidDel="00182B69">
          <w:rPr>
            <w:rFonts w:ascii="Times New Roman" w:hAnsi="Times New Roman" w:cs="Times New Roman"/>
          </w:rPr>
          <w:t xml:space="preserve"> rice</w:t>
        </w:r>
        <w:r w:rsidR="002E0800" w:rsidRPr="00E25FA3" w:rsidDel="00182B69">
          <w:rPr>
            <w:rFonts w:ascii="Times New Roman" w:hAnsi="Times New Roman" w:cs="Times New Roman"/>
          </w:rPr>
          <w:t xml:space="preserve"> pre-miRNAs which were deposited in </w:t>
        </w:r>
        <w:r w:rsidR="002E0800" w:rsidRPr="00E25FA3" w:rsidDel="00182B69">
          <w:rPr>
            <w:rFonts w:ascii="Times New Roman" w:hAnsi="Times New Roman" w:cs="Times New Roman"/>
            <w:i/>
          </w:rPr>
          <w:t>miRBase.org</w:t>
        </w:r>
        <w:r w:rsidR="00B26CA1" w:rsidRPr="00E25FA3" w:rsidDel="00182B69">
          <w:rPr>
            <w:rFonts w:ascii="Times New Roman" w:hAnsi="Times New Roman" w:cs="Times New Roman"/>
            <w:i/>
          </w:rPr>
          <w:t>/</w:t>
        </w:r>
        <w:r w:rsidR="002E0800" w:rsidRPr="00E25FA3" w:rsidDel="00182B69">
          <w:rPr>
            <w:rFonts w:ascii="Times New Roman" w:hAnsi="Times New Roman" w:cs="Times New Roman"/>
          </w:rPr>
          <w:t xml:space="preserve"> (</w:t>
        </w:r>
        <w:r w:rsidR="00B26CA1" w:rsidRPr="00E25FA3" w:rsidDel="00182B69">
          <w:rPr>
            <w:rFonts w:ascii="Times New Roman" w:hAnsi="Times New Roman" w:cs="Times New Roman"/>
          </w:rPr>
          <w:t>miRBase release v 20</w:t>
        </w:r>
        <w:r w:rsidR="002E0800" w:rsidRPr="00E25FA3" w:rsidDel="00182B69">
          <w:rPr>
            <w:rFonts w:ascii="Times New Roman" w:hAnsi="Times New Roman" w:cs="Times New Roman"/>
          </w:rPr>
          <w:t>)</w:t>
        </w:r>
        <w:r w:rsidR="00B26CA1" w:rsidRPr="00E25FA3" w:rsidDel="00182B69">
          <w:rPr>
            <w:rFonts w:ascii="Times New Roman" w:hAnsi="Times New Roman" w:cs="Times New Roman"/>
          </w:rPr>
          <w:t xml:space="preserve"> [3]</w:t>
        </w:r>
        <w:r w:rsidR="00E064C3" w:rsidRPr="00E25FA3" w:rsidDel="00182B69">
          <w:rPr>
            <w:rFonts w:ascii="Times New Roman" w:hAnsi="Times New Roman" w:cs="Times New Roman"/>
          </w:rPr>
          <w:t xml:space="preserve"> and randomly selected intergenic regions and exons</w:t>
        </w:r>
        <w:r w:rsidR="003D44CD" w:rsidRPr="00E25FA3" w:rsidDel="00182B69">
          <w:rPr>
            <w:rFonts w:ascii="Times New Roman" w:hAnsi="Times New Roman" w:cs="Times New Roman"/>
          </w:rPr>
          <w:t xml:space="preserve"> across rice genome. Then SNP density distribution of rice pre-miRNAs, intergenic regions and exons were plotted and compared.</w:t>
        </w:r>
      </w:moveFrom>
      <w:moveFromRangeEnd w:id="71"/>
      <w:ins w:id="73" w:author="Junyan Li" w:date="2016-12-15T23:39:00Z">
        <w:r w:rsidR="00182B69" w:rsidRPr="00E25FA3">
          <w:rPr>
            <w:rFonts w:ascii="Times New Roman" w:hAnsi="Times New Roman" w:cs="Times New Roman"/>
          </w:rPr>
          <w:t xml:space="preserve"> </w:t>
        </w:r>
      </w:ins>
    </w:p>
    <w:p w14:paraId="3BCD85B9" w14:textId="77777777" w:rsidR="001C03F2" w:rsidRDefault="00182B69">
      <w:pPr>
        <w:jc w:val="both"/>
        <w:rPr>
          <w:ins w:id="74" w:author="Junyan Li" w:date="2016-12-19T12:39:00Z"/>
          <w:rFonts w:ascii="Times New Roman" w:hAnsi="Times New Roman" w:cs="Times New Roman"/>
          <w:color w:val="FF0000"/>
        </w:rPr>
        <w:pPrChange w:id="75" w:author="Junyan Li" w:date="2016-12-16T00:53:00Z">
          <w:pPr>
            <w:ind w:firstLine="227"/>
          </w:pPr>
        </w:pPrChange>
      </w:pPr>
      <w:ins w:id="76" w:author="Junyan Li" w:date="2016-12-15T23:40:00Z">
        <w:r w:rsidRPr="00E25FA3">
          <w:rPr>
            <w:rFonts w:ascii="Times New Roman" w:hAnsi="Times New Roman" w:cs="Times New Roman"/>
          </w:rPr>
          <w:t>For p</w:t>
        </w:r>
      </w:ins>
      <w:del w:id="77" w:author="Junyan Li" w:date="2016-12-15T23:40:00Z">
        <w:r w:rsidR="00250641" w:rsidRPr="00E25FA3" w:rsidDel="00182B69">
          <w:rPr>
            <w:rFonts w:ascii="Times New Roman" w:hAnsi="Times New Roman" w:cs="Times New Roman"/>
          </w:rPr>
          <w:delText>A general trend of SNP density distribution of p</w:delText>
        </w:r>
      </w:del>
      <w:r w:rsidR="00250641" w:rsidRPr="00E25FA3">
        <w:rPr>
          <w:rFonts w:ascii="Times New Roman" w:hAnsi="Times New Roman" w:cs="Times New Roman"/>
        </w:rPr>
        <w:t>re-miRNAs</w:t>
      </w:r>
      <w:ins w:id="78" w:author="Junyan Li" w:date="2016-12-15T23:41:00Z">
        <w:r w:rsidRPr="00E25FA3">
          <w:rPr>
            <w:rFonts w:ascii="Times New Roman" w:hAnsi="Times New Roman" w:cs="Times New Roman"/>
          </w:rPr>
          <w:t>,</w:t>
        </w:r>
        <w:r w:rsidR="00FE3833" w:rsidRPr="00E25FA3">
          <w:rPr>
            <w:rFonts w:ascii="Times New Roman" w:hAnsi="Times New Roman" w:cs="Times New Roman"/>
          </w:rPr>
          <w:t xml:space="preserve"> the percentage</w:t>
        </w:r>
        <w:r w:rsidRPr="00E25FA3">
          <w:rPr>
            <w:rFonts w:ascii="Times New Roman" w:hAnsi="Times New Roman" w:cs="Times New Roman"/>
          </w:rPr>
          <w:t xml:space="preserve"> of</w:t>
        </w:r>
      </w:ins>
      <w:ins w:id="79" w:author="Junyan Li" w:date="2016-12-15T23:42:00Z">
        <w:r w:rsidR="00DE2850" w:rsidRPr="00E25FA3">
          <w:rPr>
            <w:rFonts w:ascii="Times New Roman" w:hAnsi="Times New Roman" w:cs="Times New Roman"/>
          </w:rPr>
          <w:t xml:space="preserve"> genomics</w:t>
        </w:r>
      </w:ins>
      <w:ins w:id="80" w:author="Junyan Li" w:date="2016-12-15T23:41:00Z">
        <w:r w:rsidRPr="00E25FA3">
          <w:rPr>
            <w:rFonts w:ascii="Times New Roman" w:hAnsi="Times New Roman" w:cs="Times New Roman"/>
          </w:rPr>
          <w:t xml:space="preserve"> </w:t>
        </w:r>
      </w:ins>
      <w:del w:id="81" w:author="Junyan Li" w:date="2016-12-15T23:41:00Z">
        <w:r w:rsidR="00250641" w:rsidRPr="00E25FA3" w:rsidDel="00182B69">
          <w:rPr>
            <w:rFonts w:ascii="Times New Roman" w:hAnsi="Times New Roman" w:cs="Times New Roman"/>
          </w:rPr>
          <w:delText xml:space="preserve"> was observed that </w:delText>
        </w:r>
      </w:del>
      <w:r w:rsidR="00250641" w:rsidRPr="00E25FA3">
        <w:rPr>
          <w:rFonts w:ascii="Times New Roman" w:hAnsi="Times New Roman" w:cs="Times New Roman"/>
        </w:rPr>
        <w:t>fragment</w:t>
      </w:r>
      <w:ins w:id="82" w:author="Junyan Li" w:date="2016-12-15T23:41:00Z">
        <w:r w:rsidRPr="00E25FA3">
          <w:rPr>
            <w:rFonts w:ascii="Times New Roman" w:hAnsi="Times New Roman" w:cs="Times New Roman"/>
          </w:rPr>
          <w:t xml:space="preserve">s </w:t>
        </w:r>
      </w:ins>
      <w:ins w:id="83" w:author="Junyan Li" w:date="2016-12-15T23:42:00Z">
        <w:r w:rsidR="00DE2850" w:rsidRPr="00E25FA3">
          <w:rPr>
            <w:rFonts w:ascii="Times New Roman" w:hAnsi="Times New Roman" w:cs="Times New Roman"/>
          </w:rPr>
          <w:t xml:space="preserve">kept </w:t>
        </w:r>
      </w:ins>
      <w:del w:id="84" w:author="Junyan Li" w:date="2016-12-15T23:41:00Z">
        <w:r w:rsidR="00250641" w:rsidRPr="00E25FA3" w:rsidDel="00182B69">
          <w:rPr>
            <w:rFonts w:ascii="Times New Roman" w:hAnsi="Times New Roman" w:cs="Times New Roman"/>
          </w:rPr>
          <w:delText xml:space="preserve"> </w:delText>
        </w:r>
        <w:r w:rsidR="00250641" w:rsidRPr="00874CC3" w:rsidDel="00182B69">
          <w:rPr>
            <w:rFonts w:ascii="Times New Roman" w:hAnsi="Times New Roman" w:cs="Times New Roman"/>
            <w:color w:val="FF0000"/>
            <w:rPrChange w:id="85" w:author="Junyan Li" w:date="2016-12-17T17:21:00Z">
              <w:rPr>
                <w:rFonts w:ascii="Times New Roman" w:hAnsi="Times New Roman" w:cs="Times New Roman"/>
              </w:rPr>
            </w:rPrChange>
          </w:rPr>
          <w:delText>percentage</w:delText>
        </w:r>
      </w:del>
      <w:del w:id="86" w:author="Junyan Li" w:date="2016-12-15T23:42:00Z">
        <w:r w:rsidR="00250641" w:rsidRPr="00874CC3" w:rsidDel="00DE2850">
          <w:rPr>
            <w:rFonts w:ascii="Times New Roman" w:hAnsi="Times New Roman" w:cs="Times New Roman"/>
            <w:color w:val="FF0000"/>
            <w:rPrChange w:id="87" w:author="Junyan Li" w:date="2016-12-17T17:21:00Z">
              <w:rPr>
                <w:rFonts w:ascii="Times New Roman" w:hAnsi="Times New Roman" w:cs="Times New Roman"/>
              </w:rPr>
            </w:rPrChange>
          </w:rPr>
          <w:delText xml:space="preserve"> </w:delText>
        </w:r>
      </w:del>
    </w:p>
    <w:p w14:paraId="07367092" w14:textId="25F17977" w:rsidR="0069158A" w:rsidRDefault="00FB2F5A">
      <w:pPr>
        <w:jc w:val="both"/>
        <w:rPr>
          <w:rFonts w:ascii="Times New Roman" w:hAnsi="Times New Roman" w:cs="Times New Roman"/>
        </w:rPr>
        <w:pPrChange w:id="88" w:author="Junyan Li" w:date="2016-12-16T00:53:00Z">
          <w:pPr>
            <w:ind w:firstLine="227"/>
          </w:pPr>
        </w:pPrChange>
      </w:pPr>
      <w:ins w:id="89" w:author="Junyan Li" w:date="2016-12-15T23:47:00Z">
        <w:r w:rsidRPr="00483E0B">
          <w:rPr>
            <w:rFonts w:ascii="Times New Roman" w:hAnsi="Times New Roman" w:cs="Times New Roman"/>
          </w:rPr>
          <w:t>rising</w:t>
        </w:r>
        <w:r w:rsidR="00DE2850" w:rsidRPr="00483E0B">
          <w:rPr>
            <w:rFonts w:ascii="Times New Roman" w:hAnsi="Times New Roman" w:cs="Times New Roman"/>
          </w:rPr>
          <w:t xml:space="preserve"> </w:t>
        </w:r>
      </w:ins>
      <w:del w:id="90" w:author="Junyan Li" w:date="2016-12-15T23:47:00Z">
        <w:r w:rsidR="00250641" w:rsidRPr="00F66F0E" w:rsidDel="00DE2850">
          <w:rPr>
            <w:rFonts w:ascii="Times New Roman" w:hAnsi="Times New Roman" w:cs="Times New Roman"/>
          </w:rPr>
          <w:delText>i</w:delText>
        </w:r>
      </w:del>
      <w:del w:id="91" w:author="Junyan Li" w:date="2016-12-15T23:42:00Z">
        <w:r w:rsidR="00250641" w:rsidRPr="00F66F0E" w:rsidDel="00DE2850">
          <w:rPr>
            <w:rFonts w:ascii="Times New Roman" w:hAnsi="Times New Roman" w:cs="Times New Roman"/>
          </w:rPr>
          <w:delText>ncreased</w:delText>
        </w:r>
      </w:del>
      <w:del w:id="92" w:author="Junyan Li" w:date="2016-12-15T23:46:00Z">
        <w:r w:rsidR="00BA62F5" w:rsidRPr="00E25FA3" w:rsidDel="00DE2850">
          <w:rPr>
            <w:rFonts w:ascii="Times New Roman" w:hAnsi="Times New Roman" w:cs="Times New Roman"/>
          </w:rPr>
          <w:delText xml:space="preserve"> </w:delText>
        </w:r>
      </w:del>
      <w:ins w:id="93" w:author="Junyan Li" w:date="2016-12-15T23:51:00Z">
        <w:r w:rsidR="003E7119" w:rsidRPr="00E25FA3">
          <w:rPr>
            <w:rFonts w:ascii="Times New Roman" w:hAnsi="Times New Roman" w:cs="Times New Roman"/>
          </w:rPr>
          <w:t xml:space="preserve">with the </w:t>
        </w:r>
        <w:r w:rsidR="00DE2850" w:rsidRPr="00E25FA3">
          <w:rPr>
            <w:rFonts w:ascii="Times New Roman" w:hAnsi="Times New Roman" w:cs="Times New Roman"/>
          </w:rPr>
          <w:t>SNP density</w:t>
        </w:r>
      </w:ins>
      <w:ins w:id="94" w:author="Junyan Li" w:date="2016-12-15T23:57:00Z">
        <w:r w:rsidR="003E7119" w:rsidRPr="00E25FA3">
          <w:rPr>
            <w:rFonts w:ascii="Times New Roman" w:hAnsi="Times New Roman" w:cs="Times New Roman"/>
          </w:rPr>
          <w:t xml:space="preserve"> </w:t>
        </w:r>
      </w:ins>
      <w:del w:id="95" w:author="Junyan Li" w:date="2016-12-15T23:51:00Z">
        <w:r w:rsidR="00BA62F5" w:rsidRPr="00E25FA3" w:rsidDel="00DE2850">
          <w:rPr>
            <w:rFonts w:ascii="Times New Roman" w:hAnsi="Times New Roman" w:cs="Times New Roman"/>
          </w:rPr>
          <w:delText>from</w:delText>
        </w:r>
      </w:del>
      <w:ins w:id="96" w:author="Junyan Li" w:date="2016-12-15T23:49:00Z">
        <w:r w:rsidR="00DE2850" w:rsidRPr="00E25FA3">
          <w:rPr>
            <w:rFonts w:ascii="Times New Roman" w:hAnsi="Times New Roman" w:cs="Times New Roman"/>
          </w:rPr>
          <w:t>until it</w:t>
        </w:r>
      </w:ins>
      <w:del w:id="97" w:author="Junyan Li" w:date="2016-12-15T23:50:00Z">
        <w:r w:rsidR="00BA62F5" w:rsidRPr="00E25FA3" w:rsidDel="00DE2850">
          <w:rPr>
            <w:rFonts w:ascii="Times New Roman" w:hAnsi="Times New Roman" w:cs="Times New Roman"/>
          </w:rPr>
          <w:delText xml:space="preserve"> 0-0.03</w:delText>
        </w:r>
        <w:r w:rsidR="00250641" w:rsidRPr="00E25FA3" w:rsidDel="00DE2850">
          <w:rPr>
            <w:rFonts w:ascii="Times New Roman" w:hAnsi="Times New Roman" w:cs="Times New Roman"/>
          </w:rPr>
          <w:delText xml:space="preserve"> and</w:delText>
        </w:r>
      </w:del>
      <w:r w:rsidR="00250641" w:rsidRPr="00E25FA3">
        <w:rPr>
          <w:rFonts w:ascii="Times New Roman" w:hAnsi="Times New Roman" w:cs="Times New Roman"/>
        </w:rPr>
        <w:t xml:space="preserve"> </w:t>
      </w:r>
      <w:del w:id="98" w:author="Junyan Li" w:date="2016-12-15T23:50:00Z">
        <w:r w:rsidR="00BA62F5" w:rsidRPr="00E25FA3" w:rsidDel="00DE2850">
          <w:rPr>
            <w:rFonts w:ascii="Times New Roman" w:hAnsi="Times New Roman" w:cs="Times New Roman"/>
          </w:rPr>
          <w:delText xml:space="preserve">it </w:delText>
        </w:r>
      </w:del>
      <w:r w:rsidR="00250641" w:rsidRPr="00E25FA3">
        <w:rPr>
          <w:rFonts w:ascii="Times New Roman" w:hAnsi="Times New Roman" w:cs="Times New Roman"/>
        </w:rPr>
        <w:t xml:space="preserve">peaked at </w:t>
      </w:r>
      <w:ins w:id="99" w:author="Junyan Li" w:date="2016-12-15T23:50:00Z">
        <w:r w:rsidR="00DE2850" w:rsidRPr="00E25FA3">
          <w:rPr>
            <w:rFonts w:ascii="Times New Roman" w:hAnsi="Times New Roman" w:cs="Times New Roman"/>
          </w:rPr>
          <w:t xml:space="preserve">the </w:t>
        </w:r>
      </w:ins>
      <w:r w:rsidR="00BA62F5" w:rsidRPr="00E25FA3">
        <w:rPr>
          <w:rFonts w:ascii="Times New Roman" w:hAnsi="Times New Roman" w:cs="Times New Roman"/>
        </w:rPr>
        <w:t>range</w:t>
      </w:r>
      <w:ins w:id="100" w:author="Junyan Li" w:date="2016-12-15T23:50:00Z">
        <w:r w:rsidR="00DE2850" w:rsidRPr="00E25FA3">
          <w:rPr>
            <w:rFonts w:ascii="Times New Roman" w:hAnsi="Times New Roman" w:cs="Times New Roman"/>
          </w:rPr>
          <w:t xml:space="preserve"> of</w:t>
        </w:r>
      </w:ins>
      <w:r w:rsidR="00BA62F5" w:rsidRPr="00E25FA3">
        <w:rPr>
          <w:rFonts w:ascii="Times New Roman" w:hAnsi="Times New Roman" w:cs="Times New Roman"/>
        </w:rPr>
        <w:t xml:space="preserve"> </w:t>
      </w:r>
      <w:r w:rsidR="00250641" w:rsidRPr="00E25FA3">
        <w:rPr>
          <w:rFonts w:ascii="Times New Roman" w:hAnsi="Times New Roman" w:cs="Times New Roman"/>
        </w:rPr>
        <w:t>0.03</w:t>
      </w:r>
      <w:r w:rsidR="00BA62F5" w:rsidRPr="00E25FA3">
        <w:rPr>
          <w:rFonts w:ascii="Times New Roman" w:hAnsi="Times New Roman" w:cs="Times New Roman"/>
        </w:rPr>
        <w:t>-0.04</w:t>
      </w:r>
      <w:ins w:id="101" w:author="Junyan Li" w:date="2016-12-15T23:57:00Z">
        <w:r w:rsidR="003E7119" w:rsidRPr="00E25FA3">
          <w:rPr>
            <w:rFonts w:ascii="Times New Roman" w:hAnsi="Times New Roman" w:cs="Times New Roman"/>
          </w:rPr>
          <w:t>. It</w:t>
        </w:r>
      </w:ins>
      <w:ins w:id="102" w:author="Junyan Li" w:date="2016-12-16T00:09:00Z">
        <w:r w:rsidRPr="00E25FA3">
          <w:rPr>
            <w:rFonts w:ascii="Times New Roman" w:hAnsi="Times New Roman" w:cs="Times New Roman"/>
          </w:rPr>
          <w:t xml:space="preserve"> then</w:t>
        </w:r>
      </w:ins>
      <w:ins w:id="103" w:author="Junyan Li" w:date="2016-12-15T23:57:00Z">
        <w:r w:rsidR="003E7119" w:rsidRPr="00E25FA3">
          <w:rPr>
            <w:rFonts w:ascii="Times New Roman" w:hAnsi="Times New Roman" w:cs="Times New Roman"/>
          </w:rPr>
          <w:t xml:space="preserve"> </w:t>
        </w:r>
      </w:ins>
      <w:del w:id="104" w:author="Junyan Li" w:date="2016-12-15T23:57:00Z">
        <w:r w:rsidR="00BA62F5" w:rsidRPr="00E25FA3" w:rsidDel="003E7119">
          <w:rPr>
            <w:rFonts w:ascii="Times New Roman" w:hAnsi="Times New Roman" w:cs="Times New Roman"/>
          </w:rPr>
          <w:delText xml:space="preserve"> </w:delText>
        </w:r>
      </w:del>
      <w:del w:id="105" w:author="Junyan Li" w:date="2016-12-15T23:51:00Z">
        <w:r w:rsidR="00BA62F5" w:rsidRPr="00E25FA3" w:rsidDel="00DE2850">
          <w:rPr>
            <w:rFonts w:ascii="Times New Roman" w:hAnsi="Times New Roman" w:cs="Times New Roman"/>
          </w:rPr>
          <w:delText xml:space="preserve">with percentage of </w:delText>
        </w:r>
      </w:del>
      <w:del w:id="106" w:author="Junyan Li" w:date="2016-12-15T23:57:00Z">
        <w:r w:rsidR="00F2159B" w:rsidRPr="00E25FA3" w:rsidDel="003E7119">
          <w:rPr>
            <w:rFonts w:ascii="Times New Roman" w:hAnsi="Times New Roman" w:cs="Times New Roman"/>
          </w:rPr>
          <w:delText>11.09%</w:delText>
        </w:r>
      </w:del>
      <w:del w:id="107" w:author="Junyan Li" w:date="2016-12-15T23:52:00Z">
        <w:r w:rsidR="00046D53" w:rsidRPr="00E25FA3" w:rsidDel="003E7119">
          <w:rPr>
            <w:rFonts w:ascii="Times New Roman" w:hAnsi="Times New Roman" w:cs="Times New Roman"/>
          </w:rPr>
          <w:delText xml:space="preserve">, then </w:delText>
        </w:r>
      </w:del>
      <w:del w:id="108" w:author="Junyan Li" w:date="2016-12-15T23:57:00Z">
        <w:r w:rsidR="00046D53" w:rsidRPr="00E25FA3" w:rsidDel="003E7119">
          <w:rPr>
            <w:rFonts w:ascii="Times New Roman" w:hAnsi="Times New Roman" w:cs="Times New Roman"/>
          </w:rPr>
          <w:delText xml:space="preserve">fragment percentage </w:delText>
        </w:r>
      </w:del>
      <w:del w:id="109" w:author="Junyan Li" w:date="2016-12-16T00:24:00Z">
        <w:r w:rsidR="00046D53" w:rsidRPr="00E25FA3" w:rsidDel="007E7973">
          <w:rPr>
            <w:rFonts w:ascii="Times New Roman" w:hAnsi="Times New Roman" w:cs="Times New Roman"/>
          </w:rPr>
          <w:delText>kept dropping</w:delText>
        </w:r>
      </w:del>
      <w:ins w:id="110" w:author="Junyan Li" w:date="2016-12-16T00:24:00Z">
        <w:r w:rsidR="007E7973" w:rsidRPr="00E25FA3">
          <w:rPr>
            <w:rFonts w:ascii="Times New Roman" w:hAnsi="Times New Roman" w:cs="Times New Roman"/>
          </w:rPr>
          <w:t>decrease</w:t>
        </w:r>
      </w:ins>
      <w:ins w:id="111" w:author="Junyan Li" w:date="2016-12-16T00:25:00Z">
        <w:r w:rsidR="007E7973" w:rsidRPr="00E25FA3">
          <w:rPr>
            <w:rFonts w:ascii="Times New Roman" w:hAnsi="Times New Roman" w:cs="Times New Roman"/>
          </w:rPr>
          <w:t>d</w:t>
        </w:r>
      </w:ins>
      <w:ins w:id="112" w:author="Junyan Li" w:date="2016-12-16T00:24:00Z">
        <w:r w:rsidR="007E7973" w:rsidRPr="00E25FA3">
          <w:rPr>
            <w:rFonts w:ascii="Times New Roman" w:hAnsi="Times New Roman" w:cs="Times New Roman"/>
          </w:rPr>
          <w:t xml:space="preserve"> gradually</w:t>
        </w:r>
      </w:ins>
      <w:r w:rsidR="00046D53" w:rsidRPr="00E25FA3">
        <w:rPr>
          <w:rFonts w:ascii="Times New Roman" w:hAnsi="Times New Roman" w:cs="Times New Roman"/>
        </w:rPr>
        <w:t xml:space="preserve"> after 0.04</w:t>
      </w:r>
      <w:r w:rsidR="00744BE4" w:rsidRPr="00E25FA3">
        <w:rPr>
          <w:rFonts w:ascii="Times New Roman" w:hAnsi="Times New Roman" w:cs="Times New Roman"/>
        </w:rPr>
        <w:t xml:space="preserve"> (Fig. 1)</w:t>
      </w:r>
      <w:r w:rsidR="00046D53" w:rsidRPr="00E25FA3">
        <w:rPr>
          <w:rFonts w:ascii="Times New Roman" w:hAnsi="Times New Roman" w:cs="Times New Roman"/>
        </w:rPr>
        <w:t>.</w:t>
      </w:r>
      <w:ins w:id="113" w:author="Junyan Li" w:date="2016-12-16T00:18:00Z">
        <w:r w:rsidR="00CC0390" w:rsidRPr="00E25FA3">
          <w:rPr>
            <w:rFonts w:ascii="Times New Roman" w:hAnsi="Times New Roman" w:cs="Times New Roman"/>
          </w:rPr>
          <w:t xml:space="preserve">The same trend was observed for the </w:t>
        </w:r>
      </w:ins>
      <w:del w:id="114" w:author="Junyan Li" w:date="2016-12-16T00:18:00Z">
        <w:r w:rsidR="004A2ACC" w:rsidRPr="00E25FA3" w:rsidDel="00CC0390">
          <w:rPr>
            <w:rFonts w:ascii="Times New Roman" w:hAnsi="Times New Roman" w:cs="Times New Roman"/>
          </w:rPr>
          <w:delText xml:space="preserve"> While the </w:delText>
        </w:r>
      </w:del>
      <w:r w:rsidR="004A2ACC" w:rsidRPr="00E25FA3">
        <w:rPr>
          <w:rFonts w:ascii="Times New Roman" w:hAnsi="Times New Roman" w:cs="Times New Roman"/>
        </w:rPr>
        <w:t xml:space="preserve">overall </w:t>
      </w:r>
      <w:del w:id="115" w:author="Junyan Li" w:date="2016-12-16T00:19:00Z">
        <w:r w:rsidR="004A2ACC" w:rsidRPr="00E25FA3" w:rsidDel="00CC0390">
          <w:rPr>
            <w:rFonts w:ascii="Times New Roman" w:hAnsi="Times New Roman" w:cs="Times New Roman"/>
          </w:rPr>
          <w:delText xml:space="preserve">distribution of </w:delText>
        </w:r>
      </w:del>
      <w:r w:rsidR="004A2ACC" w:rsidRPr="00E25FA3">
        <w:rPr>
          <w:rFonts w:ascii="Times New Roman" w:hAnsi="Times New Roman" w:cs="Times New Roman"/>
        </w:rPr>
        <w:t>SNP d</w:t>
      </w:r>
      <w:ins w:id="116" w:author="Junyan Li" w:date="2016-12-16T00:19:00Z">
        <w:r w:rsidR="00CC0390" w:rsidRPr="00E25FA3">
          <w:rPr>
            <w:rFonts w:ascii="Times New Roman" w:hAnsi="Times New Roman" w:cs="Times New Roman"/>
          </w:rPr>
          <w:t>istribution</w:t>
        </w:r>
      </w:ins>
      <w:del w:id="117" w:author="Junyan Li" w:date="2016-12-16T00:19:00Z">
        <w:r w:rsidR="004A2ACC" w:rsidRPr="00E25FA3" w:rsidDel="00CC0390">
          <w:rPr>
            <w:rFonts w:ascii="Times New Roman" w:hAnsi="Times New Roman" w:cs="Times New Roman"/>
          </w:rPr>
          <w:delText>ensity</w:delText>
        </w:r>
      </w:del>
      <w:r w:rsidR="004A2ACC" w:rsidRPr="00E25FA3">
        <w:rPr>
          <w:rFonts w:ascii="Times New Roman" w:hAnsi="Times New Roman" w:cs="Times New Roman"/>
        </w:rPr>
        <w:t xml:space="preserve"> </w:t>
      </w:r>
      <w:ins w:id="118" w:author="Junyan Li" w:date="2016-12-16T00:25:00Z">
        <w:r w:rsidR="007E7973" w:rsidRPr="00E25FA3">
          <w:rPr>
            <w:rFonts w:ascii="Times New Roman" w:hAnsi="Times New Roman" w:cs="Times New Roman"/>
          </w:rPr>
          <w:t>in</w:t>
        </w:r>
      </w:ins>
      <w:del w:id="119" w:author="Junyan Li" w:date="2016-12-16T00:25:00Z">
        <w:r w:rsidR="004A2ACC" w:rsidRPr="00E25FA3" w:rsidDel="007E7973">
          <w:rPr>
            <w:rFonts w:ascii="Times New Roman" w:hAnsi="Times New Roman" w:cs="Times New Roman"/>
          </w:rPr>
          <w:delText>in</w:delText>
        </w:r>
      </w:del>
      <w:ins w:id="120" w:author="Junyan Li" w:date="2016-12-16T00:19:00Z">
        <w:r w:rsidR="007E7973" w:rsidRPr="00E25FA3">
          <w:rPr>
            <w:rFonts w:ascii="Times New Roman" w:hAnsi="Times New Roman" w:cs="Times New Roman"/>
          </w:rPr>
          <w:t xml:space="preserve"> </w:t>
        </w:r>
      </w:ins>
      <w:del w:id="121" w:author="Junyan Li" w:date="2016-12-16T00:25:00Z">
        <w:r w:rsidR="004A2ACC" w:rsidRPr="00E25FA3" w:rsidDel="007E7973">
          <w:rPr>
            <w:rFonts w:ascii="Times New Roman" w:hAnsi="Times New Roman" w:cs="Times New Roman"/>
          </w:rPr>
          <w:delText xml:space="preserve"> </w:delText>
        </w:r>
      </w:del>
      <w:r w:rsidR="004A2ACC" w:rsidRPr="00E25FA3">
        <w:rPr>
          <w:rFonts w:ascii="Times New Roman" w:hAnsi="Times New Roman" w:cs="Times New Roman"/>
        </w:rPr>
        <w:t>exons sampled in this study</w:t>
      </w:r>
      <w:del w:id="122" w:author="Junyan Li" w:date="2016-12-16T00:19:00Z">
        <w:r w:rsidR="004A2ACC" w:rsidRPr="00E25FA3" w:rsidDel="00CC0390">
          <w:rPr>
            <w:rFonts w:ascii="Times New Roman" w:hAnsi="Times New Roman" w:cs="Times New Roman"/>
          </w:rPr>
          <w:delText xml:space="preserve"> was similar to that of pre-miRNAs</w:delText>
        </w:r>
      </w:del>
      <w:ins w:id="123" w:author="Junyan Li" w:date="2016-12-16T00:19:00Z">
        <w:r w:rsidR="00CC0390" w:rsidRPr="00E25FA3">
          <w:rPr>
            <w:rFonts w:ascii="Times New Roman" w:hAnsi="Times New Roman" w:cs="Times New Roman"/>
          </w:rPr>
          <w:t>,</w:t>
        </w:r>
      </w:ins>
      <w:r w:rsidR="004A2ACC" w:rsidRPr="00E25FA3">
        <w:rPr>
          <w:rFonts w:ascii="Times New Roman" w:hAnsi="Times New Roman" w:cs="Times New Roman"/>
        </w:rPr>
        <w:t xml:space="preserve"> except that the</w:t>
      </w:r>
      <w:ins w:id="124" w:author="Junyan Li" w:date="2016-12-16T00:19:00Z">
        <w:r w:rsidR="00CC0390" w:rsidRPr="00E25FA3">
          <w:rPr>
            <w:rFonts w:ascii="Times New Roman" w:hAnsi="Times New Roman" w:cs="Times New Roman"/>
          </w:rPr>
          <w:t xml:space="preserve"> abundance of </w:t>
        </w:r>
      </w:ins>
      <w:ins w:id="125" w:author="Junyan Li" w:date="2016-12-16T00:20:00Z">
        <w:r w:rsidR="00CC0390" w:rsidRPr="00E25FA3">
          <w:rPr>
            <w:rFonts w:ascii="Times New Roman" w:hAnsi="Times New Roman" w:cs="Times New Roman"/>
          </w:rPr>
          <w:t>corresponding fragments</w:t>
        </w:r>
      </w:ins>
      <w:ins w:id="126" w:author="Junyan Li" w:date="2016-12-16T00:19:00Z">
        <w:del w:id="127" w:author="Thomas Huang" w:date="2017-01-05T14:31:00Z">
          <w:r w:rsidR="00CC0390" w:rsidRPr="00E25FA3" w:rsidDel="00062F95">
            <w:rPr>
              <w:rFonts w:ascii="Times New Roman" w:hAnsi="Times New Roman" w:cs="Times New Roman"/>
            </w:rPr>
            <w:delText xml:space="preserve"> </w:delText>
          </w:r>
        </w:del>
      </w:ins>
      <w:r w:rsidR="004A2ACC" w:rsidRPr="00E25FA3">
        <w:rPr>
          <w:rFonts w:ascii="Times New Roman" w:hAnsi="Times New Roman" w:cs="Times New Roman"/>
        </w:rPr>
        <w:t xml:space="preserve"> peak</w:t>
      </w:r>
      <w:ins w:id="128" w:author="Junyan Li" w:date="2016-12-16T00:20:00Z">
        <w:r w:rsidR="00CC0390" w:rsidRPr="00E25FA3">
          <w:rPr>
            <w:rFonts w:ascii="Times New Roman" w:hAnsi="Times New Roman" w:cs="Times New Roman"/>
          </w:rPr>
          <w:t>ed</w:t>
        </w:r>
      </w:ins>
      <w:r w:rsidR="004A2ACC" w:rsidRPr="00E25FA3">
        <w:rPr>
          <w:rFonts w:ascii="Times New Roman" w:hAnsi="Times New Roman" w:cs="Times New Roman"/>
        </w:rPr>
        <w:t xml:space="preserve"> </w:t>
      </w:r>
      <w:del w:id="129" w:author="Junyan Li" w:date="2016-12-16T00:20:00Z">
        <w:r w:rsidR="004A2ACC" w:rsidRPr="00E25FA3" w:rsidDel="00CC0390">
          <w:rPr>
            <w:rFonts w:ascii="Times New Roman" w:hAnsi="Times New Roman" w:cs="Times New Roman"/>
          </w:rPr>
          <w:delText>value fell within</w:delText>
        </w:r>
      </w:del>
      <w:ins w:id="130" w:author="Junyan Li" w:date="2016-12-16T00:20:00Z">
        <w:r w:rsidR="00CC0390" w:rsidRPr="00E25FA3">
          <w:rPr>
            <w:rFonts w:ascii="Times New Roman" w:hAnsi="Times New Roman" w:cs="Times New Roman"/>
          </w:rPr>
          <w:t>at</w:t>
        </w:r>
      </w:ins>
      <w:r w:rsidR="004A2ACC" w:rsidRPr="00E25FA3">
        <w:rPr>
          <w:rFonts w:ascii="Times New Roman" w:hAnsi="Times New Roman" w:cs="Times New Roman"/>
        </w:rPr>
        <w:t xml:space="preserve"> the</w:t>
      </w:r>
      <w:ins w:id="131" w:author="Junyan Li" w:date="2016-12-16T00:26:00Z">
        <w:r w:rsidR="007E7973" w:rsidRPr="00E25FA3">
          <w:rPr>
            <w:rFonts w:ascii="Times New Roman" w:hAnsi="Times New Roman" w:cs="Times New Roman"/>
          </w:rPr>
          <w:t xml:space="preserve"> SNP density</w:t>
        </w:r>
      </w:ins>
      <w:r w:rsidR="004A2ACC" w:rsidRPr="00E25FA3">
        <w:rPr>
          <w:rFonts w:ascii="Times New Roman" w:hAnsi="Times New Roman" w:cs="Times New Roman"/>
        </w:rPr>
        <w:t xml:space="preserve"> range of 0.02-0.03 with</w:t>
      </w:r>
      <w:ins w:id="132" w:author="Junyan Li" w:date="2016-12-16T00:20:00Z">
        <w:r w:rsidR="00CC0390" w:rsidRPr="00E25FA3">
          <w:rPr>
            <w:rFonts w:ascii="Times New Roman" w:hAnsi="Times New Roman" w:cs="Times New Roman"/>
          </w:rPr>
          <w:t xml:space="preserve"> a</w:t>
        </w:r>
      </w:ins>
      <w:r w:rsidR="004A2ACC" w:rsidRPr="00E25FA3">
        <w:rPr>
          <w:rFonts w:ascii="Times New Roman" w:hAnsi="Times New Roman" w:cs="Times New Roman"/>
        </w:rPr>
        <w:t xml:space="preserve"> percentage of 12.</w:t>
      </w:r>
      <w:ins w:id="133" w:author="Junyan Li" w:date="2016-12-16T00:26:00Z">
        <w:r w:rsidR="007E7973" w:rsidRPr="00E25FA3">
          <w:rPr>
            <w:rFonts w:ascii="Times New Roman" w:hAnsi="Times New Roman" w:cs="Times New Roman"/>
          </w:rPr>
          <w:t>83</w:t>
        </w:r>
      </w:ins>
      <w:del w:id="134" w:author="Junyan Li" w:date="2016-12-16T00:26:00Z">
        <w:r w:rsidR="004A2ACC" w:rsidRPr="00E25FA3" w:rsidDel="007E7973">
          <w:rPr>
            <w:rFonts w:ascii="Times New Roman" w:hAnsi="Times New Roman" w:cs="Times New Roman"/>
          </w:rPr>
          <w:delText>83%</w:delText>
        </w:r>
      </w:del>
      <w:r w:rsidR="00744BE4" w:rsidRPr="00E25FA3">
        <w:rPr>
          <w:rFonts w:ascii="Times New Roman" w:hAnsi="Times New Roman" w:cs="Times New Roman"/>
        </w:rPr>
        <w:t xml:space="preserve"> (Fig. 2)</w:t>
      </w:r>
      <w:r w:rsidR="0013306F" w:rsidRPr="00E25FA3">
        <w:rPr>
          <w:rFonts w:ascii="Times New Roman" w:hAnsi="Times New Roman" w:cs="Times New Roman"/>
        </w:rPr>
        <w:t>.</w:t>
      </w:r>
      <w:r w:rsidR="00576BBC" w:rsidRPr="00E25FA3">
        <w:rPr>
          <w:rFonts w:ascii="Times New Roman" w:hAnsi="Times New Roman" w:cs="Times New Roman"/>
        </w:rPr>
        <w:t xml:space="preserve"> </w:t>
      </w:r>
      <w:ins w:id="135" w:author="Junyan Li" w:date="2016-12-16T00:26:00Z">
        <w:r w:rsidR="007E7973" w:rsidRPr="00E25FA3">
          <w:rPr>
            <w:rFonts w:ascii="Times New Roman" w:hAnsi="Times New Roman" w:cs="Times New Roman"/>
          </w:rPr>
          <w:t xml:space="preserve">No such trend was seen </w:t>
        </w:r>
      </w:ins>
      <w:del w:id="136" w:author="Junyan Li" w:date="2016-12-16T00:26:00Z">
        <w:r w:rsidR="00CD4EC9" w:rsidRPr="00E25FA3" w:rsidDel="007E7973">
          <w:rPr>
            <w:rFonts w:ascii="Times New Roman" w:hAnsi="Times New Roman" w:cs="Times New Roman"/>
          </w:rPr>
          <w:delText xml:space="preserve">But as </w:delText>
        </w:r>
      </w:del>
      <w:r w:rsidR="00CD4EC9" w:rsidRPr="00E25FA3">
        <w:rPr>
          <w:rFonts w:ascii="Times New Roman" w:hAnsi="Times New Roman" w:cs="Times New Roman"/>
        </w:rPr>
        <w:t>for</w:t>
      </w:r>
      <w:ins w:id="137" w:author="Junyan Li" w:date="2016-12-16T00:45:00Z">
        <w:r w:rsidR="0031214D" w:rsidRPr="00874CC3">
          <w:rPr>
            <w:rFonts w:ascii="Times New Roman" w:hAnsi="Times New Roman" w:cs="Times New Roman"/>
            <w:rPrChange w:id="138" w:author="Junyan Li" w:date="2016-12-17T17:21:00Z">
              <w:rPr>
                <w:rFonts w:ascii="Times New Roman" w:hAnsi="Times New Roman" w:cs="Times New Roman"/>
                <w:highlight w:val="yellow"/>
              </w:rPr>
            </w:rPrChange>
          </w:rPr>
          <w:t xml:space="preserve"> the</w:t>
        </w:r>
      </w:ins>
      <w:r w:rsidR="00CD4EC9" w:rsidRPr="00483E0B">
        <w:rPr>
          <w:rFonts w:ascii="Times New Roman" w:hAnsi="Times New Roman" w:cs="Times New Roman"/>
        </w:rPr>
        <w:t xml:space="preserve"> </w:t>
      </w:r>
      <w:ins w:id="139" w:author="Junyan Li" w:date="2016-12-16T00:27:00Z">
        <w:r w:rsidR="007E7973" w:rsidRPr="00483E0B">
          <w:rPr>
            <w:rFonts w:ascii="Times New Roman" w:hAnsi="Times New Roman" w:cs="Times New Roman"/>
          </w:rPr>
          <w:t>i</w:t>
        </w:r>
      </w:ins>
      <w:del w:id="140" w:author="Junyan Li" w:date="2016-12-16T00:27:00Z">
        <w:r w:rsidR="00CD4EC9" w:rsidRPr="00F66F0E" w:rsidDel="007E7973">
          <w:rPr>
            <w:rFonts w:ascii="Times New Roman" w:hAnsi="Times New Roman" w:cs="Times New Roman"/>
          </w:rPr>
          <w:delText>the distribution of SNP density in i</w:delText>
        </w:r>
      </w:del>
      <w:r w:rsidR="00CD4EC9" w:rsidRPr="00F66F0E">
        <w:rPr>
          <w:rFonts w:ascii="Times New Roman" w:hAnsi="Times New Roman" w:cs="Times New Roman"/>
        </w:rPr>
        <w:t xml:space="preserve">ntergenic regions </w:t>
      </w:r>
      <w:del w:id="141" w:author="Junyan Li" w:date="2016-12-16T00:27:00Z">
        <w:r w:rsidR="00CD4EC9" w:rsidRPr="00E25FA3" w:rsidDel="007E7973">
          <w:rPr>
            <w:rFonts w:ascii="Times New Roman" w:hAnsi="Times New Roman" w:cs="Times New Roman"/>
          </w:rPr>
          <w:delText xml:space="preserve">sampled </w:delText>
        </w:r>
      </w:del>
      <w:ins w:id="142" w:author="Junyan Li" w:date="2016-12-16T00:27:00Z">
        <w:r w:rsidR="007E7973" w:rsidRPr="00E25FA3">
          <w:rPr>
            <w:rFonts w:ascii="Times New Roman" w:hAnsi="Times New Roman" w:cs="Times New Roman"/>
          </w:rPr>
          <w:t xml:space="preserve">analyzed </w:t>
        </w:r>
      </w:ins>
      <w:del w:id="143" w:author="Junyan Li" w:date="2016-12-16T00:36:00Z">
        <w:r w:rsidR="00CD4EC9" w:rsidRPr="00E25FA3" w:rsidDel="00FE3833">
          <w:rPr>
            <w:rFonts w:ascii="Times New Roman" w:hAnsi="Times New Roman" w:cs="Times New Roman"/>
          </w:rPr>
          <w:delText>in this study</w:delText>
        </w:r>
      </w:del>
      <w:del w:id="144" w:author="Junyan Li" w:date="2016-12-16T00:27:00Z">
        <w:r w:rsidR="00CD4EC9" w:rsidRPr="00E25FA3" w:rsidDel="007E7973">
          <w:rPr>
            <w:rFonts w:ascii="Times New Roman" w:hAnsi="Times New Roman" w:cs="Times New Roman"/>
          </w:rPr>
          <w:delText>,</w:delText>
        </w:r>
      </w:del>
      <w:del w:id="145" w:author="Junyan Li" w:date="2016-12-16T00:36:00Z">
        <w:r w:rsidR="00CD4EC9" w:rsidRPr="00E25FA3" w:rsidDel="00FE3833">
          <w:rPr>
            <w:rFonts w:ascii="Times New Roman" w:hAnsi="Times New Roman" w:cs="Times New Roman"/>
          </w:rPr>
          <w:delText xml:space="preserve"> </w:delText>
        </w:r>
      </w:del>
      <w:del w:id="146" w:author="Junyan Li" w:date="2016-12-16T00:26:00Z">
        <w:r w:rsidR="00CD4EC9" w:rsidRPr="00E25FA3" w:rsidDel="007E7973">
          <w:rPr>
            <w:rFonts w:ascii="Times New Roman" w:hAnsi="Times New Roman" w:cs="Times New Roman"/>
          </w:rPr>
          <w:delText xml:space="preserve">no </w:delText>
        </w:r>
        <w:r w:rsidR="00DD0F79" w:rsidRPr="00E25FA3" w:rsidDel="007E7973">
          <w:rPr>
            <w:rFonts w:ascii="Times New Roman" w:hAnsi="Times New Roman" w:cs="Times New Roman"/>
          </w:rPr>
          <w:delText>obvious trend was found</w:delText>
        </w:r>
        <w:r w:rsidR="00744BE4" w:rsidRPr="00E25FA3" w:rsidDel="007E7973">
          <w:rPr>
            <w:rFonts w:ascii="Times New Roman" w:hAnsi="Times New Roman" w:cs="Times New Roman"/>
          </w:rPr>
          <w:delText xml:space="preserve"> </w:delText>
        </w:r>
      </w:del>
      <w:r w:rsidR="00744BE4" w:rsidRPr="00E25FA3">
        <w:rPr>
          <w:rFonts w:ascii="Times New Roman" w:hAnsi="Times New Roman" w:cs="Times New Roman"/>
        </w:rPr>
        <w:t>(Fig. 3)</w:t>
      </w:r>
      <w:r w:rsidR="00DD0F79" w:rsidRPr="00E25FA3">
        <w:rPr>
          <w:rFonts w:ascii="Times New Roman" w:hAnsi="Times New Roman" w:cs="Times New Roman"/>
        </w:rPr>
        <w:t>. Through comparing the</w:t>
      </w:r>
      <w:ins w:id="147" w:author="Junyan Li" w:date="2016-12-16T00:35:00Z">
        <w:r w:rsidR="00FE3833" w:rsidRPr="00E25FA3">
          <w:rPr>
            <w:rFonts w:ascii="Times New Roman" w:hAnsi="Times New Roman" w:cs="Times New Roman"/>
          </w:rPr>
          <w:t xml:space="preserve"> percentage</w:t>
        </w:r>
      </w:ins>
      <w:ins w:id="148" w:author="Junyan Li" w:date="2016-12-16T00:36:00Z">
        <w:r w:rsidR="00FE3833" w:rsidRPr="00E25FA3">
          <w:rPr>
            <w:rFonts w:ascii="Times New Roman" w:hAnsi="Times New Roman" w:cs="Times New Roman"/>
          </w:rPr>
          <w:t xml:space="preserve"> of</w:t>
        </w:r>
      </w:ins>
      <w:r w:rsidR="00DD0F79" w:rsidRPr="00E25FA3">
        <w:rPr>
          <w:rFonts w:ascii="Times New Roman" w:hAnsi="Times New Roman" w:cs="Times New Roman"/>
        </w:rPr>
        <w:t xml:space="preserve"> fragment</w:t>
      </w:r>
      <w:ins w:id="149" w:author="Junyan Li" w:date="2016-12-16T00:37:00Z">
        <w:r w:rsidR="00FE3833" w:rsidRPr="00E25FA3">
          <w:rPr>
            <w:rFonts w:ascii="Times New Roman" w:hAnsi="Times New Roman" w:cs="Times New Roman"/>
          </w:rPr>
          <w:t>s</w:t>
        </w:r>
      </w:ins>
      <w:del w:id="150" w:author="Junyan Li" w:date="2016-12-16T00:35:00Z">
        <w:r w:rsidR="00DD0F79" w:rsidRPr="00E25FA3" w:rsidDel="00FE3833">
          <w:rPr>
            <w:rFonts w:ascii="Times New Roman" w:hAnsi="Times New Roman" w:cs="Times New Roman"/>
          </w:rPr>
          <w:delText xml:space="preserve"> percentage</w:delText>
        </w:r>
      </w:del>
      <w:r w:rsidR="00DD0F79" w:rsidRPr="00E25FA3">
        <w:rPr>
          <w:rFonts w:ascii="Times New Roman" w:hAnsi="Times New Roman" w:cs="Times New Roman"/>
        </w:rPr>
        <w:t xml:space="preserve"> fell within</w:t>
      </w:r>
      <w:ins w:id="151" w:author="Junyan Li" w:date="2016-12-16T00:37:00Z">
        <w:r w:rsidR="00FE3833" w:rsidRPr="00E25FA3">
          <w:rPr>
            <w:rFonts w:ascii="Times New Roman" w:hAnsi="Times New Roman" w:cs="Times New Roman"/>
          </w:rPr>
          <w:t xml:space="preserve"> the</w:t>
        </w:r>
      </w:ins>
      <w:ins w:id="152" w:author="Junyan Li" w:date="2016-12-16T00:47:00Z">
        <w:r w:rsidR="0031214D" w:rsidRPr="00874CC3">
          <w:rPr>
            <w:rFonts w:ascii="Times New Roman" w:hAnsi="Times New Roman" w:cs="Times New Roman"/>
            <w:rPrChange w:id="153" w:author="Junyan Li" w:date="2016-12-17T17:21:00Z">
              <w:rPr>
                <w:rFonts w:ascii="Times New Roman" w:hAnsi="Times New Roman" w:cs="Times New Roman"/>
                <w:highlight w:val="yellow"/>
              </w:rPr>
            </w:rPrChange>
          </w:rPr>
          <w:t xml:space="preserve"> lower SNP density</w:t>
        </w:r>
      </w:ins>
      <w:r w:rsidR="00DD0F79" w:rsidRPr="00483E0B">
        <w:rPr>
          <w:rFonts w:ascii="Times New Roman" w:hAnsi="Times New Roman" w:cs="Times New Roman"/>
        </w:rPr>
        <w:t xml:space="preserve"> ranges</w:t>
      </w:r>
      <w:ins w:id="154" w:author="Junyan Li" w:date="2016-12-16T00:37:00Z">
        <w:r w:rsidR="00FE3833" w:rsidRPr="00F66F0E">
          <w:rPr>
            <w:rFonts w:ascii="Times New Roman" w:hAnsi="Times New Roman" w:cs="Times New Roman"/>
          </w:rPr>
          <w:t xml:space="preserve"> of</w:t>
        </w:r>
      </w:ins>
      <w:r w:rsidR="00DD0F79" w:rsidRPr="00F66F0E">
        <w:rPr>
          <w:rFonts w:ascii="Times New Roman" w:hAnsi="Times New Roman" w:cs="Times New Roman"/>
        </w:rPr>
        <w:t xml:space="preserve"> 0-0.10, 0-0.08 and 0-0.05</w:t>
      </w:r>
      <w:ins w:id="155" w:author="Junyan Li" w:date="2016-12-16T00:37:00Z">
        <w:r w:rsidR="00FE3833" w:rsidRPr="00E25FA3">
          <w:rPr>
            <w:rFonts w:ascii="Times New Roman" w:hAnsi="Times New Roman" w:cs="Times New Roman"/>
          </w:rPr>
          <w:t xml:space="preserve"> individually</w:t>
        </w:r>
      </w:ins>
      <w:r w:rsidR="00744BE4" w:rsidRPr="00E25FA3">
        <w:rPr>
          <w:rFonts w:ascii="Times New Roman" w:hAnsi="Times New Roman" w:cs="Times New Roman"/>
        </w:rPr>
        <w:t xml:space="preserve"> (Fig. 1, 2, 3)</w:t>
      </w:r>
      <w:r w:rsidR="00CD4EC9" w:rsidRPr="00E25FA3">
        <w:rPr>
          <w:rFonts w:ascii="Times New Roman" w:hAnsi="Times New Roman" w:cs="Times New Roman"/>
        </w:rPr>
        <w:t xml:space="preserve">, </w:t>
      </w:r>
      <w:r w:rsidR="00DD0F79" w:rsidRPr="00E25FA3">
        <w:rPr>
          <w:rFonts w:ascii="Times New Roman" w:hAnsi="Times New Roman" w:cs="Times New Roman"/>
        </w:rPr>
        <w:t xml:space="preserve">it </w:t>
      </w:r>
      <w:ins w:id="156" w:author="Junyan Li" w:date="2016-12-16T00:37:00Z">
        <w:r w:rsidR="00FE3833" w:rsidRPr="00E25FA3">
          <w:rPr>
            <w:rFonts w:ascii="Times New Roman" w:hAnsi="Times New Roman" w:cs="Times New Roman"/>
          </w:rPr>
          <w:t>is clear</w:t>
        </w:r>
      </w:ins>
      <w:del w:id="157" w:author="Junyan Li" w:date="2016-12-16T00:37:00Z">
        <w:r w:rsidR="00DD0F79" w:rsidRPr="00E25FA3" w:rsidDel="00FE3833">
          <w:rPr>
            <w:rFonts w:ascii="Times New Roman" w:hAnsi="Times New Roman" w:cs="Times New Roman"/>
          </w:rPr>
          <w:delText>was shown</w:delText>
        </w:r>
      </w:del>
      <w:r w:rsidR="00DD0F79" w:rsidRPr="00E25FA3">
        <w:rPr>
          <w:rFonts w:ascii="Times New Roman" w:hAnsi="Times New Roman" w:cs="Times New Roman"/>
        </w:rPr>
        <w:t xml:space="preserve"> that</w:t>
      </w:r>
      <w:ins w:id="158" w:author="Junyan Li" w:date="2016-12-16T00:38:00Z">
        <w:r w:rsidR="00FE3833" w:rsidRPr="00E25FA3">
          <w:rPr>
            <w:rFonts w:ascii="Times New Roman" w:hAnsi="Times New Roman" w:cs="Times New Roman"/>
          </w:rPr>
          <w:t xml:space="preserve"> </w:t>
        </w:r>
      </w:ins>
      <w:ins w:id="159" w:author="Junyan Li" w:date="2016-12-16T00:39:00Z">
        <w:r w:rsidR="00FE3833" w:rsidRPr="00E25FA3">
          <w:rPr>
            <w:rFonts w:ascii="Times New Roman" w:hAnsi="Times New Roman" w:cs="Times New Roman"/>
          </w:rPr>
          <w:t xml:space="preserve">most </w:t>
        </w:r>
      </w:ins>
      <w:del w:id="160" w:author="Junyan Li" w:date="2016-12-16T00:47:00Z">
        <w:r w:rsidR="00DD0F79" w:rsidRPr="00E25FA3" w:rsidDel="0031214D">
          <w:rPr>
            <w:rFonts w:ascii="Times New Roman" w:hAnsi="Times New Roman" w:cs="Times New Roman"/>
          </w:rPr>
          <w:delText xml:space="preserve"> </w:delText>
        </w:r>
      </w:del>
      <w:del w:id="161" w:author="Junyan Li" w:date="2016-12-16T00:38:00Z">
        <w:r w:rsidR="00CD4EC9" w:rsidRPr="00E25FA3" w:rsidDel="00FE3833">
          <w:rPr>
            <w:rFonts w:ascii="Times New Roman" w:hAnsi="Times New Roman" w:cs="Times New Roman"/>
          </w:rPr>
          <w:delText xml:space="preserve">SNPs of </w:delText>
        </w:r>
      </w:del>
      <w:r w:rsidR="00CD4EC9" w:rsidRPr="00E25FA3">
        <w:rPr>
          <w:rFonts w:ascii="Times New Roman" w:hAnsi="Times New Roman" w:cs="Times New Roman"/>
        </w:rPr>
        <w:t xml:space="preserve">pre-miRNAs </w:t>
      </w:r>
      <w:del w:id="162" w:author="Junyan Li" w:date="2016-12-16T00:41:00Z">
        <w:r w:rsidR="00CD4EC9" w:rsidRPr="00E25FA3" w:rsidDel="00FE3833">
          <w:rPr>
            <w:rFonts w:ascii="Times New Roman" w:hAnsi="Times New Roman" w:cs="Times New Roman"/>
          </w:rPr>
          <w:delText xml:space="preserve">and exons </w:delText>
        </w:r>
      </w:del>
      <w:r w:rsidR="00CD4EC9" w:rsidRPr="00E25FA3">
        <w:rPr>
          <w:rFonts w:ascii="Times New Roman" w:hAnsi="Times New Roman" w:cs="Times New Roman"/>
        </w:rPr>
        <w:t>cluster</w:t>
      </w:r>
      <w:r w:rsidR="00576BBC" w:rsidRPr="00E25FA3">
        <w:rPr>
          <w:rFonts w:ascii="Times New Roman" w:hAnsi="Times New Roman" w:cs="Times New Roman"/>
        </w:rPr>
        <w:t>ed</w:t>
      </w:r>
      <w:r w:rsidR="00744BE4" w:rsidRPr="00E25FA3">
        <w:rPr>
          <w:rFonts w:ascii="Times New Roman" w:hAnsi="Times New Roman" w:cs="Times New Roman"/>
        </w:rPr>
        <w:t xml:space="preserve"> </w:t>
      </w:r>
      <w:del w:id="163" w:author="Junyan Li" w:date="2016-12-16T00:38:00Z">
        <w:r w:rsidR="00744BE4" w:rsidRPr="00E25FA3" w:rsidDel="00FE3833">
          <w:rPr>
            <w:rFonts w:ascii="Times New Roman" w:hAnsi="Times New Roman" w:cs="Times New Roman"/>
          </w:rPr>
          <w:delText xml:space="preserve">denser </w:delText>
        </w:r>
      </w:del>
      <w:r w:rsidR="00744BE4" w:rsidRPr="00E25FA3">
        <w:rPr>
          <w:rFonts w:ascii="Times New Roman" w:hAnsi="Times New Roman" w:cs="Times New Roman"/>
        </w:rPr>
        <w:t>at</w:t>
      </w:r>
      <w:ins w:id="164" w:author="Junyan Li" w:date="2016-12-16T00:42:00Z">
        <w:r w:rsidR="00FE3833" w:rsidRPr="00E25FA3">
          <w:rPr>
            <w:rFonts w:ascii="Times New Roman" w:hAnsi="Times New Roman" w:cs="Times New Roman"/>
          </w:rPr>
          <w:t xml:space="preserve"> similar density</w:t>
        </w:r>
      </w:ins>
      <w:ins w:id="165" w:author="Junyan Li" w:date="2016-12-16T00:45:00Z">
        <w:r w:rsidR="0031214D" w:rsidRPr="00E25FA3">
          <w:rPr>
            <w:rFonts w:ascii="Times New Roman" w:hAnsi="Times New Roman" w:cs="Times New Roman"/>
          </w:rPr>
          <w:t xml:space="preserve"> as exons, where</w:t>
        </w:r>
      </w:ins>
      <w:ins w:id="166" w:author="Junyan Li" w:date="2016-12-16T00:42:00Z">
        <w:r w:rsidR="00FE3833" w:rsidRPr="00E25FA3">
          <w:rPr>
            <w:rFonts w:ascii="Times New Roman" w:hAnsi="Times New Roman" w:cs="Times New Roman"/>
          </w:rPr>
          <w:t xml:space="preserve"> </w:t>
        </w:r>
      </w:ins>
      <w:ins w:id="167" w:author="Junyan Li" w:date="2016-12-16T00:46:00Z">
        <w:r w:rsidR="0031214D" w:rsidRPr="00E25FA3">
          <w:rPr>
            <w:rFonts w:ascii="Times New Roman" w:hAnsi="Times New Roman" w:cs="Times New Roman"/>
          </w:rPr>
          <w:t>signi</w:t>
        </w:r>
      </w:ins>
      <w:ins w:id="168" w:author="Junyan Li" w:date="2016-12-16T00:49:00Z">
        <w:r w:rsidR="0031214D" w:rsidRPr="00E25FA3">
          <w:rPr>
            <w:rFonts w:ascii="Times New Roman" w:hAnsi="Times New Roman" w:cs="Times New Roman"/>
          </w:rPr>
          <w:t>fi</w:t>
        </w:r>
      </w:ins>
      <w:ins w:id="169" w:author="Junyan Li" w:date="2016-12-16T00:46:00Z">
        <w:r w:rsidR="0031214D" w:rsidRPr="00E25FA3">
          <w:rPr>
            <w:rFonts w:ascii="Times New Roman" w:hAnsi="Times New Roman" w:cs="Times New Roman"/>
          </w:rPr>
          <w:t>cantly less intergenic regions</w:t>
        </w:r>
      </w:ins>
      <w:ins w:id="170" w:author="Junyan Li" w:date="2016-12-16T00:52:00Z">
        <w:r w:rsidR="0031214D" w:rsidRPr="00E25FA3">
          <w:rPr>
            <w:rFonts w:ascii="Times New Roman" w:hAnsi="Times New Roman" w:cs="Times New Roman"/>
          </w:rPr>
          <w:t xml:space="preserve"> fell into the same ranges</w:t>
        </w:r>
      </w:ins>
      <w:del w:id="171" w:author="Junyan Li" w:date="2016-12-16T00:45:00Z">
        <w:r w:rsidR="00744BE4" w:rsidRPr="00E25FA3" w:rsidDel="0031214D">
          <w:rPr>
            <w:rFonts w:ascii="Times New Roman" w:hAnsi="Times New Roman" w:cs="Times New Roman"/>
          </w:rPr>
          <w:delText xml:space="preserve"> </w:delText>
        </w:r>
      </w:del>
      <w:del w:id="172" w:author="Junyan Li" w:date="2016-12-16T00:48:00Z">
        <w:r w:rsidR="00744BE4" w:rsidRPr="00E25FA3" w:rsidDel="0031214D">
          <w:rPr>
            <w:rFonts w:ascii="Times New Roman" w:hAnsi="Times New Roman" w:cs="Times New Roman"/>
          </w:rPr>
          <w:delText>low</w:delText>
        </w:r>
        <w:r w:rsidR="00CD4EC9" w:rsidRPr="00E25FA3" w:rsidDel="0031214D">
          <w:rPr>
            <w:rFonts w:ascii="Times New Roman" w:hAnsi="Times New Roman" w:cs="Times New Roman"/>
          </w:rPr>
          <w:delText xml:space="preserve"> </w:delText>
        </w:r>
      </w:del>
      <w:del w:id="173" w:author="Junyan Li" w:date="2016-12-16T00:39:00Z">
        <w:r w:rsidR="00CD4EC9" w:rsidRPr="00E25FA3" w:rsidDel="00FE3833">
          <w:rPr>
            <w:rFonts w:ascii="Times New Roman" w:hAnsi="Times New Roman" w:cs="Times New Roman"/>
          </w:rPr>
          <w:delText>ranges</w:delText>
        </w:r>
      </w:del>
      <w:del w:id="174" w:author="Junyan Li" w:date="2016-12-16T00:48:00Z">
        <w:r w:rsidR="00DD0F79" w:rsidRPr="00E25FA3" w:rsidDel="0031214D">
          <w:rPr>
            <w:rFonts w:ascii="Times New Roman" w:hAnsi="Times New Roman" w:cs="Times New Roman"/>
          </w:rPr>
          <w:delText xml:space="preserve"> than that </w:delText>
        </w:r>
      </w:del>
      <w:del w:id="175" w:author="Junyan Li" w:date="2016-12-16T00:40:00Z">
        <w:r w:rsidR="00DD0F79" w:rsidRPr="00E25FA3" w:rsidDel="00FE3833">
          <w:rPr>
            <w:rFonts w:ascii="Times New Roman" w:hAnsi="Times New Roman" w:cs="Times New Roman"/>
          </w:rPr>
          <w:delText>of</w:delText>
        </w:r>
      </w:del>
      <w:del w:id="176" w:author="Junyan Li" w:date="2016-12-16T00:48:00Z">
        <w:r w:rsidR="00DD0F79" w:rsidRPr="00E25FA3" w:rsidDel="0031214D">
          <w:rPr>
            <w:rFonts w:ascii="Times New Roman" w:hAnsi="Times New Roman" w:cs="Times New Roman"/>
          </w:rPr>
          <w:delText xml:space="preserve"> intergenic regions</w:delText>
        </w:r>
      </w:del>
      <w:ins w:id="177" w:author="Junyan Li" w:date="2016-12-16T00:41:00Z">
        <w:r w:rsidR="00F37F0F" w:rsidRPr="00E25FA3">
          <w:rPr>
            <w:rFonts w:ascii="Times New Roman" w:hAnsi="Times New Roman" w:cs="Times New Roman"/>
          </w:rPr>
          <w:t>. This</w:t>
        </w:r>
      </w:ins>
      <w:del w:id="178" w:author="Junyan Li" w:date="2016-12-16T00:41:00Z">
        <w:r w:rsidR="00DD0F79" w:rsidRPr="00E25FA3" w:rsidDel="00FE3833">
          <w:rPr>
            <w:rFonts w:ascii="Times New Roman" w:hAnsi="Times New Roman" w:cs="Times New Roman"/>
          </w:rPr>
          <w:delText>,</w:delText>
        </w:r>
      </w:del>
      <w:r w:rsidR="00DD0F79" w:rsidRPr="00E25FA3">
        <w:rPr>
          <w:rFonts w:ascii="Times New Roman" w:hAnsi="Times New Roman" w:cs="Times New Roman"/>
        </w:rPr>
        <w:t xml:space="preserve"> </w:t>
      </w:r>
      <w:del w:id="179" w:author="Junyan Li" w:date="2016-12-16T00:40:00Z">
        <w:r w:rsidR="00DD0F79" w:rsidRPr="00E25FA3" w:rsidDel="00FE3833">
          <w:rPr>
            <w:rFonts w:ascii="Times New Roman" w:hAnsi="Times New Roman" w:cs="Times New Roman"/>
          </w:rPr>
          <w:delText xml:space="preserve">which </w:delText>
        </w:r>
      </w:del>
      <w:ins w:id="180" w:author="Junyan Li" w:date="2016-12-16T00:52:00Z">
        <w:r w:rsidR="00F37F0F" w:rsidRPr="00E25FA3">
          <w:rPr>
            <w:rFonts w:ascii="Times New Roman" w:hAnsi="Times New Roman" w:cs="Times New Roman"/>
          </w:rPr>
          <w:t>demonstrate</w:t>
        </w:r>
      </w:ins>
      <w:ins w:id="181" w:author="Junyan Li" w:date="2016-12-16T00:59:00Z">
        <w:r w:rsidR="00F37F0F" w:rsidRPr="00E25FA3">
          <w:rPr>
            <w:rFonts w:ascii="Times New Roman" w:hAnsi="Times New Roman" w:cs="Times New Roman"/>
          </w:rPr>
          <w:t>s</w:t>
        </w:r>
      </w:ins>
      <w:del w:id="182" w:author="Junyan Li" w:date="2016-12-16T00:52:00Z">
        <w:r w:rsidR="00500C25" w:rsidRPr="00E25FA3" w:rsidDel="0031214D">
          <w:rPr>
            <w:rFonts w:ascii="Times New Roman" w:hAnsi="Times New Roman" w:cs="Times New Roman"/>
          </w:rPr>
          <w:delText>impl</w:delText>
        </w:r>
      </w:del>
      <w:ins w:id="183" w:author="Junyan Li" w:date="2016-12-16T00:40:00Z">
        <w:r w:rsidR="00FE3833" w:rsidRPr="00E25FA3">
          <w:rPr>
            <w:rFonts w:ascii="Times New Roman" w:hAnsi="Times New Roman" w:cs="Times New Roman"/>
          </w:rPr>
          <w:t xml:space="preserve"> that </w:t>
        </w:r>
      </w:ins>
      <w:del w:id="184" w:author="Junyan Li" w:date="2016-12-16T00:40:00Z">
        <w:r w:rsidR="00500C25" w:rsidRPr="00E25FA3" w:rsidDel="00FE3833">
          <w:rPr>
            <w:rFonts w:ascii="Times New Roman" w:hAnsi="Times New Roman" w:cs="Times New Roman"/>
          </w:rPr>
          <w:delText>ied</w:delText>
        </w:r>
        <w:r w:rsidR="00B86704" w:rsidRPr="00E25FA3" w:rsidDel="00FE3833">
          <w:rPr>
            <w:rFonts w:ascii="Times New Roman" w:hAnsi="Times New Roman" w:cs="Times New Roman"/>
          </w:rPr>
          <w:delText xml:space="preserve"> both </w:delText>
        </w:r>
      </w:del>
      <w:r w:rsidR="00B86704" w:rsidRPr="00E25FA3">
        <w:rPr>
          <w:rFonts w:ascii="Times New Roman" w:hAnsi="Times New Roman" w:cs="Times New Roman"/>
        </w:rPr>
        <w:t>pre-miRNA</w:t>
      </w:r>
      <w:ins w:id="185" w:author="Junyan Li" w:date="2016-12-16T00:40:00Z">
        <w:r w:rsidR="00F37F0F" w:rsidRPr="00E25FA3">
          <w:rPr>
            <w:rFonts w:ascii="Times New Roman" w:hAnsi="Times New Roman" w:cs="Times New Roman"/>
          </w:rPr>
          <w:t>s</w:t>
        </w:r>
        <w:r w:rsidR="00FE3833" w:rsidRPr="00E25FA3">
          <w:rPr>
            <w:rFonts w:ascii="Times New Roman" w:hAnsi="Times New Roman" w:cs="Times New Roman"/>
          </w:rPr>
          <w:t xml:space="preserve"> have</w:t>
        </w:r>
      </w:ins>
      <w:del w:id="186" w:author="Junyan Li" w:date="2016-12-16T00:40:00Z">
        <w:r w:rsidR="00B86704" w:rsidRPr="00E25FA3" w:rsidDel="00FE3833">
          <w:rPr>
            <w:rFonts w:ascii="Times New Roman" w:hAnsi="Times New Roman" w:cs="Times New Roman"/>
          </w:rPr>
          <w:delText>s</w:delText>
        </w:r>
      </w:del>
      <w:r w:rsidR="00B86704" w:rsidRPr="00E25FA3">
        <w:rPr>
          <w:rFonts w:ascii="Times New Roman" w:hAnsi="Times New Roman" w:cs="Times New Roman"/>
        </w:rPr>
        <w:t xml:space="preserve"> </w:t>
      </w:r>
      <w:ins w:id="187" w:author="Junyan Li" w:date="2016-12-16T00:40:00Z">
        <w:r w:rsidR="00FE3833" w:rsidRPr="00E25FA3">
          <w:rPr>
            <w:rFonts w:ascii="Times New Roman" w:hAnsi="Times New Roman" w:cs="Times New Roman"/>
          </w:rPr>
          <w:t>gone</w:t>
        </w:r>
      </w:ins>
      <w:del w:id="188" w:author="Junyan Li" w:date="2016-12-16T00:40:00Z">
        <w:r w:rsidR="00B86704" w:rsidRPr="00E25FA3" w:rsidDel="00FE3833">
          <w:rPr>
            <w:rFonts w:ascii="Times New Roman" w:hAnsi="Times New Roman" w:cs="Times New Roman"/>
          </w:rPr>
          <w:delText>and exons</w:delText>
        </w:r>
        <w:r w:rsidR="00500C25" w:rsidRPr="00E25FA3" w:rsidDel="00FE3833">
          <w:rPr>
            <w:rFonts w:ascii="Times New Roman" w:hAnsi="Times New Roman" w:cs="Times New Roman"/>
          </w:rPr>
          <w:delText xml:space="preserve"> are</w:delText>
        </w:r>
      </w:del>
      <w:r w:rsidR="00500C25" w:rsidRPr="00E25FA3">
        <w:rPr>
          <w:rFonts w:ascii="Times New Roman" w:hAnsi="Times New Roman" w:cs="Times New Roman"/>
        </w:rPr>
        <w:t xml:space="preserve"> </w:t>
      </w:r>
      <w:ins w:id="189" w:author="Junyan Li" w:date="2016-12-16T00:40:00Z">
        <w:r w:rsidR="00FE3833" w:rsidRPr="00E25FA3">
          <w:rPr>
            <w:rFonts w:ascii="Times New Roman" w:hAnsi="Times New Roman" w:cs="Times New Roman"/>
          </w:rPr>
          <w:t>through</w:t>
        </w:r>
      </w:ins>
      <w:del w:id="190" w:author="Junyan Li" w:date="2016-12-16T00:40:00Z">
        <w:r w:rsidR="00500C25" w:rsidRPr="00E25FA3" w:rsidDel="00FE3833">
          <w:rPr>
            <w:rFonts w:ascii="Times New Roman" w:hAnsi="Times New Roman" w:cs="Times New Roman"/>
          </w:rPr>
          <w:delText>under</w:delText>
        </w:r>
      </w:del>
      <w:r w:rsidR="00500C25" w:rsidRPr="00E25FA3">
        <w:rPr>
          <w:rFonts w:ascii="Times New Roman" w:hAnsi="Times New Roman" w:cs="Times New Roman"/>
        </w:rPr>
        <w:t xml:space="preserve"> stricter evolutionary </w:t>
      </w:r>
      <w:ins w:id="191" w:author="Junyan Li" w:date="2016-12-16T00:41:00Z">
        <w:r w:rsidR="00FE3833" w:rsidRPr="00E25FA3">
          <w:rPr>
            <w:rFonts w:ascii="Times New Roman" w:hAnsi="Times New Roman" w:cs="Times New Roman"/>
          </w:rPr>
          <w:t>selections</w:t>
        </w:r>
      </w:ins>
      <w:del w:id="192" w:author="Junyan Li" w:date="2016-12-16T00:41:00Z">
        <w:r w:rsidR="00500C25" w:rsidRPr="00E25FA3" w:rsidDel="00FE3833">
          <w:rPr>
            <w:rFonts w:ascii="Times New Roman" w:hAnsi="Times New Roman" w:cs="Times New Roman"/>
          </w:rPr>
          <w:delText>pressure</w:delText>
        </w:r>
      </w:del>
      <w:r w:rsidR="00500C25" w:rsidRPr="00E25FA3">
        <w:rPr>
          <w:rFonts w:ascii="Times New Roman" w:hAnsi="Times New Roman" w:cs="Times New Roman"/>
        </w:rPr>
        <w:t xml:space="preserve"> than </w:t>
      </w:r>
      <w:ins w:id="193" w:author="Junyan Li" w:date="2016-12-16T00:59:00Z">
        <w:r w:rsidR="00F37F0F" w:rsidRPr="00E25FA3">
          <w:rPr>
            <w:rFonts w:ascii="Times New Roman" w:hAnsi="Times New Roman" w:cs="Times New Roman"/>
          </w:rPr>
          <w:t xml:space="preserve">both </w:t>
        </w:r>
      </w:ins>
      <w:r w:rsidR="00500C25" w:rsidRPr="00E25FA3">
        <w:rPr>
          <w:rFonts w:ascii="Times New Roman" w:hAnsi="Times New Roman" w:cs="Times New Roman"/>
        </w:rPr>
        <w:t>intergenic regions</w:t>
      </w:r>
      <w:ins w:id="194" w:author="Junyan Li" w:date="2016-12-16T00:53:00Z">
        <w:r w:rsidR="00F37F0F" w:rsidRPr="00E25FA3">
          <w:rPr>
            <w:rFonts w:ascii="Times New Roman" w:hAnsi="Times New Roman" w:cs="Times New Roman"/>
          </w:rPr>
          <w:t xml:space="preserve"> and exons, which is consistent with their </w:t>
        </w:r>
      </w:ins>
      <w:ins w:id="195" w:author="Junyan Li" w:date="2016-12-16T00:58:00Z">
        <w:r w:rsidR="00F37F0F" w:rsidRPr="00E25FA3">
          <w:rPr>
            <w:rFonts w:ascii="Times New Roman" w:hAnsi="Times New Roman" w:cs="Times New Roman"/>
          </w:rPr>
          <w:t xml:space="preserve">established </w:t>
        </w:r>
      </w:ins>
      <w:ins w:id="196" w:author="Junyan Li" w:date="2016-12-16T00:53:00Z">
        <w:r w:rsidR="00F37F0F" w:rsidRPr="00E25FA3">
          <w:rPr>
            <w:rFonts w:ascii="Times New Roman" w:hAnsi="Times New Roman" w:cs="Times New Roman"/>
          </w:rPr>
          <w:t>roles as master regulator</w:t>
        </w:r>
      </w:ins>
      <w:ins w:id="197" w:author="Junyan Li" w:date="2016-12-16T00:58:00Z">
        <w:r w:rsidR="00F37F0F" w:rsidRPr="00E25FA3">
          <w:rPr>
            <w:rFonts w:ascii="Times New Roman" w:hAnsi="Times New Roman" w:cs="Times New Roman"/>
          </w:rPr>
          <w:t xml:space="preserve">s in many </w:t>
        </w:r>
      </w:ins>
      <w:ins w:id="198" w:author="Junyan Li" w:date="2016-12-16T01:00:00Z">
        <w:r w:rsidR="00F37F0F" w:rsidRPr="00E25FA3">
          <w:rPr>
            <w:rFonts w:ascii="Times New Roman" w:hAnsi="Times New Roman" w:cs="Times New Roman"/>
          </w:rPr>
          <w:t>genetic</w:t>
        </w:r>
      </w:ins>
      <w:ins w:id="199" w:author="Junyan Li" w:date="2016-12-16T00:58:00Z">
        <w:r w:rsidR="00F37F0F" w:rsidRPr="00E25FA3">
          <w:rPr>
            <w:rFonts w:ascii="Times New Roman" w:hAnsi="Times New Roman" w:cs="Times New Roman"/>
          </w:rPr>
          <w:t xml:space="preserve"> </w:t>
        </w:r>
      </w:ins>
      <w:ins w:id="200" w:author="Junyan Li" w:date="2016-12-16T01:00:00Z">
        <w:r w:rsidR="00F37F0F" w:rsidRPr="00E25FA3">
          <w:rPr>
            <w:rFonts w:ascii="Times New Roman" w:hAnsi="Times New Roman" w:cs="Times New Roman"/>
          </w:rPr>
          <w:t>pathways.</w:t>
        </w:r>
      </w:ins>
      <w:del w:id="201" w:author="Junyan Li" w:date="2016-12-16T00:41:00Z">
        <w:r w:rsidR="0013306F" w:rsidRPr="00E25FA3" w:rsidDel="00FE3833">
          <w:rPr>
            <w:rFonts w:ascii="Times New Roman" w:hAnsi="Times New Roman" w:cs="Times New Roman"/>
          </w:rPr>
          <w:delText xml:space="preserve"> </w:delText>
        </w:r>
      </w:del>
      <w:del w:id="202" w:author="Junyan Li" w:date="2016-12-16T00:53:00Z">
        <w:r w:rsidR="0013306F" w:rsidRPr="00E25FA3" w:rsidDel="0031214D">
          <w:rPr>
            <w:rFonts w:ascii="Times New Roman" w:hAnsi="Times New Roman" w:cs="Times New Roman"/>
          </w:rPr>
          <w:delText>and furthermore this may be explained by the fact that pre-miRNAs and exons are functional more important</w:delText>
        </w:r>
        <w:r w:rsidR="0013306F" w:rsidRPr="00E25FA3" w:rsidDel="00F37F0F">
          <w:rPr>
            <w:rFonts w:ascii="Times New Roman" w:hAnsi="Times New Roman" w:cs="Times New Roman"/>
          </w:rPr>
          <w:delText>.</w:delText>
        </w:r>
        <w:r w:rsidR="00576BBC" w:rsidRPr="00E25FA3" w:rsidDel="00F37F0F">
          <w:rPr>
            <w:rFonts w:ascii="Times New Roman" w:hAnsi="Times New Roman" w:cs="Times New Roman"/>
          </w:rPr>
          <w:delText xml:space="preserve"> Compared with SNPs of exons, </w:delText>
        </w:r>
      </w:del>
      <w:del w:id="203" w:author="Junyan Li" w:date="2016-12-16T00:57:00Z">
        <w:r w:rsidR="00576BBC" w:rsidRPr="00E25FA3" w:rsidDel="00F37F0F">
          <w:rPr>
            <w:rFonts w:ascii="Times New Roman" w:hAnsi="Times New Roman" w:cs="Times New Roman"/>
          </w:rPr>
          <w:delText>SNPs of pre-miRNAs clustered</w:delText>
        </w:r>
        <w:r w:rsidR="00744BE4" w:rsidRPr="00E25FA3" w:rsidDel="00F37F0F">
          <w:rPr>
            <w:rFonts w:ascii="Times New Roman" w:hAnsi="Times New Roman" w:cs="Times New Roman"/>
          </w:rPr>
          <w:delText xml:space="preserve"> denser</w:delText>
        </w:r>
        <w:r w:rsidR="00576BBC" w:rsidRPr="00E25FA3" w:rsidDel="00F37F0F">
          <w:rPr>
            <w:rFonts w:ascii="Times New Roman" w:hAnsi="Times New Roman" w:cs="Times New Roman"/>
          </w:rPr>
          <w:delText xml:space="preserve"> at </w:delText>
        </w:r>
        <w:r w:rsidR="00744BE4" w:rsidRPr="00E25FA3" w:rsidDel="00F37F0F">
          <w:rPr>
            <w:rFonts w:ascii="Times New Roman" w:hAnsi="Times New Roman" w:cs="Times New Roman"/>
          </w:rPr>
          <w:delText>low</w:delText>
        </w:r>
        <w:r w:rsidR="00576BBC" w:rsidRPr="00E25FA3" w:rsidDel="00F37F0F">
          <w:rPr>
            <w:rFonts w:ascii="Times New Roman" w:hAnsi="Times New Roman" w:cs="Times New Roman"/>
          </w:rPr>
          <w:delText xml:space="preserve"> range</w:delText>
        </w:r>
        <w:r w:rsidR="00744BE4" w:rsidRPr="00E25FA3" w:rsidDel="00F37F0F">
          <w:rPr>
            <w:rFonts w:ascii="Times New Roman" w:hAnsi="Times New Roman" w:cs="Times New Roman"/>
          </w:rPr>
          <w:delText>s</w:delText>
        </w:r>
        <w:r w:rsidR="00576BBC" w:rsidRPr="00E25FA3" w:rsidDel="00F37F0F">
          <w:rPr>
            <w:rFonts w:ascii="Times New Roman" w:hAnsi="Times New Roman" w:cs="Times New Roman"/>
          </w:rPr>
          <w:delText>, and this suggests pre-miRNAs are more strictly selected than exons.</w:delText>
        </w:r>
      </w:del>
    </w:p>
    <w:p w14:paraId="017E1FFE" w14:textId="70944E3B" w:rsidR="0069158A" w:rsidRDefault="0069158A" w:rsidP="00744BE4">
      <w:pPr>
        <w:ind w:firstLine="227"/>
        <w:rPr>
          <w:rFonts w:ascii="Times New Roman" w:hAnsi="Times New Roman" w:cs="Times New Roman"/>
        </w:rPr>
      </w:pPr>
      <w:r>
        <w:rPr>
          <w:rFonts w:ascii="Times New Roman" w:hAnsi="Times New Roman" w:cs="Times New Roman" w:hint="eastAsia"/>
          <w:noProof/>
        </w:rPr>
        <w:lastRenderedPageBreak/>
        <w:drawing>
          <wp:inline distT="0" distB="0" distL="0" distR="0" wp14:anchorId="70DA3562" wp14:editId="323FB93F">
            <wp:extent cx="5266690" cy="3955415"/>
            <wp:effectExtent l="0" t="0" r="0" b="6985"/>
            <wp:docPr id="1" name="Picture 1" descr="../GitHub/File-transfer/PaperWriting/Data_organization/Paper_Figures_AND_tables/data_final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NP_density_allpremiRNA.jpg"/>
                    <pic:cNvPicPr>
                      <a:picLocks noChangeAspect="1" noChangeArrowheads="1"/>
                    </pic:cNvPicPr>
                  </pic:nvPicPr>
                  <pic:blipFill>
                    <a:blip r:embed="rId6"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r>
        <w:rPr>
          <w:rFonts w:ascii="Times New Roman" w:hAnsi="Times New Roman" w:cs="Times New Roman" w:hint="eastAsia"/>
          <w:noProof/>
        </w:rPr>
        <w:drawing>
          <wp:inline distT="0" distB="0" distL="0" distR="0" wp14:anchorId="0B74DD6C" wp14:editId="7B9234FD">
            <wp:extent cx="5266690" cy="3955415"/>
            <wp:effectExtent l="0" t="0" r="0" b="6985"/>
            <wp:docPr id="2" name="Picture 2" descr="../GitHub/File-transfer/PaperWriting/Data_organization/Paper_Figures_AND_tables/data_final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ensity_exon.jpg"/>
                    <pic:cNvPicPr>
                      <a:picLocks noChangeAspect="1" noChangeArrowheads="1"/>
                    </pic:cNvPicPr>
                  </pic:nvPicPr>
                  <pic:blipFill>
                    <a:blip r:embed="rId7"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69CC989B" w14:textId="35B080A3" w:rsidR="00407D8F" w:rsidRPr="0069158A" w:rsidRDefault="00407D8F" w:rsidP="00407D8F">
      <w:pPr>
        <w:ind w:firstLine="227"/>
        <w:jc w:val="center"/>
        <w:rPr>
          <w:rFonts w:ascii="Times New Roman" w:hAnsi="Times New Roman" w:cs="Times New Roman"/>
        </w:rPr>
      </w:pPr>
      <w:r>
        <w:rPr>
          <w:rFonts w:ascii="Times New Roman" w:hAnsi="Times New Roman" w:cs="Times New Roman"/>
          <w:noProof/>
        </w:rPr>
        <w:lastRenderedPageBreak/>
        <w:drawing>
          <wp:inline distT="0" distB="0" distL="0" distR="0" wp14:anchorId="1B5D8F47" wp14:editId="0F7925EC">
            <wp:extent cx="5267325" cy="3952240"/>
            <wp:effectExtent l="0" t="0" r="0" b="10160"/>
            <wp:docPr id="3" name="Picture 3" descr="../PaperWriting/Data_organization/Paper_Figures_AND_tables/data_final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Writing/Data_organization/Paper_Figures_AND_tables/data_finalversion/SNP_density_intergenic.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44655445" w14:textId="1EAC214F" w:rsidR="0069158A" w:rsidRPr="00BC1F7D" w:rsidRDefault="0069158A" w:rsidP="0069158A">
      <w:pPr>
        <w:jc w:val="center"/>
        <w:rPr>
          <w:rFonts w:ascii="Times New Roman" w:hAnsi="Times New Roman" w:cs="Times New Roman"/>
          <w:b/>
        </w:rPr>
      </w:pPr>
      <w:r>
        <w:rPr>
          <w:rFonts w:ascii="Times New Roman" w:hAnsi="Times New Roman" w:cs="Times New Roman"/>
          <w:b/>
        </w:rPr>
        <w:t>Fig 1-3</w:t>
      </w:r>
      <w:r w:rsidRPr="00BC1F7D">
        <w:rPr>
          <w:rFonts w:ascii="Times New Roman" w:hAnsi="Times New Roman" w:cs="Times New Roman"/>
          <w:b/>
        </w:rPr>
        <w:t>. SNP density of pre-miRNAs, exon regions and intergenic regions</w:t>
      </w:r>
      <w:ins w:id="204" w:author="Junyan Li" w:date="2016-12-17T17:17:00Z">
        <w:r w:rsidR="00874CC3">
          <w:rPr>
            <w:rFonts w:ascii="Times New Roman" w:hAnsi="Times New Roman" w:cs="Times New Roman"/>
            <w:b/>
          </w:rPr>
          <w:t xml:space="preserve"> </w:t>
        </w:r>
        <w:r w:rsidR="00874CC3">
          <w:rPr>
            <w:rFonts w:ascii="Times New Roman" w:hAnsi="Times New Roman" w:cs="Times New Roman" w:hint="eastAsia"/>
            <w:b/>
          </w:rPr>
          <w:t>in</w:t>
        </w:r>
        <w:r w:rsidR="00874CC3">
          <w:rPr>
            <w:rFonts w:ascii="Times New Roman" w:hAnsi="Times New Roman" w:cs="Times New Roman"/>
            <w:b/>
          </w:rPr>
          <w:t xml:space="preserve"> </w:t>
        </w:r>
        <w:r w:rsidR="00874CC3">
          <w:rPr>
            <w:rFonts w:ascii="Times New Roman" w:hAnsi="Times New Roman" w:cs="Times New Roman" w:hint="eastAsia"/>
            <w:b/>
          </w:rPr>
          <w:t>rice</w:t>
        </w:r>
      </w:ins>
      <w:r w:rsidRPr="00BC1F7D">
        <w:rPr>
          <w:rFonts w:ascii="Times New Roman" w:hAnsi="Times New Roman" w:cs="Times New Roman"/>
          <w:b/>
        </w:rPr>
        <w:t>.</w:t>
      </w:r>
    </w:p>
    <w:p w14:paraId="7E5EABD6" w14:textId="67C7E243" w:rsidR="0069158A" w:rsidRDefault="0069158A" w:rsidP="008C3871">
      <w:pPr>
        <w:jc w:val="center"/>
        <w:rPr>
          <w:rFonts w:ascii="Times New Roman" w:hAnsi="Times New Roman" w:cs="Times New Roman"/>
        </w:rPr>
      </w:pPr>
      <w:del w:id="205" w:author="Thomas Huang" w:date="2017-01-05T14:38:00Z">
        <w:r w:rsidRPr="00F66F0E" w:rsidDel="00F20A4F">
          <w:rPr>
            <w:rFonts w:ascii="Times New Roman" w:hAnsi="Times New Roman" w:cs="Times New Roman"/>
            <w:color w:val="FF0000"/>
          </w:rPr>
          <w:delText xml:space="preserve">SNP density is defined </w:delText>
        </w:r>
      </w:del>
      <w:ins w:id="206" w:author="Junyan Li" w:date="2016-12-17T17:21:00Z">
        <w:del w:id="207" w:author="Thomas Huang" w:date="2017-01-05T14:38:00Z">
          <w:r w:rsidR="00874CC3" w:rsidRPr="00F66F0E" w:rsidDel="00F20A4F">
            <w:rPr>
              <w:rFonts w:ascii="Times New Roman" w:hAnsi="Times New Roman" w:cs="Times New Roman" w:hint="eastAsia"/>
              <w:color w:val="FF0000"/>
            </w:rPr>
            <w:delText xml:space="preserve">as </w:delText>
          </w:r>
        </w:del>
      </w:ins>
      <w:ins w:id="208" w:author="Junyan Li" w:date="2016-12-17T17:24:00Z">
        <w:del w:id="209" w:author="Thomas Huang" w:date="2017-01-05T14:38:00Z">
          <w:r w:rsidR="00874CC3" w:rsidRPr="00F66F0E" w:rsidDel="00F20A4F">
            <w:rPr>
              <w:rFonts w:ascii="Times New Roman" w:hAnsi="Times New Roman" w:cs="Times New Roman"/>
              <w:color w:val="FF0000"/>
            </w:rPr>
            <w:delText>what</w:delText>
          </w:r>
        </w:del>
      </w:ins>
      <w:ins w:id="210" w:author="Junyan Li" w:date="2016-12-17T17:21:00Z">
        <w:del w:id="211" w:author="Thomas Huang" w:date="2017-01-05T14:38:00Z">
          <w:r w:rsidR="00874CC3" w:rsidRPr="00F66F0E" w:rsidDel="00F20A4F">
            <w:rPr>
              <w:rFonts w:ascii="Times New Roman" w:hAnsi="Times New Roman" w:cs="Times New Roman"/>
              <w:color w:val="FF0000"/>
            </w:rPr>
            <w:delText>……?</w:delText>
          </w:r>
        </w:del>
      </w:ins>
      <w:ins w:id="212" w:author="Junyan Li" w:date="2016-12-18T12:14:00Z">
        <w:del w:id="213" w:author="Thomas Huang" w:date="2017-01-05T14:38:00Z">
          <w:r w:rsidR="006128E9" w:rsidRPr="006128E9" w:rsidDel="00F20A4F">
            <w:rPr>
              <w:rFonts w:ascii="Times New Roman" w:hAnsi="Times New Roman" w:cs="Times New Roman"/>
            </w:rPr>
            <w:delText xml:space="preserve"> </w:delText>
          </w:r>
        </w:del>
      </w:ins>
      <w:moveToRangeStart w:id="214" w:author="Junyan Li" w:date="2016-12-18T12:14:00Z" w:name="move469826585"/>
      <w:moveTo w:id="215" w:author="Junyan Li" w:date="2016-12-18T12:14:00Z">
        <w:r w:rsidR="006128E9" w:rsidRPr="00BC1F7D">
          <w:rPr>
            <w:rFonts w:ascii="Times New Roman" w:hAnsi="Times New Roman" w:cs="Times New Roman"/>
          </w:rPr>
          <w:t xml:space="preserve">SNP density </w:t>
        </w:r>
        <w:del w:id="216" w:author="Junyan Li" w:date="2016-12-18T12:14:00Z">
          <w:r w:rsidR="006128E9" w:rsidRPr="00BC1F7D" w:rsidDel="006128E9">
            <w:rPr>
              <w:rFonts w:ascii="Times New Roman" w:hAnsi="Times New Roman" w:cs="Times New Roman"/>
            </w:rPr>
            <w:delText xml:space="preserve">of a miRNA </w:delText>
          </w:r>
        </w:del>
        <w:r w:rsidR="006128E9" w:rsidRPr="00BC1F7D">
          <w:rPr>
            <w:rFonts w:ascii="Times New Roman" w:hAnsi="Times New Roman" w:cs="Times New Roman"/>
          </w:rPr>
          <w:t xml:space="preserve">is the division of SNP number by </w:t>
        </w:r>
      </w:moveTo>
      <w:ins w:id="217" w:author="Junyan Li" w:date="2016-12-18T12:15:00Z">
        <w:r w:rsidR="006128E9">
          <w:rPr>
            <w:rFonts w:ascii="Times New Roman" w:hAnsi="Times New Roman" w:cs="Times New Roman"/>
          </w:rPr>
          <w:t>the</w:t>
        </w:r>
      </w:ins>
      <w:moveTo w:id="218" w:author="Junyan Li" w:date="2016-12-18T12:14:00Z">
        <w:del w:id="219" w:author="Junyan Li" w:date="2016-12-18T12:15:00Z">
          <w:r w:rsidR="006128E9" w:rsidRPr="00BC1F7D" w:rsidDel="006128E9">
            <w:rPr>
              <w:rFonts w:ascii="Times New Roman" w:hAnsi="Times New Roman" w:cs="Times New Roman"/>
            </w:rPr>
            <w:delText>miRNA</w:delText>
          </w:r>
        </w:del>
        <w:r w:rsidR="006128E9" w:rsidRPr="00BC1F7D">
          <w:rPr>
            <w:rFonts w:ascii="Times New Roman" w:hAnsi="Times New Roman" w:cs="Times New Roman"/>
          </w:rPr>
          <w:t xml:space="preserve"> length</w:t>
        </w:r>
      </w:moveTo>
      <w:ins w:id="220" w:author="Junyan Li" w:date="2016-12-18T12:15:00Z">
        <w:r w:rsidR="006128E9">
          <w:rPr>
            <w:rFonts w:ascii="Times New Roman" w:hAnsi="Times New Roman" w:cs="Times New Roman"/>
          </w:rPr>
          <w:t xml:space="preserve"> of the genetic region</w:t>
        </w:r>
      </w:ins>
      <w:moveTo w:id="221" w:author="Junyan Li" w:date="2016-12-18T12:14:00Z">
        <w:r w:rsidR="006128E9" w:rsidRPr="00BC1F7D">
          <w:rPr>
            <w:rFonts w:ascii="Times New Roman" w:hAnsi="Times New Roman" w:cs="Times New Roman"/>
          </w:rPr>
          <w:t xml:space="preserve">. </w:t>
        </w:r>
      </w:moveTo>
      <w:moveToRangeEnd w:id="214"/>
      <w:r>
        <w:rPr>
          <w:rFonts w:ascii="Times New Roman" w:hAnsi="Times New Roman" w:cs="Times New Roman"/>
        </w:rPr>
        <w:t>the same as Fig 1, and x-axis corresponds to the percentage of fragments that have SNP density at given range.</w:t>
      </w:r>
    </w:p>
    <w:p w14:paraId="63B922B2" w14:textId="716C05F9" w:rsidR="00744BE4" w:rsidDel="00874CC3" w:rsidRDefault="00744BE4" w:rsidP="0069158A">
      <w:pPr>
        <w:ind w:firstLine="227"/>
        <w:rPr>
          <w:del w:id="222" w:author="Junyan Li" w:date="2016-12-16T13:51:00Z"/>
          <w:rFonts w:ascii="Times New Roman" w:hAnsi="Times New Roman" w:cs="Times New Roman"/>
        </w:rPr>
      </w:pPr>
    </w:p>
    <w:p w14:paraId="582E0795" w14:textId="77777777" w:rsidR="00874CC3" w:rsidRDefault="00874CC3" w:rsidP="00CF7C8F">
      <w:pPr>
        <w:rPr>
          <w:ins w:id="223" w:author="Junyan Li" w:date="2016-12-17T17:21:00Z"/>
          <w:rFonts w:ascii="Times New Roman" w:hAnsi="Times New Roman" w:cs="Times New Roman"/>
        </w:rPr>
      </w:pPr>
    </w:p>
    <w:p w14:paraId="786FCDEF" w14:textId="4D7C033C" w:rsidR="00B01772" w:rsidRDefault="00B01772">
      <w:pPr>
        <w:jc w:val="both"/>
        <w:rPr>
          <w:ins w:id="224" w:author="Junyan Li" w:date="2016-12-17T17:34:00Z"/>
          <w:rFonts w:ascii="Times New Roman" w:hAnsi="Times New Roman" w:cs="Times New Roman"/>
        </w:rPr>
        <w:pPrChange w:id="225" w:author="Junyan Li" w:date="2016-12-17T17:33:00Z">
          <w:pPr>
            <w:ind w:firstLine="227"/>
          </w:pPr>
        </w:pPrChange>
      </w:pPr>
    </w:p>
    <w:p w14:paraId="2E3D77CA" w14:textId="347EFB31" w:rsidR="00DE1CD4" w:rsidDel="00991192" w:rsidRDefault="007C25B9">
      <w:pPr>
        <w:jc w:val="both"/>
        <w:rPr>
          <w:ins w:id="226" w:author="Junyan Li" w:date="2016-12-18T18:47:00Z"/>
          <w:del w:id="227" w:author="Thomas Huang" w:date="2017-01-05T14:42:00Z"/>
          <w:rFonts w:ascii="Times New Roman" w:hAnsi="Times New Roman" w:cs="Times New Roman"/>
        </w:rPr>
        <w:pPrChange w:id="228" w:author="Junyan Li" w:date="2016-12-17T17:33:00Z">
          <w:pPr>
            <w:ind w:firstLine="227"/>
          </w:pPr>
        </w:pPrChange>
      </w:pPr>
      <w:r>
        <w:rPr>
          <w:rFonts w:ascii="Times New Roman" w:hAnsi="Times New Roman" w:cs="Times New Roman" w:hint="eastAsia"/>
        </w:rPr>
        <w:t>Du</w:t>
      </w:r>
      <w:r>
        <w:rPr>
          <w:rFonts w:ascii="Times New Roman" w:hAnsi="Times New Roman" w:cs="Times New Roman"/>
        </w:rPr>
        <w:t>e to their evolutionary conservation</w:t>
      </w:r>
      <w:r w:rsidR="0069158A">
        <w:rPr>
          <w:rFonts w:ascii="Times New Roman" w:hAnsi="Times New Roman" w:cs="Times New Roman" w:hint="eastAsia"/>
        </w:rPr>
        <w:t xml:space="preserve"> </w:t>
      </w:r>
      <w:del w:id="229" w:author="Junyan Li" w:date="2016-12-17T17:32:00Z">
        <w:r w:rsidR="0069158A" w:rsidDel="00B01772">
          <w:rPr>
            <w:rFonts w:ascii="Times New Roman" w:hAnsi="Times New Roman" w:cs="Times New Roman" w:hint="eastAsia"/>
          </w:rPr>
          <w:delText>in</w:delText>
        </w:r>
        <w:r w:rsidR="0069158A" w:rsidDel="00B01772">
          <w:rPr>
            <w:rFonts w:ascii="Times New Roman" w:hAnsi="Times New Roman" w:cs="Times New Roman"/>
          </w:rPr>
          <w:delText xml:space="preserve"> plants</w:delText>
        </w:r>
      </w:del>
      <w:ins w:id="230" w:author="Junyan Li" w:date="2016-12-17T17:27:00Z">
        <w:del w:id="231" w:author="Thomas Huang" w:date="2017-01-05T14:40:00Z">
          <w:r w:rsidR="00B01772" w:rsidDel="00991192">
            <w:rPr>
              <w:rFonts w:ascii="Times New Roman" w:hAnsi="Times New Roman" w:cs="Times New Roman"/>
            </w:rPr>
            <w:delText>(Reference?)</w:delText>
          </w:r>
        </w:del>
      </w:ins>
      <w:ins w:id="232" w:author="Thomas Huang" w:date="2017-01-05T14:40:00Z">
        <w:r w:rsidR="00991192">
          <w:rPr>
            <w:rFonts w:ascii="Times New Roman" w:hAnsi="Times New Roman" w:cs="Times New Roman"/>
          </w:rPr>
          <w:t>[9]</w:t>
        </w:r>
      </w:ins>
      <w:ins w:id="233" w:author="Junyan Li" w:date="2016-12-17T17:30:00Z">
        <w:r w:rsidR="00B01772">
          <w:rPr>
            <w:rFonts w:ascii="Times New Roman" w:hAnsi="Times New Roman" w:cs="Times New Roman"/>
          </w:rPr>
          <w:t>,</w:t>
        </w:r>
      </w:ins>
      <w:del w:id="234" w:author="Junyan Li" w:date="2016-12-17T17:30:00Z">
        <w:r w:rsidR="0069158A" w:rsidDel="00B01772">
          <w:rPr>
            <w:rFonts w:ascii="Times New Roman" w:hAnsi="Times New Roman" w:cs="Times New Roman"/>
          </w:rPr>
          <w:delText>.</w:delText>
        </w:r>
      </w:del>
      <w:r w:rsidR="0069158A">
        <w:rPr>
          <w:rFonts w:ascii="Times New Roman" w:hAnsi="Times New Roman" w:cs="Times New Roman"/>
        </w:rPr>
        <w:t xml:space="preserve"> </w:t>
      </w:r>
      <w:del w:id="235" w:author="Junyan Li" w:date="2016-12-17T17:30:00Z">
        <w:r w:rsidR="0069158A" w:rsidDel="00B01772">
          <w:rPr>
            <w:rFonts w:ascii="Times New Roman" w:hAnsi="Times New Roman" w:cs="Times New Roman"/>
          </w:rPr>
          <w:delText xml:space="preserve">Thus, </w:delText>
        </w:r>
      </w:del>
      <w:del w:id="236" w:author="Junyan Li" w:date="2016-12-17T17:29:00Z">
        <w:r w:rsidR="0069158A" w:rsidDel="00B01772">
          <w:rPr>
            <w:rFonts w:ascii="Times New Roman" w:hAnsi="Times New Roman" w:cs="Times New Roman"/>
          </w:rPr>
          <w:delText xml:space="preserve"> SNPs of</w:delText>
        </w:r>
      </w:del>
      <w:r w:rsidR="0069158A">
        <w:rPr>
          <w:rFonts w:ascii="Times New Roman" w:hAnsi="Times New Roman" w:cs="Times New Roman"/>
        </w:rPr>
        <w:t>conserved</w:t>
      </w:r>
      <w:ins w:id="237" w:author="Junyan Li" w:date="2016-12-17T17:32:00Z">
        <w:r w:rsidR="00B01772">
          <w:rPr>
            <w:rFonts w:ascii="Times New Roman" w:hAnsi="Times New Roman" w:cs="Times New Roman"/>
          </w:rPr>
          <w:t xml:space="preserve"> rice</w:t>
        </w:r>
      </w:ins>
      <w:r>
        <w:rPr>
          <w:rFonts w:ascii="Times New Roman" w:hAnsi="Times New Roman" w:cs="Times New Roman"/>
        </w:rPr>
        <w:t xml:space="preserve"> miRNAs should</w:t>
      </w:r>
      <w:r w:rsidR="0069158A">
        <w:rPr>
          <w:rFonts w:ascii="Times New Roman" w:hAnsi="Times New Roman" w:cs="Times New Roman"/>
        </w:rPr>
        <w:t xml:space="preserve"> </w:t>
      </w:r>
      <w:del w:id="238" w:author="Junyan Li" w:date="2016-12-17T17:30:00Z">
        <w:r w:rsidR="0069158A" w:rsidDel="00B01772">
          <w:rPr>
            <w:rFonts w:ascii="Times New Roman" w:hAnsi="Times New Roman" w:cs="Times New Roman"/>
          </w:rPr>
          <w:delText xml:space="preserve">cluster denser at low range </w:delText>
        </w:r>
      </w:del>
      <w:ins w:id="239" w:author="Junyan Li" w:date="2016-12-17T17:30:00Z">
        <w:r w:rsidR="00B01772">
          <w:rPr>
            <w:rFonts w:ascii="Times New Roman" w:hAnsi="Times New Roman" w:cs="Times New Roman"/>
          </w:rPr>
          <w:t xml:space="preserve">have lower SNP density </w:t>
        </w:r>
      </w:ins>
      <w:r w:rsidR="0069158A">
        <w:rPr>
          <w:rFonts w:ascii="Times New Roman" w:hAnsi="Times New Roman" w:cs="Times New Roman"/>
        </w:rPr>
        <w:t>than that of non-conserved ones.</w:t>
      </w:r>
      <w:ins w:id="240" w:author="Junyan Li" w:date="2016-12-17T17:31:00Z">
        <w:r w:rsidR="00B01772">
          <w:rPr>
            <w:rFonts w:ascii="Times New Roman" w:hAnsi="Times New Roman" w:cs="Times New Roman"/>
          </w:rPr>
          <w:t xml:space="preserve"> </w:t>
        </w:r>
      </w:ins>
      <w:r w:rsidR="00F66F0E">
        <w:rPr>
          <w:rFonts w:ascii="Times New Roman" w:hAnsi="Times New Roman" w:cs="Times New Roman"/>
        </w:rPr>
        <w:t xml:space="preserve">This is the case </w:t>
      </w:r>
      <w:r w:rsidR="00F66F0E">
        <w:rPr>
          <w:rFonts w:ascii="Times New Roman" w:hAnsi="Times New Roman" w:cs="Times New Roman" w:hint="eastAsia"/>
        </w:rPr>
        <w:t>a</w:t>
      </w:r>
      <w:ins w:id="241" w:author="Junyan Li" w:date="2016-12-17T17:31:00Z">
        <w:r w:rsidR="00B01772">
          <w:rPr>
            <w:rFonts w:ascii="Times New Roman" w:hAnsi="Times New Roman" w:cs="Times New Roman" w:hint="eastAsia"/>
          </w:rPr>
          <w:t>s</w:t>
        </w:r>
        <w:r w:rsidR="00B01772">
          <w:rPr>
            <w:rFonts w:ascii="Times New Roman" w:hAnsi="Times New Roman" w:cs="Times New Roman"/>
          </w:rPr>
          <w:t xml:space="preserve"> shown in Figure 4</w:t>
        </w:r>
      </w:ins>
      <w:r w:rsidR="00F66F0E">
        <w:rPr>
          <w:rFonts w:ascii="Times New Roman" w:hAnsi="Times New Roman" w:cs="Times New Roman"/>
        </w:rPr>
        <w:t>,</w:t>
      </w:r>
      <w:ins w:id="242" w:author="Junyan Li" w:date="2016-12-18T18:48:00Z">
        <w:r w:rsidR="00DE1CD4">
          <w:rPr>
            <w:rFonts w:ascii="Times New Roman" w:hAnsi="Times New Roman" w:cs="Times New Roman"/>
          </w:rPr>
          <w:t xml:space="preserve"> most conserved miRNAs clustered at lower SNP density ranges compared to non-conserved ones</w:t>
        </w:r>
      </w:ins>
      <w:ins w:id="243" w:author="Thomas Huang" w:date="2017-01-05T14:41:00Z">
        <w:r w:rsidR="00991192">
          <w:rPr>
            <w:rFonts w:ascii="Times New Roman" w:hAnsi="Times New Roman" w:cs="Times New Roman"/>
          </w:rPr>
          <w:t xml:space="preserve"> after comparing the</w:t>
        </w:r>
      </w:ins>
      <w:ins w:id="244" w:author="Thomas Huang" w:date="2017-01-05T14:42:00Z">
        <w:r w:rsidR="00991192">
          <w:rPr>
            <w:rFonts w:ascii="Times New Roman" w:hAnsi="Times New Roman" w:cs="Times New Roman"/>
          </w:rPr>
          <w:t xml:space="preserve"> </w:t>
        </w:r>
        <w:r w:rsidR="00991192" w:rsidRPr="00991192">
          <w:rPr>
            <w:rFonts w:ascii="Times New Roman" w:hAnsi="Times New Roman" w:cs="Times New Roman"/>
          </w:rPr>
          <w:t>percentage of fragments fell within the lower SNP density ranges of 0-0.10, 0-0.08 and 0-0.05</w:t>
        </w:r>
        <w:r w:rsidR="00991192">
          <w:rPr>
            <w:rFonts w:ascii="Times New Roman" w:hAnsi="Times New Roman" w:cs="Times New Roman"/>
          </w:rPr>
          <w:t>, respectively</w:t>
        </w:r>
      </w:ins>
      <w:ins w:id="245" w:author="Junyan Li" w:date="2016-12-18T18:48:00Z">
        <w:r w:rsidR="00DE1CD4">
          <w:rPr>
            <w:rFonts w:ascii="Times New Roman" w:hAnsi="Times New Roman" w:cs="Times New Roman"/>
          </w:rPr>
          <w:t>.</w:t>
        </w:r>
      </w:ins>
      <w:del w:id="246" w:author="Thomas Huang" w:date="2017-01-05T14:43:00Z">
        <w:r w:rsidR="00F66F0E" w:rsidDel="001963B9">
          <w:rPr>
            <w:rFonts w:ascii="Times New Roman" w:hAnsi="Times New Roman" w:cs="Times New Roman"/>
          </w:rPr>
          <w:delText xml:space="preserve"> </w:delText>
        </w:r>
      </w:del>
    </w:p>
    <w:p w14:paraId="154724C7" w14:textId="29E3665C" w:rsidR="00F66F0E" w:rsidRPr="00ED1736" w:rsidDel="00991192" w:rsidRDefault="00F66F0E">
      <w:pPr>
        <w:jc w:val="both"/>
        <w:rPr>
          <w:del w:id="247" w:author="Thomas Huang" w:date="2017-01-05T14:42:00Z"/>
          <w:rFonts w:ascii="Times New Roman" w:hAnsi="Times New Roman" w:cs="Times New Roman"/>
          <w:color w:val="FF0000"/>
          <w:rPrChange w:id="248" w:author="Junyan Li" w:date="2016-12-18T17:17:00Z">
            <w:rPr>
              <w:del w:id="249" w:author="Thomas Huang" w:date="2017-01-05T14:42:00Z"/>
              <w:rFonts w:ascii="Times New Roman" w:hAnsi="Times New Roman" w:cs="Times New Roman"/>
            </w:rPr>
          </w:rPrChange>
        </w:rPr>
        <w:pPrChange w:id="250" w:author="Junyan Li" w:date="2016-12-17T17:33:00Z">
          <w:pPr>
            <w:ind w:firstLine="227"/>
          </w:pPr>
        </w:pPrChange>
      </w:pPr>
      <w:del w:id="251" w:author="Thomas Huang" w:date="2017-01-05T14:42:00Z">
        <w:r w:rsidRPr="00ED1736" w:rsidDel="00991192">
          <w:rPr>
            <w:rFonts w:ascii="Times New Roman" w:hAnsi="Times New Roman" w:cs="Times New Roman"/>
            <w:color w:val="FF0000"/>
            <w:rPrChange w:id="252" w:author="Junyan Li" w:date="2016-12-18T17:17:00Z">
              <w:rPr>
                <w:rFonts w:ascii="Times New Roman" w:hAnsi="Times New Roman" w:cs="Times New Roman"/>
              </w:rPr>
            </w:rPrChange>
          </w:rPr>
          <w:delText>what is the average SNP density of conserved and non-conserved ones respectively?</w:delText>
        </w:r>
      </w:del>
    </w:p>
    <w:p w14:paraId="108A8050" w14:textId="1554D221" w:rsidR="0069158A" w:rsidDel="00991192" w:rsidRDefault="0069158A" w:rsidP="00F66F0E">
      <w:pPr>
        <w:jc w:val="both"/>
        <w:rPr>
          <w:del w:id="253" w:author="Thomas Huang" w:date="2017-01-05T14:42:00Z"/>
          <w:rFonts w:ascii="Times New Roman" w:hAnsi="Times New Roman" w:cs="Times New Roman"/>
        </w:rPr>
      </w:pPr>
      <w:commentRangeStart w:id="254"/>
      <w:del w:id="255" w:author="Thomas Huang" w:date="2017-01-05T14:42:00Z">
        <w:r w:rsidDel="00991192">
          <w:rPr>
            <w:rFonts w:ascii="Times New Roman" w:hAnsi="Times New Roman" w:cs="Times New Roman"/>
          </w:rPr>
          <w:delText>I classified pre-miRNAs into conserved and non-conserved ones, and drew histogram for them respectively.</w:delText>
        </w:r>
      </w:del>
    </w:p>
    <w:p w14:paraId="2C693795" w14:textId="7F205DB8" w:rsidR="0069158A" w:rsidDel="00991192" w:rsidRDefault="0069158A">
      <w:pPr>
        <w:jc w:val="both"/>
        <w:rPr>
          <w:del w:id="256" w:author="Thomas Huang" w:date="2017-01-05T14:42:00Z"/>
          <w:rFonts w:ascii="Times New Roman" w:hAnsi="Times New Roman" w:cs="Times New Roman"/>
        </w:rPr>
        <w:pPrChange w:id="257" w:author="Junyan Li" w:date="2016-12-18T18:47:00Z">
          <w:pPr>
            <w:ind w:firstLine="227"/>
          </w:pPr>
        </w:pPrChange>
      </w:pPr>
      <w:del w:id="258" w:author="Thomas Huang" w:date="2017-01-05T14:42:00Z">
        <w:r w:rsidDel="00991192">
          <w:rPr>
            <w:rFonts w:ascii="Times New Roman" w:hAnsi="Times New Roman" w:cs="Times New Roman"/>
          </w:rPr>
          <w:delText xml:space="preserve">which was 15.1% for conserved miRNAs and 8.9% for non-conserved miRNAs. </w:delText>
        </w:r>
        <w:commentRangeEnd w:id="254"/>
        <w:r w:rsidR="00E25FA3" w:rsidDel="00991192">
          <w:rPr>
            <w:rStyle w:val="CommentReference"/>
          </w:rPr>
          <w:commentReference w:id="254"/>
        </w:r>
      </w:del>
      <w:ins w:id="259" w:author="Junyan Li" w:date="2016-12-18T18:47:00Z">
        <w:del w:id="260" w:author="Thomas Huang" w:date="2017-01-05T14:42:00Z">
          <w:r w:rsidR="00DE1CD4" w:rsidDel="00991192">
            <w:rPr>
              <w:rFonts w:ascii="Times New Roman" w:hAnsi="Times New Roman" w:cs="Times New Roman"/>
            </w:rPr>
            <w:delText xml:space="preserve"> </w:delText>
          </w:r>
        </w:del>
      </w:ins>
      <w:commentRangeStart w:id="261"/>
      <w:del w:id="262" w:author="Thomas Huang" w:date="2017-01-05T14:42:00Z">
        <w:r w:rsidDel="00991192">
          <w:rPr>
            <w:rFonts w:ascii="Times New Roman" w:hAnsi="Times New Roman" w:cs="Times New Roman"/>
          </w:rPr>
          <w:delText xml:space="preserve">SNPs of conserved miRNAs cluster denser at low ranges than that of non-conserved miRNAs, furthermore, </w:delText>
        </w:r>
        <w:commentRangeStart w:id="263"/>
        <w:r w:rsidDel="00991192">
          <w:rPr>
            <w:rFonts w:ascii="Times New Roman" w:hAnsi="Times New Roman" w:cs="Times New Roman"/>
          </w:rPr>
          <w:delText>the differences of the miRNA percentage that fell at the low range between conserved miRNAs and non-conserved ones are greater than the differences between pre-miRNAs and intergenic regions</w:delText>
        </w:r>
        <w:r w:rsidDel="00991192">
          <w:rPr>
            <w:rFonts w:ascii="Times New Roman" w:hAnsi="Times New Roman" w:cs="Times New Roman" w:hint="eastAsia"/>
          </w:rPr>
          <w:delText xml:space="preserve"> </w:delText>
        </w:r>
        <w:commentRangeEnd w:id="263"/>
        <w:r w:rsidR="006128E9" w:rsidDel="00991192">
          <w:rPr>
            <w:rStyle w:val="CommentReference"/>
          </w:rPr>
          <w:commentReference w:id="263"/>
        </w:r>
        <w:r w:rsidDel="00991192">
          <w:rPr>
            <w:rFonts w:ascii="Times New Roman" w:hAnsi="Times New Roman" w:cs="Times New Roman"/>
          </w:rPr>
          <w:delText>(Fig. 4), which implies the difference between evolutionary pressure imposed on conserved miRNAs and non-conserved miRNAs is even bigger than the evolutionary pressure difference between pre-miRNAs and intergenic regions.</w:delText>
        </w:r>
      </w:del>
    </w:p>
    <w:commentRangeEnd w:id="261"/>
    <w:p w14:paraId="10F3299B" w14:textId="2A8406C2" w:rsidR="0069158A" w:rsidRPr="00ED3E48" w:rsidRDefault="00E25FA3">
      <w:pPr>
        <w:jc w:val="both"/>
        <w:rPr>
          <w:rFonts w:ascii="Times New Roman" w:hAnsi="Times New Roman" w:cs="Times New Roman"/>
        </w:rPr>
        <w:pPrChange w:id="264" w:author="Thomas Huang" w:date="2017-01-05T14:42:00Z">
          <w:pPr/>
        </w:pPrChange>
      </w:pPr>
      <w:del w:id="265" w:author="Junyan Li" w:date="2016-12-18T18:47:00Z">
        <w:r w:rsidDel="00DE1CD4">
          <w:rPr>
            <w:rStyle w:val="CommentReference"/>
          </w:rPr>
          <w:commentReference w:id="261"/>
        </w:r>
      </w:del>
    </w:p>
    <w:p w14:paraId="1581B49C" w14:textId="6BD60D47" w:rsidR="005578FD" w:rsidRDefault="0069158A" w:rsidP="00CF7C8F">
      <w:pPr>
        <w:rPr>
          <w:rFonts w:ascii="Times New Roman" w:hAnsi="Times New Roman" w:cs="Times New Roman"/>
        </w:rPr>
      </w:pPr>
      <w:r>
        <w:rPr>
          <w:rFonts w:ascii="Times New Roman" w:hAnsi="Times New Roman" w:cs="Times New Roman" w:hint="eastAsia"/>
          <w:noProof/>
        </w:rPr>
        <w:lastRenderedPageBreak/>
        <w:drawing>
          <wp:inline distT="0" distB="0" distL="0" distR="0" wp14:anchorId="677E9B80" wp14:editId="43CAD116">
            <wp:extent cx="5585444" cy="4194807"/>
            <wp:effectExtent l="0" t="0" r="3175" b="0"/>
            <wp:docPr id="5" name="Picture 5" descr="../GitHub/File-transfer/PaperWriting/Data_organization/Paper_Figures_AND_tables/data_final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File-transfer/PaperWriting/Data_organization/Paper_Figures_AND_tables/data_finalversion/SNP_Density_pre-miRNA.jpg"/>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589032" cy="4197501"/>
                    </a:xfrm>
                    <a:prstGeom prst="rect">
                      <a:avLst/>
                    </a:prstGeom>
                    <a:noFill/>
                    <a:ln>
                      <a:noFill/>
                    </a:ln>
                  </pic:spPr>
                </pic:pic>
              </a:graphicData>
            </a:graphic>
          </wp:inline>
        </w:drawing>
      </w:r>
    </w:p>
    <w:p w14:paraId="23B1001F" w14:textId="75A69476" w:rsidR="0069158A" w:rsidRPr="00BC1F7D" w:rsidRDefault="0069158A" w:rsidP="0069158A">
      <w:pPr>
        <w:jc w:val="center"/>
        <w:rPr>
          <w:rFonts w:ascii="Times New Roman" w:hAnsi="Times New Roman" w:cs="Times New Roman"/>
          <w:b/>
        </w:rPr>
      </w:pPr>
      <w:r>
        <w:rPr>
          <w:rFonts w:ascii="Times New Roman" w:hAnsi="Times New Roman" w:cs="Times New Roman"/>
          <w:b/>
        </w:rPr>
        <w:t>Fig 4</w:t>
      </w:r>
      <w:r w:rsidRPr="00BC1F7D">
        <w:rPr>
          <w:rFonts w:ascii="Times New Roman" w:hAnsi="Times New Roman" w:cs="Times New Roman"/>
          <w:b/>
        </w:rPr>
        <w:t>. miRNA SNP density distribution of pre-miRNAs, both conserved miRNAs (in red color) and non-conserved miRNAs (blue color).</w:t>
      </w:r>
    </w:p>
    <w:p w14:paraId="585E615A" w14:textId="56511B7B" w:rsidR="0069158A" w:rsidRPr="00BC1F7D" w:rsidRDefault="0069158A" w:rsidP="008C3871">
      <w:pPr>
        <w:jc w:val="center"/>
        <w:rPr>
          <w:rFonts w:ascii="Times New Roman" w:hAnsi="Times New Roman" w:cs="Times New Roman"/>
        </w:rPr>
      </w:pPr>
      <w:moveFromRangeStart w:id="266" w:author="Junyan Li" w:date="2016-12-18T12:14:00Z" w:name="move469826585"/>
      <w:moveFrom w:id="267" w:author="Junyan Li" w:date="2016-12-18T12:14:00Z">
        <w:r w:rsidRPr="00BC1F7D" w:rsidDel="006128E9">
          <w:rPr>
            <w:rFonts w:ascii="Times New Roman" w:hAnsi="Times New Roman" w:cs="Times New Roman"/>
          </w:rPr>
          <w:t xml:space="preserve">SNP density of a miRNA is the division of SNP number by miRNA length. </w:t>
        </w:r>
      </w:moveFrom>
      <w:moveFromRangeEnd w:id="266"/>
      <w:r w:rsidRPr="00BC1F7D">
        <w:rPr>
          <w:rFonts w:ascii="Times New Roman" w:hAnsi="Times New Roman" w:cs="Times New Roman"/>
        </w:rPr>
        <w:t>Bar plot on</w:t>
      </w:r>
      <w:ins w:id="268" w:author="Junyan Li" w:date="2016-12-18T12:15:00Z">
        <w:r w:rsidR="006128E9">
          <w:rPr>
            <w:rFonts w:ascii="Times New Roman" w:hAnsi="Times New Roman" w:cs="Times New Roman"/>
          </w:rPr>
          <w:t xml:space="preserve"> the</w:t>
        </w:r>
      </w:ins>
      <w:r w:rsidRPr="00BC1F7D">
        <w:rPr>
          <w:rFonts w:ascii="Times New Roman" w:hAnsi="Times New Roman" w:cs="Times New Roman"/>
        </w:rPr>
        <w:t xml:space="preserve"> bottom right shows the percentage of miRNAs whose SNP densities are below 0.10, 0.08 and 0.05, for conserved and non-conserved miRNAs respectively.</w:t>
      </w:r>
    </w:p>
    <w:p w14:paraId="49A5E004" w14:textId="77777777" w:rsidR="0069158A" w:rsidRPr="00B26CA1" w:rsidRDefault="0069158A" w:rsidP="00CF7C8F">
      <w:pPr>
        <w:rPr>
          <w:rFonts w:ascii="Times New Roman" w:hAnsi="Times New Roman" w:cs="Times New Roman"/>
        </w:rPr>
      </w:pPr>
    </w:p>
    <w:p w14:paraId="271F1F5A" w14:textId="7445F1F4" w:rsidR="00802CA9" w:rsidRPr="0079414B" w:rsidDel="0079414B" w:rsidRDefault="004246FD">
      <w:pPr>
        <w:jc w:val="both"/>
        <w:rPr>
          <w:del w:id="269" w:author="Junyan Li" w:date="2016-12-19T09:37:00Z"/>
          <w:rFonts w:ascii="Times New Roman" w:hAnsi="Times New Roman" w:cs="Times New Roman"/>
          <w:b/>
          <w:sz w:val="32"/>
          <w:rPrChange w:id="270" w:author="Junyan Li" w:date="2016-12-19T09:39:00Z">
            <w:rPr>
              <w:del w:id="271" w:author="Junyan Li" w:date="2016-12-19T09:37:00Z"/>
              <w:rFonts w:ascii="Times New Roman" w:hAnsi="Times New Roman" w:cs="Times New Roman"/>
            </w:rPr>
          </w:rPrChange>
        </w:rPr>
        <w:pPrChange w:id="272" w:author="Junyan Li" w:date="2016-12-19T11:06:00Z">
          <w:pPr/>
        </w:pPrChange>
      </w:pPr>
      <w:ins w:id="273" w:author="Junyan Li" w:date="2016-12-19T09:48:00Z">
        <w:r>
          <w:rPr>
            <w:rFonts w:ascii="Times New Roman" w:hAnsi="Times New Roman" w:cs="Times New Roman"/>
            <w:b/>
            <w:sz w:val="32"/>
          </w:rPr>
          <w:t xml:space="preserve">Positional </w:t>
        </w:r>
      </w:ins>
    </w:p>
    <w:p w14:paraId="42ABCD5E" w14:textId="384D3D94" w:rsidR="00FE5E73" w:rsidDel="00DB5C99" w:rsidRDefault="00FE5E73">
      <w:pPr>
        <w:jc w:val="both"/>
        <w:outlineLvl w:val="0"/>
        <w:rPr>
          <w:del w:id="274" w:author="Junyan Li" w:date="2016-12-18T18:49:00Z"/>
          <w:rFonts w:ascii="Times New Roman" w:hAnsi="Times New Roman" w:cs="Times New Roman"/>
          <w:b/>
          <w:sz w:val="32"/>
        </w:rPr>
        <w:pPrChange w:id="275" w:author="Junyan Li" w:date="2016-12-19T11:06:00Z">
          <w:pPr/>
        </w:pPrChange>
      </w:pPr>
      <w:del w:id="276" w:author="Junyan Li" w:date="2016-12-19T09:37:00Z">
        <w:r w:rsidRPr="00B26CA1" w:rsidDel="0079414B">
          <w:rPr>
            <w:rFonts w:ascii="Times New Roman" w:hAnsi="Times New Roman" w:cs="Times New Roman"/>
            <w:b/>
            <w:sz w:val="32"/>
          </w:rPr>
          <w:delText>Part I</w:delText>
        </w:r>
        <w:r w:rsidDel="0079414B">
          <w:rPr>
            <w:rFonts w:ascii="Times New Roman" w:hAnsi="Times New Roman" w:cs="Times New Roman"/>
            <w:b/>
            <w:sz w:val="32"/>
          </w:rPr>
          <w:delText>I</w:delText>
        </w:r>
        <w:r w:rsidRPr="00B26CA1" w:rsidDel="0079414B">
          <w:rPr>
            <w:rFonts w:ascii="Times New Roman" w:hAnsi="Times New Roman" w:cs="Times New Roman"/>
            <w:b/>
            <w:sz w:val="32"/>
          </w:rPr>
          <w:delText xml:space="preserve">. </w:delText>
        </w:r>
      </w:del>
      <w:r>
        <w:rPr>
          <w:rFonts w:ascii="Times New Roman" w:hAnsi="Times New Roman" w:cs="Times New Roman"/>
          <w:b/>
          <w:sz w:val="32"/>
        </w:rPr>
        <w:t>SNP distribution</w:t>
      </w:r>
      <w:ins w:id="277" w:author="Junyan Li" w:date="2016-12-19T09:39:00Z">
        <w:r w:rsidR="0079414B">
          <w:rPr>
            <w:rFonts w:ascii="Times New Roman" w:hAnsi="Times New Roman" w:cs="Times New Roman"/>
            <w:b/>
            <w:sz w:val="32"/>
          </w:rPr>
          <w:t>s</w:t>
        </w:r>
      </w:ins>
      <w:r>
        <w:rPr>
          <w:rFonts w:ascii="Times New Roman" w:hAnsi="Times New Roman" w:cs="Times New Roman"/>
          <w:b/>
          <w:sz w:val="32"/>
        </w:rPr>
        <w:t xml:space="preserve"> </w:t>
      </w:r>
      <w:del w:id="278" w:author="Junyan Li" w:date="2016-12-19T09:48:00Z">
        <w:r w:rsidDel="004246FD">
          <w:rPr>
            <w:rFonts w:ascii="Times New Roman" w:hAnsi="Times New Roman" w:cs="Times New Roman"/>
            <w:b/>
            <w:sz w:val="32"/>
          </w:rPr>
          <w:delText xml:space="preserve">along </w:delText>
        </w:r>
      </w:del>
      <w:del w:id="279" w:author="Junyan Li" w:date="2016-12-19T09:39:00Z">
        <w:r w:rsidDel="0079414B">
          <w:rPr>
            <w:rFonts w:ascii="Times New Roman" w:hAnsi="Times New Roman" w:cs="Times New Roman"/>
            <w:b/>
            <w:sz w:val="32"/>
          </w:rPr>
          <w:delText>mature miRNAs</w:delText>
        </w:r>
      </w:del>
      <w:ins w:id="280" w:author="Junyan Li" w:date="2016-12-19T09:47:00Z">
        <w:r w:rsidR="004246FD">
          <w:rPr>
            <w:rFonts w:ascii="Times New Roman" w:hAnsi="Times New Roman" w:cs="Times New Roman"/>
            <w:b/>
            <w:sz w:val="32"/>
          </w:rPr>
          <w:t>are differential in conserved and non-conserved miRNAs</w:t>
        </w:r>
      </w:ins>
      <w:del w:id="281" w:author="Junyan Li" w:date="2016-12-19T09:47:00Z">
        <w:r w:rsidDel="004246FD">
          <w:rPr>
            <w:rFonts w:ascii="Times New Roman" w:hAnsi="Times New Roman" w:cs="Times New Roman"/>
            <w:b/>
            <w:sz w:val="32"/>
          </w:rPr>
          <w:delText xml:space="preserve"> and miRNA binding </w:delText>
        </w:r>
      </w:del>
      <w:del w:id="282" w:author="Junyan Li" w:date="2016-12-18T19:43:00Z">
        <w:r w:rsidDel="00DB5C99">
          <w:rPr>
            <w:rFonts w:ascii="Times New Roman" w:hAnsi="Times New Roman" w:cs="Times New Roman"/>
            <w:b/>
            <w:sz w:val="32"/>
          </w:rPr>
          <w:delText>sites</w:delText>
        </w:r>
      </w:del>
    </w:p>
    <w:p w14:paraId="7EE14D2D" w14:textId="77777777" w:rsidR="00DB5C99" w:rsidRPr="00B26CA1" w:rsidRDefault="00DB5C99">
      <w:pPr>
        <w:jc w:val="both"/>
        <w:outlineLvl w:val="0"/>
        <w:rPr>
          <w:ins w:id="283" w:author="Junyan Li" w:date="2016-12-18T19:42:00Z"/>
          <w:rFonts w:ascii="Times New Roman" w:hAnsi="Times New Roman" w:cs="Times New Roman"/>
          <w:b/>
          <w:sz w:val="32"/>
        </w:rPr>
        <w:pPrChange w:id="284" w:author="Junyan Li" w:date="2016-12-19T11:06:00Z">
          <w:pPr>
            <w:outlineLvl w:val="0"/>
          </w:pPr>
        </w:pPrChange>
      </w:pPr>
    </w:p>
    <w:p w14:paraId="05EF5492" w14:textId="03AC1CC5" w:rsidR="00DB5C99" w:rsidRDefault="00DE1CD4">
      <w:pPr>
        <w:jc w:val="both"/>
        <w:outlineLvl w:val="0"/>
        <w:rPr>
          <w:ins w:id="285" w:author="Junyan Li" w:date="2016-12-18T19:42:00Z"/>
          <w:rFonts w:ascii="Times New Roman" w:hAnsi="Times New Roman" w:cs="Times New Roman"/>
        </w:rPr>
        <w:pPrChange w:id="286" w:author="Junyan Li" w:date="2016-12-18T19:42:00Z">
          <w:pPr/>
        </w:pPrChange>
      </w:pPr>
      <w:ins w:id="287" w:author="Junyan Li" w:date="2016-12-18T18:49:00Z">
        <w:r>
          <w:rPr>
            <w:rFonts w:ascii="Times New Roman" w:hAnsi="Times New Roman" w:cs="Times New Roman"/>
          </w:rPr>
          <w:t>Plant</w:t>
        </w:r>
      </w:ins>
      <w:del w:id="288" w:author="Junyan Li" w:date="2016-12-18T18:49:00Z">
        <w:r w:rsidR="005010B8" w:rsidDel="00DE1CD4">
          <w:rPr>
            <w:rFonts w:ascii="Times New Roman" w:hAnsi="Times New Roman" w:cs="Times New Roman"/>
          </w:rPr>
          <w:delText>Natural</w:delText>
        </w:r>
      </w:del>
      <w:r w:rsidR="005010B8">
        <w:rPr>
          <w:rFonts w:ascii="Times New Roman" w:hAnsi="Times New Roman" w:cs="Times New Roman"/>
        </w:rPr>
        <w:t xml:space="preserve"> </w:t>
      </w:r>
      <w:del w:id="289" w:author="Junyan Li" w:date="2016-12-18T18:49:00Z">
        <w:r w:rsidR="005010B8" w:rsidDel="00DE1CD4">
          <w:rPr>
            <w:rFonts w:ascii="Times New Roman" w:hAnsi="Times New Roman" w:cs="Times New Roman"/>
          </w:rPr>
          <w:delText xml:space="preserve">occurring sites of </w:delText>
        </w:r>
      </w:del>
      <w:r w:rsidR="005010B8">
        <w:rPr>
          <w:rFonts w:ascii="Times New Roman" w:hAnsi="Times New Roman" w:cs="Times New Roman"/>
        </w:rPr>
        <w:t>miRNAs have variable efficacies</w:t>
      </w:r>
      <w:ins w:id="290" w:author="Junyan Li" w:date="2016-12-18T18:49:00Z">
        <w:r>
          <w:rPr>
            <w:rFonts w:ascii="Times New Roman" w:hAnsi="Times New Roman" w:cs="Times New Roman"/>
          </w:rPr>
          <w:t xml:space="preserve"> toward different targets</w:t>
        </w:r>
      </w:ins>
      <w:ins w:id="291" w:author="Junyan Li" w:date="2016-12-18T19:24:00Z">
        <w:r w:rsidR="00717CE8">
          <w:rPr>
            <w:rFonts w:ascii="Times New Roman" w:hAnsi="Times New Roman" w:cs="Times New Roman"/>
          </w:rPr>
          <w:t>.</w:t>
        </w:r>
      </w:ins>
      <w:del w:id="292" w:author="Junyan Li" w:date="2016-12-18T19:24:00Z">
        <w:r w:rsidR="005010B8" w:rsidDel="00717CE8">
          <w:rPr>
            <w:rFonts w:ascii="Times New Roman" w:hAnsi="Times New Roman" w:cs="Times New Roman"/>
          </w:rPr>
          <w:delText xml:space="preserve"> </w:delText>
        </w:r>
      </w:del>
      <w:ins w:id="293" w:author="Junyan Li" w:date="2016-12-18T19:31:00Z">
        <w:r w:rsidR="00D518F7">
          <w:rPr>
            <w:rFonts w:ascii="Times New Roman" w:hAnsi="Times New Roman" w:cs="Times New Roman"/>
          </w:rPr>
          <w:t xml:space="preserve"> </w:t>
        </w:r>
      </w:ins>
      <w:ins w:id="294" w:author="Junyan Li" w:date="2016-12-18T19:24:00Z">
        <w:r w:rsidR="00717CE8">
          <w:rPr>
            <w:rFonts w:ascii="Times New Roman" w:hAnsi="Times New Roman" w:cs="Times New Roman"/>
          </w:rPr>
          <w:t xml:space="preserve">This can be </w:t>
        </w:r>
      </w:ins>
      <w:r w:rsidR="005010B8">
        <w:rPr>
          <w:rFonts w:ascii="Times New Roman" w:hAnsi="Times New Roman" w:cs="Times New Roman"/>
        </w:rPr>
        <w:t>attribut</w:t>
      </w:r>
      <w:ins w:id="295" w:author="Junyan Li" w:date="2016-12-18T19:24:00Z">
        <w:r w:rsidR="00717CE8">
          <w:rPr>
            <w:rFonts w:ascii="Times New Roman" w:hAnsi="Times New Roman" w:cs="Times New Roman"/>
          </w:rPr>
          <w:t>ed</w:t>
        </w:r>
      </w:ins>
      <w:del w:id="296" w:author="Junyan Li" w:date="2016-12-18T19:24:00Z">
        <w:r w:rsidR="005010B8" w:rsidDel="00717CE8">
          <w:rPr>
            <w:rFonts w:ascii="Times New Roman" w:hAnsi="Times New Roman" w:cs="Times New Roman"/>
          </w:rPr>
          <w:delText>able</w:delText>
        </w:r>
      </w:del>
      <w:r w:rsidR="005010B8">
        <w:rPr>
          <w:rFonts w:ascii="Times New Roman" w:hAnsi="Times New Roman" w:cs="Times New Roman"/>
        </w:rPr>
        <w:t xml:space="preserve"> to their</w:t>
      </w:r>
      <w:ins w:id="297" w:author="Junyan Li" w:date="2016-12-18T18:50:00Z">
        <w:r>
          <w:rPr>
            <w:rFonts w:ascii="Times New Roman" w:hAnsi="Times New Roman" w:cs="Times New Roman"/>
          </w:rPr>
          <w:t xml:space="preserve"> </w:t>
        </w:r>
      </w:ins>
      <w:del w:id="298" w:author="Junyan Li" w:date="2016-12-18T19:14:00Z">
        <w:r w:rsidR="005010B8" w:rsidDel="002D5514">
          <w:rPr>
            <w:rFonts w:ascii="Times New Roman" w:hAnsi="Times New Roman" w:cs="Times New Roman"/>
          </w:rPr>
          <w:delText xml:space="preserve"> </w:delText>
        </w:r>
      </w:del>
      <w:r w:rsidR="005010B8">
        <w:rPr>
          <w:rFonts w:ascii="Times New Roman" w:hAnsi="Times New Roman" w:cs="Times New Roman"/>
        </w:rPr>
        <w:t>complementarity patterns</w:t>
      </w:r>
      <w:del w:id="299" w:author="Thomas Huang" w:date="2017-01-05T14:48:00Z">
        <w:r w:rsidR="005010B8" w:rsidDel="002412AE">
          <w:rPr>
            <w:rFonts w:ascii="Times New Roman" w:hAnsi="Times New Roman" w:cs="Times New Roman"/>
          </w:rPr>
          <w:delText xml:space="preserve"> [</w:delText>
        </w:r>
      </w:del>
      <w:del w:id="300" w:author="Thomas Huang" w:date="2017-01-05T14:14:00Z">
        <w:r w:rsidR="005010B8" w:rsidDel="00A2410E">
          <w:rPr>
            <w:rFonts w:ascii="Times New Roman" w:hAnsi="Times New Roman" w:cs="Times New Roman"/>
          </w:rPr>
          <w:delText>4</w:delText>
        </w:r>
      </w:del>
      <w:del w:id="301" w:author="Thomas Huang" w:date="2017-01-05T14:48:00Z">
        <w:r w:rsidR="005010B8" w:rsidDel="002412AE">
          <w:rPr>
            <w:rFonts w:ascii="Times New Roman" w:hAnsi="Times New Roman" w:cs="Times New Roman"/>
          </w:rPr>
          <w:delText>]</w:delText>
        </w:r>
      </w:del>
      <w:r w:rsidR="00ED6C0D">
        <w:rPr>
          <w:rFonts w:ascii="Times New Roman" w:hAnsi="Times New Roman" w:cs="Times New Roman"/>
        </w:rPr>
        <w:t xml:space="preserve">, </w:t>
      </w:r>
      <w:r w:rsidR="008D42F1">
        <w:rPr>
          <w:rFonts w:ascii="Times New Roman" w:hAnsi="Times New Roman" w:cs="Times New Roman"/>
        </w:rPr>
        <w:t>which</w:t>
      </w:r>
      <w:r w:rsidR="00ED6C0D">
        <w:rPr>
          <w:rFonts w:ascii="Times New Roman" w:hAnsi="Times New Roman" w:cs="Times New Roman"/>
        </w:rPr>
        <w:t xml:space="preserve"> are determined by</w:t>
      </w:r>
      <w:r w:rsidR="005010B8">
        <w:rPr>
          <w:rFonts w:ascii="Times New Roman" w:hAnsi="Times New Roman" w:cs="Times New Roman"/>
        </w:rPr>
        <w:t xml:space="preserve"> </w:t>
      </w:r>
      <w:del w:id="302" w:author="Junyan Li" w:date="2016-12-18T19:14:00Z">
        <w:r w:rsidR="008D42F1" w:rsidDel="002D5514">
          <w:rPr>
            <w:rFonts w:ascii="Times New Roman" w:hAnsi="Times New Roman" w:cs="Times New Roman"/>
          </w:rPr>
          <w:delText>p</w:delText>
        </w:r>
        <w:r w:rsidR="00684A1F" w:rsidDel="002D5514">
          <w:rPr>
            <w:rFonts w:ascii="Times New Roman" w:hAnsi="Times New Roman" w:cs="Times New Roman"/>
          </w:rPr>
          <w:delText xml:space="preserve">ositions along </w:delText>
        </w:r>
      </w:del>
      <w:del w:id="303" w:author="Junyan Li" w:date="2016-12-18T19:11:00Z">
        <w:r w:rsidR="00684A1F" w:rsidDel="002D5514">
          <w:rPr>
            <w:rFonts w:ascii="Times New Roman" w:hAnsi="Times New Roman" w:cs="Times New Roman"/>
          </w:rPr>
          <w:delText xml:space="preserve">the </w:delText>
        </w:r>
      </w:del>
      <w:r w:rsidR="00684A1F">
        <w:rPr>
          <w:rFonts w:ascii="Times New Roman" w:hAnsi="Times New Roman" w:cs="Times New Roman"/>
        </w:rPr>
        <w:t>mature miRNAs and the</w:t>
      </w:r>
      <w:ins w:id="304" w:author="Junyan Li" w:date="2016-12-18T19:42:00Z">
        <w:r w:rsidR="00DB5C99">
          <w:rPr>
            <w:rFonts w:ascii="Times New Roman" w:hAnsi="Times New Roman" w:cs="Times New Roman"/>
          </w:rPr>
          <w:t xml:space="preserve"> </w:t>
        </w:r>
      </w:ins>
      <w:del w:id="305" w:author="Junyan Li" w:date="2016-12-18T19:15:00Z">
        <w:r w:rsidR="00684A1F" w:rsidDel="002D5514">
          <w:rPr>
            <w:rFonts w:ascii="Times New Roman" w:hAnsi="Times New Roman" w:cs="Times New Roman"/>
          </w:rPr>
          <w:delText xml:space="preserve">ir binding sites of </w:delText>
        </w:r>
      </w:del>
      <w:r w:rsidR="00684A1F">
        <w:rPr>
          <w:rFonts w:ascii="Times New Roman" w:hAnsi="Times New Roman" w:cs="Times New Roman"/>
        </w:rPr>
        <w:t>cognate target</w:t>
      </w:r>
      <w:ins w:id="306" w:author="Junyan Li" w:date="2016-12-18T19:15:00Z">
        <w:r w:rsidR="002D5514">
          <w:rPr>
            <w:rFonts w:ascii="Times New Roman" w:hAnsi="Times New Roman" w:cs="Times New Roman"/>
          </w:rPr>
          <w:t xml:space="preserve"> sites</w:t>
        </w:r>
      </w:ins>
      <w:del w:id="307" w:author="Junyan Li" w:date="2016-12-18T19:15:00Z">
        <w:r w:rsidR="00684A1F" w:rsidDel="002D5514">
          <w:rPr>
            <w:rFonts w:ascii="Times New Roman" w:hAnsi="Times New Roman" w:cs="Times New Roman"/>
          </w:rPr>
          <w:delText>s</w:delText>
        </w:r>
      </w:del>
      <w:r w:rsidR="00684A1F">
        <w:rPr>
          <w:rFonts w:ascii="Times New Roman" w:hAnsi="Times New Roman" w:cs="Times New Roman"/>
        </w:rPr>
        <w:t xml:space="preserve"> </w:t>
      </w:r>
      <w:r w:rsidR="00ED6C0D">
        <w:rPr>
          <w:rFonts w:ascii="Times New Roman" w:hAnsi="Times New Roman" w:cs="Times New Roman"/>
        </w:rPr>
        <w:t>co-jointly.</w:t>
      </w:r>
      <w:ins w:id="308" w:author="Junyan Li" w:date="2016-12-18T19:25:00Z">
        <w:r w:rsidR="00717CE8">
          <w:rPr>
            <w:rFonts w:ascii="Times New Roman" w:hAnsi="Times New Roman" w:cs="Times New Roman"/>
          </w:rPr>
          <w:t xml:space="preserve"> Moreover,</w:t>
        </w:r>
      </w:ins>
      <w:del w:id="309" w:author="Junyan Li" w:date="2016-12-18T19:25:00Z">
        <w:r w:rsidR="00EF04ED" w:rsidDel="00717CE8">
          <w:rPr>
            <w:rFonts w:ascii="Times New Roman" w:hAnsi="Times New Roman" w:cs="Times New Roman"/>
          </w:rPr>
          <w:delText xml:space="preserve"> </w:delText>
        </w:r>
        <w:r w:rsidR="0022141D" w:rsidDel="00717CE8">
          <w:rPr>
            <w:rFonts w:ascii="Times New Roman" w:hAnsi="Times New Roman" w:cs="Times New Roman"/>
          </w:rPr>
          <w:delText>Thus</w:delText>
        </w:r>
        <w:r w:rsidR="00D36F94" w:rsidDel="00717CE8">
          <w:rPr>
            <w:rFonts w:ascii="Times New Roman" w:hAnsi="Times New Roman" w:cs="Times New Roman"/>
          </w:rPr>
          <w:delText xml:space="preserve">, </w:delText>
        </w:r>
      </w:del>
      <w:ins w:id="310" w:author="Junyan Li" w:date="2016-12-18T19:13:00Z">
        <w:r w:rsidR="002D5514">
          <w:rPr>
            <w:rFonts w:ascii="Times New Roman" w:hAnsi="Times New Roman" w:cs="Times New Roman"/>
          </w:rPr>
          <w:t xml:space="preserve"> </w:t>
        </w:r>
      </w:ins>
      <w:ins w:id="311" w:author="Junyan Li" w:date="2016-12-19T08:25:00Z">
        <w:r w:rsidR="00FC5D6D">
          <w:rPr>
            <w:rFonts w:ascii="Times New Roman" w:hAnsi="Times New Roman" w:cs="Times New Roman"/>
          </w:rPr>
          <w:t>there is evidence suggesting</w:t>
        </w:r>
      </w:ins>
      <w:ins w:id="312" w:author="Junyan Li" w:date="2016-12-18T19:28:00Z">
        <w:r w:rsidR="00717CE8">
          <w:rPr>
            <w:rFonts w:ascii="Times New Roman" w:hAnsi="Times New Roman" w:cs="Times New Roman"/>
          </w:rPr>
          <w:t xml:space="preserve"> that </w:t>
        </w:r>
      </w:ins>
      <w:r w:rsidR="00D36F94">
        <w:rPr>
          <w:rFonts w:ascii="Times New Roman" w:hAnsi="Times New Roman" w:cs="Times New Roman"/>
        </w:rPr>
        <w:t>different positions</w:t>
      </w:r>
      <w:ins w:id="313" w:author="Junyan Li" w:date="2016-12-18T19:31:00Z">
        <w:r w:rsidR="00D518F7">
          <w:rPr>
            <w:rFonts w:ascii="Times New Roman" w:hAnsi="Times New Roman" w:cs="Times New Roman"/>
          </w:rPr>
          <w:t xml:space="preserve"> along the 21 </w:t>
        </w:r>
        <w:proofErr w:type="spellStart"/>
        <w:r w:rsidR="00D518F7">
          <w:rPr>
            <w:rFonts w:ascii="Times New Roman" w:hAnsi="Times New Roman" w:cs="Times New Roman"/>
          </w:rPr>
          <w:t>nt</w:t>
        </w:r>
        <w:proofErr w:type="spellEnd"/>
        <w:r w:rsidR="00D518F7">
          <w:rPr>
            <w:rFonts w:ascii="Times New Roman" w:hAnsi="Times New Roman" w:cs="Times New Roman"/>
          </w:rPr>
          <w:t xml:space="preserve"> mature miRNA</w:t>
        </w:r>
      </w:ins>
      <w:ins w:id="314" w:author="Junyan Li" w:date="2016-12-18T19:44:00Z">
        <w:r w:rsidR="00DB5C99">
          <w:rPr>
            <w:rFonts w:ascii="Times New Roman" w:hAnsi="Times New Roman" w:cs="Times New Roman"/>
          </w:rPr>
          <w:t xml:space="preserve"> functionally</w:t>
        </w:r>
      </w:ins>
      <w:r w:rsidR="00D36F94">
        <w:rPr>
          <w:rFonts w:ascii="Times New Roman" w:hAnsi="Times New Roman" w:cs="Times New Roman"/>
        </w:rPr>
        <w:t xml:space="preserve"> diversify</w:t>
      </w:r>
      <w:r w:rsidR="0022141D">
        <w:rPr>
          <w:rFonts w:ascii="Times New Roman" w:hAnsi="Times New Roman" w:cs="Times New Roman"/>
        </w:rPr>
        <w:t xml:space="preserve"> </w:t>
      </w:r>
      <w:del w:id="315" w:author="Junyan Li" w:date="2016-12-18T19:44:00Z">
        <w:r w:rsidR="0022141D" w:rsidDel="00DB5C99">
          <w:rPr>
            <w:rFonts w:ascii="Times New Roman" w:hAnsi="Times New Roman" w:cs="Times New Roman"/>
          </w:rPr>
          <w:delText xml:space="preserve">in their </w:delText>
        </w:r>
        <w:r w:rsidR="00D36F94" w:rsidDel="00DB5C99">
          <w:rPr>
            <w:rFonts w:ascii="Times New Roman" w:hAnsi="Times New Roman" w:cs="Times New Roman"/>
          </w:rPr>
          <w:delText xml:space="preserve">importance </w:delText>
        </w:r>
      </w:del>
      <w:r w:rsidR="00D36F94">
        <w:rPr>
          <w:rFonts w:ascii="Times New Roman" w:hAnsi="Times New Roman" w:cs="Times New Roman"/>
        </w:rPr>
        <w:t>in target</w:t>
      </w:r>
      <w:ins w:id="316" w:author="Junyan Li" w:date="2016-12-18T19:43:00Z">
        <w:r w:rsidR="00DB5C99">
          <w:rPr>
            <w:rFonts w:ascii="Times New Roman" w:hAnsi="Times New Roman" w:cs="Times New Roman"/>
          </w:rPr>
          <w:t xml:space="preserve"> recognition and</w:t>
        </w:r>
      </w:ins>
      <w:r w:rsidR="00D36F94">
        <w:rPr>
          <w:rFonts w:ascii="Times New Roman" w:hAnsi="Times New Roman" w:cs="Times New Roman"/>
        </w:rPr>
        <w:t xml:space="preserve"> </w:t>
      </w:r>
      <w:del w:id="317" w:author="Junyan Li" w:date="2016-12-18T19:14:00Z">
        <w:r w:rsidR="00E25FA3" w:rsidDel="002D5514">
          <w:rPr>
            <w:rFonts w:ascii="Times New Roman" w:hAnsi="Times New Roman" w:cs="Times New Roman"/>
          </w:rPr>
          <w:delText xml:space="preserve">and </w:delText>
        </w:r>
      </w:del>
      <w:r w:rsidR="00D36F94">
        <w:rPr>
          <w:rFonts w:ascii="Times New Roman" w:hAnsi="Times New Roman" w:cs="Times New Roman"/>
        </w:rPr>
        <w:t>silencing</w:t>
      </w:r>
      <w:ins w:id="318" w:author="Junyan Li" w:date="2016-12-18T12:25:00Z">
        <w:r w:rsidR="00D8056C">
          <w:rPr>
            <w:rFonts w:ascii="Times New Roman" w:hAnsi="Times New Roman" w:cs="Times New Roman"/>
          </w:rPr>
          <w:t xml:space="preserve"> </w:t>
        </w:r>
      </w:ins>
      <w:ins w:id="319" w:author="Thomas Huang" w:date="2017-01-05T14:48:00Z">
        <w:r w:rsidR="002412AE">
          <w:rPr>
            <w:rFonts w:ascii="Times New Roman" w:hAnsi="Times New Roman" w:cs="Times New Roman"/>
          </w:rPr>
          <w:t>[5]</w:t>
        </w:r>
      </w:ins>
      <w:ins w:id="320" w:author="Junyan Li" w:date="2016-12-18T12:25:00Z">
        <w:del w:id="321" w:author="Thomas Huang" w:date="2017-01-05T14:48:00Z">
          <w:r w:rsidR="00D8056C" w:rsidDel="002412AE">
            <w:rPr>
              <w:rFonts w:ascii="Times New Roman" w:hAnsi="Times New Roman" w:cs="Times New Roman"/>
            </w:rPr>
            <w:delText>(Reference?)</w:delText>
          </w:r>
        </w:del>
      </w:ins>
      <w:ins w:id="322" w:author="Junyan Li" w:date="2016-12-19T11:07:00Z">
        <w:r w:rsidR="0063580B">
          <w:rPr>
            <w:rFonts w:ascii="Times New Roman" w:hAnsi="Times New Roman" w:cs="Times New Roman"/>
          </w:rPr>
          <w:t xml:space="preserve">, as mutations </w:t>
        </w:r>
      </w:ins>
      <w:ins w:id="323" w:author="Junyan Li" w:date="2016-12-19T11:08:00Z">
        <w:r w:rsidR="0063580B">
          <w:rPr>
            <w:rFonts w:ascii="Times New Roman" w:hAnsi="Times New Roman" w:cs="Times New Roman"/>
          </w:rPr>
          <w:t>on</w:t>
        </w:r>
      </w:ins>
      <w:ins w:id="324" w:author="Junyan Li" w:date="2016-12-19T11:07:00Z">
        <w:r w:rsidR="0063580B">
          <w:rPr>
            <w:rFonts w:ascii="Times New Roman" w:hAnsi="Times New Roman" w:cs="Times New Roman"/>
          </w:rPr>
          <w:t xml:space="preserve"> certain positions cause complete abortion of silencing while others</w:t>
        </w:r>
      </w:ins>
      <w:ins w:id="325" w:author="Junyan Li" w:date="2016-12-19T11:08:00Z">
        <w:r w:rsidR="0063580B">
          <w:rPr>
            <w:rFonts w:ascii="Times New Roman" w:hAnsi="Times New Roman" w:cs="Times New Roman"/>
          </w:rPr>
          <w:t xml:space="preserve"> do not have obvious impact (Reference)</w:t>
        </w:r>
      </w:ins>
      <w:ins w:id="326" w:author="Junyan Li" w:date="2016-12-18T19:45:00Z">
        <w:r w:rsidR="00DB5C99">
          <w:rPr>
            <w:rFonts w:ascii="Times New Roman" w:hAnsi="Times New Roman" w:cs="Times New Roman"/>
          </w:rPr>
          <w:t>.</w:t>
        </w:r>
      </w:ins>
      <w:del w:id="327" w:author="Junyan Li" w:date="2016-12-18T19:14:00Z">
        <w:r w:rsidR="00D36F94" w:rsidDel="002D5514">
          <w:rPr>
            <w:rFonts w:ascii="Times New Roman" w:hAnsi="Times New Roman" w:cs="Times New Roman"/>
          </w:rPr>
          <w:delText>.</w:delText>
        </w:r>
      </w:del>
      <w:del w:id="328" w:author="Junyan Li" w:date="2016-12-18T19:45:00Z">
        <w:r w:rsidR="00D36F94" w:rsidDel="00DB5C99">
          <w:rPr>
            <w:rFonts w:ascii="Times New Roman" w:hAnsi="Times New Roman" w:cs="Times New Roman"/>
          </w:rPr>
          <w:delText xml:space="preserve"> </w:delText>
        </w:r>
      </w:del>
      <w:del w:id="329" w:author="Junyan Li" w:date="2016-12-18T19:14:00Z">
        <w:r w:rsidR="00D36F94" w:rsidDel="002D5514">
          <w:rPr>
            <w:rFonts w:ascii="Times New Roman" w:hAnsi="Times New Roman" w:cs="Times New Roman"/>
          </w:rPr>
          <w:delText>T</w:delText>
        </w:r>
        <w:r w:rsidR="0022141D" w:rsidDel="002D5514">
          <w:rPr>
            <w:rFonts w:ascii="Times New Roman" w:hAnsi="Times New Roman" w:cs="Times New Roman"/>
          </w:rPr>
          <w:delText>h</w:delText>
        </w:r>
      </w:del>
      <w:del w:id="330" w:author="Junyan Li" w:date="2016-12-18T12:25:00Z">
        <w:r w:rsidR="0022141D" w:rsidDel="00D8056C">
          <w:rPr>
            <w:rFonts w:ascii="Times New Roman" w:hAnsi="Times New Roman" w:cs="Times New Roman"/>
          </w:rPr>
          <w:delText xml:space="preserve">e importance </w:delText>
        </w:r>
      </w:del>
      <w:del w:id="331" w:author="Junyan Li" w:date="2016-12-18T12:26:00Z">
        <w:r w:rsidR="00D36F94" w:rsidDel="00D8056C">
          <w:rPr>
            <w:rFonts w:ascii="Times New Roman" w:hAnsi="Times New Roman" w:cs="Times New Roman"/>
          </w:rPr>
          <w:delText xml:space="preserve">may </w:delText>
        </w:r>
      </w:del>
      <w:ins w:id="332" w:author="Junyan Li" w:date="2016-12-18T19:44:00Z">
        <w:r w:rsidR="00DB5C99">
          <w:rPr>
            <w:rFonts w:ascii="Times New Roman" w:hAnsi="Times New Roman" w:cs="Times New Roman"/>
          </w:rPr>
          <w:t xml:space="preserve"> </w:t>
        </w:r>
      </w:ins>
      <w:ins w:id="333" w:author="Junyan Li" w:date="2016-12-18T19:45:00Z">
        <w:r w:rsidR="00DB5C99">
          <w:rPr>
            <w:rFonts w:ascii="Times New Roman" w:hAnsi="Times New Roman" w:cs="Times New Roman"/>
          </w:rPr>
          <w:t>T</w:t>
        </w:r>
      </w:ins>
      <w:ins w:id="334" w:author="Junyan Li" w:date="2016-12-18T19:44:00Z">
        <w:r w:rsidR="00DB5C99">
          <w:rPr>
            <w:rFonts w:ascii="Times New Roman" w:hAnsi="Times New Roman" w:cs="Times New Roman"/>
          </w:rPr>
          <w:t>his</w:t>
        </w:r>
      </w:ins>
      <w:ins w:id="335" w:author="Junyan Li" w:date="2016-12-18T19:14:00Z">
        <w:r w:rsidR="00717CE8">
          <w:rPr>
            <w:rFonts w:ascii="Times New Roman" w:hAnsi="Times New Roman" w:cs="Times New Roman"/>
          </w:rPr>
          <w:t xml:space="preserve"> </w:t>
        </w:r>
      </w:ins>
      <w:ins w:id="336" w:author="Junyan Li" w:date="2016-12-18T19:29:00Z">
        <w:r w:rsidR="00717CE8">
          <w:rPr>
            <w:rFonts w:ascii="Times New Roman" w:hAnsi="Times New Roman" w:cs="Times New Roman"/>
          </w:rPr>
          <w:t>may</w:t>
        </w:r>
      </w:ins>
      <w:ins w:id="337" w:author="Junyan Li" w:date="2016-12-19T11:08:00Z">
        <w:r w:rsidR="0063580B">
          <w:rPr>
            <w:rFonts w:ascii="Times New Roman" w:hAnsi="Times New Roman" w:cs="Times New Roman"/>
          </w:rPr>
          <w:t xml:space="preserve"> also</w:t>
        </w:r>
      </w:ins>
      <w:ins w:id="338" w:author="Junyan Li" w:date="2016-12-18T12:26:00Z">
        <w:r w:rsidR="00D8056C">
          <w:rPr>
            <w:rFonts w:ascii="Times New Roman" w:hAnsi="Times New Roman" w:cs="Times New Roman"/>
          </w:rPr>
          <w:t xml:space="preserve"> </w:t>
        </w:r>
      </w:ins>
      <w:r w:rsidR="00D36F94">
        <w:rPr>
          <w:rFonts w:ascii="Times New Roman" w:hAnsi="Times New Roman" w:cs="Times New Roman"/>
        </w:rPr>
        <w:t xml:space="preserve">be reflected by the </w:t>
      </w:r>
      <w:ins w:id="339" w:author="Junyan Li" w:date="2016-12-18T12:26:00Z">
        <w:r w:rsidR="00D8056C">
          <w:rPr>
            <w:rFonts w:ascii="Times New Roman" w:hAnsi="Times New Roman" w:cs="Times New Roman"/>
          </w:rPr>
          <w:t xml:space="preserve">differential </w:t>
        </w:r>
      </w:ins>
      <w:r w:rsidR="00D36F94">
        <w:rPr>
          <w:rFonts w:ascii="Times New Roman" w:hAnsi="Times New Roman" w:cs="Times New Roman"/>
        </w:rPr>
        <w:t>SNP frequency of</w:t>
      </w:r>
      <w:ins w:id="340" w:author="Junyan Li" w:date="2016-12-18T19:28:00Z">
        <w:r w:rsidR="00717CE8">
          <w:rPr>
            <w:rFonts w:ascii="Times New Roman" w:hAnsi="Times New Roman" w:cs="Times New Roman"/>
          </w:rPr>
          <w:t xml:space="preserve"> each</w:t>
        </w:r>
      </w:ins>
      <w:r w:rsidR="00D36F94">
        <w:rPr>
          <w:rFonts w:ascii="Times New Roman" w:hAnsi="Times New Roman" w:cs="Times New Roman"/>
        </w:rPr>
        <w:t xml:space="preserve"> position</w:t>
      </w:r>
      <w:ins w:id="341" w:author="Junyan Li" w:date="2016-12-18T19:38:00Z">
        <w:r w:rsidR="00D518F7">
          <w:rPr>
            <w:rFonts w:ascii="Times New Roman" w:hAnsi="Times New Roman" w:cs="Times New Roman"/>
          </w:rPr>
          <w:t>,</w:t>
        </w:r>
      </w:ins>
      <w:del w:id="342" w:author="Junyan Li" w:date="2016-12-18T19:28:00Z">
        <w:r w:rsidR="00D36F94" w:rsidDel="00717CE8">
          <w:rPr>
            <w:rFonts w:ascii="Times New Roman" w:hAnsi="Times New Roman" w:cs="Times New Roman"/>
          </w:rPr>
          <w:delText>s</w:delText>
        </w:r>
      </w:del>
      <w:r w:rsidR="00D36F94">
        <w:rPr>
          <w:rFonts w:ascii="Times New Roman" w:hAnsi="Times New Roman" w:cs="Times New Roman"/>
        </w:rPr>
        <w:t xml:space="preserve"> </w:t>
      </w:r>
      <w:del w:id="343" w:author="Junyan Li" w:date="2016-12-18T19:28:00Z">
        <w:r w:rsidR="00CD3B39" w:rsidDel="00717CE8">
          <w:rPr>
            <w:rFonts w:ascii="Times New Roman" w:hAnsi="Times New Roman" w:cs="Times New Roman"/>
          </w:rPr>
          <w:delText>and</w:delText>
        </w:r>
      </w:del>
      <w:ins w:id="344" w:author="Junyan Li" w:date="2016-12-18T19:38:00Z">
        <w:r w:rsidR="00D518F7">
          <w:rPr>
            <w:rFonts w:ascii="Times New Roman" w:hAnsi="Times New Roman" w:cs="Times New Roman"/>
          </w:rPr>
          <w:t>as</w:t>
        </w:r>
      </w:ins>
      <w:r w:rsidR="00CD3B39">
        <w:rPr>
          <w:rFonts w:ascii="Times New Roman" w:hAnsi="Times New Roman" w:cs="Times New Roman"/>
        </w:rPr>
        <w:t xml:space="preserve"> lower frequency implies </w:t>
      </w:r>
      <w:del w:id="345" w:author="Junyan Li" w:date="2016-12-18T19:38:00Z">
        <w:r w:rsidR="00CD3B39" w:rsidDel="00D518F7">
          <w:rPr>
            <w:rFonts w:ascii="Times New Roman" w:hAnsi="Times New Roman" w:cs="Times New Roman"/>
          </w:rPr>
          <w:delText xml:space="preserve">the given position is under </w:delText>
        </w:r>
      </w:del>
      <w:ins w:id="346" w:author="Junyan Li" w:date="2016-12-18T19:38:00Z">
        <w:r w:rsidR="00D518F7">
          <w:rPr>
            <w:rFonts w:ascii="Times New Roman" w:hAnsi="Times New Roman" w:cs="Times New Roman"/>
          </w:rPr>
          <w:t>higher</w:t>
        </w:r>
      </w:ins>
      <w:del w:id="347" w:author="Junyan Li" w:date="2016-12-18T19:38:00Z">
        <w:r w:rsidR="00CD3B39" w:rsidDel="00D518F7">
          <w:rPr>
            <w:rFonts w:ascii="Times New Roman" w:hAnsi="Times New Roman" w:cs="Times New Roman"/>
          </w:rPr>
          <w:delText>stricter</w:delText>
        </w:r>
      </w:del>
      <w:r w:rsidR="00CD3B39">
        <w:rPr>
          <w:rFonts w:ascii="Times New Roman" w:hAnsi="Times New Roman" w:cs="Times New Roman"/>
        </w:rPr>
        <w:t xml:space="preserve"> selection pressure</w:t>
      </w:r>
      <w:del w:id="348" w:author="Junyan Li" w:date="2016-12-18T19:39:00Z">
        <w:r w:rsidR="00CD3B39" w:rsidDel="00D518F7">
          <w:rPr>
            <w:rFonts w:ascii="Times New Roman" w:hAnsi="Times New Roman" w:cs="Times New Roman"/>
          </w:rPr>
          <w:delText xml:space="preserve"> and is more important for miRNA:target interaction</w:delText>
        </w:r>
      </w:del>
      <w:r w:rsidR="00CD3B39">
        <w:rPr>
          <w:rFonts w:ascii="Times New Roman" w:hAnsi="Times New Roman" w:cs="Times New Roman"/>
        </w:rPr>
        <w:t>.</w:t>
      </w:r>
      <w:r w:rsidR="008127E2">
        <w:rPr>
          <w:rFonts w:ascii="Times New Roman" w:hAnsi="Times New Roman" w:cs="Times New Roman"/>
        </w:rPr>
        <w:t xml:space="preserve"> </w:t>
      </w:r>
      <w:ins w:id="349" w:author="Junyan Li" w:date="2016-12-18T19:48:00Z">
        <w:r w:rsidR="00DB5C99">
          <w:rPr>
            <w:rFonts w:ascii="Times New Roman" w:hAnsi="Times New Roman" w:cs="Times New Roman"/>
          </w:rPr>
          <w:t>Therefore, collective</w:t>
        </w:r>
      </w:ins>
      <w:ins w:id="350" w:author="Junyan Li" w:date="2016-12-18T19:41:00Z">
        <w:r w:rsidR="00DB5C99">
          <w:rPr>
            <w:rFonts w:ascii="Times New Roman" w:hAnsi="Times New Roman" w:cs="Times New Roman"/>
          </w:rPr>
          <w:t xml:space="preserve"> analy</w:t>
        </w:r>
      </w:ins>
      <w:ins w:id="351" w:author="Junyan Li" w:date="2016-12-18T19:48:00Z">
        <w:r w:rsidR="00DB5C99">
          <w:rPr>
            <w:rFonts w:ascii="Times New Roman" w:hAnsi="Times New Roman" w:cs="Times New Roman"/>
          </w:rPr>
          <w:t>ses of</w:t>
        </w:r>
      </w:ins>
      <w:ins w:id="352" w:author="Junyan Li" w:date="2016-12-18T19:41:00Z">
        <w:r w:rsidR="00DB5C99">
          <w:rPr>
            <w:rFonts w:ascii="Times New Roman" w:hAnsi="Times New Roman" w:cs="Times New Roman"/>
          </w:rPr>
          <w:t xml:space="preserve"> </w:t>
        </w:r>
      </w:ins>
      <w:ins w:id="353" w:author="Junyan Li" w:date="2016-12-18T19:46:00Z">
        <w:r w:rsidR="00DB5C99">
          <w:rPr>
            <w:rFonts w:ascii="Times New Roman" w:hAnsi="Times New Roman" w:cs="Times New Roman"/>
          </w:rPr>
          <w:t xml:space="preserve">SNP frequencies </w:t>
        </w:r>
      </w:ins>
      <w:ins w:id="354" w:author="Junyan Li" w:date="2016-12-18T19:47:00Z">
        <w:r w:rsidR="00DB5C99">
          <w:rPr>
            <w:rFonts w:ascii="Times New Roman" w:hAnsi="Times New Roman" w:cs="Times New Roman"/>
          </w:rPr>
          <w:t>of individual positions along</w:t>
        </w:r>
      </w:ins>
      <w:ins w:id="355" w:author="Junyan Li" w:date="2016-12-18T19:46:00Z">
        <w:r w:rsidR="00DB5C99">
          <w:rPr>
            <w:rFonts w:ascii="Times New Roman" w:hAnsi="Times New Roman" w:cs="Times New Roman"/>
          </w:rPr>
          <w:t xml:space="preserve"> </w:t>
        </w:r>
      </w:ins>
      <w:ins w:id="356" w:author="Junyan Li" w:date="2016-12-18T19:47:00Z">
        <w:r w:rsidR="00DB5C99">
          <w:rPr>
            <w:rFonts w:ascii="Times New Roman" w:hAnsi="Times New Roman" w:cs="Times New Roman"/>
          </w:rPr>
          <w:t>mature miRNAs</w:t>
        </w:r>
      </w:ins>
      <w:ins w:id="357" w:author="Junyan Li" w:date="2016-12-18T19:48:00Z">
        <w:r w:rsidR="00DB5C99">
          <w:rPr>
            <w:rFonts w:ascii="Times New Roman" w:hAnsi="Times New Roman" w:cs="Times New Roman"/>
          </w:rPr>
          <w:t xml:space="preserve"> may</w:t>
        </w:r>
      </w:ins>
      <w:ins w:id="358" w:author="Junyan Li" w:date="2016-12-18T19:49:00Z">
        <w:r w:rsidR="00822138">
          <w:rPr>
            <w:rFonts w:ascii="Times New Roman" w:hAnsi="Times New Roman" w:cs="Times New Roman"/>
          </w:rPr>
          <w:t xml:space="preserve"> further</w:t>
        </w:r>
      </w:ins>
      <w:ins w:id="359" w:author="Junyan Li" w:date="2016-12-18T19:48:00Z">
        <w:r w:rsidR="00DB5C99">
          <w:rPr>
            <w:rFonts w:ascii="Times New Roman" w:hAnsi="Times New Roman" w:cs="Times New Roman"/>
          </w:rPr>
          <w:t xml:space="preserve"> reveal the</w:t>
        </w:r>
      </w:ins>
      <w:ins w:id="360" w:author="Junyan Li" w:date="2016-12-18T19:49:00Z">
        <w:r w:rsidR="00822138">
          <w:rPr>
            <w:rFonts w:ascii="Times New Roman" w:hAnsi="Times New Roman" w:cs="Times New Roman"/>
          </w:rPr>
          <w:t>ir differential</w:t>
        </w:r>
      </w:ins>
      <w:ins w:id="361" w:author="Junyan Li" w:date="2016-12-18T19:48:00Z">
        <w:r w:rsidR="00DB5C99">
          <w:rPr>
            <w:rFonts w:ascii="Times New Roman" w:hAnsi="Times New Roman" w:cs="Times New Roman"/>
          </w:rPr>
          <w:t xml:space="preserve"> </w:t>
        </w:r>
      </w:ins>
      <w:ins w:id="362" w:author="Junyan Li" w:date="2016-12-18T19:49:00Z">
        <w:r w:rsidR="00822138">
          <w:rPr>
            <w:rFonts w:ascii="Times New Roman" w:hAnsi="Times New Roman" w:cs="Times New Roman"/>
          </w:rPr>
          <w:t xml:space="preserve">functional importance </w:t>
        </w:r>
      </w:ins>
      <w:ins w:id="363" w:author="Junyan Li" w:date="2016-12-18T19:53:00Z">
        <w:r w:rsidR="00822138">
          <w:rPr>
            <w:rFonts w:ascii="Times New Roman" w:hAnsi="Times New Roman" w:cs="Times New Roman"/>
          </w:rPr>
          <w:t>in silencing.</w:t>
        </w:r>
      </w:ins>
    </w:p>
    <w:p w14:paraId="7151818E" w14:textId="2F757100" w:rsidR="00DB5C99" w:rsidRDefault="00DB5C99">
      <w:pPr>
        <w:jc w:val="both"/>
        <w:outlineLvl w:val="0"/>
        <w:rPr>
          <w:ins w:id="364" w:author="Junyan Li" w:date="2016-12-18T19:42:00Z"/>
          <w:rFonts w:ascii="Times New Roman" w:hAnsi="Times New Roman" w:cs="Times New Roman"/>
        </w:rPr>
        <w:pPrChange w:id="365" w:author="Junyan Li" w:date="2016-12-18T19:42:00Z">
          <w:pPr/>
        </w:pPrChange>
      </w:pPr>
    </w:p>
    <w:p w14:paraId="477CDCA6" w14:textId="77777777" w:rsidR="00DB5C99" w:rsidRDefault="00DB5C99">
      <w:pPr>
        <w:jc w:val="both"/>
        <w:outlineLvl w:val="0"/>
        <w:rPr>
          <w:ins w:id="366" w:author="Junyan Li" w:date="2016-12-18T19:41:00Z"/>
          <w:rFonts w:ascii="Times New Roman" w:hAnsi="Times New Roman" w:cs="Times New Roman"/>
        </w:rPr>
        <w:pPrChange w:id="367" w:author="Junyan Li" w:date="2016-12-18T19:42:00Z">
          <w:pPr/>
        </w:pPrChange>
      </w:pPr>
    </w:p>
    <w:p w14:paraId="1E2DDBF3" w14:textId="7B782547" w:rsidR="003C27E1" w:rsidRDefault="004246FD">
      <w:pPr>
        <w:jc w:val="both"/>
        <w:outlineLvl w:val="0"/>
        <w:rPr>
          <w:ins w:id="368" w:author="Junyan Li" w:date="2016-12-19T08:59:00Z"/>
          <w:rFonts w:ascii="Times New Roman" w:hAnsi="Times New Roman" w:cs="Times New Roman"/>
        </w:rPr>
        <w:pPrChange w:id="369" w:author="Junyan Li" w:date="2016-12-19T08:33:00Z">
          <w:pPr/>
        </w:pPrChange>
      </w:pPr>
      <w:ins w:id="370" w:author="Junyan Li" w:date="2016-12-19T09:50:00Z">
        <w:r>
          <w:rPr>
            <w:rFonts w:ascii="Times New Roman" w:hAnsi="Times New Roman" w:cs="Times New Roman"/>
          </w:rPr>
          <w:t xml:space="preserve">Positional </w:t>
        </w:r>
      </w:ins>
      <w:ins w:id="371" w:author="Junyan Li" w:date="2016-12-19T08:27:00Z">
        <w:r w:rsidR="00FC5D6D">
          <w:rPr>
            <w:rFonts w:ascii="Times New Roman" w:hAnsi="Times New Roman" w:cs="Times New Roman"/>
          </w:rPr>
          <w:t xml:space="preserve">SNP frequencies of conserved and non-conserved mature miRNAs were calculated </w:t>
        </w:r>
      </w:ins>
      <w:ins w:id="372" w:author="Junyan Li" w:date="2016-12-19T08:35:00Z">
        <w:r w:rsidR="003F5F72">
          <w:rPr>
            <w:rFonts w:ascii="Times New Roman" w:hAnsi="Times New Roman" w:cs="Times New Roman"/>
          </w:rPr>
          <w:t>separately</w:t>
        </w:r>
      </w:ins>
      <w:ins w:id="373" w:author="Junyan Li" w:date="2016-12-19T08:28:00Z">
        <w:r w:rsidR="00FC5D6D">
          <w:rPr>
            <w:rFonts w:ascii="Times New Roman" w:hAnsi="Times New Roman" w:cs="Times New Roman"/>
          </w:rPr>
          <w:t xml:space="preserve"> </w:t>
        </w:r>
      </w:ins>
      <w:ins w:id="374" w:author="Junyan Li" w:date="2016-12-19T08:27:00Z">
        <w:r w:rsidR="00FC5D6D">
          <w:rPr>
            <w:rFonts w:ascii="Times New Roman" w:hAnsi="Times New Roman" w:cs="Times New Roman"/>
          </w:rPr>
          <w:t xml:space="preserve">and compared. </w:t>
        </w:r>
        <w:r w:rsidR="00FC5D6D">
          <w:rPr>
            <w:rFonts w:ascii="Times New Roman" w:hAnsi="Times New Roman" w:cs="Times New Roman" w:hint="eastAsia"/>
          </w:rPr>
          <w:t>Since</w:t>
        </w:r>
      </w:ins>
      <w:ins w:id="375" w:author="Junyan Li" w:date="2016-12-19T08:25:00Z">
        <w:r w:rsidR="00FC5D6D">
          <w:rPr>
            <w:rFonts w:ascii="Times New Roman" w:hAnsi="Times New Roman" w:cs="Times New Roman"/>
          </w:rPr>
          <w:t xml:space="preserve"> most miRNAs are 21-nt in length, </w:t>
        </w:r>
      </w:ins>
      <w:ins w:id="376" w:author="Junyan Li" w:date="2016-12-19T08:30:00Z">
        <w:r w:rsidR="00FC5D6D">
          <w:rPr>
            <w:rFonts w:ascii="Times New Roman" w:hAnsi="Times New Roman" w:cs="Times New Roman"/>
          </w:rPr>
          <w:t xml:space="preserve">this study </w:t>
        </w:r>
      </w:ins>
      <w:ins w:id="377" w:author="Junyan Li" w:date="2016-12-19T08:25:00Z">
        <w:r w:rsidR="00FC5D6D">
          <w:rPr>
            <w:rFonts w:ascii="Times New Roman" w:hAnsi="Times New Roman" w:cs="Times New Roman"/>
          </w:rPr>
          <w:t>focus</w:t>
        </w:r>
      </w:ins>
      <w:ins w:id="378" w:author="Junyan Li" w:date="2016-12-19T08:30:00Z">
        <w:r w:rsidR="00FC5D6D">
          <w:rPr>
            <w:rFonts w:ascii="Times New Roman" w:hAnsi="Times New Roman" w:cs="Times New Roman"/>
          </w:rPr>
          <w:t>ed</w:t>
        </w:r>
      </w:ins>
      <w:ins w:id="379" w:author="Junyan Li" w:date="2016-12-19T08:25:00Z">
        <w:r w:rsidR="00FC5D6D">
          <w:rPr>
            <w:rFonts w:ascii="Times New Roman" w:hAnsi="Times New Roman" w:cs="Times New Roman"/>
          </w:rPr>
          <w:t xml:space="preserve"> </w:t>
        </w:r>
      </w:ins>
      <w:ins w:id="380" w:author="Junyan Li" w:date="2016-12-19T08:30:00Z">
        <w:r w:rsidR="00FC5D6D">
          <w:rPr>
            <w:rFonts w:ascii="Times New Roman" w:hAnsi="Times New Roman" w:cs="Times New Roman"/>
          </w:rPr>
          <w:t xml:space="preserve">only </w:t>
        </w:r>
      </w:ins>
      <w:ins w:id="381" w:author="Junyan Li" w:date="2016-12-19T08:25:00Z">
        <w:r w:rsidR="0008506A">
          <w:rPr>
            <w:rFonts w:ascii="Times New Roman" w:hAnsi="Times New Roman" w:cs="Times New Roman"/>
          </w:rPr>
          <w:t>on position 1</w:t>
        </w:r>
      </w:ins>
      <w:ins w:id="382" w:author="Junyan Li" w:date="2016-12-19T08:33:00Z">
        <w:r w:rsidR="0008506A">
          <w:rPr>
            <w:rFonts w:ascii="Times New Roman" w:hAnsi="Times New Roman" w:cs="Times New Roman"/>
          </w:rPr>
          <w:t xml:space="preserve"> t</w:t>
        </w:r>
      </w:ins>
      <w:ins w:id="383" w:author="Junyan Li" w:date="2016-12-19T08:34:00Z">
        <w:r w:rsidR="0008506A">
          <w:rPr>
            <w:rFonts w:ascii="Times New Roman" w:hAnsi="Times New Roman" w:cs="Times New Roman"/>
          </w:rPr>
          <w:t xml:space="preserve">o </w:t>
        </w:r>
      </w:ins>
      <w:ins w:id="384" w:author="Junyan Li" w:date="2016-12-19T08:25:00Z">
        <w:r w:rsidR="00FC5D6D">
          <w:rPr>
            <w:rFonts w:ascii="Times New Roman" w:hAnsi="Times New Roman" w:cs="Times New Roman"/>
          </w:rPr>
          <w:t>21.</w:t>
        </w:r>
      </w:ins>
      <w:ins w:id="385" w:author="Junyan Li" w:date="2016-12-19T08:30:00Z">
        <w:r w:rsidR="00FC5D6D" w:rsidRPr="00FC5D6D">
          <w:rPr>
            <w:rFonts w:ascii="Times New Roman" w:hAnsi="Times New Roman" w:cs="Times New Roman"/>
          </w:rPr>
          <w:t xml:space="preserve"> </w:t>
        </w:r>
      </w:ins>
      <w:moveToRangeStart w:id="386" w:author="Junyan Li" w:date="2016-12-19T08:30:00Z" w:name="move469899579"/>
      <w:moveTo w:id="387" w:author="Junyan Li" w:date="2016-12-19T08:30:00Z">
        <w:del w:id="388" w:author="Junyan Li" w:date="2016-12-19T08:30:00Z">
          <w:r w:rsidR="00FC5D6D" w:rsidDel="00FC5D6D">
            <w:rPr>
              <w:rFonts w:ascii="Times New Roman" w:hAnsi="Times New Roman" w:cs="Times New Roman"/>
            </w:rPr>
            <w:delText>Overal</w:delText>
          </w:r>
        </w:del>
      </w:moveTo>
      <w:ins w:id="389" w:author="Junyan Li" w:date="2016-12-19T08:30:00Z">
        <w:r w:rsidR="00FC5D6D">
          <w:rPr>
            <w:rFonts w:ascii="Times New Roman" w:hAnsi="Times New Roman" w:cs="Times New Roman"/>
          </w:rPr>
          <w:t>As expected</w:t>
        </w:r>
      </w:ins>
      <w:moveTo w:id="390" w:author="Junyan Li" w:date="2016-12-19T08:30:00Z">
        <w:del w:id="391" w:author="Junyan Li" w:date="2016-12-19T08:30:00Z">
          <w:r w:rsidR="00FC5D6D" w:rsidDel="00FC5D6D">
            <w:rPr>
              <w:rFonts w:ascii="Times New Roman" w:hAnsi="Times New Roman" w:cs="Times New Roman"/>
            </w:rPr>
            <w:delText>l</w:delText>
          </w:r>
        </w:del>
        <w:r w:rsidR="00FC5D6D">
          <w:rPr>
            <w:rFonts w:ascii="Times New Roman" w:hAnsi="Times New Roman" w:cs="Times New Roman"/>
          </w:rPr>
          <w:t>,</w:t>
        </w:r>
      </w:moveTo>
      <w:ins w:id="392" w:author="Junyan Li" w:date="2016-12-19T08:34:00Z">
        <w:r w:rsidR="0008506A">
          <w:rPr>
            <w:rFonts w:ascii="Times New Roman" w:hAnsi="Times New Roman" w:cs="Times New Roman"/>
          </w:rPr>
          <w:t xml:space="preserve"> </w:t>
        </w:r>
      </w:ins>
      <w:moveTo w:id="393" w:author="Junyan Li" w:date="2016-12-19T08:30:00Z">
        <w:del w:id="394" w:author="Junyan Li" w:date="2016-12-19T08:34:00Z">
          <w:r w:rsidR="00FC5D6D" w:rsidDel="0008506A">
            <w:rPr>
              <w:rFonts w:ascii="Times New Roman" w:hAnsi="Times New Roman" w:cs="Times New Roman"/>
            </w:rPr>
            <w:delText xml:space="preserve"> SNP frequenc</w:delText>
          </w:r>
        </w:del>
        <w:del w:id="395" w:author="Junyan Li" w:date="2016-12-19T08:31:00Z">
          <w:r w:rsidR="00FC5D6D" w:rsidDel="00FC5D6D">
            <w:rPr>
              <w:rFonts w:ascii="Times New Roman" w:hAnsi="Times New Roman" w:cs="Times New Roman"/>
            </w:rPr>
            <w:delText>y</w:delText>
          </w:r>
        </w:del>
        <w:del w:id="396" w:author="Junyan Li" w:date="2016-12-19T08:34:00Z">
          <w:r w:rsidR="00FC5D6D" w:rsidDel="0008506A">
            <w:rPr>
              <w:rFonts w:ascii="Times New Roman" w:hAnsi="Times New Roman" w:cs="Times New Roman"/>
            </w:rPr>
            <w:delText xml:space="preserve"> of conserved miRNA </w:delText>
          </w:r>
        </w:del>
      </w:moveTo>
      <w:ins w:id="397" w:author="Junyan Li" w:date="2016-12-19T08:31:00Z">
        <w:r w:rsidR="00FC5D6D">
          <w:rPr>
            <w:rFonts w:ascii="Times New Roman" w:hAnsi="Times New Roman" w:cs="Times New Roman"/>
          </w:rPr>
          <w:t>all positions</w:t>
        </w:r>
      </w:ins>
      <w:ins w:id="398" w:author="Junyan Li" w:date="2016-12-19T08:34:00Z">
        <w:r w:rsidR="0008506A">
          <w:rPr>
            <w:rFonts w:ascii="Times New Roman" w:hAnsi="Times New Roman" w:cs="Times New Roman"/>
          </w:rPr>
          <w:t xml:space="preserve"> on conserved miRNA</w:t>
        </w:r>
      </w:ins>
      <w:ins w:id="399" w:author="Junyan Li" w:date="2016-12-19T08:35:00Z">
        <w:r w:rsidR="003F5F72">
          <w:rPr>
            <w:rFonts w:ascii="Times New Roman" w:hAnsi="Times New Roman" w:cs="Times New Roman"/>
          </w:rPr>
          <w:t>s</w:t>
        </w:r>
      </w:ins>
      <w:ins w:id="400" w:author="Junyan Li" w:date="2016-12-19T08:31:00Z">
        <w:r w:rsidR="00FC5D6D">
          <w:rPr>
            <w:rFonts w:ascii="Times New Roman" w:hAnsi="Times New Roman" w:cs="Times New Roman"/>
          </w:rPr>
          <w:t xml:space="preserve"> </w:t>
        </w:r>
      </w:ins>
      <w:ins w:id="401" w:author="Junyan Li" w:date="2016-12-19T08:34:00Z">
        <w:r w:rsidR="0008506A">
          <w:rPr>
            <w:rFonts w:ascii="Times New Roman" w:hAnsi="Times New Roman" w:cs="Times New Roman"/>
          </w:rPr>
          <w:t>had</w:t>
        </w:r>
      </w:ins>
      <w:moveTo w:id="402" w:author="Junyan Li" w:date="2016-12-19T08:30:00Z">
        <w:del w:id="403" w:author="Junyan Li" w:date="2016-12-19T08:31:00Z">
          <w:r w:rsidR="00FC5D6D" w:rsidDel="00FC5D6D">
            <w:rPr>
              <w:rFonts w:ascii="Times New Roman" w:hAnsi="Times New Roman" w:cs="Times New Roman"/>
            </w:rPr>
            <w:delText>is</w:delText>
          </w:r>
        </w:del>
        <w:r w:rsidR="00FC5D6D">
          <w:rPr>
            <w:rFonts w:ascii="Times New Roman" w:hAnsi="Times New Roman" w:cs="Times New Roman"/>
          </w:rPr>
          <w:t xml:space="preserve"> lower</w:t>
        </w:r>
      </w:moveTo>
      <w:ins w:id="404" w:author="Junyan Li" w:date="2016-12-19T08:34:00Z">
        <w:r w:rsidR="0008506A">
          <w:rPr>
            <w:rFonts w:ascii="Times New Roman" w:hAnsi="Times New Roman" w:cs="Times New Roman"/>
          </w:rPr>
          <w:t xml:space="preserve"> SNP frequencies</w:t>
        </w:r>
      </w:ins>
      <w:moveTo w:id="405" w:author="Junyan Li" w:date="2016-12-19T08:30:00Z">
        <w:r w:rsidR="00FC5D6D">
          <w:rPr>
            <w:rFonts w:ascii="Times New Roman" w:hAnsi="Times New Roman" w:cs="Times New Roman"/>
          </w:rPr>
          <w:t xml:space="preserve"> than </w:t>
        </w:r>
      </w:moveTo>
      <w:ins w:id="406" w:author="Junyan Li" w:date="2016-12-19T08:31:00Z">
        <w:r w:rsidR="00FC5D6D">
          <w:rPr>
            <w:rFonts w:ascii="Times New Roman" w:hAnsi="Times New Roman" w:cs="Times New Roman"/>
          </w:rPr>
          <w:t xml:space="preserve">corresponding </w:t>
        </w:r>
      </w:ins>
      <w:ins w:id="407" w:author="Junyan Li" w:date="2016-12-19T08:34:00Z">
        <w:r w:rsidR="0008506A">
          <w:rPr>
            <w:rFonts w:ascii="Times New Roman" w:hAnsi="Times New Roman" w:cs="Times New Roman"/>
          </w:rPr>
          <w:t>positions</w:t>
        </w:r>
      </w:ins>
      <w:moveTo w:id="408" w:author="Junyan Li" w:date="2016-12-19T08:30:00Z">
        <w:del w:id="409" w:author="Junyan Li" w:date="2016-12-19T08:31:00Z">
          <w:r w:rsidR="00FC5D6D" w:rsidDel="00FC5D6D">
            <w:rPr>
              <w:rFonts w:ascii="Times New Roman" w:hAnsi="Times New Roman" w:cs="Times New Roman"/>
            </w:rPr>
            <w:delText>that</w:delText>
          </w:r>
        </w:del>
        <w:r w:rsidR="00FC5D6D">
          <w:rPr>
            <w:rFonts w:ascii="Times New Roman" w:hAnsi="Times New Roman" w:cs="Times New Roman"/>
          </w:rPr>
          <w:t xml:space="preserve"> </w:t>
        </w:r>
      </w:moveTo>
      <w:ins w:id="410" w:author="Junyan Li" w:date="2016-12-19T08:35:00Z">
        <w:r w:rsidR="0008506A">
          <w:rPr>
            <w:rFonts w:ascii="Times New Roman" w:hAnsi="Times New Roman" w:cs="Times New Roman"/>
          </w:rPr>
          <w:t>on</w:t>
        </w:r>
      </w:ins>
      <w:moveTo w:id="411" w:author="Junyan Li" w:date="2016-12-19T08:30:00Z">
        <w:del w:id="412" w:author="Junyan Li" w:date="2016-12-19T08:34:00Z">
          <w:r w:rsidR="00FC5D6D" w:rsidDel="0008506A">
            <w:rPr>
              <w:rFonts w:ascii="Times New Roman" w:hAnsi="Times New Roman" w:cs="Times New Roman"/>
            </w:rPr>
            <w:delText>of</w:delText>
          </w:r>
        </w:del>
        <w:r w:rsidR="00FC5D6D">
          <w:rPr>
            <w:rFonts w:ascii="Times New Roman" w:hAnsi="Times New Roman" w:cs="Times New Roman"/>
          </w:rPr>
          <w:t xml:space="preserve"> non-conserved miRNAs</w:t>
        </w:r>
        <w:del w:id="413" w:author="Junyan Li" w:date="2016-12-19T08:35:00Z">
          <w:r w:rsidR="00FC5D6D" w:rsidDel="0008506A">
            <w:rPr>
              <w:rFonts w:ascii="Times New Roman" w:hAnsi="Times New Roman" w:cs="Times New Roman"/>
            </w:rPr>
            <w:delText xml:space="preserve"> at each position as expected</w:delText>
          </w:r>
        </w:del>
        <w:r w:rsidR="00FC5D6D">
          <w:rPr>
            <w:rFonts w:ascii="Times New Roman" w:hAnsi="Times New Roman" w:cs="Times New Roman"/>
          </w:rPr>
          <w:t>.</w:t>
        </w:r>
      </w:moveTo>
      <w:moveToRangeEnd w:id="386"/>
      <w:ins w:id="414" w:author="Junyan Li" w:date="2016-12-19T08:40:00Z">
        <w:r w:rsidR="003F5F72">
          <w:rPr>
            <w:rFonts w:ascii="Times New Roman" w:hAnsi="Times New Roman" w:cs="Times New Roman"/>
          </w:rPr>
          <w:t xml:space="preserve"> Despite so, it was expe</w:t>
        </w:r>
      </w:ins>
      <w:ins w:id="415" w:author="Junyan Li" w:date="2016-12-19T08:41:00Z">
        <w:r w:rsidR="003F5F72">
          <w:rPr>
            <w:rFonts w:ascii="Times New Roman" w:hAnsi="Times New Roman" w:cs="Times New Roman"/>
          </w:rPr>
          <w:t>c</w:t>
        </w:r>
      </w:ins>
      <w:ins w:id="416" w:author="Junyan Li" w:date="2016-12-19T08:40:00Z">
        <w:r w:rsidR="003F5F72">
          <w:rPr>
            <w:rFonts w:ascii="Times New Roman" w:hAnsi="Times New Roman" w:cs="Times New Roman"/>
          </w:rPr>
          <w:t>ted that</w:t>
        </w:r>
      </w:ins>
      <w:ins w:id="417" w:author="Junyan Li" w:date="2016-12-19T08:42:00Z">
        <w:r w:rsidR="00A9266D">
          <w:rPr>
            <w:rFonts w:ascii="Times New Roman" w:hAnsi="Times New Roman" w:cs="Times New Roman"/>
          </w:rPr>
          <w:t xml:space="preserve"> they would share</w:t>
        </w:r>
      </w:ins>
      <w:ins w:id="418" w:author="Junyan Li" w:date="2016-12-19T08:41:00Z">
        <w:r w:rsidR="003F5F72">
          <w:rPr>
            <w:rFonts w:ascii="Times New Roman" w:hAnsi="Times New Roman" w:cs="Times New Roman"/>
          </w:rPr>
          <w:t xml:space="preserve"> </w:t>
        </w:r>
      </w:ins>
      <w:ins w:id="419" w:author="Junyan Li" w:date="2016-12-19T08:42:00Z">
        <w:r w:rsidR="00A9266D">
          <w:rPr>
            <w:rFonts w:ascii="Times New Roman" w:hAnsi="Times New Roman" w:cs="Times New Roman"/>
          </w:rPr>
          <w:t>similar rank</w:t>
        </w:r>
      </w:ins>
      <w:ins w:id="420" w:author="Junyan Li" w:date="2016-12-19T08:43:00Z">
        <w:r w:rsidR="00A9266D">
          <w:rPr>
            <w:rFonts w:ascii="Times New Roman" w:hAnsi="Times New Roman" w:cs="Times New Roman"/>
          </w:rPr>
          <w:t>ing</w:t>
        </w:r>
      </w:ins>
      <w:ins w:id="421" w:author="Junyan Li" w:date="2016-12-19T08:47:00Z">
        <w:r w:rsidR="00A9266D">
          <w:rPr>
            <w:rFonts w:ascii="Times New Roman" w:hAnsi="Times New Roman" w:cs="Times New Roman"/>
          </w:rPr>
          <w:t>s</w:t>
        </w:r>
      </w:ins>
      <w:ins w:id="422" w:author="Junyan Li" w:date="2016-12-19T08:42:00Z">
        <w:r w:rsidR="00A9266D">
          <w:rPr>
            <w:rFonts w:ascii="Times New Roman" w:hAnsi="Times New Roman" w:cs="Times New Roman"/>
          </w:rPr>
          <w:t xml:space="preserve"> of SNP frequencies</w:t>
        </w:r>
      </w:ins>
      <w:ins w:id="423" w:author="Junyan Li" w:date="2016-12-19T08:43:00Z">
        <w:r w:rsidR="00A9266D">
          <w:rPr>
            <w:rFonts w:ascii="Times New Roman" w:hAnsi="Times New Roman" w:cs="Times New Roman"/>
          </w:rPr>
          <w:t xml:space="preserve"> </w:t>
        </w:r>
      </w:ins>
      <w:ins w:id="424" w:author="Junyan Li" w:date="2016-12-19T08:51:00Z">
        <w:r w:rsidR="00A9266D">
          <w:rPr>
            <w:rFonts w:ascii="Times New Roman" w:hAnsi="Times New Roman" w:cs="Times New Roman"/>
          </w:rPr>
          <w:lastRenderedPageBreak/>
          <w:t>among</w:t>
        </w:r>
      </w:ins>
      <w:ins w:id="425" w:author="Junyan Li" w:date="2016-12-19T08:43:00Z">
        <w:r w:rsidR="00A9266D">
          <w:rPr>
            <w:rFonts w:ascii="Times New Roman" w:hAnsi="Times New Roman" w:cs="Times New Roman"/>
          </w:rPr>
          <w:t xml:space="preserve"> different position</w:t>
        </w:r>
      </w:ins>
      <w:ins w:id="426" w:author="Junyan Li" w:date="2016-12-19T08:45:00Z">
        <w:r w:rsidR="00A9266D">
          <w:rPr>
            <w:rFonts w:ascii="Times New Roman" w:hAnsi="Times New Roman" w:cs="Times New Roman"/>
          </w:rPr>
          <w:t>s,</w:t>
        </w:r>
      </w:ins>
      <w:ins w:id="427" w:author="Junyan Li" w:date="2016-12-19T08:42:00Z">
        <w:r w:rsidR="00A9266D">
          <w:rPr>
            <w:rFonts w:ascii="Times New Roman" w:hAnsi="Times New Roman" w:cs="Times New Roman"/>
          </w:rPr>
          <w:t xml:space="preserve"> </w:t>
        </w:r>
      </w:ins>
      <w:ins w:id="428" w:author="Junyan Li" w:date="2016-12-19T08:45:00Z">
        <w:r w:rsidR="00A9266D">
          <w:rPr>
            <w:rFonts w:ascii="Times New Roman" w:hAnsi="Times New Roman" w:cs="Times New Roman"/>
          </w:rPr>
          <w:t>g</w:t>
        </w:r>
      </w:ins>
      <w:ins w:id="429" w:author="Junyan Li" w:date="2016-12-19T08:46:00Z">
        <w:r w:rsidR="00A9266D">
          <w:rPr>
            <w:rFonts w:ascii="Times New Roman" w:hAnsi="Times New Roman" w:cs="Times New Roman"/>
          </w:rPr>
          <w:t>iven</w:t>
        </w:r>
      </w:ins>
      <w:ins w:id="430" w:author="Junyan Li" w:date="2016-12-19T08:43:00Z">
        <w:r w:rsidR="00A9266D">
          <w:rPr>
            <w:rFonts w:ascii="Times New Roman" w:hAnsi="Times New Roman" w:cs="Times New Roman"/>
          </w:rPr>
          <w:t xml:space="preserve"> </w:t>
        </w:r>
      </w:ins>
      <w:ins w:id="431" w:author="Junyan Li" w:date="2016-12-19T08:44:00Z">
        <w:r w:rsidR="00A9266D">
          <w:rPr>
            <w:rFonts w:ascii="Times New Roman" w:hAnsi="Times New Roman" w:cs="Times New Roman"/>
          </w:rPr>
          <w:t xml:space="preserve">both are under </w:t>
        </w:r>
      </w:ins>
      <w:ins w:id="432" w:author="Junyan Li" w:date="2016-12-19T08:51:00Z">
        <w:r w:rsidR="003C27E1">
          <w:rPr>
            <w:rFonts w:ascii="Times New Roman" w:hAnsi="Times New Roman" w:cs="Times New Roman"/>
          </w:rPr>
          <w:t>the same</w:t>
        </w:r>
      </w:ins>
      <w:ins w:id="433" w:author="Junyan Li" w:date="2016-12-19T08:44:00Z">
        <w:r w:rsidR="00A9266D">
          <w:rPr>
            <w:rFonts w:ascii="Times New Roman" w:hAnsi="Times New Roman" w:cs="Times New Roman"/>
          </w:rPr>
          <w:t xml:space="preserve"> </w:t>
        </w:r>
      </w:ins>
      <w:ins w:id="434" w:author="Junyan Li" w:date="2016-12-19T08:46:00Z">
        <w:r w:rsidR="00A9266D">
          <w:rPr>
            <w:rFonts w:ascii="Times New Roman" w:hAnsi="Times New Roman" w:cs="Times New Roman"/>
          </w:rPr>
          <w:t xml:space="preserve">selection pressure mechanistically. </w:t>
        </w:r>
      </w:ins>
      <w:ins w:id="435" w:author="Junyan Li" w:date="2016-12-19T08:56:00Z">
        <w:r w:rsidR="003C27E1">
          <w:rPr>
            <w:rFonts w:ascii="Times New Roman" w:hAnsi="Times New Roman" w:cs="Times New Roman"/>
          </w:rPr>
          <w:t>However, t</w:t>
        </w:r>
      </w:ins>
      <w:ins w:id="436" w:author="Junyan Li" w:date="2016-12-19T08:51:00Z">
        <w:r w:rsidR="003C27E1">
          <w:rPr>
            <w:rFonts w:ascii="Times New Roman" w:hAnsi="Times New Roman" w:cs="Times New Roman"/>
          </w:rPr>
          <w:t>his d</w:t>
        </w:r>
      </w:ins>
      <w:ins w:id="437" w:author="Junyan Li" w:date="2016-12-19T08:52:00Z">
        <w:r w:rsidR="003C27E1">
          <w:rPr>
            <w:rFonts w:ascii="Times New Roman" w:hAnsi="Times New Roman" w:cs="Times New Roman"/>
          </w:rPr>
          <w:t>oesn’t</w:t>
        </w:r>
      </w:ins>
      <w:ins w:id="438" w:author="Junyan Li" w:date="2016-12-19T08:51:00Z">
        <w:r w:rsidR="003C27E1">
          <w:rPr>
            <w:rFonts w:ascii="Times New Roman" w:hAnsi="Times New Roman" w:cs="Times New Roman"/>
          </w:rPr>
          <w:t xml:space="preserve"> appear to be the case</w:t>
        </w:r>
      </w:ins>
      <w:ins w:id="439" w:author="Junyan Li" w:date="2016-12-19T08:59:00Z">
        <w:r w:rsidR="003C27E1">
          <w:rPr>
            <w:rFonts w:ascii="Times New Roman" w:hAnsi="Times New Roman" w:cs="Times New Roman"/>
          </w:rPr>
          <w:t>, except positio</w:t>
        </w:r>
      </w:ins>
      <w:ins w:id="440" w:author="Junyan Li" w:date="2016-12-19T09:00:00Z">
        <w:r w:rsidR="003C27E1">
          <w:rPr>
            <w:rFonts w:ascii="Times New Roman" w:hAnsi="Times New Roman" w:cs="Times New Roman"/>
          </w:rPr>
          <w:t>n</w:t>
        </w:r>
        <w:r w:rsidR="00657FFC">
          <w:rPr>
            <w:rFonts w:ascii="Times New Roman" w:hAnsi="Times New Roman" w:cs="Times New Roman"/>
          </w:rPr>
          <w:t xml:space="preserve"> </w:t>
        </w:r>
      </w:ins>
      <w:ins w:id="441" w:author="Junyan Li" w:date="2016-12-19T09:10:00Z">
        <w:r w:rsidR="00657FFC">
          <w:rPr>
            <w:rFonts w:ascii="Times New Roman" w:hAnsi="Times New Roman" w:cs="Times New Roman"/>
          </w:rPr>
          <w:t>one</w:t>
        </w:r>
      </w:ins>
      <w:ins w:id="442" w:author="Junyan Li" w:date="2016-12-19T09:00:00Z">
        <w:r w:rsidR="00657FFC">
          <w:rPr>
            <w:rFonts w:ascii="Times New Roman" w:hAnsi="Times New Roman" w:cs="Times New Roman"/>
          </w:rPr>
          <w:t xml:space="preserve"> </w:t>
        </w:r>
      </w:ins>
      <w:ins w:id="443" w:author="Junyan Li" w:date="2016-12-19T09:10:00Z">
        <w:r w:rsidR="00657FFC">
          <w:rPr>
            <w:rFonts w:ascii="Times New Roman" w:hAnsi="Times New Roman" w:cs="Times New Roman"/>
          </w:rPr>
          <w:t>was</w:t>
        </w:r>
      </w:ins>
      <w:ins w:id="444" w:author="Junyan Li" w:date="2016-12-19T09:00:00Z">
        <w:r w:rsidR="0000480E">
          <w:rPr>
            <w:rFonts w:ascii="Times New Roman" w:hAnsi="Times New Roman" w:cs="Times New Roman"/>
          </w:rPr>
          <w:t xml:space="preserve"> </w:t>
        </w:r>
      </w:ins>
      <w:ins w:id="445" w:author="Junyan Li" w:date="2016-12-19T09:10:00Z">
        <w:r w:rsidR="00657FFC">
          <w:rPr>
            <w:rFonts w:ascii="Times New Roman" w:hAnsi="Times New Roman" w:cs="Times New Roman"/>
          </w:rPr>
          <w:t>the</w:t>
        </w:r>
      </w:ins>
      <w:ins w:id="446" w:author="Junyan Li" w:date="2016-12-19T09:00:00Z">
        <w:r w:rsidR="003C27E1">
          <w:rPr>
            <w:rFonts w:ascii="Times New Roman" w:hAnsi="Times New Roman" w:cs="Times New Roman"/>
          </w:rPr>
          <w:t xml:space="preserve"> lowest SNP frequencies for both</w:t>
        </w:r>
      </w:ins>
      <w:ins w:id="447" w:author="Junyan Li" w:date="2016-12-19T09:09:00Z">
        <w:r w:rsidR="00657FFC">
          <w:rPr>
            <w:rFonts w:ascii="Times New Roman" w:hAnsi="Times New Roman" w:cs="Times New Roman"/>
          </w:rPr>
          <w:t xml:space="preserve"> conserved and non-conserved miRNA</w:t>
        </w:r>
      </w:ins>
      <w:ins w:id="448" w:author="Junyan Li" w:date="2016-12-19T09:10:00Z">
        <w:r w:rsidR="00657FFC">
          <w:rPr>
            <w:rFonts w:ascii="Times New Roman" w:hAnsi="Times New Roman" w:cs="Times New Roman"/>
          </w:rPr>
          <w:t>s, which may be explained by its importance in the loading of miRNAs into the AGO proteins (Reference</w:t>
        </w:r>
      </w:ins>
      <w:ins w:id="449" w:author="Junyan Li" w:date="2016-12-19T09:11:00Z">
        <w:r w:rsidR="00657FFC">
          <w:rPr>
            <w:rFonts w:ascii="Times New Roman" w:hAnsi="Times New Roman" w:cs="Times New Roman"/>
          </w:rPr>
          <w:t>…)</w:t>
        </w:r>
      </w:ins>
      <w:ins w:id="450" w:author="Junyan Li" w:date="2016-12-19T09:10:00Z">
        <w:r w:rsidR="00657FFC">
          <w:rPr>
            <w:rFonts w:ascii="Times New Roman" w:hAnsi="Times New Roman" w:cs="Times New Roman"/>
          </w:rPr>
          <w:t>.</w:t>
        </w:r>
      </w:ins>
    </w:p>
    <w:p w14:paraId="70C1C82C" w14:textId="3A21EB06" w:rsidR="003C27E1" w:rsidRDefault="003C27E1">
      <w:pPr>
        <w:jc w:val="both"/>
        <w:outlineLvl w:val="0"/>
        <w:rPr>
          <w:ins w:id="451" w:author="Junyan Li" w:date="2016-12-19T08:57:00Z"/>
          <w:rFonts w:ascii="Times New Roman" w:hAnsi="Times New Roman" w:cs="Times New Roman"/>
        </w:rPr>
        <w:pPrChange w:id="452" w:author="Junyan Li" w:date="2016-12-19T08:33:00Z">
          <w:pPr/>
        </w:pPrChange>
      </w:pPr>
      <w:ins w:id="453" w:author="Junyan Li" w:date="2016-12-19T08:52:00Z">
        <w:r>
          <w:rPr>
            <w:rFonts w:ascii="Times New Roman" w:hAnsi="Times New Roman" w:cs="Times New Roman"/>
          </w:rPr>
          <w:t xml:space="preserve"> </w:t>
        </w:r>
      </w:ins>
    </w:p>
    <w:p w14:paraId="11ED31C0" w14:textId="77777777" w:rsidR="003C27E1" w:rsidRDefault="003C27E1">
      <w:pPr>
        <w:jc w:val="both"/>
        <w:outlineLvl w:val="0"/>
        <w:rPr>
          <w:ins w:id="454" w:author="Junyan Li" w:date="2016-12-19T08:58:00Z"/>
          <w:rFonts w:ascii="Times New Roman" w:hAnsi="Times New Roman" w:cs="Times New Roman"/>
        </w:rPr>
        <w:pPrChange w:id="455" w:author="Junyan Li" w:date="2016-12-19T08:33:00Z">
          <w:pPr/>
        </w:pPrChange>
      </w:pPr>
    </w:p>
    <w:p w14:paraId="6417079D" w14:textId="77777777" w:rsidR="003C27E1" w:rsidRDefault="003C27E1">
      <w:pPr>
        <w:jc w:val="both"/>
        <w:outlineLvl w:val="0"/>
        <w:rPr>
          <w:ins w:id="456" w:author="Junyan Li" w:date="2016-12-19T08:58:00Z"/>
          <w:rFonts w:ascii="Times New Roman" w:hAnsi="Times New Roman" w:cs="Times New Roman"/>
        </w:rPr>
        <w:pPrChange w:id="457" w:author="Junyan Li" w:date="2016-12-19T08:33:00Z">
          <w:pPr/>
        </w:pPrChange>
      </w:pPr>
    </w:p>
    <w:p w14:paraId="15A99F73" w14:textId="77777777" w:rsidR="00FC5D6D" w:rsidRDefault="00FC5D6D">
      <w:pPr>
        <w:outlineLvl w:val="0"/>
        <w:rPr>
          <w:ins w:id="458" w:author="Junyan Li" w:date="2016-12-19T08:25:00Z"/>
          <w:rFonts w:ascii="Times New Roman" w:hAnsi="Times New Roman" w:cs="Times New Roman"/>
        </w:rPr>
        <w:pPrChange w:id="459" w:author="Junyan Li" w:date="2016-12-18T18:49:00Z">
          <w:pPr/>
        </w:pPrChange>
      </w:pPr>
      <w:commentRangeStart w:id="460"/>
    </w:p>
    <w:p w14:paraId="6E0A6C6D" w14:textId="2504B1D9" w:rsidR="00AC0294" w:rsidRPr="00FA20F9" w:rsidRDefault="008127E2">
      <w:pPr>
        <w:outlineLvl w:val="0"/>
        <w:rPr>
          <w:rFonts w:ascii="Times New Roman" w:hAnsi="Times New Roman" w:cs="Times New Roman"/>
          <w:highlight w:val="yellow"/>
          <w:rPrChange w:id="461" w:author="Junyan Li" w:date="2016-12-19T09:14:00Z">
            <w:rPr>
              <w:rFonts w:ascii="Times New Roman" w:hAnsi="Times New Roman" w:cs="Times New Roman"/>
            </w:rPr>
          </w:rPrChange>
        </w:rPr>
        <w:pPrChange w:id="462" w:author="Junyan Li" w:date="2016-12-18T18:49:00Z">
          <w:pPr/>
        </w:pPrChange>
      </w:pPr>
      <w:r w:rsidRPr="00FA20F9">
        <w:rPr>
          <w:rFonts w:ascii="Times New Roman" w:hAnsi="Times New Roman" w:cs="Times New Roman"/>
          <w:highlight w:val="yellow"/>
          <w:rPrChange w:id="463" w:author="Junyan Li" w:date="2016-12-19T09:14:00Z">
            <w:rPr>
              <w:rFonts w:ascii="Times New Roman" w:hAnsi="Times New Roman" w:cs="Times New Roman"/>
            </w:rPr>
          </w:rPrChange>
        </w:rPr>
        <w:t>Pairing at position 10 and 11 is thought to be critical for plant miRNA functioning through cleavage [</w:t>
      </w:r>
      <w:del w:id="464" w:author="Thomas Huang" w:date="2017-01-05T14:15:00Z">
        <w:r w:rsidRPr="00FA20F9" w:rsidDel="00A2410E">
          <w:rPr>
            <w:rFonts w:ascii="Times New Roman" w:hAnsi="Times New Roman" w:cs="Times New Roman"/>
            <w:highlight w:val="yellow"/>
            <w:rPrChange w:id="465" w:author="Junyan Li" w:date="2016-12-19T09:14:00Z">
              <w:rPr>
                <w:rFonts w:ascii="Times New Roman" w:hAnsi="Times New Roman" w:cs="Times New Roman"/>
              </w:rPr>
            </w:rPrChange>
          </w:rPr>
          <w:delText>5,</w:delText>
        </w:r>
      </w:del>
      <w:r w:rsidRPr="00FA20F9">
        <w:rPr>
          <w:rFonts w:ascii="Times New Roman" w:hAnsi="Times New Roman" w:cs="Times New Roman"/>
          <w:highlight w:val="yellow"/>
          <w:rPrChange w:id="466" w:author="Junyan Li" w:date="2016-12-19T09:14:00Z">
            <w:rPr>
              <w:rFonts w:ascii="Times New Roman" w:hAnsi="Times New Roman" w:cs="Times New Roman"/>
            </w:rPr>
          </w:rPrChange>
        </w:rPr>
        <w:t>6,</w:t>
      </w:r>
      <w:ins w:id="467" w:author="Thomas Huang" w:date="2017-01-06T15:58:00Z">
        <w:r w:rsidR="00097A54">
          <w:rPr>
            <w:rFonts w:ascii="Times New Roman" w:hAnsi="Times New Roman" w:cs="Times New Roman"/>
            <w:highlight w:val="yellow"/>
          </w:rPr>
          <w:t xml:space="preserve"> </w:t>
        </w:r>
      </w:ins>
      <w:r w:rsidRPr="00FA20F9">
        <w:rPr>
          <w:rFonts w:ascii="Times New Roman" w:hAnsi="Times New Roman" w:cs="Times New Roman"/>
          <w:highlight w:val="yellow"/>
          <w:rPrChange w:id="468" w:author="Junyan Li" w:date="2016-12-19T09:14:00Z">
            <w:rPr>
              <w:rFonts w:ascii="Times New Roman" w:hAnsi="Times New Roman" w:cs="Times New Roman"/>
            </w:rPr>
          </w:rPrChange>
        </w:rPr>
        <w:t>7</w:t>
      </w:r>
      <w:ins w:id="469" w:author="Thomas Huang" w:date="2017-01-05T14:15:00Z">
        <w:r w:rsidR="00A2410E">
          <w:rPr>
            <w:rFonts w:ascii="Times New Roman" w:hAnsi="Times New Roman" w:cs="Times New Roman"/>
            <w:highlight w:val="yellow"/>
          </w:rPr>
          <w:t>, 8</w:t>
        </w:r>
      </w:ins>
      <w:r w:rsidRPr="00FA20F9">
        <w:rPr>
          <w:rFonts w:ascii="Times New Roman" w:hAnsi="Times New Roman" w:cs="Times New Roman"/>
          <w:highlight w:val="yellow"/>
          <w:rPrChange w:id="470" w:author="Junyan Li" w:date="2016-12-19T09:14:00Z">
            <w:rPr>
              <w:rFonts w:ascii="Times New Roman" w:hAnsi="Times New Roman" w:cs="Times New Roman"/>
            </w:rPr>
          </w:rPrChange>
        </w:rPr>
        <w:t xml:space="preserve">], which adds to another level of restriction on the evolution of both positions and this may result in the lower SNP densities than other miRNA positions. </w:t>
      </w:r>
      <w:r w:rsidR="00831073" w:rsidRPr="00FA20F9">
        <w:rPr>
          <w:rFonts w:ascii="Times New Roman" w:hAnsi="Times New Roman" w:cs="Times New Roman"/>
          <w:highlight w:val="yellow"/>
          <w:rPrChange w:id="471" w:author="Junyan Li" w:date="2016-12-19T09:14:00Z">
            <w:rPr>
              <w:rFonts w:ascii="Times New Roman" w:hAnsi="Times New Roman" w:cs="Times New Roman"/>
            </w:rPr>
          </w:rPrChange>
        </w:rPr>
        <w:t xml:space="preserve">Conserved miRNAs are functionally more important </w:t>
      </w:r>
      <w:r w:rsidR="00BB1EAF" w:rsidRPr="00FA20F9">
        <w:rPr>
          <w:rFonts w:ascii="Times New Roman" w:hAnsi="Times New Roman" w:cs="Times New Roman"/>
          <w:highlight w:val="yellow"/>
          <w:rPrChange w:id="472" w:author="Junyan Li" w:date="2016-12-19T09:14:00Z">
            <w:rPr>
              <w:rFonts w:ascii="Times New Roman" w:hAnsi="Times New Roman" w:cs="Times New Roman"/>
            </w:rPr>
          </w:rPrChange>
        </w:rPr>
        <w:t xml:space="preserve">and conserved </w:t>
      </w:r>
      <w:r w:rsidR="00831073" w:rsidRPr="00FA20F9">
        <w:rPr>
          <w:rFonts w:ascii="Times New Roman" w:hAnsi="Times New Roman" w:cs="Times New Roman"/>
          <w:highlight w:val="yellow"/>
          <w:rPrChange w:id="473" w:author="Junyan Li" w:date="2016-12-19T09:14:00Z">
            <w:rPr>
              <w:rFonts w:ascii="Times New Roman" w:hAnsi="Times New Roman" w:cs="Times New Roman"/>
            </w:rPr>
          </w:rPrChange>
        </w:rPr>
        <w:t xml:space="preserve">than </w:t>
      </w:r>
      <w:r w:rsidR="00BB1EAF" w:rsidRPr="00FA20F9">
        <w:rPr>
          <w:rFonts w:ascii="Times New Roman" w:hAnsi="Times New Roman" w:cs="Times New Roman"/>
          <w:highlight w:val="yellow"/>
          <w:rPrChange w:id="474" w:author="Junyan Li" w:date="2016-12-19T09:14:00Z">
            <w:rPr>
              <w:rFonts w:ascii="Times New Roman" w:hAnsi="Times New Roman" w:cs="Times New Roman"/>
            </w:rPr>
          </w:rPrChange>
        </w:rPr>
        <w:t>non-conserved miRNAs</w:t>
      </w:r>
      <w:r w:rsidR="00005B75" w:rsidRPr="00FA20F9">
        <w:rPr>
          <w:rFonts w:ascii="Times New Roman" w:hAnsi="Times New Roman" w:cs="Times New Roman"/>
          <w:highlight w:val="yellow"/>
          <w:rPrChange w:id="475" w:author="Junyan Li" w:date="2016-12-19T09:14:00Z">
            <w:rPr>
              <w:rFonts w:ascii="Times New Roman" w:hAnsi="Times New Roman" w:cs="Times New Roman"/>
            </w:rPr>
          </w:rPrChange>
        </w:rPr>
        <w:t>, so, SNP frequencies of positions along conserved mature miRNAs are supposed to be lower than that of positions along non-conserved ones.</w:t>
      </w:r>
      <w:r w:rsidR="008F0033" w:rsidRPr="00FA20F9">
        <w:rPr>
          <w:rFonts w:ascii="Times New Roman" w:hAnsi="Times New Roman" w:cs="Times New Roman"/>
          <w:highlight w:val="yellow"/>
          <w:rPrChange w:id="476" w:author="Junyan Li" w:date="2016-12-19T09:14:00Z">
            <w:rPr>
              <w:rFonts w:ascii="Times New Roman" w:hAnsi="Times New Roman" w:cs="Times New Roman"/>
            </w:rPr>
          </w:rPrChange>
        </w:rPr>
        <w:t xml:space="preserve"> </w:t>
      </w:r>
      <w:r w:rsidR="00AC0294" w:rsidRPr="00FA20F9">
        <w:rPr>
          <w:rFonts w:ascii="Times New Roman" w:hAnsi="Times New Roman" w:cs="Times New Roman"/>
          <w:highlight w:val="yellow"/>
          <w:rPrChange w:id="477" w:author="Junyan Li" w:date="2016-12-19T09:14:00Z">
            <w:rPr>
              <w:rFonts w:ascii="Times New Roman" w:hAnsi="Times New Roman" w:cs="Times New Roman"/>
            </w:rPr>
          </w:rPrChange>
        </w:rPr>
        <w:t xml:space="preserve">To verify these guesses, </w:t>
      </w:r>
      <w:del w:id="478" w:author="Junyan Li" w:date="2016-12-19T08:27:00Z">
        <w:r w:rsidR="00AC0294" w:rsidRPr="00FA20F9" w:rsidDel="00FC5D6D">
          <w:rPr>
            <w:rFonts w:ascii="Times New Roman" w:hAnsi="Times New Roman" w:cs="Times New Roman"/>
            <w:highlight w:val="yellow"/>
            <w:rPrChange w:id="479" w:author="Junyan Li" w:date="2016-12-19T09:14:00Z">
              <w:rPr>
                <w:rFonts w:ascii="Times New Roman" w:hAnsi="Times New Roman" w:cs="Times New Roman"/>
              </w:rPr>
            </w:rPrChange>
          </w:rPr>
          <w:delText>SNP frequencies of all positions of both conserved and non-conserved miRNAs were calculated and put in a bar-plot for comparison in our study.</w:delText>
        </w:r>
      </w:del>
    </w:p>
    <w:p w14:paraId="1625DD62" w14:textId="6DBF948A" w:rsidR="002E0800" w:rsidRPr="00FA20F9" w:rsidRDefault="00AC0294" w:rsidP="00493F8A">
      <w:pPr>
        <w:ind w:firstLine="227"/>
        <w:rPr>
          <w:rFonts w:ascii="Times New Roman" w:hAnsi="Times New Roman" w:cs="Times New Roman"/>
          <w:highlight w:val="yellow"/>
          <w:rPrChange w:id="480" w:author="Junyan Li" w:date="2016-12-19T09:14:00Z">
            <w:rPr>
              <w:rFonts w:ascii="Times New Roman" w:hAnsi="Times New Roman" w:cs="Times New Roman"/>
            </w:rPr>
          </w:rPrChange>
        </w:rPr>
      </w:pPr>
      <w:moveFromRangeStart w:id="481" w:author="Junyan Li" w:date="2016-12-19T08:30:00Z" w:name="move469899579"/>
      <w:moveFrom w:id="482" w:author="Junyan Li" w:date="2016-12-19T08:30:00Z">
        <w:r w:rsidRPr="00FA20F9" w:rsidDel="00FC5D6D">
          <w:rPr>
            <w:rFonts w:ascii="Times New Roman" w:hAnsi="Times New Roman" w:cs="Times New Roman"/>
            <w:highlight w:val="yellow"/>
            <w:rPrChange w:id="483" w:author="Junyan Li" w:date="2016-12-19T09:14:00Z">
              <w:rPr>
                <w:rFonts w:ascii="Times New Roman" w:hAnsi="Times New Roman" w:cs="Times New Roman"/>
              </w:rPr>
            </w:rPrChange>
          </w:rPr>
          <w:t xml:space="preserve">Overall, SNP frequency of conserved miRNA is lower than that of non-conserved miRNAs at each position as expected. </w:t>
        </w:r>
      </w:moveFrom>
      <w:moveFromRangeEnd w:id="481"/>
      <w:del w:id="484" w:author="Junyan Li" w:date="2016-12-19T08:25:00Z">
        <w:r w:rsidR="007807F7" w:rsidRPr="00FA20F9" w:rsidDel="00FC5D6D">
          <w:rPr>
            <w:rFonts w:ascii="Times New Roman" w:hAnsi="Times New Roman" w:cs="Times New Roman"/>
            <w:highlight w:val="yellow"/>
            <w:rPrChange w:id="485" w:author="Junyan Li" w:date="2016-12-19T09:14:00Z">
              <w:rPr>
                <w:rFonts w:ascii="Times New Roman" w:hAnsi="Times New Roman" w:cs="Times New Roman"/>
              </w:rPr>
            </w:rPrChange>
          </w:rPr>
          <w:delText>As most miRNAs are 21-nt in length, our focus is on position 1-21.</w:delText>
        </w:r>
      </w:del>
      <w:r w:rsidRPr="00FA20F9">
        <w:rPr>
          <w:rFonts w:ascii="Times New Roman" w:hAnsi="Times New Roman" w:cs="Times New Roman"/>
          <w:highlight w:val="yellow"/>
          <w:rPrChange w:id="486" w:author="Junyan Li" w:date="2016-12-19T09:14:00Z">
            <w:rPr>
              <w:rFonts w:ascii="Times New Roman" w:hAnsi="Times New Roman" w:cs="Times New Roman"/>
            </w:rPr>
          </w:rPrChange>
        </w:rPr>
        <w:t xml:space="preserve">The positions with highest SNP frequencies </w:t>
      </w:r>
      <w:r w:rsidR="007807F7" w:rsidRPr="00FA20F9">
        <w:rPr>
          <w:rFonts w:ascii="Times New Roman" w:hAnsi="Times New Roman" w:cs="Times New Roman"/>
          <w:highlight w:val="yellow"/>
          <w:rPrChange w:id="487" w:author="Junyan Li" w:date="2016-12-19T09:14:00Z">
            <w:rPr>
              <w:rFonts w:ascii="Times New Roman" w:hAnsi="Times New Roman" w:cs="Times New Roman"/>
            </w:rPr>
          </w:rPrChange>
        </w:rPr>
        <w:t>were</w:t>
      </w:r>
      <w:r w:rsidRPr="00FA20F9">
        <w:rPr>
          <w:rFonts w:ascii="Times New Roman" w:hAnsi="Times New Roman" w:cs="Times New Roman"/>
          <w:highlight w:val="yellow"/>
          <w:rPrChange w:id="488" w:author="Junyan Li" w:date="2016-12-19T09:14:00Z">
            <w:rPr>
              <w:rFonts w:ascii="Times New Roman" w:hAnsi="Times New Roman" w:cs="Times New Roman"/>
            </w:rPr>
          </w:rPrChange>
        </w:rPr>
        <w:t xml:space="preserve"> pos</w:t>
      </w:r>
      <w:r w:rsidR="007807F7" w:rsidRPr="00FA20F9">
        <w:rPr>
          <w:rFonts w:ascii="Times New Roman" w:hAnsi="Times New Roman" w:cs="Times New Roman"/>
          <w:highlight w:val="yellow"/>
          <w:rPrChange w:id="489" w:author="Junyan Li" w:date="2016-12-19T09:14:00Z">
            <w:rPr>
              <w:rFonts w:ascii="Times New Roman" w:hAnsi="Times New Roman" w:cs="Times New Roman"/>
            </w:rPr>
          </w:rPrChange>
        </w:rPr>
        <w:t>itions 20, 12 as well as positions 6 and 7 sharing the same frequency, while the positions with lowest SNP frequencies were positions 1, 8 and 18,</w:t>
      </w:r>
      <w:del w:id="490" w:author="Junyan Li" w:date="2016-12-19T08:52:00Z">
        <w:r w:rsidR="007807F7" w:rsidRPr="00FA20F9" w:rsidDel="003C27E1">
          <w:rPr>
            <w:rFonts w:ascii="Times New Roman" w:hAnsi="Times New Roman" w:cs="Times New Roman"/>
            <w:highlight w:val="yellow"/>
            <w:rPrChange w:id="491" w:author="Junyan Li" w:date="2016-12-19T09:14:00Z">
              <w:rPr>
                <w:rFonts w:ascii="Times New Roman" w:hAnsi="Times New Roman" w:cs="Times New Roman"/>
              </w:rPr>
            </w:rPrChange>
          </w:rPr>
          <w:delText xml:space="preserve"> for non-conserved miRNAs</w:delText>
        </w:r>
      </w:del>
      <w:r w:rsidR="007807F7" w:rsidRPr="00FA20F9">
        <w:rPr>
          <w:rFonts w:ascii="Times New Roman" w:hAnsi="Times New Roman" w:cs="Times New Roman"/>
          <w:highlight w:val="yellow"/>
          <w:rPrChange w:id="492" w:author="Junyan Li" w:date="2016-12-19T09:14:00Z">
            <w:rPr>
              <w:rFonts w:ascii="Times New Roman" w:hAnsi="Times New Roman" w:cs="Times New Roman"/>
            </w:rPr>
          </w:rPrChange>
        </w:rPr>
        <w:t>; by contrast, for conserved miRNAs, the positions with highest SNP frequencies were positions 16, 8 and followed by 3, 6, 10, 13 sharing the same frequency, while the positions with lowest SNP frequencies were 1, 9 and 12</w:t>
      </w:r>
      <w:r w:rsidR="002664CD" w:rsidRPr="00FA20F9">
        <w:rPr>
          <w:rFonts w:ascii="Times New Roman" w:hAnsi="Times New Roman" w:cs="Times New Roman"/>
          <w:highlight w:val="yellow"/>
          <w:rPrChange w:id="493" w:author="Junyan Li" w:date="2016-12-19T09:14:00Z">
            <w:rPr>
              <w:rFonts w:ascii="Times New Roman" w:hAnsi="Times New Roman" w:cs="Times New Roman"/>
            </w:rPr>
          </w:rPrChange>
        </w:rPr>
        <w:t xml:space="preserve"> (Fig. 5)</w:t>
      </w:r>
      <w:r w:rsidR="007807F7" w:rsidRPr="00FA20F9">
        <w:rPr>
          <w:rFonts w:ascii="Times New Roman" w:hAnsi="Times New Roman" w:cs="Times New Roman"/>
          <w:highlight w:val="yellow"/>
          <w:rPrChange w:id="494" w:author="Junyan Li" w:date="2016-12-19T09:14:00Z">
            <w:rPr>
              <w:rFonts w:ascii="Times New Roman" w:hAnsi="Times New Roman" w:cs="Times New Roman"/>
            </w:rPr>
          </w:rPrChange>
        </w:rPr>
        <w:t>. For both conserved miRNAs and non-conserved miRNAs, position 1 won out to be the lowest SNP frequency site, which may be explained by the fact that position 1 determines which Argonaut protein to load for mature miRNAs and this would make the site subject to high selection pressure. But position 10 and 11 are not among the lowest SNP frequency positions</w:t>
      </w:r>
      <w:r w:rsidR="00493F8A" w:rsidRPr="00FA20F9">
        <w:rPr>
          <w:rFonts w:ascii="Times New Roman" w:hAnsi="Times New Roman" w:cs="Times New Roman"/>
          <w:highlight w:val="yellow"/>
          <w:rPrChange w:id="495" w:author="Junyan Li" w:date="2016-12-19T09:14:00Z">
            <w:rPr>
              <w:rFonts w:ascii="Times New Roman" w:hAnsi="Times New Roman" w:cs="Times New Roman"/>
            </w:rPr>
          </w:rPrChange>
        </w:rPr>
        <w:t>, not consistent with the empirical claims</w:t>
      </w:r>
      <w:r w:rsidR="00ED7CA2" w:rsidRPr="00FA20F9">
        <w:rPr>
          <w:rFonts w:ascii="Times New Roman" w:hAnsi="Times New Roman" w:cs="Times New Roman"/>
          <w:highlight w:val="yellow"/>
          <w:rPrChange w:id="496" w:author="Junyan Li" w:date="2016-12-19T09:14:00Z">
            <w:rPr>
              <w:rFonts w:ascii="Times New Roman" w:hAnsi="Times New Roman" w:cs="Times New Roman"/>
            </w:rPr>
          </w:rPrChange>
        </w:rPr>
        <w:t>.</w:t>
      </w:r>
    </w:p>
    <w:commentRangeEnd w:id="460"/>
    <w:p w14:paraId="0E8B2BCD" w14:textId="77777777" w:rsidR="00ED7CA2" w:rsidRDefault="00657FFC" w:rsidP="00493F8A">
      <w:pPr>
        <w:ind w:firstLine="227"/>
        <w:rPr>
          <w:rFonts w:ascii="Times New Roman" w:hAnsi="Times New Roman" w:cs="Times New Roman"/>
        </w:rPr>
      </w:pPr>
      <w:r w:rsidRPr="00FA20F9">
        <w:rPr>
          <w:rStyle w:val="CommentReference"/>
          <w:highlight w:val="yellow"/>
          <w:rPrChange w:id="497" w:author="Junyan Li" w:date="2016-12-19T09:14:00Z">
            <w:rPr>
              <w:rStyle w:val="CommentReference"/>
            </w:rPr>
          </w:rPrChange>
        </w:rPr>
        <w:commentReference w:id="460"/>
      </w:r>
    </w:p>
    <w:p w14:paraId="625B0AE4" w14:textId="1598C3C1" w:rsidR="003567B2" w:rsidRPr="00B26CA1" w:rsidRDefault="00890A48" w:rsidP="00493F8A">
      <w:pPr>
        <w:ind w:firstLine="227"/>
        <w:rPr>
          <w:rFonts w:ascii="Times New Roman" w:hAnsi="Times New Roman" w:cs="Times New Roman"/>
        </w:rPr>
      </w:pPr>
      <w:commentRangeStart w:id="498"/>
      <w:r>
        <w:rPr>
          <w:rFonts w:ascii="Times New Roman" w:hAnsi="Times New Roman" w:cs="Times New Roman" w:hint="eastAsia"/>
          <w:noProof/>
        </w:rPr>
        <w:lastRenderedPageBreak/>
        <w:drawing>
          <wp:inline distT="0" distB="0" distL="0" distR="0" wp14:anchorId="1D483E37" wp14:editId="07122051">
            <wp:extent cx="5266690" cy="3955415"/>
            <wp:effectExtent l="0" t="0" r="0" b="6985"/>
            <wp:docPr id="4" name="Picture 4" descr="../../GitHub/File-transfer/PaperWriting/Data_organization/Paper_Figures_AND_tables/data_final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MaMiRNA_SNP_distribution.jpg"/>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commentRangeEnd w:id="498"/>
      <w:r w:rsidR="003F5F72">
        <w:rPr>
          <w:rStyle w:val="CommentReference"/>
        </w:rPr>
        <w:commentReference w:id="498"/>
      </w:r>
    </w:p>
    <w:p w14:paraId="1227E4BF" w14:textId="64FC2479" w:rsidR="008C3871" w:rsidRPr="009F64FE" w:rsidRDefault="008C3871" w:rsidP="008C3871">
      <w:pPr>
        <w:jc w:val="center"/>
        <w:rPr>
          <w:rFonts w:ascii="Times New Roman" w:hAnsi="Times New Roman" w:cs="Times New Roman"/>
          <w:b/>
        </w:rPr>
      </w:pPr>
      <w:r w:rsidRPr="009F64FE">
        <w:rPr>
          <w:rFonts w:ascii="Times New Roman" w:hAnsi="Times New Roman" w:cs="Times New Roman"/>
          <w:b/>
        </w:rPr>
        <w:t xml:space="preserve">Fig 5. </w:t>
      </w:r>
      <w:ins w:id="499" w:author="Junyan Li" w:date="2016-12-19T09:54:00Z">
        <w:r w:rsidR="001A3FED">
          <w:rPr>
            <w:rFonts w:ascii="Times New Roman" w:hAnsi="Times New Roman" w:cs="Times New Roman"/>
            <w:b/>
          </w:rPr>
          <w:t xml:space="preserve">Positional </w:t>
        </w:r>
      </w:ins>
      <w:r w:rsidRPr="009F64FE">
        <w:rPr>
          <w:rFonts w:ascii="Times New Roman" w:hAnsi="Times New Roman" w:cs="Times New Roman"/>
          <w:b/>
        </w:rPr>
        <w:t xml:space="preserve">SNP distribution of </w:t>
      </w:r>
      <w:del w:id="500" w:author="Junyan Li" w:date="2016-12-19T09:55:00Z">
        <w:r w:rsidRPr="009F64FE" w:rsidDel="001A3FED">
          <w:rPr>
            <w:rFonts w:ascii="Times New Roman" w:hAnsi="Times New Roman" w:cs="Times New Roman"/>
            <w:b/>
          </w:rPr>
          <w:delText xml:space="preserve">all sites along mature miRNA, both </w:delText>
        </w:r>
      </w:del>
      <w:r w:rsidRPr="009F64FE">
        <w:rPr>
          <w:rFonts w:ascii="Times New Roman" w:hAnsi="Times New Roman" w:cs="Times New Roman"/>
          <w:b/>
        </w:rPr>
        <w:t>conserved miR</w:t>
      </w:r>
      <w:ins w:id="501" w:author="Junyan Li" w:date="2016-12-19T13:09:00Z">
        <w:del w:id="502" w:author="Thomas Huang" w:date="2017-01-05T14:47:00Z">
          <w:r w:rsidR="00C0029A" w:rsidDel="009A533A">
            <w:rPr>
              <w:rFonts w:ascii="Times New Roman" w:hAnsi="Times New Roman" w:cs="Times New Roman"/>
              <w:b/>
            </w:rPr>
            <w:delText>0</w:delText>
          </w:r>
        </w:del>
      </w:ins>
      <w:r w:rsidRPr="009F64FE">
        <w:rPr>
          <w:rFonts w:ascii="Times New Roman" w:hAnsi="Times New Roman" w:cs="Times New Roman"/>
          <w:b/>
        </w:rPr>
        <w:t>NAs (blue) and non-conserved miRNAs (red).</w:t>
      </w:r>
    </w:p>
    <w:p w14:paraId="1F7F3A32" w14:textId="2D54D8B8" w:rsidR="008C3871" w:rsidRDefault="008C3871" w:rsidP="008C3871">
      <w:pPr>
        <w:jc w:val="center"/>
        <w:rPr>
          <w:rFonts w:ascii="Times New Roman" w:hAnsi="Times New Roman" w:cs="Times New Roman"/>
        </w:rPr>
      </w:pPr>
      <w:r>
        <w:rPr>
          <w:rFonts w:ascii="Times New Roman" w:hAnsi="Times New Roman" w:cs="Times New Roman"/>
        </w:rPr>
        <w:t xml:space="preserve">X-axis is the sites in mature miRNA from </w:t>
      </w:r>
      <w:r w:rsidR="007535ED">
        <w:rPr>
          <w:rFonts w:ascii="Times New Roman" w:hAnsi="Times New Roman" w:cs="Times New Roman"/>
        </w:rPr>
        <w:t>5’end -</w:t>
      </w:r>
      <w:r>
        <w:rPr>
          <w:rFonts w:ascii="Times New Roman" w:hAnsi="Times New Roman" w:cs="Times New Roman"/>
        </w:rPr>
        <w:t xml:space="preserve"> 3’end, and y-axis is SNP frequency which is calculated as number of SNPs at this site divided by number of miRNAs;</w:t>
      </w:r>
    </w:p>
    <w:p w14:paraId="45AABFC9" w14:textId="77777777" w:rsidR="002E0800" w:rsidRDefault="002E0800">
      <w:pPr>
        <w:rPr>
          <w:rFonts w:ascii="Times New Roman" w:hAnsi="Times New Roman" w:cs="Times New Roman"/>
        </w:rPr>
      </w:pPr>
    </w:p>
    <w:p w14:paraId="428C4AED" w14:textId="77777777" w:rsidR="002E0800" w:rsidRDefault="002E0800">
      <w:pPr>
        <w:rPr>
          <w:rFonts w:ascii="Times New Roman" w:hAnsi="Times New Roman" w:cs="Times New Roman"/>
        </w:rPr>
      </w:pPr>
    </w:p>
    <w:p w14:paraId="6C3F02B2" w14:textId="336A4C91" w:rsidR="001A3FED" w:rsidRPr="00B801D1" w:rsidRDefault="00C0029A">
      <w:pPr>
        <w:jc w:val="both"/>
        <w:outlineLvl w:val="0"/>
        <w:rPr>
          <w:ins w:id="503" w:author="Junyan Li" w:date="2016-12-19T10:01:00Z"/>
          <w:rFonts w:ascii="Times New Roman" w:hAnsi="Times New Roman" w:cs="Times New Roman"/>
          <w:b/>
          <w:sz w:val="32"/>
          <w:rPrChange w:id="504" w:author="Junyan Li" w:date="2016-12-19T10:09:00Z">
            <w:rPr>
              <w:ins w:id="505" w:author="Junyan Li" w:date="2016-12-19T10:01:00Z"/>
              <w:rFonts w:ascii="Times New Roman" w:hAnsi="Times New Roman" w:cs="Times New Roman"/>
            </w:rPr>
          </w:rPrChange>
        </w:rPr>
        <w:pPrChange w:id="506" w:author="Junyan Li" w:date="2016-12-19T10:23:00Z">
          <w:pPr/>
        </w:pPrChange>
      </w:pPr>
      <w:ins w:id="507" w:author="Junyan Li" w:date="2016-12-19T13:16:00Z">
        <w:r>
          <w:rPr>
            <w:rFonts w:ascii="Times New Roman" w:hAnsi="Times New Roman" w:cs="Times New Roman"/>
            <w:b/>
            <w:sz w:val="32"/>
          </w:rPr>
          <w:t>Positive c</w:t>
        </w:r>
      </w:ins>
      <w:ins w:id="508" w:author="Junyan Li" w:date="2016-12-19T10:09:00Z">
        <w:r w:rsidR="00B801D1">
          <w:rPr>
            <w:rFonts w:ascii="Times New Roman" w:hAnsi="Times New Roman" w:cs="Times New Roman"/>
            <w:b/>
            <w:sz w:val="32"/>
          </w:rPr>
          <w:t>orrelation</w:t>
        </w:r>
      </w:ins>
      <w:ins w:id="509" w:author="Junyan Li" w:date="2016-12-19T10:23:00Z">
        <w:r w:rsidR="00D10C3C">
          <w:rPr>
            <w:rFonts w:ascii="Times New Roman" w:hAnsi="Times New Roman" w:cs="Times New Roman"/>
            <w:b/>
            <w:sz w:val="32"/>
          </w:rPr>
          <w:t>s</w:t>
        </w:r>
      </w:ins>
      <w:ins w:id="510" w:author="Junyan Li" w:date="2016-12-19T10:22:00Z">
        <w:r w:rsidR="00D10C3C">
          <w:rPr>
            <w:rFonts w:ascii="Times New Roman" w:hAnsi="Times New Roman" w:cs="Times New Roman"/>
            <w:b/>
            <w:sz w:val="32"/>
          </w:rPr>
          <w:t xml:space="preserve"> </w:t>
        </w:r>
      </w:ins>
      <w:ins w:id="511" w:author="Junyan Li" w:date="2016-12-19T10:17:00Z">
        <w:r w:rsidR="00B801D1">
          <w:rPr>
            <w:rFonts w:ascii="Times New Roman" w:hAnsi="Times New Roman" w:cs="Times New Roman"/>
            <w:b/>
            <w:sz w:val="32"/>
          </w:rPr>
          <w:t>between</w:t>
        </w:r>
      </w:ins>
      <w:ins w:id="512" w:author="Junyan Li" w:date="2016-12-19T10:22:00Z">
        <w:r w:rsidR="00D10C3C">
          <w:rPr>
            <w:rFonts w:ascii="Times New Roman" w:hAnsi="Times New Roman" w:cs="Times New Roman"/>
            <w:b/>
            <w:sz w:val="32"/>
          </w:rPr>
          <w:t xml:space="preserve"> positional SNP freque</w:t>
        </w:r>
      </w:ins>
      <w:ins w:id="513" w:author="Junyan Li" w:date="2016-12-19T10:23:00Z">
        <w:r w:rsidR="00D10C3C">
          <w:rPr>
            <w:rFonts w:ascii="Times New Roman" w:hAnsi="Times New Roman" w:cs="Times New Roman"/>
            <w:b/>
            <w:sz w:val="32"/>
          </w:rPr>
          <w:t>nci</w:t>
        </w:r>
      </w:ins>
      <w:ins w:id="514" w:author="Junyan Li" w:date="2016-12-19T10:22:00Z">
        <w:r w:rsidR="00D10C3C">
          <w:rPr>
            <w:rFonts w:ascii="Times New Roman" w:hAnsi="Times New Roman" w:cs="Times New Roman"/>
            <w:b/>
            <w:sz w:val="32"/>
          </w:rPr>
          <w:t xml:space="preserve">es </w:t>
        </w:r>
      </w:ins>
      <w:ins w:id="515" w:author="Junyan Li" w:date="2016-12-19T10:23:00Z">
        <w:r w:rsidR="00D10C3C">
          <w:rPr>
            <w:rFonts w:ascii="Times New Roman" w:hAnsi="Times New Roman" w:cs="Times New Roman"/>
            <w:b/>
            <w:sz w:val="32"/>
          </w:rPr>
          <w:t>of</w:t>
        </w:r>
      </w:ins>
      <w:ins w:id="516" w:author="Junyan Li" w:date="2016-12-19T10:17:00Z">
        <w:r w:rsidR="00B801D1">
          <w:rPr>
            <w:rFonts w:ascii="Times New Roman" w:hAnsi="Times New Roman" w:cs="Times New Roman"/>
            <w:b/>
            <w:sz w:val="32"/>
          </w:rPr>
          <w:t xml:space="preserve"> conserved</w:t>
        </w:r>
      </w:ins>
      <w:ins w:id="517" w:author="Junyan Li" w:date="2016-12-19T10:22:00Z">
        <w:r w:rsidR="00D10C3C">
          <w:rPr>
            <w:rFonts w:ascii="Times New Roman" w:hAnsi="Times New Roman" w:cs="Times New Roman"/>
            <w:b/>
            <w:sz w:val="32"/>
          </w:rPr>
          <w:t xml:space="preserve"> miRNAs and cognate</w:t>
        </w:r>
      </w:ins>
      <w:ins w:id="518" w:author="Junyan Li" w:date="2016-12-19T10:17:00Z">
        <w:r w:rsidR="00B801D1">
          <w:rPr>
            <w:rFonts w:ascii="Times New Roman" w:hAnsi="Times New Roman" w:cs="Times New Roman"/>
            <w:b/>
            <w:sz w:val="32"/>
          </w:rPr>
          <w:t xml:space="preserve"> targets </w:t>
        </w:r>
      </w:ins>
      <w:ins w:id="519" w:author="Junyan Li" w:date="2016-12-19T13:16:00Z">
        <w:r>
          <w:rPr>
            <w:rFonts w:ascii="Times New Roman" w:hAnsi="Times New Roman" w:cs="Times New Roman"/>
            <w:b/>
            <w:sz w:val="32"/>
          </w:rPr>
          <w:t>reveal co-evolving constra</w:t>
        </w:r>
      </w:ins>
      <w:ins w:id="520" w:author="Junyan Li" w:date="2016-12-19T13:17:00Z">
        <w:r>
          <w:rPr>
            <w:rFonts w:ascii="Times New Roman" w:hAnsi="Times New Roman" w:cs="Times New Roman"/>
            <w:b/>
            <w:sz w:val="32"/>
          </w:rPr>
          <w:t>in</w:t>
        </w:r>
      </w:ins>
    </w:p>
    <w:p w14:paraId="4E1DC2A5" w14:textId="7211945E" w:rsidR="0063580B" w:rsidDel="00097A54" w:rsidRDefault="00BD30D8">
      <w:pPr>
        <w:jc w:val="both"/>
        <w:rPr>
          <w:ins w:id="521" w:author="Junyan Li" w:date="2016-12-19T11:02:00Z"/>
          <w:del w:id="522" w:author="Thomas Huang" w:date="2017-01-06T15:59:00Z"/>
          <w:rFonts w:ascii="Times New Roman" w:hAnsi="Times New Roman" w:cs="Times New Roman"/>
        </w:rPr>
        <w:pPrChange w:id="523" w:author="Junyan Li" w:date="2016-12-19T10:20:00Z">
          <w:pPr/>
        </w:pPrChange>
      </w:pPr>
      <w:ins w:id="524" w:author="Junyan Li" w:date="2016-12-19T11:01:00Z">
        <w:r>
          <w:rPr>
            <w:rFonts w:ascii="Times New Roman" w:hAnsi="Times New Roman" w:cs="Times New Roman"/>
          </w:rPr>
          <w:t xml:space="preserve">To further </w:t>
        </w:r>
      </w:ins>
      <w:ins w:id="525" w:author="Junyan Li" w:date="2016-12-19T11:13:00Z">
        <w:r>
          <w:rPr>
            <w:rFonts w:ascii="Times New Roman" w:hAnsi="Times New Roman" w:cs="Times New Roman"/>
          </w:rPr>
          <w:t xml:space="preserve">utilize the 3K data to investigate the functional </w:t>
        </w:r>
      </w:ins>
    </w:p>
    <w:p w14:paraId="10E27BE2" w14:textId="77777777" w:rsidR="0063580B" w:rsidDel="00097A54" w:rsidRDefault="0063580B">
      <w:pPr>
        <w:jc w:val="both"/>
        <w:rPr>
          <w:ins w:id="526" w:author="Junyan Li" w:date="2016-12-19T11:01:00Z"/>
          <w:del w:id="527" w:author="Thomas Huang" w:date="2017-01-06T15:58:00Z"/>
          <w:rFonts w:ascii="Times New Roman" w:hAnsi="Times New Roman" w:cs="Times New Roman"/>
        </w:rPr>
        <w:pPrChange w:id="528" w:author="Junyan Li" w:date="2016-12-19T10:20:00Z">
          <w:pPr/>
        </w:pPrChange>
      </w:pPr>
    </w:p>
    <w:p w14:paraId="174B47D4" w14:textId="488C428E" w:rsidR="0063580B" w:rsidRDefault="009B765A">
      <w:pPr>
        <w:jc w:val="both"/>
        <w:rPr>
          <w:ins w:id="529" w:author="Junyan Li" w:date="2016-12-19T11:04:00Z"/>
          <w:rFonts w:ascii="Times New Roman" w:hAnsi="Times New Roman" w:cs="Times New Roman"/>
        </w:rPr>
        <w:pPrChange w:id="530" w:author="Junyan Li" w:date="2016-12-19T10:20:00Z">
          <w:pPr/>
        </w:pPrChange>
      </w:pPr>
      <w:moveToRangeStart w:id="531" w:author="Junyan Li" w:date="2016-12-19T10:33:00Z" w:name="move469906927"/>
      <w:moveTo w:id="532" w:author="Junyan Li" w:date="2016-12-19T10:33:00Z">
        <w:del w:id="533" w:author="Junyan Li" w:date="2016-12-19T10:33:00Z">
          <w:r w:rsidDel="009B765A">
            <w:rPr>
              <w:rFonts w:ascii="Times New Roman" w:hAnsi="Times New Roman" w:cs="Times New Roman"/>
            </w:rPr>
            <w:delText>.</w:delText>
          </w:r>
          <w:r w:rsidDel="009B765A">
            <w:rPr>
              <w:rFonts w:ascii="Times New Roman" w:hAnsi="Times New Roman" w:cs="Times New Roman" w:hint="eastAsia"/>
            </w:rPr>
            <w:delText xml:space="preserve"> And</w:delText>
          </w:r>
          <w:r w:rsidDel="009B765A">
            <w:rPr>
              <w:rFonts w:ascii="Times New Roman" w:hAnsi="Times New Roman" w:cs="Times New Roman"/>
            </w:rPr>
            <w:delText xml:space="preserve"> </w:delText>
          </w:r>
        </w:del>
      </w:moveTo>
      <w:ins w:id="534" w:author="Junyan Li" w:date="2016-12-19T10:56:00Z">
        <w:r w:rsidR="00BF3C71">
          <w:rPr>
            <w:rFonts w:ascii="Times New Roman" w:hAnsi="Times New Roman" w:cs="Times New Roman"/>
          </w:rPr>
          <w:t>Correlation</w:t>
        </w:r>
      </w:ins>
      <w:ins w:id="535" w:author="Junyan Li" w:date="2016-12-19T11:12:00Z">
        <w:r w:rsidR="00BD30D8">
          <w:rPr>
            <w:rFonts w:ascii="Times New Roman" w:hAnsi="Times New Roman" w:cs="Times New Roman"/>
          </w:rPr>
          <w:t>s</w:t>
        </w:r>
      </w:ins>
      <w:ins w:id="536" w:author="Junyan Li" w:date="2016-12-19T10:56:00Z">
        <w:r w:rsidR="00BF3C71">
          <w:rPr>
            <w:rFonts w:ascii="Times New Roman" w:hAnsi="Times New Roman" w:cs="Times New Roman"/>
          </w:rPr>
          <w:t xml:space="preserve"> between </w:t>
        </w:r>
      </w:ins>
      <w:moveTo w:id="537" w:author="Junyan Li" w:date="2016-12-19T10:33:00Z">
        <w:r>
          <w:rPr>
            <w:rFonts w:ascii="Times New Roman" w:hAnsi="Times New Roman" w:cs="Times New Roman"/>
          </w:rPr>
          <w:t>SNP frequencies</w:t>
        </w:r>
        <w:del w:id="538" w:author="Junyan Li" w:date="2016-12-19T11:12:00Z">
          <w:r w:rsidDel="00BD30D8">
            <w:rPr>
              <w:rFonts w:ascii="Times New Roman" w:hAnsi="Times New Roman" w:cs="Times New Roman"/>
            </w:rPr>
            <w:delText xml:space="preserve"> </w:delText>
          </w:r>
        </w:del>
        <w:del w:id="539" w:author="Junyan Li" w:date="2016-12-19T10:37:00Z">
          <w:r w:rsidDel="009B765A">
            <w:rPr>
              <w:rFonts w:ascii="Times New Roman" w:hAnsi="Times New Roman" w:cs="Times New Roman"/>
            </w:rPr>
            <w:delText>of</w:delText>
          </w:r>
        </w:del>
        <w:r>
          <w:rPr>
            <w:rFonts w:ascii="Times New Roman" w:hAnsi="Times New Roman" w:cs="Times New Roman"/>
          </w:rPr>
          <w:t xml:space="preserve"> </w:t>
        </w:r>
        <w:del w:id="540" w:author="Junyan Li" w:date="2016-12-19T10:33:00Z">
          <w:r w:rsidDel="009B765A">
            <w:rPr>
              <w:rFonts w:ascii="Times New Roman" w:hAnsi="Times New Roman" w:cs="Times New Roman"/>
            </w:rPr>
            <w:delText>positions</w:delText>
          </w:r>
        </w:del>
        <w:del w:id="541" w:author="Junyan Li" w:date="2016-12-19T11:12:00Z">
          <w:r w:rsidDel="00BD30D8">
            <w:rPr>
              <w:rFonts w:ascii="Times New Roman" w:hAnsi="Times New Roman" w:cs="Times New Roman"/>
            </w:rPr>
            <w:delText xml:space="preserve"> </w:delText>
          </w:r>
        </w:del>
        <w:r>
          <w:rPr>
            <w:rFonts w:ascii="Times New Roman" w:hAnsi="Times New Roman" w:cs="Times New Roman"/>
          </w:rPr>
          <w:t xml:space="preserve">along </w:t>
        </w:r>
      </w:moveTo>
      <w:ins w:id="542" w:author="Junyan Li" w:date="2016-12-19T10:33:00Z">
        <w:r>
          <w:rPr>
            <w:rFonts w:ascii="Times New Roman" w:hAnsi="Times New Roman" w:cs="Times New Roman"/>
          </w:rPr>
          <w:t>mature</w:t>
        </w:r>
      </w:ins>
      <w:moveTo w:id="543" w:author="Junyan Li" w:date="2016-12-19T10:33:00Z">
        <w:del w:id="544" w:author="Junyan Li" w:date="2016-12-19T10:33:00Z">
          <w:r w:rsidDel="009B765A">
            <w:rPr>
              <w:rFonts w:ascii="Times New Roman" w:hAnsi="Times New Roman" w:cs="Times New Roman"/>
            </w:rPr>
            <w:delText>rice</w:delText>
          </w:r>
        </w:del>
        <w:r>
          <w:rPr>
            <w:rFonts w:ascii="Times New Roman" w:hAnsi="Times New Roman" w:cs="Times New Roman"/>
          </w:rPr>
          <w:t xml:space="preserve"> miRNA</w:t>
        </w:r>
      </w:moveTo>
      <w:ins w:id="545" w:author="Junyan Li" w:date="2016-12-19T10:33:00Z">
        <w:r>
          <w:rPr>
            <w:rFonts w:ascii="Times New Roman" w:hAnsi="Times New Roman" w:cs="Times New Roman"/>
          </w:rPr>
          <w:t>s</w:t>
        </w:r>
      </w:ins>
      <w:moveTo w:id="546" w:author="Junyan Li" w:date="2016-12-19T10:33:00Z">
        <w:r>
          <w:rPr>
            <w:rFonts w:ascii="Times New Roman" w:hAnsi="Times New Roman" w:cs="Times New Roman"/>
          </w:rPr>
          <w:t xml:space="preserve"> and</w:t>
        </w:r>
      </w:moveTo>
      <w:ins w:id="547" w:author="Junyan Li" w:date="2016-12-19T10:37:00Z">
        <w:r>
          <w:rPr>
            <w:rFonts w:ascii="Times New Roman" w:hAnsi="Times New Roman" w:cs="Times New Roman"/>
          </w:rPr>
          <w:t xml:space="preserve"> the corresponding positions on</w:t>
        </w:r>
      </w:ins>
      <w:moveTo w:id="548" w:author="Junyan Li" w:date="2016-12-19T10:33:00Z">
        <w:r>
          <w:rPr>
            <w:rFonts w:ascii="Times New Roman" w:hAnsi="Times New Roman" w:cs="Times New Roman"/>
          </w:rPr>
          <w:t xml:space="preserve"> its binding sites may reflect </w:t>
        </w:r>
        <w:del w:id="549" w:author="Junyan Li" w:date="2016-12-19T11:00:00Z">
          <w:r w:rsidDel="0063580B">
            <w:rPr>
              <w:rFonts w:ascii="Times New Roman" w:hAnsi="Times New Roman" w:cs="Times New Roman"/>
            </w:rPr>
            <w:delText>the correlation between them</w:delText>
          </w:r>
        </w:del>
      </w:moveTo>
      <w:ins w:id="550" w:author="Junyan Li" w:date="2016-12-19T11:00:00Z">
        <w:r w:rsidR="0063580B">
          <w:rPr>
            <w:rFonts w:ascii="Times New Roman" w:hAnsi="Times New Roman" w:cs="Times New Roman"/>
          </w:rPr>
          <w:t>functional</w:t>
        </w:r>
      </w:ins>
      <w:ins w:id="551" w:author="Junyan Li" w:date="2016-12-19T11:04:00Z">
        <w:r w:rsidR="0063580B">
          <w:rPr>
            <w:rFonts w:ascii="Times New Roman" w:hAnsi="Times New Roman" w:cs="Times New Roman"/>
          </w:rPr>
          <w:t xml:space="preserve"> importance</w:t>
        </w:r>
      </w:ins>
      <w:moveTo w:id="552" w:author="Junyan Li" w:date="2016-12-19T10:33:00Z">
        <w:r>
          <w:rPr>
            <w:rFonts w:ascii="Times New Roman" w:hAnsi="Times New Roman" w:cs="Times New Roman"/>
          </w:rPr>
          <w:t xml:space="preserve">. </w:t>
        </w:r>
      </w:moveTo>
      <w:moveToRangeEnd w:id="531"/>
    </w:p>
    <w:p w14:paraId="665F692A" w14:textId="184C1B36" w:rsidR="00015328" w:rsidRDefault="009E371B">
      <w:pPr>
        <w:jc w:val="both"/>
        <w:rPr>
          <w:rFonts w:ascii="Times New Roman" w:hAnsi="Times New Roman" w:cs="Times New Roman"/>
        </w:rPr>
        <w:pPrChange w:id="553" w:author="Junyan Li" w:date="2016-12-19T10:20:00Z">
          <w:pPr/>
        </w:pPrChange>
      </w:pPr>
      <w:r>
        <w:rPr>
          <w:rFonts w:ascii="Times New Roman" w:hAnsi="Times New Roman" w:cs="Times New Roman"/>
        </w:rPr>
        <w:t>Since conserved miRNAs have more identifiable targets than non-conserved miRNAs in plants</w:t>
      </w:r>
      <w:r w:rsidR="007535ED">
        <w:rPr>
          <w:rFonts w:ascii="Times New Roman" w:hAnsi="Times New Roman" w:cs="Times New Roman"/>
        </w:rPr>
        <w:t xml:space="preserve"> [</w:t>
      </w:r>
      <w:ins w:id="554" w:author="Thomas Huang" w:date="2017-01-05T14:15:00Z">
        <w:r w:rsidR="00A2410E">
          <w:rPr>
            <w:rFonts w:ascii="Times New Roman" w:hAnsi="Times New Roman" w:cs="Times New Roman"/>
          </w:rPr>
          <w:t>9</w:t>
        </w:r>
      </w:ins>
      <w:del w:id="555" w:author="Thomas Huang" w:date="2017-01-05T14:15:00Z">
        <w:r w:rsidR="007535ED" w:rsidDel="00A2410E">
          <w:rPr>
            <w:rFonts w:ascii="Times New Roman" w:hAnsi="Times New Roman" w:cs="Times New Roman"/>
          </w:rPr>
          <w:delText>8</w:delText>
        </w:r>
      </w:del>
      <w:r w:rsidR="007535ED">
        <w:rPr>
          <w:rFonts w:ascii="Times New Roman" w:hAnsi="Times New Roman" w:cs="Times New Roman"/>
        </w:rPr>
        <w:t>]</w:t>
      </w:r>
      <w:r>
        <w:rPr>
          <w:rFonts w:ascii="Times New Roman" w:hAnsi="Times New Roman" w:cs="Times New Roman"/>
        </w:rPr>
        <w:t xml:space="preserve"> and are functionally more important, we </w:t>
      </w:r>
      <w:ins w:id="556" w:author="Junyan Li" w:date="2016-12-19T09:11:00Z">
        <w:r w:rsidR="00FA20F9">
          <w:rPr>
            <w:rFonts w:ascii="Times New Roman" w:hAnsi="Times New Roman" w:cs="Times New Roman"/>
          </w:rPr>
          <w:t xml:space="preserve">only </w:t>
        </w:r>
      </w:ins>
      <w:r>
        <w:rPr>
          <w:rFonts w:ascii="Times New Roman" w:hAnsi="Times New Roman" w:cs="Times New Roman"/>
        </w:rPr>
        <w:t xml:space="preserve">studied </w:t>
      </w:r>
      <w:ins w:id="557" w:author="Junyan Li" w:date="2016-12-19T09:11:00Z">
        <w:r w:rsidR="00FA20F9">
          <w:rPr>
            <w:rFonts w:ascii="Times New Roman" w:hAnsi="Times New Roman" w:cs="Times New Roman"/>
          </w:rPr>
          <w:t xml:space="preserve">the </w:t>
        </w:r>
      </w:ins>
      <w:del w:id="558" w:author="Junyan Li" w:date="2016-12-19T09:11:00Z">
        <w:r w:rsidDel="00FA20F9">
          <w:rPr>
            <w:rFonts w:ascii="Times New Roman" w:hAnsi="Times New Roman" w:cs="Times New Roman"/>
          </w:rPr>
          <w:delText xml:space="preserve">only </w:delText>
        </w:r>
      </w:del>
      <w:r>
        <w:rPr>
          <w:rFonts w:ascii="Times New Roman" w:hAnsi="Times New Roman" w:cs="Times New Roman"/>
        </w:rPr>
        <w:t xml:space="preserve">binding sites of </w:t>
      </w:r>
      <w:r w:rsidR="002664CD">
        <w:rPr>
          <w:rFonts w:ascii="Times New Roman" w:hAnsi="Times New Roman" w:cs="Times New Roman"/>
        </w:rPr>
        <w:t xml:space="preserve">genes targeted by </w:t>
      </w:r>
      <w:r>
        <w:rPr>
          <w:rFonts w:ascii="Times New Roman" w:hAnsi="Times New Roman" w:cs="Times New Roman"/>
        </w:rPr>
        <w:t>conserved miRN</w:t>
      </w:r>
      <w:r w:rsidR="007818F4">
        <w:rPr>
          <w:rFonts w:ascii="Times New Roman" w:hAnsi="Times New Roman" w:cs="Times New Roman"/>
        </w:rPr>
        <w:t>As</w:t>
      </w:r>
      <w:ins w:id="559" w:author="Junyan Li" w:date="2016-12-19T10:19:00Z">
        <w:r w:rsidR="00D10C3C">
          <w:rPr>
            <w:rFonts w:ascii="Times New Roman" w:hAnsi="Times New Roman" w:cs="Times New Roman"/>
          </w:rPr>
          <w:t xml:space="preserve"> here</w:t>
        </w:r>
      </w:ins>
      <w:r w:rsidR="007818F4">
        <w:rPr>
          <w:rFonts w:ascii="Times New Roman" w:hAnsi="Times New Roman" w:cs="Times New Roman"/>
        </w:rPr>
        <w:t>.</w:t>
      </w:r>
      <w:ins w:id="560" w:author="Junyan Li" w:date="2016-12-19T13:13:00Z">
        <w:r w:rsidR="00C0029A">
          <w:rPr>
            <w:rFonts w:ascii="Times New Roman" w:hAnsi="Times New Roman" w:cs="Times New Roman"/>
          </w:rPr>
          <w:t xml:space="preserve"> </w:t>
        </w:r>
      </w:ins>
      <w:del w:id="561" w:author="Junyan Li" w:date="2016-12-19T10:33:00Z">
        <w:r w:rsidR="007818F4" w:rsidDel="009B765A">
          <w:rPr>
            <w:rFonts w:ascii="Times New Roman" w:hAnsi="Times New Roman" w:cs="Times New Roman"/>
          </w:rPr>
          <w:delText xml:space="preserve"> Plant miRNA</w:delText>
        </w:r>
        <w:r w:rsidDel="009B765A">
          <w:rPr>
            <w:rFonts w:ascii="Times New Roman" w:hAnsi="Times New Roman" w:cs="Times New Roman"/>
          </w:rPr>
          <w:delText xml:space="preserve"> regulate</w:delText>
        </w:r>
      </w:del>
      <w:del w:id="562" w:author="Junyan Li" w:date="2016-12-19T10:32:00Z">
        <w:r w:rsidDel="009B765A">
          <w:rPr>
            <w:rFonts w:ascii="Times New Roman" w:hAnsi="Times New Roman" w:cs="Times New Roman"/>
          </w:rPr>
          <w:delText>s</w:delText>
        </w:r>
      </w:del>
      <w:del w:id="563" w:author="Junyan Li" w:date="2016-12-19T10:33:00Z">
        <w:r w:rsidDel="009B765A">
          <w:rPr>
            <w:rFonts w:ascii="Times New Roman" w:hAnsi="Times New Roman" w:cs="Times New Roman"/>
          </w:rPr>
          <w:delText xml:space="preserve"> target mRNA through complementarity, which is determined by positions along </w:delText>
        </w:r>
        <w:r w:rsidR="007818F4" w:rsidDel="009B765A">
          <w:rPr>
            <w:rFonts w:ascii="Times New Roman" w:hAnsi="Times New Roman" w:cs="Times New Roman"/>
          </w:rPr>
          <w:delText>miRNA and its binding site on the cognate target</w:delText>
        </w:r>
      </w:del>
      <w:moveFromRangeStart w:id="564" w:author="Junyan Li" w:date="2016-12-19T10:33:00Z" w:name="move469906927"/>
      <w:moveFrom w:id="565" w:author="Junyan Li" w:date="2016-12-19T10:33:00Z">
        <w:r w:rsidR="007818F4" w:rsidDel="009B765A">
          <w:rPr>
            <w:rFonts w:ascii="Times New Roman" w:hAnsi="Times New Roman" w:cs="Times New Roman"/>
          </w:rPr>
          <w:t>.</w:t>
        </w:r>
        <w:r w:rsidR="007535ED" w:rsidDel="009B765A">
          <w:rPr>
            <w:rFonts w:ascii="Times New Roman" w:hAnsi="Times New Roman" w:cs="Times New Roman" w:hint="eastAsia"/>
          </w:rPr>
          <w:t xml:space="preserve"> And</w:t>
        </w:r>
        <w:r w:rsidR="007535ED" w:rsidDel="009B765A">
          <w:rPr>
            <w:rFonts w:ascii="Times New Roman" w:hAnsi="Times New Roman" w:cs="Times New Roman"/>
          </w:rPr>
          <w:t xml:space="preserve"> SNP </w:t>
        </w:r>
        <w:r w:rsidR="007535ED" w:rsidRPr="009B765A" w:rsidDel="009B765A">
          <w:rPr>
            <w:rFonts w:ascii="Times New Roman" w:hAnsi="Times New Roman" w:cs="Times New Roman"/>
            <w:i/>
            <w:rPrChange w:id="566" w:author="Junyan Li" w:date="2016-12-19T10:35:00Z">
              <w:rPr>
                <w:rFonts w:ascii="Times New Roman" w:hAnsi="Times New Roman" w:cs="Times New Roman"/>
              </w:rPr>
            </w:rPrChange>
          </w:rPr>
          <w:t>frequencies of positions along rice miRNA and its binding sites may reflect the</w:t>
        </w:r>
        <w:r w:rsidR="007535ED" w:rsidDel="009B765A">
          <w:rPr>
            <w:rFonts w:ascii="Times New Roman" w:hAnsi="Times New Roman" w:cs="Times New Roman"/>
          </w:rPr>
          <w:t xml:space="preserve"> correlation between them.</w:t>
        </w:r>
        <w:r w:rsidR="00E62AF5" w:rsidDel="009B765A">
          <w:rPr>
            <w:rFonts w:ascii="Times New Roman" w:hAnsi="Times New Roman" w:cs="Times New Roman"/>
          </w:rPr>
          <w:t xml:space="preserve"> </w:t>
        </w:r>
      </w:moveFrom>
      <w:moveFromRangeEnd w:id="564"/>
      <w:r w:rsidR="00D92941">
        <w:rPr>
          <w:rFonts w:ascii="Times New Roman" w:hAnsi="Times New Roman" w:cs="Times New Roman"/>
        </w:rPr>
        <w:t>Also</w:t>
      </w:r>
      <w:r w:rsidR="00A92BCC">
        <w:rPr>
          <w:rFonts w:ascii="Times New Roman" w:hAnsi="Times New Roman" w:cs="Times New Roman"/>
        </w:rPr>
        <w:t>,</w:t>
      </w:r>
      <w:r w:rsidR="00D92941">
        <w:rPr>
          <w:rFonts w:ascii="Times New Roman" w:hAnsi="Times New Roman" w:cs="Times New Roman"/>
        </w:rPr>
        <w:t xml:space="preserve"> the diversified importance of positions along mature miRNAs and binding sites may be reflected by the difference of SNP frequencies </w:t>
      </w:r>
      <w:r w:rsidR="003214C1">
        <w:rPr>
          <w:rFonts w:ascii="Times New Roman" w:hAnsi="Times New Roman" w:cs="Times New Roman"/>
        </w:rPr>
        <w:t>of varied positions.</w:t>
      </w:r>
      <w:r w:rsidR="007535ED">
        <w:rPr>
          <w:rFonts w:ascii="Times New Roman" w:hAnsi="Times New Roman" w:cs="Times New Roman"/>
        </w:rPr>
        <w:t xml:space="preserve"> With the help of online miRNA target prediction tool, </w:t>
      </w:r>
      <w:r w:rsidR="007535ED" w:rsidRPr="000F1CEA">
        <w:rPr>
          <w:rFonts w:ascii="Times New Roman" w:hAnsi="Times New Roman" w:cs="Times New Roman"/>
          <w:i/>
        </w:rPr>
        <w:t>psRNATarget</w:t>
      </w:r>
      <w:r w:rsidR="007535ED">
        <w:rPr>
          <w:rFonts w:ascii="Times New Roman" w:hAnsi="Times New Roman" w:cs="Times New Roman"/>
        </w:rPr>
        <w:t xml:space="preserve"> [</w:t>
      </w:r>
      <w:ins w:id="567" w:author="Thomas Huang" w:date="2017-01-05T14:15:00Z">
        <w:r w:rsidR="00A2410E">
          <w:rPr>
            <w:rFonts w:ascii="Times New Roman" w:hAnsi="Times New Roman" w:cs="Times New Roman"/>
          </w:rPr>
          <w:t>10</w:t>
        </w:r>
      </w:ins>
      <w:del w:id="568" w:author="Thomas Huang" w:date="2017-01-05T14:15:00Z">
        <w:r w:rsidR="000F1CEA" w:rsidDel="00A2410E">
          <w:rPr>
            <w:rFonts w:ascii="Times New Roman" w:hAnsi="Times New Roman" w:cs="Times New Roman"/>
          </w:rPr>
          <w:delText>9</w:delText>
        </w:r>
      </w:del>
      <w:r w:rsidR="007535ED">
        <w:rPr>
          <w:rFonts w:ascii="Times New Roman" w:hAnsi="Times New Roman" w:cs="Times New Roman"/>
        </w:rPr>
        <w:t>]</w:t>
      </w:r>
      <w:r w:rsidR="000F1CEA">
        <w:rPr>
          <w:rFonts w:ascii="Times New Roman" w:hAnsi="Times New Roman" w:cs="Times New Roman"/>
        </w:rPr>
        <w:t xml:space="preserve"> and </w:t>
      </w:r>
      <w:r w:rsidR="002664CD">
        <w:rPr>
          <w:rFonts w:ascii="Times New Roman" w:hAnsi="Times New Roman" w:cs="Times New Roman"/>
        </w:rPr>
        <w:t>transcriptome-wide degradome validation of rice miRNA targets</w:t>
      </w:r>
      <w:r w:rsidR="000F1CEA">
        <w:rPr>
          <w:rFonts w:ascii="Times New Roman" w:hAnsi="Times New Roman" w:cs="Times New Roman"/>
        </w:rPr>
        <w:t xml:space="preserve"> [1</w:t>
      </w:r>
      <w:ins w:id="569" w:author="Thomas Huang" w:date="2017-01-05T14:15:00Z">
        <w:r w:rsidR="00A2410E">
          <w:rPr>
            <w:rFonts w:ascii="Times New Roman" w:hAnsi="Times New Roman" w:cs="Times New Roman"/>
          </w:rPr>
          <w:t>1</w:t>
        </w:r>
      </w:ins>
      <w:del w:id="570" w:author="Thomas Huang" w:date="2017-01-05T14:15:00Z">
        <w:r w:rsidR="000F1CEA" w:rsidDel="00A2410E">
          <w:rPr>
            <w:rFonts w:ascii="Times New Roman" w:hAnsi="Times New Roman" w:cs="Times New Roman"/>
          </w:rPr>
          <w:delText>0</w:delText>
        </w:r>
      </w:del>
      <w:r w:rsidR="000F1CEA">
        <w:rPr>
          <w:rFonts w:ascii="Times New Roman" w:hAnsi="Times New Roman" w:cs="Times New Roman"/>
        </w:rPr>
        <w:t>]</w:t>
      </w:r>
      <w:r w:rsidR="002664CD">
        <w:rPr>
          <w:rFonts w:ascii="Times New Roman" w:hAnsi="Times New Roman" w:cs="Times New Roman"/>
        </w:rPr>
        <w:t>, a total number of 823 genes were found being targeted by conserved miRNAs. Then distribution of SNP frequencies of positions along both conserved miRNAs and their binding sites was shown side-by-side in a bar-plot (Fig. 6).</w:t>
      </w:r>
    </w:p>
    <w:p w14:paraId="437C272F" w14:textId="2F6922B6" w:rsidR="00356686" w:rsidRDefault="00A50982" w:rsidP="00356686">
      <w:pPr>
        <w:ind w:firstLine="227"/>
        <w:rPr>
          <w:rFonts w:ascii="Times New Roman" w:hAnsi="Times New Roman" w:cs="Times New Roman"/>
        </w:rPr>
      </w:pPr>
      <w:r>
        <w:rPr>
          <w:rFonts w:ascii="Times New Roman" w:hAnsi="Times New Roman" w:cs="Times New Roman"/>
        </w:rPr>
        <w:t>Compared with conserved mature miRNAs, SNP frequency of each position of miRNA binding site was higher, and this suggested that selection pressure upon conserved mature miRNAs is higher than that upon bind</w:t>
      </w:r>
      <w:r w:rsidR="00431425">
        <w:rPr>
          <w:rFonts w:ascii="Times New Roman" w:hAnsi="Times New Roman" w:cs="Times New Roman"/>
        </w:rPr>
        <w:t>ing site on cognate targets</w:t>
      </w:r>
      <w:r>
        <w:rPr>
          <w:rFonts w:ascii="Times New Roman" w:hAnsi="Times New Roman" w:cs="Times New Roman"/>
        </w:rPr>
        <w:t>.</w:t>
      </w:r>
      <w:r w:rsidR="00431425">
        <w:rPr>
          <w:rFonts w:ascii="Times New Roman" w:hAnsi="Times New Roman" w:cs="Times New Roman"/>
        </w:rPr>
        <w:t xml:space="preserve"> For </w:t>
      </w:r>
      <w:r w:rsidR="009447C0">
        <w:rPr>
          <w:rFonts w:ascii="Times New Roman" w:hAnsi="Times New Roman" w:cs="Times New Roman"/>
        </w:rPr>
        <w:t xml:space="preserve">plant </w:t>
      </w:r>
      <w:r w:rsidR="00431425">
        <w:rPr>
          <w:rFonts w:ascii="Times New Roman" w:hAnsi="Times New Roman" w:cs="Times New Roman"/>
        </w:rPr>
        <w:t>miRNA regulates multiple targets with high complementarity</w:t>
      </w:r>
      <w:r w:rsidR="009447C0">
        <w:rPr>
          <w:rFonts w:ascii="Times New Roman" w:hAnsi="Times New Roman" w:cs="Times New Roman"/>
        </w:rPr>
        <w:t xml:space="preserve">, more restrictions would be added to mature miRNA and possibly cause the SNP frequency </w:t>
      </w:r>
      <w:r w:rsidR="009447C0">
        <w:rPr>
          <w:rFonts w:ascii="Times New Roman" w:hAnsi="Times New Roman" w:cs="Times New Roman"/>
        </w:rPr>
        <w:lastRenderedPageBreak/>
        <w:t>along mature miRNAs to be lower than that along miRNA binding sites</w:t>
      </w:r>
      <w:r w:rsidR="00431425">
        <w:rPr>
          <w:rFonts w:ascii="Times New Roman" w:hAnsi="Times New Roman" w:cs="Times New Roman"/>
        </w:rPr>
        <w:t>.</w:t>
      </w:r>
      <w:r>
        <w:rPr>
          <w:rFonts w:ascii="Times New Roman" w:hAnsi="Times New Roman" w:cs="Times New Roman"/>
        </w:rPr>
        <w:t xml:space="preserve"> </w:t>
      </w:r>
      <w:r w:rsidR="00356686">
        <w:rPr>
          <w:rFonts w:ascii="Times New Roman" w:hAnsi="Times New Roman" w:cs="Times New Roman"/>
        </w:rPr>
        <w:t xml:space="preserve">The positions with highest SNP frequencies were position 12, 5 and 9; while the positions with </w:t>
      </w:r>
      <w:r w:rsidR="00D3059F">
        <w:rPr>
          <w:rFonts w:ascii="Times New Roman" w:hAnsi="Times New Roman" w:cs="Times New Roman"/>
        </w:rPr>
        <w:t>lowest SNP frequencies were position 19, 1 and 7.</w:t>
      </w:r>
      <w:r w:rsidR="003214C1">
        <w:rPr>
          <w:rFonts w:ascii="Times New Roman" w:hAnsi="Times New Roman" w:cs="Times New Roman"/>
        </w:rPr>
        <w:t xml:space="preserve"> The highest SNP frequency</w:t>
      </w:r>
      <w:r w:rsidR="00307E00">
        <w:rPr>
          <w:rFonts w:ascii="Times New Roman" w:hAnsi="Times New Roman" w:cs="Times New Roman" w:hint="eastAsia"/>
        </w:rPr>
        <w:t xml:space="preserve"> </w:t>
      </w:r>
      <w:r w:rsidR="00307E00">
        <w:rPr>
          <w:rFonts w:ascii="Times New Roman" w:hAnsi="Times New Roman" w:cs="Times New Roman"/>
        </w:rPr>
        <w:t>(0.1289)</w:t>
      </w:r>
      <w:r w:rsidR="003214C1">
        <w:rPr>
          <w:rFonts w:ascii="Times New Roman" w:hAnsi="Times New Roman" w:cs="Times New Roman"/>
        </w:rPr>
        <w:t xml:space="preserve"> of positions in miRNA binding site </w:t>
      </w:r>
      <w:r w:rsidR="00A92BCC">
        <w:rPr>
          <w:rFonts w:ascii="Times New Roman" w:hAnsi="Times New Roman" w:cs="Times New Roman"/>
        </w:rPr>
        <w:t>was</w:t>
      </w:r>
      <w:r w:rsidR="003214C1">
        <w:rPr>
          <w:rFonts w:ascii="Times New Roman" w:hAnsi="Times New Roman" w:cs="Times New Roman"/>
        </w:rPr>
        <w:t xml:space="preserve"> more than doubled higher </w:t>
      </w:r>
      <w:r w:rsidR="00307E00">
        <w:rPr>
          <w:rFonts w:ascii="Times New Roman" w:hAnsi="Times New Roman" w:cs="Times New Roman"/>
        </w:rPr>
        <w:t xml:space="preserve">compared </w:t>
      </w:r>
      <w:r w:rsidR="00A92BCC">
        <w:rPr>
          <w:rFonts w:ascii="Times New Roman" w:hAnsi="Times New Roman" w:cs="Times New Roman"/>
        </w:rPr>
        <w:t>with</w:t>
      </w:r>
      <w:r w:rsidR="00307E00">
        <w:rPr>
          <w:rFonts w:ascii="Times New Roman" w:hAnsi="Times New Roman" w:cs="Times New Roman"/>
        </w:rPr>
        <w:t xml:space="preserve"> the lowest SNP frequency (0.0535), </w:t>
      </w:r>
      <w:r w:rsidR="00A92BCC">
        <w:rPr>
          <w:rFonts w:ascii="Times New Roman" w:hAnsi="Times New Roman" w:cs="Times New Roman"/>
        </w:rPr>
        <w:t xml:space="preserve">meanwhile, the highest SNP frequency of positions in conserved miRNA (0.0682) was tripled higher compared with the lowest SNP frequency (0.0227). The great difference between SNP frequencies along both conserved miRNA and its binding site implies the importance of positions to the </w:t>
      </w:r>
      <w:proofErr w:type="gramStart"/>
      <w:r w:rsidR="00A92BCC">
        <w:rPr>
          <w:rFonts w:ascii="Times New Roman" w:hAnsi="Times New Roman" w:cs="Times New Roman"/>
        </w:rPr>
        <w:t>miRNA:target</w:t>
      </w:r>
      <w:proofErr w:type="gramEnd"/>
      <w:r w:rsidR="00A92BCC">
        <w:rPr>
          <w:rFonts w:ascii="Times New Roman" w:hAnsi="Times New Roman" w:cs="Times New Roman"/>
        </w:rPr>
        <w:t xml:space="preserve"> interaction is diversified. Furthermore, Pea</w:t>
      </w:r>
      <w:r w:rsidR="00721BB5">
        <w:rPr>
          <w:rFonts w:ascii="Times New Roman" w:hAnsi="Times New Roman" w:cs="Times New Roman"/>
        </w:rPr>
        <w:t>rson correlation coefficient between SNP frequencies of all positions along conserved miRNAs and that of positions along miRNA binding sites was calculated to be 0.5891, which indicated a moderate positive linear relationship, and the p-value was 0.002455 with null hypothesis that there was no correlation between them, which was less than 0.05 and meant a significant correlation between them.</w:t>
      </w:r>
      <w:r w:rsidR="00026B50">
        <w:rPr>
          <w:rFonts w:ascii="Times New Roman" w:hAnsi="Times New Roman" w:cs="Times New Roman"/>
        </w:rPr>
        <w:t xml:space="preserve"> T</w:t>
      </w:r>
      <w:r w:rsidR="00D97F09">
        <w:rPr>
          <w:rFonts w:ascii="Times New Roman" w:hAnsi="Times New Roman" w:cs="Times New Roman"/>
        </w:rPr>
        <w:t>he Pearson correlation test shew</w:t>
      </w:r>
      <w:r w:rsidR="00026B50">
        <w:rPr>
          <w:rFonts w:ascii="Times New Roman" w:hAnsi="Times New Roman" w:cs="Times New Roman"/>
        </w:rPr>
        <w:t xml:space="preserve"> a positive correlation between SNP frequencies </w:t>
      </w:r>
      <w:r w:rsidR="00D97F09">
        <w:rPr>
          <w:rFonts w:ascii="Times New Roman" w:hAnsi="Times New Roman" w:cs="Times New Roman"/>
        </w:rPr>
        <w:t xml:space="preserve">of positions in conserved miRNA and its binding sites and suggested </w:t>
      </w:r>
      <w:r w:rsidR="00364310">
        <w:rPr>
          <w:rFonts w:ascii="Times New Roman" w:hAnsi="Times New Roman" w:cs="Times New Roman"/>
        </w:rPr>
        <w:t>the co-evolution of miRNAs and its binding sites.</w:t>
      </w:r>
    </w:p>
    <w:p w14:paraId="6F656EB7" w14:textId="77777777" w:rsidR="009447C0" w:rsidRDefault="009447C0" w:rsidP="00356686">
      <w:pPr>
        <w:ind w:firstLine="227"/>
        <w:rPr>
          <w:rFonts w:ascii="Times New Roman" w:hAnsi="Times New Roman" w:cs="Times New Roman"/>
        </w:rPr>
      </w:pPr>
    </w:p>
    <w:p w14:paraId="21555114" w14:textId="50F48C2F" w:rsidR="009447C0" w:rsidRDefault="009447C0" w:rsidP="00356686">
      <w:pPr>
        <w:ind w:firstLine="227"/>
        <w:rPr>
          <w:rFonts w:ascii="Times New Roman" w:hAnsi="Times New Roman" w:cs="Times New Roman"/>
        </w:rPr>
      </w:pPr>
      <w:r>
        <w:rPr>
          <w:rFonts w:ascii="Times New Roman" w:hAnsi="Times New Roman" w:cs="Times New Roman" w:hint="eastAsia"/>
          <w:noProof/>
        </w:rPr>
        <w:drawing>
          <wp:inline distT="0" distB="0" distL="0" distR="0" wp14:anchorId="5CA806F8" wp14:editId="129749BD">
            <wp:extent cx="5268595" cy="3949700"/>
            <wp:effectExtent l="0" t="0" r="0" b="12700"/>
            <wp:docPr id="6" name="Picture 6" descr="../../GitHub/File-transfer/PaperWriting/Data_organization/Paper_Figures_AND_tables/data_finalversion/SNP_distribution_ConservedMiRNA_Binding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istribution_ConservedMiRNA_BindingSite.jpg"/>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268595" cy="3949700"/>
                    </a:xfrm>
                    <a:prstGeom prst="rect">
                      <a:avLst/>
                    </a:prstGeom>
                    <a:noFill/>
                    <a:ln>
                      <a:noFill/>
                    </a:ln>
                  </pic:spPr>
                </pic:pic>
              </a:graphicData>
            </a:graphic>
          </wp:inline>
        </w:drawing>
      </w:r>
    </w:p>
    <w:p w14:paraId="21DBA215" w14:textId="77777777" w:rsidR="00557AA3" w:rsidRPr="00750A8D" w:rsidRDefault="00557AA3" w:rsidP="00557AA3">
      <w:pPr>
        <w:jc w:val="center"/>
        <w:rPr>
          <w:rFonts w:ascii="Times New Roman" w:hAnsi="Times New Roman" w:cs="Times New Roman"/>
          <w:b/>
        </w:rPr>
      </w:pPr>
      <w:r w:rsidRPr="00750A8D">
        <w:rPr>
          <w:rFonts w:ascii="Times New Roman" w:hAnsi="Times New Roman" w:cs="Times New Roman"/>
          <w:b/>
        </w:rPr>
        <w:t xml:space="preserve">Fig 6. </w:t>
      </w:r>
      <w:r w:rsidRPr="00750A8D">
        <w:rPr>
          <w:rFonts w:ascii="Times New Roman" w:hAnsi="Times New Roman" w:cs="Times New Roman" w:hint="eastAsia"/>
          <w:b/>
        </w:rPr>
        <w:t>SNP</w:t>
      </w:r>
      <w:r w:rsidRPr="00750A8D">
        <w:rPr>
          <w:rFonts w:ascii="Times New Roman" w:hAnsi="Times New Roman" w:cs="Times New Roman"/>
          <w:b/>
        </w:rPr>
        <w:t xml:space="preserve"> distribution of all sites along conserved mature miRNAs and their binding sites.</w:t>
      </w:r>
    </w:p>
    <w:p w14:paraId="01E5D460" w14:textId="77777777" w:rsidR="00557AA3" w:rsidRDefault="00557AA3" w:rsidP="00557AA3">
      <w:pPr>
        <w:jc w:val="center"/>
        <w:rPr>
          <w:rFonts w:ascii="Times New Roman" w:hAnsi="Times New Roman" w:cs="Times New Roman"/>
        </w:rPr>
      </w:pPr>
      <w:r>
        <w:rPr>
          <w:rFonts w:ascii="Times New Roman" w:hAnsi="Times New Roman" w:cs="Times New Roman"/>
        </w:rPr>
        <w:t>The sites of miRNA binding site are placed in the same order as mature miRNAs (from 5’end to 3’end in the miRNA);</w:t>
      </w:r>
    </w:p>
    <w:p w14:paraId="50B2CD93" w14:textId="77777777" w:rsidR="009447C0" w:rsidRPr="00B26CA1" w:rsidRDefault="009447C0" w:rsidP="00356686">
      <w:pPr>
        <w:ind w:firstLine="227"/>
        <w:rPr>
          <w:rFonts w:ascii="Times New Roman" w:hAnsi="Times New Roman" w:cs="Times New Roman"/>
        </w:rPr>
      </w:pPr>
    </w:p>
    <w:p w14:paraId="1B2335D3" w14:textId="77777777" w:rsidR="002E0800" w:rsidRPr="00B26CA1" w:rsidRDefault="002E0800">
      <w:pPr>
        <w:rPr>
          <w:rFonts w:ascii="Times New Roman" w:hAnsi="Times New Roman" w:cs="Times New Roman"/>
        </w:rPr>
      </w:pPr>
    </w:p>
    <w:p w14:paraId="6F330428" w14:textId="4CB89CFD" w:rsidR="00557AA3" w:rsidRPr="00B26CA1" w:rsidRDefault="00557AA3" w:rsidP="00557AA3">
      <w:pPr>
        <w:outlineLvl w:val="0"/>
        <w:rPr>
          <w:rFonts w:ascii="Times New Roman" w:hAnsi="Times New Roman" w:cs="Times New Roman"/>
          <w:b/>
          <w:sz w:val="32"/>
        </w:rPr>
      </w:pPr>
      <w:del w:id="571" w:author="Thomas Huang" w:date="2017-01-09T15:48:00Z">
        <w:r w:rsidRPr="00B26CA1" w:rsidDel="00650D50">
          <w:rPr>
            <w:rFonts w:ascii="Times New Roman" w:hAnsi="Times New Roman" w:cs="Times New Roman"/>
            <w:b/>
            <w:sz w:val="32"/>
          </w:rPr>
          <w:delText>Part I</w:delText>
        </w:r>
        <w:r w:rsidDel="00650D50">
          <w:rPr>
            <w:rFonts w:ascii="Times New Roman" w:hAnsi="Times New Roman" w:cs="Times New Roman"/>
            <w:b/>
            <w:sz w:val="32"/>
          </w:rPr>
          <w:delText>I</w:delText>
        </w:r>
        <w:r w:rsidDel="00650D50">
          <w:rPr>
            <w:rFonts w:ascii="Times New Roman" w:hAnsi="Times New Roman" w:cs="Times New Roman" w:hint="eastAsia"/>
            <w:b/>
            <w:sz w:val="32"/>
          </w:rPr>
          <w:delText>I</w:delText>
        </w:r>
        <w:r w:rsidRPr="00B26CA1" w:rsidDel="00650D50">
          <w:rPr>
            <w:rFonts w:ascii="Times New Roman" w:hAnsi="Times New Roman" w:cs="Times New Roman"/>
            <w:b/>
            <w:sz w:val="32"/>
          </w:rPr>
          <w:delText xml:space="preserve">. </w:delText>
        </w:r>
      </w:del>
      <w:r>
        <w:rPr>
          <w:rFonts w:ascii="Times New Roman" w:hAnsi="Times New Roman" w:cs="Times New Roman"/>
          <w:b/>
          <w:sz w:val="32"/>
        </w:rPr>
        <w:t>No obvious c</w:t>
      </w:r>
      <w:r w:rsidR="003A0FB4">
        <w:rPr>
          <w:rFonts w:ascii="Times New Roman" w:hAnsi="Times New Roman" w:cs="Times New Roman"/>
          <w:b/>
          <w:sz w:val="32"/>
        </w:rPr>
        <w:t xml:space="preserve">orrelation was found for the </w:t>
      </w:r>
      <w:r>
        <w:rPr>
          <w:rFonts w:ascii="Times New Roman" w:hAnsi="Times New Roman" w:cs="Times New Roman"/>
          <w:b/>
          <w:sz w:val="32"/>
        </w:rPr>
        <w:t xml:space="preserve">expression of confirmed </w:t>
      </w:r>
      <w:proofErr w:type="gramStart"/>
      <w:r>
        <w:rPr>
          <w:rFonts w:ascii="Times New Roman" w:hAnsi="Times New Roman" w:cs="Times New Roman"/>
          <w:b/>
          <w:sz w:val="32"/>
        </w:rPr>
        <w:t>miRNA:target</w:t>
      </w:r>
      <w:proofErr w:type="gramEnd"/>
      <w:r>
        <w:rPr>
          <w:rFonts w:ascii="Times New Roman" w:hAnsi="Times New Roman" w:cs="Times New Roman"/>
          <w:b/>
          <w:sz w:val="32"/>
        </w:rPr>
        <w:t xml:space="preserve"> pairs</w:t>
      </w:r>
    </w:p>
    <w:p w14:paraId="42E32B9C" w14:textId="2C37A9DE" w:rsidR="00340E6F" w:rsidRDefault="00DE1437" w:rsidP="0070137D">
      <w:pPr>
        <w:rPr>
          <w:rFonts w:ascii="Times New Roman" w:hAnsi="Times New Roman" w:cs="Times New Roman"/>
        </w:rPr>
      </w:pPr>
      <w:r>
        <w:rPr>
          <w:rFonts w:ascii="Times New Roman" w:hAnsi="Times New Roman" w:cs="Times New Roman"/>
        </w:rPr>
        <w:t xml:space="preserve">In contrast to animal miRNAs, plant miRNAs target genes with high degree of complementarity, which allows the confident prediction with bioinformatics tools. </w:t>
      </w:r>
      <w:r>
        <w:rPr>
          <w:rFonts w:ascii="Times New Roman" w:hAnsi="Times New Roman" w:cs="Times New Roman"/>
        </w:rPr>
        <w:lastRenderedPageBreak/>
        <w:t xml:space="preserve">But how to filter those </w:t>
      </w:r>
      <w:r w:rsidR="00216055">
        <w:rPr>
          <w:rFonts w:ascii="Times New Roman" w:hAnsi="Times New Roman" w:cs="Times New Roman"/>
        </w:rPr>
        <w:t>false positive predictions remains a headache. Under the general assumption</w:t>
      </w:r>
      <w:r w:rsidR="00FF76E2">
        <w:rPr>
          <w:rFonts w:ascii="Times New Roman" w:hAnsi="Times New Roman" w:cs="Times New Roman"/>
        </w:rPr>
        <w:t>s</w:t>
      </w:r>
      <w:r w:rsidR="00216055">
        <w:rPr>
          <w:rFonts w:ascii="Times New Roman" w:hAnsi="Times New Roman" w:cs="Times New Roman"/>
        </w:rPr>
        <w:t xml:space="preserve"> that complementarity is the sole determinant of silencing </w:t>
      </w:r>
      <w:r w:rsidR="00974E2D">
        <w:rPr>
          <w:rFonts w:ascii="Times New Roman" w:hAnsi="Times New Roman" w:cs="Times New Roman"/>
        </w:rPr>
        <w:t>and that any given plant miRNA-loaded RNA-induced silencing complex (miRISC) is able to act independently</w:t>
      </w:r>
      <w:r w:rsidR="00B654D5">
        <w:rPr>
          <w:rFonts w:ascii="Times New Roman" w:hAnsi="Times New Roman" w:cs="Times New Roman"/>
        </w:rPr>
        <w:t xml:space="preserve"> </w:t>
      </w:r>
      <w:r w:rsidR="00FF76E2">
        <w:rPr>
          <w:rFonts w:ascii="Times New Roman" w:hAnsi="Times New Roman" w:cs="Times New Roman"/>
        </w:rPr>
        <w:t>[</w:t>
      </w:r>
      <w:del w:id="572" w:author="Thomas Huang" w:date="2017-01-05T14:15:00Z">
        <w:r w:rsidR="00FF76E2" w:rsidDel="00A2410E">
          <w:rPr>
            <w:rFonts w:ascii="Times New Roman" w:hAnsi="Times New Roman" w:cs="Times New Roman"/>
          </w:rPr>
          <w:delText xml:space="preserve">11, </w:delText>
        </w:r>
      </w:del>
      <w:r w:rsidR="00FF76E2">
        <w:rPr>
          <w:rFonts w:ascii="Times New Roman" w:hAnsi="Times New Roman" w:cs="Times New Roman"/>
        </w:rPr>
        <w:t>12</w:t>
      </w:r>
      <w:ins w:id="573" w:author="Thomas Huang" w:date="2017-01-05T14:15:00Z">
        <w:r w:rsidR="00A2410E">
          <w:rPr>
            <w:rFonts w:ascii="Times New Roman" w:hAnsi="Times New Roman" w:cs="Times New Roman"/>
          </w:rPr>
          <w:t>, 13</w:t>
        </w:r>
      </w:ins>
      <w:r w:rsidR="00FF76E2">
        <w:rPr>
          <w:rFonts w:ascii="Times New Roman" w:hAnsi="Times New Roman" w:cs="Times New Roman"/>
        </w:rPr>
        <w:t>]</w:t>
      </w:r>
      <w:r w:rsidR="007F604B">
        <w:rPr>
          <w:rFonts w:ascii="Times New Roman" w:hAnsi="Times New Roman" w:cs="Times New Roman"/>
        </w:rPr>
        <w:t xml:space="preserve">, target mRNAs </w:t>
      </w:r>
      <w:r w:rsidR="0070137D">
        <w:rPr>
          <w:rFonts w:ascii="Times New Roman" w:hAnsi="Times New Roman" w:cs="Times New Roman"/>
        </w:rPr>
        <w:t>are downregulated by corresponding miRNAs and the expression level of plant miRNA is negatively correlated with that of cognate target mRNAs, which was also supported by experiment in which five mRNAs encoding TCP tran</w:t>
      </w:r>
      <w:r w:rsidR="0070137D" w:rsidRPr="0070137D">
        <w:rPr>
          <w:rFonts w:ascii="Times New Roman" w:hAnsi="Times New Roman" w:cs="Times New Roman"/>
        </w:rPr>
        <w:t xml:space="preserve">scription factors are downregulated in plants overexpressing miR319 </w:t>
      </w:r>
      <w:r w:rsidR="0070137D">
        <w:rPr>
          <w:rFonts w:ascii="Times New Roman" w:hAnsi="Times New Roman" w:cs="Times New Roman"/>
        </w:rPr>
        <w:t>[1</w:t>
      </w:r>
      <w:ins w:id="574" w:author="Thomas Huang" w:date="2017-01-05T14:15:00Z">
        <w:r w:rsidR="00A2410E">
          <w:rPr>
            <w:rFonts w:ascii="Times New Roman" w:hAnsi="Times New Roman" w:cs="Times New Roman"/>
          </w:rPr>
          <w:t>4</w:t>
        </w:r>
      </w:ins>
      <w:del w:id="575" w:author="Thomas Huang" w:date="2017-01-05T14:15:00Z">
        <w:r w:rsidR="0070137D" w:rsidDel="00A2410E">
          <w:rPr>
            <w:rFonts w:ascii="Times New Roman" w:hAnsi="Times New Roman" w:cs="Times New Roman"/>
          </w:rPr>
          <w:delText>3</w:delText>
        </w:r>
      </w:del>
      <w:r w:rsidR="0070137D">
        <w:rPr>
          <w:rFonts w:ascii="Times New Roman" w:hAnsi="Times New Roman" w:cs="Times New Roman"/>
        </w:rPr>
        <w:t xml:space="preserve">]. </w:t>
      </w:r>
      <w:r w:rsidR="00211758">
        <w:rPr>
          <w:rFonts w:ascii="Times New Roman" w:hAnsi="Times New Roman" w:cs="Times New Roman"/>
        </w:rPr>
        <w:t xml:space="preserve">To verify this hypothesis, expression data of </w:t>
      </w:r>
      <w:r w:rsidR="00401D3D">
        <w:rPr>
          <w:rFonts w:ascii="Times New Roman" w:hAnsi="Times New Roman" w:cs="Times New Roman"/>
        </w:rPr>
        <w:t>rice miRNAs and genes was extracted from RiceFREND database [</w:t>
      </w:r>
      <w:r w:rsidR="00645DCB">
        <w:rPr>
          <w:rFonts w:ascii="Times New Roman" w:hAnsi="Times New Roman" w:cs="Times New Roman"/>
        </w:rPr>
        <w:t>1</w:t>
      </w:r>
      <w:ins w:id="576" w:author="Thomas Huang" w:date="2017-01-05T14:15:00Z">
        <w:r w:rsidR="00A2410E">
          <w:rPr>
            <w:rFonts w:ascii="Times New Roman" w:hAnsi="Times New Roman" w:cs="Times New Roman"/>
          </w:rPr>
          <w:t>5</w:t>
        </w:r>
      </w:ins>
      <w:del w:id="577" w:author="Thomas Huang" w:date="2017-01-05T14:15:00Z">
        <w:r w:rsidR="00645DCB" w:rsidDel="00A2410E">
          <w:rPr>
            <w:rFonts w:ascii="Times New Roman" w:hAnsi="Times New Roman" w:cs="Times New Roman"/>
          </w:rPr>
          <w:delText>4</w:delText>
        </w:r>
      </w:del>
      <w:r w:rsidR="00401D3D">
        <w:rPr>
          <w:rFonts w:ascii="Times New Roman" w:hAnsi="Times New Roman" w:cs="Times New Roman"/>
        </w:rPr>
        <w:t>]</w:t>
      </w:r>
      <w:r w:rsidR="004A5BD9">
        <w:rPr>
          <w:rFonts w:ascii="Times New Roman" w:hAnsi="Times New Roman" w:cs="Times New Roman"/>
        </w:rPr>
        <w:t xml:space="preserve">, and correlation test was performed on </w:t>
      </w:r>
      <w:proofErr w:type="gramStart"/>
      <w:r w:rsidR="004A5BD9">
        <w:rPr>
          <w:rFonts w:ascii="Times New Roman" w:hAnsi="Times New Roman" w:cs="Times New Roman"/>
        </w:rPr>
        <w:t>miRNA:target</w:t>
      </w:r>
      <w:proofErr w:type="gramEnd"/>
      <w:r w:rsidR="004A5BD9">
        <w:rPr>
          <w:rFonts w:ascii="Times New Roman" w:hAnsi="Times New Roman" w:cs="Times New Roman"/>
        </w:rPr>
        <w:t xml:space="preserve"> pairs validated by degradome</w:t>
      </w:r>
      <w:r w:rsidR="00633773">
        <w:rPr>
          <w:rFonts w:ascii="Times New Roman" w:hAnsi="Times New Roman" w:cs="Times New Roman"/>
        </w:rPr>
        <w:t xml:space="preserve"> with </w:t>
      </w:r>
      <w:r w:rsidR="00645DCB">
        <w:rPr>
          <w:rFonts w:ascii="Times New Roman" w:hAnsi="Times New Roman" w:cs="Times New Roman"/>
        </w:rPr>
        <w:t>3-week old rice seedling samples</w:t>
      </w:r>
      <w:r w:rsidR="00633773">
        <w:rPr>
          <w:rFonts w:ascii="Times New Roman" w:hAnsi="Times New Roman" w:cs="Times New Roman"/>
        </w:rPr>
        <w:t xml:space="preserve"> [</w:t>
      </w:r>
      <w:r w:rsidR="00340E6F">
        <w:rPr>
          <w:rFonts w:ascii="Times New Roman" w:hAnsi="Times New Roman" w:cs="Times New Roman"/>
        </w:rPr>
        <w:t>1</w:t>
      </w:r>
      <w:ins w:id="578" w:author="Thomas Huang" w:date="2017-01-05T14:15:00Z">
        <w:r w:rsidR="00A2410E">
          <w:rPr>
            <w:rFonts w:ascii="Times New Roman" w:hAnsi="Times New Roman" w:cs="Times New Roman"/>
          </w:rPr>
          <w:t>1</w:t>
        </w:r>
      </w:ins>
      <w:del w:id="579" w:author="Thomas Huang" w:date="2017-01-05T14:15:00Z">
        <w:r w:rsidR="00340E6F" w:rsidDel="00A2410E">
          <w:rPr>
            <w:rFonts w:ascii="Times New Roman" w:hAnsi="Times New Roman" w:cs="Times New Roman"/>
          </w:rPr>
          <w:delText>0</w:delText>
        </w:r>
      </w:del>
      <w:r w:rsidR="00633773">
        <w:rPr>
          <w:rFonts w:ascii="Times New Roman" w:hAnsi="Times New Roman" w:cs="Times New Roman"/>
        </w:rPr>
        <w:t>]</w:t>
      </w:r>
      <w:r w:rsidR="00340E6F">
        <w:rPr>
          <w:rFonts w:ascii="Times New Roman" w:hAnsi="Times New Roman" w:cs="Times New Roman"/>
        </w:rPr>
        <w:t>.</w:t>
      </w:r>
    </w:p>
    <w:p w14:paraId="4698ED4B" w14:textId="32569278" w:rsidR="00340E6F" w:rsidRDefault="00340E6F" w:rsidP="00340E6F">
      <w:pPr>
        <w:ind w:firstLine="227"/>
        <w:rPr>
          <w:rFonts w:ascii="Times New Roman" w:hAnsi="Times New Roman" w:cs="Times New Roman"/>
        </w:rPr>
      </w:pPr>
      <w:r>
        <w:rPr>
          <w:rFonts w:ascii="Times New Roman" w:hAnsi="Times New Roman" w:cs="Times New Roman"/>
        </w:rPr>
        <w:t xml:space="preserve">Only 136 out of 367 </w:t>
      </w:r>
      <w:proofErr w:type="gramStart"/>
      <w:r>
        <w:rPr>
          <w:rFonts w:ascii="Times New Roman" w:hAnsi="Times New Roman" w:cs="Times New Roman"/>
        </w:rPr>
        <w:t>miRNA:target</w:t>
      </w:r>
      <w:proofErr w:type="gramEnd"/>
      <w:r>
        <w:rPr>
          <w:rFonts w:ascii="Times New Roman" w:hAnsi="Times New Roman" w:cs="Times New Roman"/>
        </w:rPr>
        <w:t xml:space="preserve"> pairs were examined to be negatively correlated on their expression level</w:t>
      </w:r>
      <w:r w:rsidR="0002611B">
        <w:rPr>
          <w:rFonts w:ascii="Times New Roman" w:hAnsi="Times New Roman" w:cs="Times New Roman"/>
        </w:rPr>
        <w:t xml:space="preserve"> (Fig. 7)</w:t>
      </w:r>
      <w:r>
        <w:rPr>
          <w:rFonts w:ascii="Times New Roman" w:hAnsi="Times New Roman" w:cs="Times New Roman"/>
        </w:rPr>
        <w:t xml:space="preserve"> and this strongly objects the hypothesis that there is negative expression correlation between confirmed targets and their miRNAs. Furthermore, more than half (197 out of 367) pairs fell in</w:t>
      </w:r>
      <w:r w:rsidR="0002611B">
        <w:rPr>
          <w:rFonts w:ascii="Times New Roman" w:hAnsi="Times New Roman" w:cs="Times New Roman"/>
        </w:rPr>
        <w:t xml:space="preserve"> the range of weak correlation (</w:t>
      </w:r>
      <w:r>
        <w:rPr>
          <w:rFonts w:ascii="Times New Roman" w:hAnsi="Times New Roman" w:cs="Times New Roman"/>
        </w:rPr>
        <w:t>-0.4~0.4), which shows there may not be direct relationship between miRNAs and cognate target mRNAs concerning expression level.</w:t>
      </w:r>
    </w:p>
    <w:p w14:paraId="55F05CAD" w14:textId="77777777" w:rsidR="00340E6F" w:rsidRDefault="00340E6F" w:rsidP="00340E6F">
      <w:pPr>
        <w:ind w:firstLine="227"/>
        <w:rPr>
          <w:rFonts w:ascii="Times New Roman" w:hAnsi="Times New Roman" w:cs="Times New Roman"/>
        </w:rPr>
      </w:pPr>
    </w:p>
    <w:p w14:paraId="4D1CC666" w14:textId="7D493F9B" w:rsidR="00340E6F" w:rsidRDefault="00C37A9B" w:rsidP="00340E6F">
      <w:pPr>
        <w:ind w:firstLine="227"/>
        <w:rPr>
          <w:rFonts w:ascii="Times New Roman" w:hAnsi="Times New Roman" w:cs="Times New Roman"/>
        </w:rPr>
      </w:pPr>
      <w:r>
        <w:rPr>
          <w:rFonts w:ascii="Times New Roman" w:hAnsi="Times New Roman" w:cs="Times New Roman"/>
          <w:noProof/>
        </w:rPr>
        <w:drawing>
          <wp:inline distT="0" distB="0" distL="0" distR="0" wp14:anchorId="756704A2" wp14:editId="78B61B7B">
            <wp:extent cx="5269865" cy="3952240"/>
            <wp:effectExtent l="0" t="0" r="0" b="10160"/>
            <wp:docPr id="7" name="Picture 7" descr="../../GitHub/File-transfer/PaperWriting/Data_organization/Paper_Figures_AND_tables/data_final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pearmanCCDensity.jpg"/>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5269865" cy="3952240"/>
                    </a:xfrm>
                    <a:prstGeom prst="rect">
                      <a:avLst/>
                    </a:prstGeom>
                    <a:noFill/>
                    <a:ln>
                      <a:noFill/>
                    </a:ln>
                  </pic:spPr>
                </pic:pic>
              </a:graphicData>
            </a:graphic>
          </wp:inline>
        </w:drawing>
      </w:r>
    </w:p>
    <w:p w14:paraId="7402931F" w14:textId="77777777" w:rsidR="00C37A9B" w:rsidRPr="00EB48CE" w:rsidRDefault="00C37A9B" w:rsidP="00C37A9B">
      <w:pPr>
        <w:jc w:val="center"/>
        <w:rPr>
          <w:rFonts w:ascii="Times New Roman" w:hAnsi="Times New Roman" w:cs="Times New Roman"/>
          <w:b/>
        </w:rPr>
      </w:pPr>
      <w:r w:rsidRPr="00EB48CE">
        <w:rPr>
          <w:rFonts w:ascii="Times New Roman" w:hAnsi="Times New Roman" w:cs="Times New Roman"/>
          <w:b/>
        </w:rPr>
        <w:t xml:space="preserve">Fig 7. The spearman correlation coefficient of degradome validated </w:t>
      </w:r>
      <w:proofErr w:type="gramStart"/>
      <w:r w:rsidRPr="00EB48CE">
        <w:rPr>
          <w:rFonts w:ascii="Times New Roman" w:hAnsi="Times New Roman" w:cs="Times New Roman"/>
          <w:b/>
        </w:rPr>
        <w:t>miRNA:target</w:t>
      </w:r>
      <w:proofErr w:type="gramEnd"/>
      <w:r w:rsidRPr="00EB48CE">
        <w:rPr>
          <w:rFonts w:ascii="Times New Roman" w:hAnsi="Times New Roman" w:cs="Times New Roman"/>
          <w:b/>
        </w:rPr>
        <w:t xml:space="preserve"> relationships;</w:t>
      </w:r>
    </w:p>
    <w:p w14:paraId="21D2F949" w14:textId="77777777" w:rsidR="00C37A9B" w:rsidRDefault="00C37A9B" w:rsidP="00C37A9B">
      <w:pPr>
        <w:jc w:val="center"/>
        <w:rPr>
          <w:rFonts w:ascii="Times New Roman" w:hAnsi="Times New Roman" w:cs="Times New Roman"/>
        </w:rPr>
      </w:pPr>
      <w:r>
        <w:rPr>
          <w:rFonts w:ascii="Times New Roman" w:hAnsi="Times New Roman" w:cs="Times New Roman"/>
        </w:rPr>
        <w:t xml:space="preserve">X-axis is the number of pairs that fall on the specified range of correlation coefficient; so bars with green color in the lower part denote the negatively correlated </w:t>
      </w:r>
      <w:proofErr w:type="gramStart"/>
      <w:r>
        <w:rPr>
          <w:rFonts w:ascii="Times New Roman" w:hAnsi="Times New Roman" w:cs="Times New Roman"/>
        </w:rPr>
        <w:t>miRNA:target</w:t>
      </w:r>
      <w:proofErr w:type="gramEnd"/>
      <w:r>
        <w:rPr>
          <w:rFonts w:ascii="Times New Roman" w:hAnsi="Times New Roman" w:cs="Times New Roman"/>
        </w:rPr>
        <w:t xml:space="preserve"> pairs, by contrast, bars with brown color in the upper part denote the positively correlated miRNA:target pairs.</w:t>
      </w:r>
    </w:p>
    <w:p w14:paraId="7E1A1C4F" w14:textId="77777777" w:rsidR="00C37A9B" w:rsidRPr="0070137D" w:rsidRDefault="00C37A9B" w:rsidP="00340E6F">
      <w:pPr>
        <w:ind w:firstLine="227"/>
        <w:rPr>
          <w:rFonts w:ascii="Times New Roman" w:hAnsi="Times New Roman" w:cs="Times New Roman"/>
        </w:rPr>
      </w:pPr>
    </w:p>
    <w:p w14:paraId="67A41912" w14:textId="74BFC4CC" w:rsidR="002E0800" w:rsidRPr="00B26CA1" w:rsidRDefault="002E0800">
      <w:pPr>
        <w:rPr>
          <w:rFonts w:ascii="Times New Roman" w:hAnsi="Times New Roman" w:cs="Times New Roman"/>
        </w:rPr>
      </w:pPr>
    </w:p>
    <w:p w14:paraId="246DC149" w14:textId="479D92CF" w:rsidR="00821A2C" w:rsidRPr="00B26CA1" w:rsidRDefault="00821A2C" w:rsidP="00821A2C">
      <w:pPr>
        <w:outlineLvl w:val="0"/>
        <w:rPr>
          <w:rFonts w:ascii="Times New Roman" w:hAnsi="Times New Roman" w:cs="Times New Roman"/>
          <w:b/>
          <w:sz w:val="32"/>
        </w:rPr>
      </w:pPr>
      <w:del w:id="580" w:author="Thomas Huang" w:date="2017-01-09T15:48:00Z">
        <w:r w:rsidRPr="00B26CA1" w:rsidDel="0027024E">
          <w:rPr>
            <w:rFonts w:ascii="Times New Roman" w:hAnsi="Times New Roman" w:cs="Times New Roman"/>
            <w:b/>
            <w:sz w:val="32"/>
          </w:rPr>
          <w:lastRenderedPageBreak/>
          <w:delText>Part I</w:delText>
        </w:r>
        <w:r w:rsidDel="0027024E">
          <w:rPr>
            <w:rFonts w:ascii="Times New Roman" w:hAnsi="Times New Roman" w:cs="Times New Roman"/>
            <w:b/>
            <w:sz w:val="32"/>
          </w:rPr>
          <w:delText>V</w:delText>
        </w:r>
        <w:r w:rsidRPr="00B26CA1" w:rsidDel="0027024E">
          <w:rPr>
            <w:rFonts w:ascii="Times New Roman" w:hAnsi="Times New Roman" w:cs="Times New Roman"/>
            <w:b/>
            <w:sz w:val="32"/>
          </w:rPr>
          <w:delText xml:space="preserve">. </w:delText>
        </w:r>
      </w:del>
      <w:r>
        <w:rPr>
          <w:rFonts w:ascii="Times New Roman" w:hAnsi="Times New Roman" w:cs="Times New Roman"/>
          <w:b/>
          <w:sz w:val="32"/>
        </w:rPr>
        <w:t>Combined Complem</w:t>
      </w:r>
      <w:r w:rsidR="00B45CE5">
        <w:rPr>
          <w:rFonts w:ascii="Times New Roman" w:hAnsi="Times New Roman" w:cs="Times New Roman"/>
          <w:b/>
          <w:sz w:val="32"/>
        </w:rPr>
        <w:t>entarity Pattern Analysis (CCPA) discovered miR818 family had positions recovered their pairing with two SNPs on both miRNA and binding site</w:t>
      </w:r>
    </w:p>
    <w:p w14:paraId="1D62AFEB" w14:textId="67CE583E" w:rsidR="002E0800" w:rsidRDefault="00C640EE">
      <w:pPr>
        <w:rPr>
          <w:rFonts w:ascii="Times New Roman" w:hAnsi="Times New Roman" w:cs="Times New Roman"/>
        </w:rPr>
      </w:pPr>
      <w:r>
        <w:rPr>
          <w:rFonts w:ascii="Times New Roman" w:hAnsi="Times New Roman" w:cs="Times New Roman"/>
        </w:rPr>
        <w:t xml:space="preserve">Haplotype analysis </w:t>
      </w:r>
      <w:r w:rsidR="00DD1F7F">
        <w:rPr>
          <w:rFonts w:ascii="Times New Roman" w:hAnsi="Times New Roman" w:cs="Times New Roman"/>
        </w:rPr>
        <w:t>is frequently used in population genetic analysis,</w:t>
      </w:r>
      <w:r w:rsidR="0050075E">
        <w:rPr>
          <w:rFonts w:ascii="Times New Roman" w:hAnsi="Times New Roman" w:cs="Times New Roman"/>
        </w:rPr>
        <w:t xml:space="preserve"> and rice cultivars can be grouped </w:t>
      </w:r>
      <w:r w:rsidR="00304098">
        <w:rPr>
          <w:rFonts w:ascii="Times New Roman" w:hAnsi="Times New Roman" w:cs="Times New Roman"/>
        </w:rPr>
        <w:t>together</w:t>
      </w:r>
      <w:r w:rsidR="008C22D3">
        <w:rPr>
          <w:rFonts w:ascii="Times New Roman" w:hAnsi="Times New Roman" w:cs="Times New Roman"/>
        </w:rPr>
        <w:t xml:space="preserve"> into different sets</w:t>
      </w:r>
      <w:r w:rsidR="00304098">
        <w:rPr>
          <w:rFonts w:ascii="Times New Roman" w:hAnsi="Times New Roman" w:cs="Times New Roman"/>
        </w:rPr>
        <w:t xml:space="preserve"> </w:t>
      </w:r>
      <w:r w:rsidR="00964D94">
        <w:rPr>
          <w:rFonts w:ascii="Times New Roman" w:hAnsi="Times New Roman" w:cs="Times New Roman"/>
        </w:rPr>
        <w:t xml:space="preserve">according to the </w:t>
      </w:r>
      <w:r w:rsidR="008C22D3">
        <w:rPr>
          <w:rFonts w:ascii="Times New Roman" w:hAnsi="Times New Roman" w:cs="Times New Roman"/>
        </w:rPr>
        <w:t>haplotype patterns when studying the function of a specific genomic region. MiRNA function as a regulator through interaction with its target gene, to be specific, the binding site of cognate target gene. So, I extended the ha</w:t>
      </w:r>
      <w:r w:rsidR="00B639D8">
        <w:rPr>
          <w:rFonts w:ascii="Times New Roman" w:hAnsi="Times New Roman" w:cs="Times New Roman"/>
        </w:rPr>
        <w:t>plotype analysis into Combined Complementarity Pattern A</w:t>
      </w:r>
      <w:r w:rsidR="008C22D3">
        <w:rPr>
          <w:rFonts w:ascii="Times New Roman" w:hAnsi="Times New Roman" w:cs="Times New Roman"/>
        </w:rPr>
        <w:t>nalysis (CCPA)</w:t>
      </w:r>
      <w:r w:rsidR="00063739">
        <w:rPr>
          <w:rFonts w:ascii="Times New Roman" w:hAnsi="Times New Roman" w:cs="Times New Roman"/>
        </w:rPr>
        <w:t xml:space="preserve"> to work for both sequences on mature miRNA and miRNA binding site that are interacting while silencing.</w:t>
      </w:r>
    </w:p>
    <w:p w14:paraId="64B6BA44" w14:textId="5BD2E75F" w:rsidR="00063739" w:rsidRDefault="00B639D8" w:rsidP="00E800C4">
      <w:pPr>
        <w:ind w:firstLine="227"/>
        <w:rPr>
          <w:rFonts w:ascii="Times New Roman" w:hAnsi="Times New Roman" w:cs="Times New Roman"/>
        </w:rPr>
      </w:pPr>
      <w:r>
        <w:rPr>
          <w:rFonts w:ascii="Times New Roman" w:hAnsi="Times New Roman" w:cs="Times New Roman"/>
        </w:rPr>
        <w:t xml:space="preserve">SNP was adopted as the sole biological marker in CCPA. All SNPs would be obtained from the database querying with the genomic region of </w:t>
      </w:r>
      <w:r w:rsidR="007905E3">
        <w:rPr>
          <w:rFonts w:ascii="Times New Roman" w:hAnsi="Times New Roman" w:cs="Times New Roman"/>
        </w:rPr>
        <w:t xml:space="preserve">both </w:t>
      </w:r>
      <w:r>
        <w:rPr>
          <w:rFonts w:ascii="Times New Roman" w:hAnsi="Times New Roman" w:cs="Times New Roman"/>
        </w:rPr>
        <w:t xml:space="preserve">the mature miRNA and cognate miRNA binding on question, and then sorted in the ascending order of their id, </w:t>
      </w:r>
      <w:r w:rsidR="00E800C4">
        <w:rPr>
          <w:rFonts w:ascii="Times New Roman" w:hAnsi="Times New Roman" w:cs="Times New Roman"/>
        </w:rPr>
        <w:t xml:space="preserve">which composed of 11 digits starting with number 1, followed by 2 digits representing rice genome chromosome id and then zero-filling 8 digits representing genomic position of the SNP. </w:t>
      </w:r>
      <w:r w:rsidR="00091FDB">
        <w:rPr>
          <w:rFonts w:ascii="Times New Roman" w:hAnsi="Times New Roman" w:cs="Times New Roman"/>
        </w:rPr>
        <w:t>Each rice cultivar was denoted as</w:t>
      </w:r>
      <w:r w:rsidR="00466098">
        <w:rPr>
          <w:rFonts w:ascii="Times New Roman" w:hAnsi="Times New Roman" w:cs="Times New Roman"/>
        </w:rPr>
        <w:t xml:space="preserve"> a haplotype pattern which is</w:t>
      </w:r>
      <w:r w:rsidR="00091FDB">
        <w:rPr>
          <w:rFonts w:ascii="Times New Roman" w:hAnsi="Times New Roman" w:cs="Times New Roman"/>
        </w:rPr>
        <w:t xml:space="preserve"> </w:t>
      </w:r>
      <w:r w:rsidR="00466098">
        <w:rPr>
          <w:rFonts w:ascii="Times New Roman" w:hAnsi="Times New Roman" w:cs="Times New Roman"/>
        </w:rPr>
        <w:t xml:space="preserve">a sequence of alleles at the sorted SNP positions, and one allele for one SNP position with upper letter for homozygotes and lower letter of the higher frequency allele for heterozygotes. After that, all 3,024 rice cultivars were divided into different sets </w:t>
      </w:r>
      <w:r w:rsidR="00671DD6">
        <w:rPr>
          <w:rFonts w:ascii="Times New Roman" w:hAnsi="Times New Roman" w:cs="Times New Roman"/>
        </w:rPr>
        <w:t>according to their haplotype patterns.</w:t>
      </w:r>
    </w:p>
    <w:p w14:paraId="648FC61D" w14:textId="6DAB60AE" w:rsidR="00671DD6" w:rsidRDefault="00671DD6" w:rsidP="00E800C4">
      <w:pPr>
        <w:ind w:firstLine="227"/>
        <w:rPr>
          <w:rFonts w:ascii="Times New Roman" w:hAnsi="Times New Roman" w:cs="Times New Roman"/>
        </w:rPr>
      </w:pPr>
      <w:r>
        <w:rPr>
          <w:rFonts w:ascii="Times New Roman" w:hAnsi="Times New Roman" w:cs="Times New Roman"/>
        </w:rPr>
        <w:t xml:space="preserve">Then, each haplotype pattern was mapped back to the sequences of mature miRNA and miRNA binding site to form the specified genotype of a rice cultivar set concerning the </w:t>
      </w:r>
      <w:proofErr w:type="gramStart"/>
      <w:r>
        <w:rPr>
          <w:rFonts w:ascii="Times New Roman" w:hAnsi="Times New Roman" w:cs="Times New Roman"/>
        </w:rPr>
        <w:t>miRNA:target</w:t>
      </w:r>
      <w:proofErr w:type="gramEnd"/>
      <w:r>
        <w:rPr>
          <w:rFonts w:ascii="Times New Roman" w:hAnsi="Times New Roman" w:cs="Times New Roman"/>
        </w:rPr>
        <w:t xml:space="preserve"> pair in question. Both sequences would then be aligned in the reverse order to </w:t>
      </w:r>
      <w:r>
        <w:rPr>
          <w:rFonts w:ascii="Times New Roman" w:hAnsi="Times New Roman" w:cs="Times New Roman" w:hint="eastAsia"/>
        </w:rPr>
        <w:t>form</w:t>
      </w:r>
      <w:r>
        <w:rPr>
          <w:rFonts w:ascii="Times New Roman" w:hAnsi="Times New Roman" w:cs="Times New Roman"/>
        </w:rPr>
        <w:t xml:space="preserve"> the complementarity pattern</w:t>
      </w:r>
      <w:r w:rsidR="007905E3">
        <w:rPr>
          <w:rFonts w:ascii="Times New Roman" w:hAnsi="Times New Roman" w:cs="Times New Roman"/>
        </w:rPr>
        <w:t xml:space="preserve"> (and that’s why this method is called combined complementarity pattern analysis)</w:t>
      </w:r>
      <w:r>
        <w:rPr>
          <w:rFonts w:ascii="Times New Roman" w:hAnsi="Times New Roman" w:cs="Times New Roman"/>
        </w:rPr>
        <w:t xml:space="preserve">, for the orientation of mature miRNA is opposite to that of binding site of its target while binding, and </w:t>
      </w:r>
      <w:r w:rsidR="007905E3">
        <w:rPr>
          <w:rFonts w:ascii="Times New Roman" w:hAnsi="Times New Roman" w:cs="Times New Roman"/>
        </w:rPr>
        <w:t>the complementarity pattern would be compared with that of reference genome which is called the reference complementarity pattern to unfold the changes that SNPs do to th</w:t>
      </w:r>
      <w:r w:rsidR="00840291">
        <w:rPr>
          <w:rFonts w:ascii="Times New Roman" w:hAnsi="Times New Roman" w:cs="Times New Roman"/>
        </w:rPr>
        <w:t xml:space="preserve">e </w:t>
      </w:r>
      <w:proofErr w:type="gramStart"/>
      <w:r w:rsidR="00840291">
        <w:rPr>
          <w:rFonts w:ascii="Times New Roman" w:hAnsi="Times New Roman" w:cs="Times New Roman"/>
        </w:rPr>
        <w:t>miRNA:target</w:t>
      </w:r>
      <w:proofErr w:type="gramEnd"/>
      <w:r w:rsidR="00840291">
        <w:rPr>
          <w:rFonts w:ascii="Times New Roman" w:hAnsi="Times New Roman" w:cs="Times New Roman"/>
        </w:rPr>
        <w:t xml:space="preserve"> complementarity.</w:t>
      </w:r>
    </w:p>
    <w:p w14:paraId="228A8C11" w14:textId="5B0CE531" w:rsidR="003B6FC5" w:rsidRDefault="0089144B" w:rsidP="00E800C4">
      <w:pPr>
        <w:ind w:firstLine="227"/>
        <w:rPr>
          <w:rFonts w:ascii="Times New Roman" w:hAnsi="Times New Roman" w:cs="Times New Roman"/>
        </w:rPr>
      </w:pPr>
      <w:r>
        <w:rPr>
          <w:rFonts w:ascii="Times New Roman" w:hAnsi="Times New Roman" w:cs="Times New Roman"/>
          <w:noProof/>
        </w:rPr>
        <w:lastRenderedPageBreak/>
        <w:drawing>
          <wp:inline distT="0" distB="0" distL="0" distR="0" wp14:anchorId="52705630" wp14:editId="392BA95B">
            <wp:extent cx="5269230" cy="3949065"/>
            <wp:effectExtent l="0" t="0" r="0" b="0"/>
            <wp:docPr id="9" name="Picture 9" descr="../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P4categoriesOfPattern/CCP4categoriesOfPattern.00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9230" cy="3949065"/>
                    </a:xfrm>
                    <a:prstGeom prst="rect">
                      <a:avLst/>
                    </a:prstGeom>
                    <a:noFill/>
                    <a:ln>
                      <a:noFill/>
                    </a:ln>
                  </pic:spPr>
                </pic:pic>
              </a:graphicData>
            </a:graphic>
          </wp:inline>
        </w:drawing>
      </w:r>
    </w:p>
    <w:p w14:paraId="1F94A9D7" w14:textId="17786971" w:rsidR="003B6FC5" w:rsidRPr="00980821" w:rsidRDefault="003B6FC5" w:rsidP="00980821">
      <w:pPr>
        <w:jc w:val="center"/>
        <w:rPr>
          <w:rFonts w:ascii="Times New Roman" w:hAnsi="Times New Roman" w:cs="Times New Roman"/>
          <w:b/>
        </w:rPr>
      </w:pPr>
      <w:r w:rsidRPr="00980821">
        <w:rPr>
          <w:rFonts w:ascii="Times New Roman" w:hAnsi="Times New Roman" w:cs="Times New Roman"/>
          <w:b/>
        </w:rPr>
        <w:t>Fig 8. Workflow of Combined Complementarity Pattern</w:t>
      </w:r>
      <w:r w:rsidR="00980821" w:rsidRPr="00980821">
        <w:rPr>
          <w:rFonts w:ascii="Times New Roman" w:hAnsi="Times New Roman" w:cs="Times New Roman"/>
          <w:b/>
        </w:rPr>
        <w:t xml:space="preserve"> Analysis</w:t>
      </w:r>
      <w:r w:rsidR="00804845">
        <w:rPr>
          <w:rFonts w:ascii="Times New Roman" w:hAnsi="Times New Roman" w:cs="Times New Roman"/>
          <w:b/>
        </w:rPr>
        <w:t xml:space="preserve"> (CCPA)</w:t>
      </w:r>
    </w:p>
    <w:p w14:paraId="6E037ED2" w14:textId="77777777" w:rsidR="002E0800" w:rsidRPr="00B26CA1" w:rsidRDefault="002E0800">
      <w:pPr>
        <w:rPr>
          <w:rFonts w:ascii="Times New Roman" w:hAnsi="Times New Roman" w:cs="Times New Roman"/>
        </w:rPr>
      </w:pPr>
    </w:p>
    <w:p w14:paraId="05F5F1E9" w14:textId="1A9F1E53" w:rsidR="002E0800" w:rsidRPr="0081471B" w:rsidRDefault="00D24866" w:rsidP="00297515">
      <w:pPr>
        <w:ind w:firstLine="227"/>
        <w:rPr>
          <w:rFonts w:ascii="Times New Roman" w:hAnsi="Times New Roman" w:cs="Times New Roman"/>
        </w:rPr>
      </w:pPr>
      <w:r>
        <w:rPr>
          <w:rFonts w:ascii="Times New Roman" w:hAnsi="Times New Roman" w:cs="Times New Roman"/>
        </w:rPr>
        <w:t>Generally, positions with</w:t>
      </w:r>
      <w:r w:rsidR="00141DE6">
        <w:rPr>
          <w:rFonts w:ascii="Times New Roman" w:hAnsi="Times New Roman" w:cs="Times New Roman"/>
        </w:rPr>
        <w:t>in complementarity pattern</w:t>
      </w:r>
      <w:r w:rsidR="00EB2C2E">
        <w:rPr>
          <w:rFonts w:ascii="Times New Roman" w:hAnsi="Times New Roman" w:cs="Times New Roman"/>
        </w:rPr>
        <w:t xml:space="preserve"> of </w:t>
      </w:r>
      <w:proofErr w:type="gramStart"/>
      <w:r w:rsidR="00EB2C2E">
        <w:rPr>
          <w:rFonts w:ascii="Times New Roman" w:hAnsi="Times New Roman" w:cs="Times New Roman"/>
        </w:rPr>
        <w:t>miRNA:target</w:t>
      </w:r>
      <w:proofErr w:type="gramEnd"/>
      <w:r w:rsidR="00EB2C2E">
        <w:rPr>
          <w:rFonts w:ascii="Times New Roman" w:hAnsi="Times New Roman" w:cs="Times New Roman"/>
        </w:rPr>
        <w:t xml:space="preserve"> pair</w:t>
      </w:r>
      <w:r w:rsidR="00141DE6">
        <w:rPr>
          <w:rFonts w:ascii="Times New Roman" w:hAnsi="Times New Roman" w:cs="Times New Roman"/>
        </w:rPr>
        <w:t xml:space="preserve"> could</w:t>
      </w:r>
      <w:r>
        <w:rPr>
          <w:rFonts w:ascii="Times New Roman" w:hAnsi="Times New Roman" w:cs="Times New Roman"/>
        </w:rPr>
        <w:t xml:space="preserve"> undergo</w:t>
      </w:r>
      <w:r w:rsidR="00141DE6">
        <w:rPr>
          <w:rFonts w:ascii="Times New Roman" w:hAnsi="Times New Roman" w:cs="Times New Roman"/>
        </w:rPr>
        <w:t xml:space="preserve"> four types of changes when SNPs take place in either mature miRNA or miRNA binding site (or both of them)</w:t>
      </w:r>
      <w:r>
        <w:rPr>
          <w:rFonts w:ascii="Times New Roman" w:hAnsi="Times New Roman" w:cs="Times New Roman"/>
        </w:rPr>
        <w:t>.</w:t>
      </w:r>
      <w:r w:rsidR="00BB7C24">
        <w:rPr>
          <w:rFonts w:ascii="Times New Roman" w:hAnsi="Times New Roman" w:cs="Times New Roman"/>
        </w:rPr>
        <w:t xml:space="preserve"> The complementarity of the positions could switch from pairing to mismatch, from mismatch to pairing, from pairing to pairing (remain pairing) or from mismatch to mismatch (remain mismatch)</w:t>
      </w:r>
      <w:r w:rsidR="00141DE6">
        <w:rPr>
          <w:rFonts w:ascii="Times New Roman" w:hAnsi="Times New Roman" w:cs="Times New Roman"/>
        </w:rPr>
        <w:t>.</w:t>
      </w:r>
      <w:r>
        <w:rPr>
          <w:rFonts w:ascii="Times New Roman" w:hAnsi="Times New Roman" w:cs="Times New Roman"/>
        </w:rPr>
        <w:t xml:space="preserve"> </w:t>
      </w:r>
      <w:r w:rsidR="00840291">
        <w:rPr>
          <w:rFonts w:ascii="Times New Roman" w:hAnsi="Times New Roman" w:cs="Times New Roman"/>
        </w:rPr>
        <w:t xml:space="preserve">Applying </w:t>
      </w:r>
      <w:r w:rsidR="00AF7032">
        <w:rPr>
          <w:rFonts w:ascii="Times New Roman" w:hAnsi="Times New Roman" w:cs="Times New Roman"/>
        </w:rPr>
        <w:t xml:space="preserve">CCPA to all conserved miRNAs in rice as well as </w:t>
      </w:r>
      <w:r w:rsidR="0081471B">
        <w:rPr>
          <w:rFonts w:ascii="Times New Roman" w:hAnsi="Times New Roman" w:cs="Times New Roman"/>
        </w:rPr>
        <w:t xml:space="preserve">their target genes, </w:t>
      </w:r>
      <w:r w:rsidR="0031725F">
        <w:rPr>
          <w:rFonts w:ascii="Times New Roman" w:hAnsi="Times New Roman" w:cs="Times New Roman"/>
        </w:rPr>
        <w:t>a special type of c</w:t>
      </w:r>
      <w:r w:rsidR="007B5450">
        <w:rPr>
          <w:rFonts w:ascii="Times New Roman" w:hAnsi="Times New Roman" w:cs="Times New Roman"/>
        </w:rPr>
        <w:t xml:space="preserve">omplementarity change was found that </w:t>
      </w:r>
      <w:r w:rsidR="001C26F0">
        <w:rPr>
          <w:rFonts w:ascii="Times New Roman" w:hAnsi="Times New Roman" w:cs="Times New Roman"/>
        </w:rPr>
        <w:t xml:space="preserve">there are </w:t>
      </w:r>
      <w:r w:rsidR="00F925D3">
        <w:rPr>
          <w:rFonts w:ascii="Times New Roman" w:hAnsi="Times New Roman" w:cs="Times New Roman"/>
        </w:rPr>
        <w:t>position</w:t>
      </w:r>
      <w:r w:rsidR="001C26F0">
        <w:rPr>
          <w:rFonts w:ascii="Times New Roman" w:hAnsi="Times New Roman" w:cs="Times New Roman"/>
        </w:rPr>
        <w:t>s</w:t>
      </w:r>
      <w:r w:rsidR="00633095">
        <w:rPr>
          <w:rFonts w:ascii="Times New Roman" w:hAnsi="Times New Roman" w:cs="Times New Roman"/>
        </w:rPr>
        <w:t xml:space="preserve"> </w:t>
      </w:r>
      <w:r w:rsidR="00EB2C2E">
        <w:rPr>
          <w:rFonts w:ascii="Times New Roman" w:hAnsi="Times New Roman" w:cs="Times New Roman"/>
        </w:rPr>
        <w:t>remained pairing after two SNPs were introduced to both sequences at the given position of the complementarity pattern.</w:t>
      </w:r>
      <w:r w:rsidR="001C26F0">
        <w:rPr>
          <w:rFonts w:ascii="Times New Roman" w:hAnsi="Times New Roman" w:cs="Times New Roman"/>
        </w:rPr>
        <w:t xml:space="preserve"> And </w:t>
      </w:r>
      <w:r w:rsidR="00291E1F">
        <w:rPr>
          <w:rFonts w:ascii="Times New Roman" w:hAnsi="Times New Roman" w:cs="Times New Roman"/>
        </w:rPr>
        <w:t>this type of change took place in osa-miR818a-e, osa-miR1436, osa-miR1439, osa-miR1442, osa-miR1862b, osa-miR2275</w:t>
      </w:r>
      <w:r w:rsidR="00F031E9">
        <w:rPr>
          <w:rFonts w:ascii="Times New Roman" w:hAnsi="Times New Roman" w:cs="Times New Roman"/>
        </w:rPr>
        <w:t>, osa-miR444</w:t>
      </w:r>
      <w:r w:rsidR="00AD7E6A">
        <w:rPr>
          <w:rFonts w:ascii="Times New Roman" w:hAnsi="Times New Roman" w:cs="Times New Roman"/>
        </w:rPr>
        <w:t>a/b/d a</w:t>
      </w:r>
      <w:r w:rsidR="00B37008">
        <w:rPr>
          <w:rFonts w:ascii="Times New Roman" w:hAnsi="Times New Roman" w:cs="Times New Roman"/>
        </w:rPr>
        <w:t xml:space="preserve">nd their cognate </w:t>
      </w:r>
      <w:r w:rsidR="00AD7E6A">
        <w:rPr>
          <w:rFonts w:ascii="Times New Roman" w:hAnsi="Times New Roman" w:cs="Times New Roman"/>
        </w:rPr>
        <w:t xml:space="preserve">targets. </w:t>
      </w:r>
      <w:r w:rsidR="009B141A">
        <w:rPr>
          <w:rFonts w:ascii="Times New Roman" w:hAnsi="Times New Roman" w:cs="Times New Roman"/>
        </w:rPr>
        <w:t xml:space="preserve">Osa-miR444 family was previously </w:t>
      </w:r>
      <w:r w:rsidR="00824728">
        <w:rPr>
          <w:rFonts w:ascii="Times New Roman" w:hAnsi="Times New Roman" w:cs="Times New Roman"/>
        </w:rPr>
        <w:t>reported belonging to a unique class of miRNAs called natural antisense miRNAs that derive from the natural cis-</w:t>
      </w:r>
      <w:r w:rsidR="00824728" w:rsidRPr="00824728">
        <w:rPr>
          <w:rFonts w:ascii="Times New Roman" w:hAnsi="Times New Roman" w:cs="Times New Roman"/>
        </w:rPr>
        <w:t>antisense transcript pairs</w:t>
      </w:r>
      <w:r w:rsidR="00824728">
        <w:rPr>
          <w:rFonts w:ascii="Times New Roman" w:hAnsi="Times New Roman" w:cs="Times New Roman"/>
        </w:rPr>
        <w:t>, and can generate mature miRNAs that perfectly match their targets [1</w:t>
      </w:r>
      <w:ins w:id="581" w:author="Thomas Huang" w:date="2017-01-05T14:16:00Z">
        <w:r w:rsidR="00A2410E">
          <w:rPr>
            <w:rFonts w:ascii="Times New Roman" w:hAnsi="Times New Roman" w:cs="Times New Roman"/>
          </w:rPr>
          <w:t>6</w:t>
        </w:r>
      </w:ins>
      <w:r w:rsidR="00824728">
        <w:rPr>
          <w:rFonts w:ascii="Times New Roman" w:hAnsi="Times New Roman" w:cs="Times New Roman"/>
        </w:rPr>
        <w:t>]. The recovery of complementarity can be explained by the antisense property because a single SNP introduced to the rice genome would cause mutations in both miRNA and its target</w:t>
      </w:r>
      <w:r w:rsidR="008E73E9">
        <w:rPr>
          <w:rFonts w:ascii="Times New Roman" w:hAnsi="Times New Roman" w:cs="Times New Roman"/>
        </w:rPr>
        <w:t xml:space="preserve"> but they still remain perfectly matched</w:t>
      </w:r>
      <w:r w:rsidR="00824728">
        <w:rPr>
          <w:rFonts w:ascii="Times New Roman" w:hAnsi="Times New Roman" w:cs="Times New Roman"/>
        </w:rPr>
        <w:t>.</w:t>
      </w:r>
      <w:r w:rsidR="008E73E9">
        <w:rPr>
          <w:rFonts w:ascii="Times New Roman" w:hAnsi="Times New Roman" w:cs="Times New Roman"/>
        </w:rPr>
        <w:t xml:space="preserve"> But for other miRNAs, two SNPs were needed to keep the position still pairing. </w:t>
      </w:r>
      <w:r w:rsidR="00BC19F4">
        <w:rPr>
          <w:rFonts w:ascii="Times New Roman" w:hAnsi="Times New Roman" w:cs="Times New Roman"/>
        </w:rPr>
        <w:t>More i</w:t>
      </w:r>
      <w:r w:rsidR="008E73E9">
        <w:rPr>
          <w:rFonts w:ascii="Times New Roman" w:hAnsi="Times New Roman" w:cs="Times New Roman"/>
        </w:rPr>
        <w:t xml:space="preserve">nterestingly, </w:t>
      </w:r>
      <w:r w:rsidR="00BC66EB">
        <w:rPr>
          <w:rFonts w:ascii="Times New Roman" w:hAnsi="Times New Roman" w:cs="Times New Roman"/>
        </w:rPr>
        <w:t>except osa-miR2275, all other miRNAs belong to the same miRNA family</w:t>
      </w:r>
      <w:r w:rsidR="00BC19F4">
        <w:rPr>
          <w:rFonts w:ascii="Times New Roman" w:hAnsi="Times New Roman" w:cs="Times New Roman"/>
        </w:rPr>
        <w:t xml:space="preserve"> of related hairpin sequences</w:t>
      </w:r>
      <w:r w:rsidR="00BC66EB">
        <w:rPr>
          <w:rFonts w:ascii="Times New Roman" w:hAnsi="Times New Roman" w:cs="Times New Roman"/>
        </w:rPr>
        <w:t xml:space="preserve"> - miR818, according to </w:t>
      </w:r>
      <w:r w:rsidR="00BC66EB" w:rsidRPr="00BC66EB">
        <w:rPr>
          <w:rFonts w:ascii="Times New Roman" w:hAnsi="Times New Roman" w:cs="Times New Roman"/>
          <w:i/>
        </w:rPr>
        <w:t>miRBase.org</w:t>
      </w:r>
      <w:r w:rsidR="00BC19F4">
        <w:rPr>
          <w:rFonts w:ascii="Times New Roman" w:hAnsi="Times New Roman" w:cs="Times New Roman"/>
        </w:rPr>
        <w:t>.</w:t>
      </w:r>
    </w:p>
    <w:p w14:paraId="11446104" w14:textId="31232578" w:rsidR="00804845" w:rsidRDefault="0069198A" w:rsidP="007D0E5E">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87A6566" wp14:editId="04D7D639">
            <wp:extent cx="2483157" cy="3844135"/>
            <wp:effectExtent l="0" t="0" r="6350" b="0"/>
            <wp:docPr id="8" name="Picture 8" descr="../../GitHub/File-transfer/PaperWriting/Data_organization/Paper_Figures_AND_tables/data_finalversion/RemainParingPatter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RemainParingPatterns.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00331" cy="3870722"/>
                    </a:xfrm>
                    <a:prstGeom prst="rect">
                      <a:avLst/>
                    </a:prstGeom>
                    <a:noFill/>
                    <a:ln>
                      <a:noFill/>
                    </a:ln>
                  </pic:spPr>
                </pic:pic>
              </a:graphicData>
            </a:graphic>
          </wp:inline>
        </w:drawing>
      </w:r>
    </w:p>
    <w:p w14:paraId="6541EAEA" w14:textId="3C77A187" w:rsidR="00D670C1" w:rsidRPr="00980821" w:rsidRDefault="00D670C1" w:rsidP="00D670C1">
      <w:pPr>
        <w:jc w:val="center"/>
        <w:rPr>
          <w:rFonts w:ascii="Times New Roman" w:hAnsi="Times New Roman" w:cs="Times New Roman"/>
          <w:b/>
        </w:rPr>
      </w:pPr>
      <w:r>
        <w:rPr>
          <w:rFonts w:ascii="Times New Roman" w:hAnsi="Times New Roman" w:cs="Times New Roman"/>
          <w:b/>
        </w:rPr>
        <w:t>Fig 9</w:t>
      </w:r>
      <w:r w:rsidRPr="00980821">
        <w:rPr>
          <w:rFonts w:ascii="Times New Roman" w:hAnsi="Times New Roman" w:cs="Times New Roman"/>
          <w:b/>
        </w:rPr>
        <w:t xml:space="preserve">. </w:t>
      </w:r>
      <w:r>
        <w:rPr>
          <w:rFonts w:ascii="Times New Roman" w:hAnsi="Times New Roman" w:cs="Times New Roman"/>
          <w:b/>
        </w:rPr>
        <w:t>Examples of complementarity patterns that remained p</w:t>
      </w:r>
      <w:r w:rsidR="00D32D05">
        <w:rPr>
          <w:rFonts w:ascii="Times New Roman" w:hAnsi="Times New Roman" w:cs="Times New Roman"/>
          <w:b/>
        </w:rPr>
        <w:t>airing after introducing 2 SNPs</w:t>
      </w:r>
    </w:p>
    <w:p w14:paraId="6741F570" w14:textId="2F8AF3F2" w:rsidR="007D0E5E" w:rsidRDefault="00D670C1" w:rsidP="007D0E5E">
      <w:pPr>
        <w:jc w:val="center"/>
        <w:rPr>
          <w:rFonts w:ascii="Times New Roman" w:hAnsi="Times New Roman" w:cs="Times New Roman"/>
        </w:rPr>
      </w:pPr>
      <w:r>
        <w:rPr>
          <w:rFonts w:ascii="Times New Roman" w:hAnsi="Times New Roman" w:cs="Times New Roman"/>
        </w:rPr>
        <w:t xml:space="preserve">In the complementarity pattern, a </w:t>
      </w:r>
      <w:r w:rsidR="00DA4636">
        <w:rPr>
          <w:rFonts w:ascii="Times New Roman" w:hAnsi="Times New Roman" w:cs="Times New Roman"/>
        </w:rPr>
        <w:t>vertical bar</w:t>
      </w:r>
      <w:r>
        <w:rPr>
          <w:rFonts w:ascii="Times New Roman" w:hAnsi="Times New Roman" w:cs="Times New Roman"/>
        </w:rPr>
        <w:t xml:space="preserve"> would be placed denoting match, a blank denotes mism</w:t>
      </w:r>
      <w:r w:rsidR="00DA4636">
        <w:rPr>
          <w:rFonts w:ascii="Times New Roman" w:hAnsi="Times New Roman" w:cs="Times New Roman"/>
        </w:rPr>
        <w:t>atch, an asterisk</w:t>
      </w:r>
      <w:r>
        <w:rPr>
          <w:rFonts w:ascii="Times New Roman" w:hAnsi="Times New Roman" w:cs="Times New Roman"/>
        </w:rPr>
        <w:t xml:space="preserve"> denotes </w:t>
      </w:r>
      <w:proofErr w:type="gramStart"/>
      <w:r>
        <w:rPr>
          <w:rFonts w:ascii="Times New Roman" w:hAnsi="Times New Roman" w:cs="Times New Roman"/>
        </w:rPr>
        <w:t>G:U</w:t>
      </w:r>
      <w:proofErr w:type="gramEnd"/>
      <w:r>
        <w:rPr>
          <w:rFonts w:ascii="Times New Roman" w:hAnsi="Times New Roman" w:cs="Times New Roman"/>
        </w:rPr>
        <w:t xml:space="preserve"> pair.</w:t>
      </w:r>
    </w:p>
    <w:p w14:paraId="6871B462" w14:textId="77777777" w:rsidR="007D0E5E" w:rsidRDefault="007D0E5E" w:rsidP="007D0E5E">
      <w:pPr>
        <w:jc w:val="center"/>
        <w:rPr>
          <w:rFonts w:ascii="Times New Roman" w:hAnsi="Times New Roman" w:cs="Times New Roman"/>
        </w:rPr>
      </w:pPr>
    </w:p>
    <w:p w14:paraId="7813784B" w14:textId="2B03210B" w:rsidR="00DA4636" w:rsidRPr="00B26CA1" w:rsidRDefault="004A24F5" w:rsidP="00DA4636">
      <w:pPr>
        <w:outlineLvl w:val="0"/>
        <w:rPr>
          <w:rFonts w:ascii="Times New Roman" w:hAnsi="Times New Roman" w:cs="Times New Roman"/>
          <w:b/>
          <w:sz w:val="32"/>
        </w:rPr>
      </w:pPr>
      <w:ins w:id="582" w:author="Thomas Huang" w:date="2017-01-06T16:08:00Z">
        <w:r w:rsidRPr="004A24F5">
          <w:rPr>
            <w:rFonts w:ascii="Times New Roman" w:hAnsi="Times New Roman" w:cs="Times New Roman"/>
            <w:b/>
            <w:sz w:val="32"/>
          </w:rPr>
          <w:t xml:space="preserve">Changes to conserved </w:t>
        </w:r>
        <w:proofErr w:type="gramStart"/>
        <w:r w:rsidRPr="004A24F5">
          <w:rPr>
            <w:rFonts w:ascii="Times New Roman" w:hAnsi="Times New Roman" w:cs="Times New Roman"/>
            <w:b/>
            <w:sz w:val="32"/>
          </w:rPr>
          <w:t>miRNA:target</w:t>
        </w:r>
        <w:proofErr w:type="gramEnd"/>
        <w:r w:rsidRPr="004A24F5">
          <w:rPr>
            <w:rFonts w:ascii="Times New Roman" w:hAnsi="Times New Roman" w:cs="Times New Roman"/>
            <w:b/>
            <w:sz w:val="32"/>
          </w:rPr>
          <w:t xml:space="preserve"> complementarity brought by SNPs didn’t lead to distinct phenotypical changes</w:t>
        </w:r>
      </w:ins>
    </w:p>
    <w:p w14:paraId="074A9E03" w14:textId="77777777" w:rsidR="00804845" w:rsidRPr="00B26CA1" w:rsidRDefault="00804845">
      <w:pPr>
        <w:rPr>
          <w:rFonts w:ascii="Times New Roman" w:hAnsi="Times New Roman" w:cs="Times New Roman"/>
        </w:rPr>
      </w:pPr>
    </w:p>
    <w:p w14:paraId="29F61F5D" w14:textId="3158C6CC" w:rsidR="00BC610C" w:rsidRDefault="003C5F18">
      <w:pPr>
        <w:rPr>
          <w:rFonts w:ascii="Times New Roman" w:hAnsi="Times New Roman" w:cs="Times New Roman"/>
        </w:rPr>
      </w:pPr>
      <w:r>
        <w:rPr>
          <w:rFonts w:ascii="Times New Roman" w:hAnsi="Times New Roman" w:cs="Times New Roman"/>
        </w:rPr>
        <w:t>Previous studies have found variation</w:t>
      </w:r>
      <w:r w:rsidR="004B2278">
        <w:rPr>
          <w:rFonts w:ascii="Times New Roman" w:hAnsi="Times New Roman" w:cs="Times New Roman"/>
        </w:rPr>
        <w:t>s</w:t>
      </w:r>
      <w:r>
        <w:rPr>
          <w:rFonts w:ascii="Times New Roman" w:hAnsi="Times New Roman" w:cs="Times New Roman"/>
        </w:rPr>
        <w:t xml:space="preserve"> of miRNA-mediated regulation caused by SNP can have huge impact</w:t>
      </w:r>
      <w:r w:rsidR="004B2278">
        <w:rPr>
          <w:rFonts w:ascii="Times New Roman" w:hAnsi="Times New Roman" w:cs="Times New Roman"/>
        </w:rPr>
        <w:t xml:space="preserve"> on agronomic phenotypes [17, 18]</w:t>
      </w:r>
      <w:r w:rsidR="006B7A48">
        <w:rPr>
          <w:rFonts w:ascii="Times New Roman" w:hAnsi="Times New Roman" w:cs="Times New Roman"/>
        </w:rPr>
        <w:t xml:space="preserve">. </w:t>
      </w:r>
      <w:r w:rsidR="00D81ACA">
        <w:rPr>
          <w:rFonts w:ascii="Times New Roman" w:hAnsi="Times New Roman" w:cs="Times New Roman"/>
        </w:rPr>
        <w:t xml:space="preserve">Considering the functional redundancy of plant miRNAs that members of miRNA families share similar sequences and are often predicted to target the same or overlapping sets of genes [19, 20], </w:t>
      </w:r>
      <w:r w:rsidR="00A73FE7">
        <w:rPr>
          <w:rFonts w:ascii="Times New Roman" w:hAnsi="Times New Roman" w:cs="Times New Roman"/>
        </w:rPr>
        <w:t xml:space="preserve">we mainly focus on SNPs on miRNA binding sites of target genes rather than SNPs on mature miRNAs, whose influence on the outcome of miRNA regulation might be </w:t>
      </w:r>
      <w:r w:rsidR="007D0B4D">
        <w:rPr>
          <w:rFonts w:ascii="Times New Roman" w:hAnsi="Times New Roman" w:cs="Times New Roman"/>
        </w:rPr>
        <w:t>buffered</w:t>
      </w:r>
      <w:r w:rsidR="00A47BC6">
        <w:rPr>
          <w:rFonts w:ascii="Times New Roman" w:hAnsi="Times New Roman" w:cs="Times New Roman"/>
        </w:rPr>
        <w:t xml:space="preserve"> by </w:t>
      </w:r>
      <w:r w:rsidR="007D0B4D">
        <w:rPr>
          <w:rFonts w:ascii="Times New Roman" w:hAnsi="Times New Roman" w:cs="Times New Roman"/>
        </w:rPr>
        <w:t>functional redundancy</w:t>
      </w:r>
      <w:r w:rsidR="00D27475">
        <w:rPr>
          <w:rFonts w:ascii="Times New Roman" w:hAnsi="Times New Roman" w:cs="Times New Roman"/>
        </w:rPr>
        <w:t>. Finally, 7</w:t>
      </w:r>
      <w:r w:rsidR="007D0B4D">
        <w:rPr>
          <w:rFonts w:ascii="Times New Roman" w:hAnsi="Times New Roman" w:cs="Times New Roman"/>
        </w:rPr>
        <w:t xml:space="preserve"> target genes of conserved miRNAs were found to carry SNPs on them.</w:t>
      </w:r>
      <w:r w:rsidR="00B30D3E">
        <w:rPr>
          <w:rFonts w:ascii="Times New Roman" w:hAnsi="Times New Roman" w:cs="Times New Roman"/>
        </w:rPr>
        <w:t xml:space="preserve"> </w:t>
      </w:r>
      <w:r w:rsidR="004F2D73">
        <w:rPr>
          <w:rFonts w:ascii="Times New Roman" w:hAnsi="Times New Roman" w:cs="Times New Roman"/>
        </w:rPr>
        <w:t xml:space="preserve">Apart from the complementarity pattern of </w:t>
      </w:r>
      <w:proofErr w:type="gramStart"/>
      <w:r w:rsidR="004F2D73">
        <w:rPr>
          <w:rFonts w:ascii="Times New Roman" w:hAnsi="Times New Roman" w:cs="Times New Roman"/>
        </w:rPr>
        <w:t>miRNA:target</w:t>
      </w:r>
      <w:proofErr w:type="gramEnd"/>
      <w:r w:rsidR="004F2D73">
        <w:rPr>
          <w:rFonts w:ascii="Times New Roman" w:hAnsi="Times New Roman" w:cs="Times New Roman"/>
        </w:rPr>
        <w:t>, target accessibility to the miRNAs has also been identified as an important factor that are involved in target recognition [21]</w:t>
      </w:r>
      <w:r w:rsidR="00D7787C">
        <w:rPr>
          <w:rFonts w:ascii="Times New Roman" w:hAnsi="Times New Roman" w:cs="Times New Roman"/>
        </w:rPr>
        <w:t>. In order to evaluate the potential influences these SNPs could bring to t</w:t>
      </w:r>
      <w:r w:rsidR="006F2240">
        <w:rPr>
          <w:rFonts w:ascii="Times New Roman" w:hAnsi="Times New Roman" w:cs="Times New Roman"/>
        </w:rPr>
        <w:t xml:space="preserve">he miRNA regulation, we </w:t>
      </w:r>
      <w:r w:rsidR="00D7787C">
        <w:rPr>
          <w:rFonts w:ascii="Times New Roman" w:hAnsi="Times New Roman" w:cs="Times New Roman"/>
        </w:rPr>
        <w:t xml:space="preserve">mapped the SNPs to the miRNA binding site positions in the positional order of 5’-3’ on mature miRNAs, as well as the </w:t>
      </w:r>
      <w:r w:rsidR="006F2240">
        <w:rPr>
          <w:rFonts w:ascii="Times New Roman" w:hAnsi="Times New Roman" w:cs="Times New Roman"/>
        </w:rPr>
        <w:t xml:space="preserve">changes of </w:t>
      </w:r>
      <w:r w:rsidR="00D7787C">
        <w:rPr>
          <w:rFonts w:ascii="Times New Roman" w:hAnsi="Times New Roman" w:cs="Times New Roman"/>
        </w:rPr>
        <w:t>total free energy of binding</w:t>
      </w:r>
      <w:r w:rsidR="006F2240">
        <w:rPr>
          <w:rFonts w:ascii="Times New Roman" w:hAnsi="Times New Roman" w:cs="Times New Roman"/>
        </w:rPr>
        <w:t xml:space="preserve"> after the mutations caused by SNPs (</w:t>
      </w:r>
      <w:r w:rsidR="00407D8F">
        <w:rPr>
          <w:rFonts w:ascii="Times New Roman" w:hAnsi="Times New Roman" w:cs="Times New Roman"/>
        </w:rPr>
        <w:t>T</w:t>
      </w:r>
      <w:r w:rsidR="006F2240">
        <w:rPr>
          <w:rFonts w:ascii="Times New Roman" w:hAnsi="Times New Roman" w:cs="Times New Roman"/>
        </w:rPr>
        <w:t>able 1</w:t>
      </w:r>
      <w:r w:rsidR="00407D8F">
        <w:rPr>
          <w:rFonts w:ascii="Times New Roman" w:hAnsi="Times New Roman" w:cs="Times New Roman"/>
        </w:rPr>
        <w:t>, Fig 10</w:t>
      </w:r>
      <w:r w:rsidR="006F2240">
        <w:rPr>
          <w:rFonts w:ascii="Times New Roman" w:hAnsi="Times New Roman" w:cs="Times New Roman"/>
        </w:rPr>
        <w:t>).</w:t>
      </w:r>
    </w:p>
    <w:p w14:paraId="1C62D1E3" w14:textId="77777777" w:rsidR="00BC610C" w:rsidRPr="00B26CA1" w:rsidRDefault="00BC610C">
      <w:pPr>
        <w:rPr>
          <w:rFonts w:ascii="Times New Roman" w:hAnsi="Times New Roman" w:cs="Times New Roman"/>
        </w:rPr>
      </w:pPr>
    </w:p>
    <w:tbl>
      <w:tblPr>
        <w:tblW w:w="8909" w:type="dxa"/>
        <w:tblLook w:val="04A0" w:firstRow="1" w:lastRow="0" w:firstColumn="1" w:lastColumn="0" w:noHBand="0" w:noVBand="1"/>
      </w:tblPr>
      <w:tblGrid>
        <w:gridCol w:w="1888"/>
        <w:gridCol w:w="1420"/>
        <w:gridCol w:w="1496"/>
        <w:gridCol w:w="1310"/>
        <w:gridCol w:w="1462"/>
        <w:gridCol w:w="1333"/>
      </w:tblGrid>
      <w:tr w:rsidR="00380D58" w:rsidRPr="009F105D" w14:paraId="6CEB7D4A" w14:textId="77777777" w:rsidTr="00380D58">
        <w:trPr>
          <w:trHeight w:val="248"/>
        </w:trPr>
        <w:tc>
          <w:tcPr>
            <w:tcW w:w="8909" w:type="dxa"/>
            <w:gridSpan w:val="6"/>
            <w:tcBorders>
              <w:top w:val="nil"/>
              <w:left w:val="nil"/>
              <w:bottom w:val="single" w:sz="4" w:space="0" w:color="auto"/>
              <w:right w:val="nil"/>
            </w:tcBorders>
            <w:shd w:val="clear" w:color="auto" w:fill="auto"/>
            <w:noWrap/>
            <w:vAlign w:val="bottom"/>
            <w:hideMark/>
          </w:tcPr>
          <w:p w14:paraId="757A390C" w14:textId="77777777" w:rsidR="009F105D" w:rsidRPr="009F105D" w:rsidRDefault="009F105D" w:rsidP="009F105D">
            <w:pPr>
              <w:rPr>
                <w:rFonts w:ascii="Times New Roman" w:eastAsia="Times New Roman" w:hAnsi="Times New Roman" w:cs="Times New Roman"/>
                <w:b/>
                <w:bCs/>
                <w:color w:val="000000"/>
              </w:rPr>
            </w:pPr>
            <w:r w:rsidRPr="009F105D">
              <w:rPr>
                <w:rFonts w:ascii="Times New Roman" w:eastAsia="Times New Roman" w:hAnsi="Times New Roman" w:cs="Times New Roman"/>
                <w:b/>
                <w:bCs/>
                <w:color w:val="000000"/>
              </w:rPr>
              <w:t>Table 1. Summary of target genes carrying SNPs on the binding site</w:t>
            </w:r>
          </w:p>
        </w:tc>
      </w:tr>
      <w:tr w:rsidR="00380D58" w:rsidRPr="00380D58" w14:paraId="564F80D1" w14:textId="77777777" w:rsidTr="00380D58">
        <w:trPr>
          <w:trHeight w:val="1004"/>
        </w:trPr>
        <w:tc>
          <w:tcPr>
            <w:tcW w:w="1888" w:type="dxa"/>
            <w:tcBorders>
              <w:top w:val="nil"/>
              <w:left w:val="nil"/>
              <w:bottom w:val="single" w:sz="4" w:space="0" w:color="auto"/>
              <w:right w:val="nil"/>
            </w:tcBorders>
            <w:shd w:val="clear" w:color="auto" w:fill="auto"/>
            <w:noWrap/>
            <w:vAlign w:val="center"/>
            <w:hideMark/>
          </w:tcPr>
          <w:p w14:paraId="21326A82" w14:textId="77777777" w:rsidR="009F105D" w:rsidRPr="009F105D" w:rsidRDefault="009F105D" w:rsidP="009F105D">
            <w:pPr>
              <w:jc w:val="center"/>
              <w:rPr>
                <w:rFonts w:ascii="Times New Roman" w:eastAsia="Times New Roman" w:hAnsi="Times New Roman" w:cs="Times New Roman"/>
                <w:b/>
                <w:bCs/>
                <w:color w:val="000000"/>
                <w:sz w:val="21"/>
              </w:rPr>
            </w:pPr>
            <w:r w:rsidRPr="009F105D">
              <w:rPr>
                <w:rFonts w:ascii="Times New Roman" w:eastAsia="Times New Roman" w:hAnsi="Times New Roman" w:cs="Times New Roman"/>
                <w:b/>
                <w:bCs/>
                <w:color w:val="000000"/>
                <w:sz w:val="21"/>
              </w:rPr>
              <w:lastRenderedPageBreak/>
              <w:t>Gene locus</w:t>
            </w:r>
          </w:p>
        </w:tc>
        <w:tc>
          <w:tcPr>
            <w:tcW w:w="1420" w:type="dxa"/>
            <w:tcBorders>
              <w:top w:val="nil"/>
              <w:left w:val="nil"/>
              <w:bottom w:val="single" w:sz="4" w:space="0" w:color="auto"/>
              <w:right w:val="nil"/>
            </w:tcBorders>
            <w:shd w:val="clear" w:color="auto" w:fill="auto"/>
            <w:noWrap/>
            <w:vAlign w:val="center"/>
            <w:hideMark/>
          </w:tcPr>
          <w:p w14:paraId="262CC2FD" w14:textId="77777777" w:rsidR="009F105D" w:rsidRPr="009F105D" w:rsidRDefault="009F105D" w:rsidP="009F105D">
            <w:pPr>
              <w:jc w:val="center"/>
              <w:rPr>
                <w:rFonts w:ascii="Times New Roman" w:eastAsia="Times New Roman" w:hAnsi="Times New Roman" w:cs="Times New Roman"/>
                <w:b/>
                <w:bCs/>
                <w:color w:val="000000"/>
                <w:sz w:val="21"/>
              </w:rPr>
            </w:pPr>
            <w:r w:rsidRPr="009F105D">
              <w:rPr>
                <w:rFonts w:ascii="Times New Roman" w:eastAsia="Times New Roman" w:hAnsi="Times New Roman" w:cs="Times New Roman"/>
                <w:b/>
                <w:bCs/>
                <w:color w:val="000000"/>
                <w:sz w:val="21"/>
              </w:rPr>
              <w:t>SNP id</w:t>
            </w:r>
          </w:p>
        </w:tc>
        <w:tc>
          <w:tcPr>
            <w:tcW w:w="1496" w:type="dxa"/>
            <w:tcBorders>
              <w:top w:val="nil"/>
              <w:left w:val="nil"/>
              <w:bottom w:val="single" w:sz="4" w:space="0" w:color="auto"/>
              <w:right w:val="nil"/>
            </w:tcBorders>
            <w:shd w:val="clear" w:color="auto" w:fill="auto"/>
            <w:vAlign w:val="center"/>
            <w:hideMark/>
          </w:tcPr>
          <w:p w14:paraId="1E411B82" w14:textId="77777777" w:rsidR="009F105D" w:rsidRPr="009F105D" w:rsidRDefault="009F105D" w:rsidP="009F105D">
            <w:pPr>
              <w:jc w:val="center"/>
              <w:rPr>
                <w:rFonts w:ascii="Times New Roman" w:eastAsia="Times New Roman" w:hAnsi="Times New Roman" w:cs="Times New Roman"/>
                <w:b/>
                <w:bCs/>
                <w:color w:val="000000"/>
                <w:sz w:val="21"/>
              </w:rPr>
            </w:pPr>
            <w:r w:rsidRPr="009F105D">
              <w:rPr>
                <w:rFonts w:ascii="Times New Roman" w:eastAsia="Times New Roman" w:hAnsi="Times New Roman" w:cs="Times New Roman"/>
                <w:b/>
                <w:bCs/>
                <w:color w:val="000000"/>
                <w:sz w:val="21"/>
              </w:rPr>
              <w:t>Predicted targeting miRNA family</w:t>
            </w:r>
          </w:p>
        </w:tc>
        <w:tc>
          <w:tcPr>
            <w:tcW w:w="1310" w:type="dxa"/>
            <w:tcBorders>
              <w:top w:val="nil"/>
              <w:left w:val="nil"/>
              <w:bottom w:val="single" w:sz="4" w:space="0" w:color="auto"/>
              <w:right w:val="nil"/>
            </w:tcBorders>
            <w:shd w:val="clear" w:color="auto" w:fill="auto"/>
            <w:vAlign w:val="center"/>
            <w:hideMark/>
          </w:tcPr>
          <w:p w14:paraId="42C91B86" w14:textId="77777777" w:rsidR="009F105D" w:rsidRPr="009F105D" w:rsidRDefault="009F105D" w:rsidP="009F105D">
            <w:pPr>
              <w:jc w:val="center"/>
              <w:rPr>
                <w:rFonts w:ascii="Times New Roman" w:eastAsia="Times New Roman" w:hAnsi="Times New Roman" w:cs="Times New Roman"/>
                <w:b/>
                <w:bCs/>
                <w:color w:val="000000"/>
                <w:sz w:val="21"/>
              </w:rPr>
            </w:pPr>
            <w:r w:rsidRPr="009F105D">
              <w:rPr>
                <w:rFonts w:ascii="Times New Roman" w:eastAsia="Times New Roman" w:hAnsi="Times New Roman" w:cs="Times New Roman"/>
                <w:b/>
                <w:bCs/>
                <w:color w:val="000000"/>
                <w:sz w:val="21"/>
              </w:rPr>
              <w:t>Position on miRNA binding site</w:t>
            </w:r>
          </w:p>
        </w:tc>
        <w:tc>
          <w:tcPr>
            <w:tcW w:w="1462" w:type="dxa"/>
            <w:tcBorders>
              <w:top w:val="nil"/>
              <w:left w:val="nil"/>
              <w:bottom w:val="single" w:sz="4" w:space="0" w:color="auto"/>
              <w:right w:val="nil"/>
            </w:tcBorders>
            <w:shd w:val="clear" w:color="auto" w:fill="auto"/>
            <w:vAlign w:val="center"/>
            <w:hideMark/>
          </w:tcPr>
          <w:p w14:paraId="3831C097" w14:textId="77777777" w:rsidR="009F105D" w:rsidRPr="009F105D" w:rsidRDefault="009F105D" w:rsidP="009F105D">
            <w:pPr>
              <w:jc w:val="center"/>
              <w:rPr>
                <w:rFonts w:ascii="Times New Roman" w:eastAsia="Times New Roman" w:hAnsi="Times New Roman" w:cs="Times New Roman"/>
                <w:b/>
                <w:bCs/>
                <w:color w:val="000000"/>
                <w:sz w:val="21"/>
              </w:rPr>
            </w:pPr>
            <w:r w:rsidRPr="009F105D">
              <w:rPr>
                <w:rFonts w:ascii="Times New Roman" w:eastAsia="Times New Roman" w:hAnsi="Times New Roman" w:cs="Times New Roman"/>
                <w:b/>
                <w:bCs/>
                <w:color w:val="000000"/>
                <w:sz w:val="21"/>
              </w:rPr>
              <w:t>Average changes of free energy of binding (kcal/</w:t>
            </w:r>
            <w:proofErr w:type="spellStart"/>
            <w:r w:rsidRPr="009F105D">
              <w:rPr>
                <w:rFonts w:ascii="Times New Roman" w:eastAsia="Times New Roman" w:hAnsi="Times New Roman" w:cs="Times New Roman"/>
                <w:b/>
                <w:bCs/>
                <w:color w:val="000000"/>
                <w:sz w:val="21"/>
              </w:rPr>
              <w:t>mol</w:t>
            </w:r>
            <w:proofErr w:type="spellEnd"/>
            <w:r w:rsidRPr="009F105D">
              <w:rPr>
                <w:rFonts w:ascii="Times New Roman" w:eastAsia="Times New Roman" w:hAnsi="Times New Roman" w:cs="Times New Roman"/>
                <w:b/>
                <w:bCs/>
                <w:color w:val="000000"/>
                <w:sz w:val="21"/>
              </w:rPr>
              <w:t>)</w:t>
            </w:r>
          </w:p>
        </w:tc>
        <w:tc>
          <w:tcPr>
            <w:tcW w:w="1333" w:type="dxa"/>
            <w:tcBorders>
              <w:top w:val="nil"/>
              <w:left w:val="nil"/>
              <w:bottom w:val="single" w:sz="4" w:space="0" w:color="auto"/>
              <w:right w:val="nil"/>
            </w:tcBorders>
            <w:shd w:val="clear" w:color="auto" w:fill="auto"/>
            <w:vAlign w:val="center"/>
            <w:hideMark/>
          </w:tcPr>
          <w:p w14:paraId="67B643AF" w14:textId="77777777" w:rsidR="009F105D" w:rsidRPr="009F105D" w:rsidRDefault="009F105D" w:rsidP="009F105D">
            <w:pPr>
              <w:jc w:val="center"/>
              <w:rPr>
                <w:rFonts w:ascii="Times New Roman" w:eastAsia="Times New Roman" w:hAnsi="Times New Roman" w:cs="Times New Roman"/>
                <w:b/>
                <w:bCs/>
                <w:color w:val="000000"/>
                <w:sz w:val="21"/>
              </w:rPr>
            </w:pPr>
            <w:r w:rsidRPr="009F105D">
              <w:rPr>
                <w:rFonts w:ascii="Times New Roman" w:eastAsia="Times New Roman" w:hAnsi="Times New Roman" w:cs="Times New Roman"/>
                <w:b/>
                <w:bCs/>
                <w:color w:val="000000"/>
                <w:sz w:val="21"/>
              </w:rPr>
              <w:t>Gene name</w:t>
            </w:r>
          </w:p>
        </w:tc>
      </w:tr>
      <w:tr w:rsidR="00380D58" w:rsidRPr="00380D58" w14:paraId="4DE5E650" w14:textId="77777777" w:rsidTr="00380D58">
        <w:trPr>
          <w:trHeight w:val="248"/>
        </w:trPr>
        <w:tc>
          <w:tcPr>
            <w:tcW w:w="1888" w:type="dxa"/>
            <w:tcBorders>
              <w:top w:val="nil"/>
              <w:left w:val="nil"/>
              <w:bottom w:val="nil"/>
              <w:right w:val="nil"/>
            </w:tcBorders>
            <w:shd w:val="clear" w:color="auto" w:fill="auto"/>
            <w:noWrap/>
            <w:vAlign w:val="center"/>
            <w:hideMark/>
          </w:tcPr>
          <w:p w14:paraId="430DAF83"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LOC_Os12g41860</w:t>
            </w:r>
          </w:p>
        </w:tc>
        <w:tc>
          <w:tcPr>
            <w:tcW w:w="1420" w:type="dxa"/>
            <w:tcBorders>
              <w:top w:val="nil"/>
              <w:left w:val="nil"/>
              <w:bottom w:val="nil"/>
              <w:right w:val="nil"/>
            </w:tcBorders>
            <w:shd w:val="clear" w:color="auto" w:fill="auto"/>
            <w:noWrap/>
            <w:vAlign w:val="center"/>
            <w:hideMark/>
          </w:tcPr>
          <w:p w14:paraId="7F130968"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11225924993</w:t>
            </w:r>
          </w:p>
        </w:tc>
        <w:tc>
          <w:tcPr>
            <w:tcW w:w="1496" w:type="dxa"/>
            <w:tcBorders>
              <w:top w:val="nil"/>
              <w:left w:val="nil"/>
              <w:bottom w:val="nil"/>
              <w:right w:val="nil"/>
            </w:tcBorders>
            <w:shd w:val="clear" w:color="auto" w:fill="auto"/>
            <w:noWrap/>
            <w:vAlign w:val="center"/>
            <w:hideMark/>
          </w:tcPr>
          <w:p w14:paraId="185CCC4D" w14:textId="77777777" w:rsidR="009F105D" w:rsidRPr="009F105D" w:rsidRDefault="009F105D" w:rsidP="009F105D">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osa-miR166</w:t>
            </w:r>
          </w:p>
        </w:tc>
        <w:tc>
          <w:tcPr>
            <w:tcW w:w="1310" w:type="dxa"/>
            <w:tcBorders>
              <w:top w:val="nil"/>
              <w:left w:val="nil"/>
              <w:bottom w:val="nil"/>
              <w:right w:val="nil"/>
            </w:tcBorders>
            <w:shd w:val="clear" w:color="auto" w:fill="auto"/>
            <w:noWrap/>
            <w:vAlign w:val="bottom"/>
            <w:hideMark/>
          </w:tcPr>
          <w:p w14:paraId="3B1660A4"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w:t>
            </w:r>
          </w:p>
        </w:tc>
        <w:tc>
          <w:tcPr>
            <w:tcW w:w="1462" w:type="dxa"/>
            <w:tcBorders>
              <w:top w:val="nil"/>
              <w:left w:val="nil"/>
              <w:bottom w:val="nil"/>
              <w:right w:val="nil"/>
            </w:tcBorders>
            <w:shd w:val="clear" w:color="auto" w:fill="auto"/>
            <w:noWrap/>
            <w:vAlign w:val="bottom"/>
            <w:hideMark/>
          </w:tcPr>
          <w:p w14:paraId="64865608"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2.116</w:t>
            </w:r>
          </w:p>
        </w:tc>
        <w:tc>
          <w:tcPr>
            <w:tcW w:w="1333" w:type="dxa"/>
            <w:tcBorders>
              <w:top w:val="nil"/>
              <w:left w:val="nil"/>
              <w:bottom w:val="nil"/>
              <w:right w:val="nil"/>
            </w:tcBorders>
            <w:shd w:val="clear" w:color="auto" w:fill="auto"/>
            <w:noWrap/>
            <w:vAlign w:val="center"/>
            <w:hideMark/>
          </w:tcPr>
          <w:p w14:paraId="109F64AC"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OSHB3</w:t>
            </w:r>
          </w:p>
        </w:tc>
      </w:tr>
      <w:tr w:rsidR="00380D58" w:rsidRPr="00380D58" w14:paraId="543F8498" w14:textId="77777777" w:rsidTr="00380D58">
        <w:trPr>
          <w:trHeight w:val="248"/>
        </w:trPr>
        <w:tc>
          <w:tcPr>
            <w:tcW w:w="1888" w:type="dxa"/>
            <w:tcBorders>
              <w:top w:val="nil"/>
              <w:left w:val="nil"/>
              <w:bottom w:val="nil"/>
              <w:right w:val="nil"/>
            </w:tcBorders>
            <w:shd w:val="clear" w:color="auto" w:fill="auto"/>
            <w:noWrap/>
            <w:vAlign w:val="center"/>
            <w:hideMark/>
          </w:tcPr>
          <w:p w14:paraId="07C15E03"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LOC_Os12g41680</w:t>
            </w:r>
          </w:p>
        </w:tc>
        <w:tc>
          <w:tcPr>
            <w:tcW w:w="1420" w:type="dxa"/>
            <w:tcBorders>
              <w:top w:val="nil"/>
              <w:left w:val="nil"/>
              <w:bottom w:val="nil"/>
              <w:right w:val="nil"/>
            </w:tcBorders>
            <w:shd w:val="clear" w:color="auto" w:fill="auto"/>
            <w:noWrap/>
            <w:vAlign w:val="center"/>
            <w:hideMark/>
          </w:tcPr>
          <w:p w14:paraId="20404F7D"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11225805945</w:t>
            </w:r>
          </w:p>
        </w:tc>
        <w:tc>
          <w:tcPr>
            <w:tcW w:w="1496" w:type="dxa"/>
            <w:tcBorders>
              <w:top w:val="nil"/>
              <w:left w:val="nil"/>
              <w:bottom w:val="nil"/>
              <w:right w:val="nil"/>
            </w:tcBorders>
            <w:shd w:val="clear" w:color="auto" w:fill="auto"/>
            <w:noWrap/>
            <w:vAlign w:val="center"/>
            <w:hideMark/>
          </w:tcPr>
          <w:p w14:paraId="5E36434D" w14:textId="77777777" w:rsidR="009F105D" w:rsidRPr="009F105D" w:rsidRDefault="009F105D" w:rsidP="009F105D">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osa-miR164</w:t>
            </w:r>
          </w:p>
        </w:tc>
        <w:tc>
          <w:tcPr>
            <w:tcW w:w="1310" w:type="dxa"/>
            <w:tcBorders>
              <w:top w:val="nil"/>
              <w:left w:val="nil"/>
              <w:bottom w:val="nil"/>
              <w:right w:val="nil"/>
            </w:tcBorders>
            <w:shd w:val="clear" w:color="auto" w:fill="auto"/>
            <w:noWrap/>
            <w:vAlign w:val="bottom"/>
            <w:hideMark/>
          </w:tcPr>
          <w:p w14:paraId="62C0D975"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8</w:t>
            </w:r>
          </w:p>
        </w:tc>
        <w:tc>
          <w:tcPr>
            <w:tcW w:w="1462" w:type="dxa"/>
            <w:tcBorders>
              <w:top w:val="nil"/>
              <w:left w:val="nil"/>
              <w:bottom w:val="nil"/>
              <w:right w:val="nil"/>
            </w:tcBorders>
            <w:shd w:val="clear" w:color="auto" w:fill="auto"/>
            <w:noWrap/>
            <w:vAlign w:val="bottom"/>
            <w:hideMark/>
          </w:tcPr>
          <w:p w14:paraId="1B633A58"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1.902</w:t>
            </w:r>
          </w:p>
        </w:tc>
        <w:tc>
          <w:tcPr>
            <w:tcW w:w="1333" w:type="dxa"/>
            <w:tcBorders>
              <w:top w:val="nil"/>
              <w:left w:val="nil"/>
              <w:bottom w:val="nil"/>
              <w:right w:val="nil"/>
            </w:tcBorders>
            <w:shd w:val="clear" w:color="auto" w:fill="auto"/>
            <w:noWrap/>
            <w:vAlign w:val="center"/>
            <w:hideMark/>
          </w:tcPr>
          <w:p w14:paraId="48C1F778"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ONAC60</w:t>
            </w:r>
          </w:p>
        </w:tc>
      </w:tr>
      <w:tr w:rsidR="00380D58" w:rsidRPr="00380D58" w14:paraId="0B8C8DAA" w14:textId="77777777" w:rsidTr="00380D58">
        <w:trPr>
          <w:trHeight w:val="248"/>
        </w:trPr>
        <w:tc>
          <w:tcPr>
            <w:tcW w:w="1888" w:type="dxa"/>
            <w:tcBorders>
              <w:top w:val="nil"/>
              <w:left w:val="nil"/>
              <w:bottom w:val="nil"/>
              <w:right w:val="nil"/>
            </w:tcBorders>
            <w:shd w:val="clear" w:color="auto" w:fill="auto"/>
            <w:noWrap/>
            <w:vAlign w:val="center"/>
            <w:hideMark/>
          </w:tcPr>
          <w:p w14:paraId="23CE986E"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LOC_Os05g25960</w:t>
            </w:r>
          </w:p>
        </w:tc>
        <w:tc>
          <w:tcPr>
            <w:tcW w:w="1420" w:type="dxa"/>
            <w:tcBorders>
              <w:top w:val="nil"/>
              <w:left w:val="nil"/>
              <w:bottom w:val="nil"/>
              <w:right w:val="nil"/>
            </w:tcBorders>
            <w:shd w:val="clear" w:color="auto" w:fill="auto"/>
            <w:noWrap/>
            <w:vAlign w:val="center"/>
            <w:hideMark/>
          </w:tcPr>
          <w:p w14:paraId="47BA8C4D"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10515090268</w:t>
            </w:r>
          </w:p>
        </w:tc>
        <w:tc>
          <w:tcPr>
            <w:tcW w:w="1496" w:type="dxa"/>
            <w:tcBorders>
              <w:top w:val="nil"/>
              <w:left w:val="nil"/>
              <w:bottom w:val="nil"/>
              <w:right w:val="nil"/>
            </w:tcBorders>
            <w:shd w:val="clear" w:color="auto" w:fill="auto"/>
            <w:noWrap/>
            <w:vAlign w:val="center"/>
            <w:hideMark/>
          </w:tcPr>
          <w:p w14:paraId="5AA545BB" w14:textId="77777777" w:rsidR="009F105D" w:rsidRPr="009F105D" w:rsidRDefault="009F105D" w:rsidP="009F105D">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osa-miR164</w:t>
            </w:r>
          </w:p>
        </w:tc>
        <w:tc>
          <w:tcPr>
            <w:tcW w:w="1310" w:type="dxa"/>
            <w:tcBorders>
              <w:top w:val="nil"/>
              <w:left w:val="nil"/>
              <w:bottom w:val="nil"/>
              <w:right w:val="nil"/>
            </w:tcBorders>
            <w:shd w:val="clear" w:color="auto" w:fill="auto"/>
            <w:noWrap/>
            <w:vAlign w:val="bottom"/>
            <w:hideMark/>
          </w:tcPr>
          <w:p w14:paraId="1170F605"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5</w:t>
            </w:r>
          </w:p>
        </w:tc>
        <w:tc>
          <w:tcPr>
            <w:tcW w:w="1462" w:type="dxa"/>
            <w:tcBorders>
              <w:top w:val="nil"/>
              <w:left w:val="nil"/>
              <w:bottom w:val="nil"/>
              <w:right w:val="nil"/>
            </w:tcBorders>
            <w:shd w:val="clear" w:color="auto" w:fill="auto"/>
            <w:noWrap/>
            <w:vAlign w:val="bottom"/>
            <w:hideMark/>
          </w:tcPr>
          <w:p w14:paraId="359AE48D"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4.782</w:t>
            </w:r>
          </w:p>
        </w:tc>
        <w:tc>
          <w:tcPr>
            <w:tcW w:w="1333" w:type="dxa"/>
            <w:tcBorders>
              <w:top w:val="nil"/>
              <w:left w:val="nil"/>
              <w:bottom w:val="nil"/>
              <w:right w:val="nil"/>
            </w:tcBorders>
            <w:shd w:val="clear" w:color="auto" w:fill="auto"/>
            <w:noWrap/>
            <w:vAlign w:val="center"/>
            <w:hideMark/>
          </w:tcPr>
          <w:p w14:paraId="123EBAAF" w14:textId="77777777" w:rsidR="009F105D" w:rsidRPr="009F105D" w:rsidRDefault="009F105D" w:rsidP="009F105D">
            <w:pPr>
              <w:jc w:val="center"/>
              <w:rPr>
                <w:rFonts w:ascii="Times New Roman" w:eastAsia="Times New Roman" w:hAnsi="Times New Roman" w:cs="Times New Roman"/>
                <w:color w:val="000000"/>
                <w:sz w:val="20"/>
              </w:rPr>
            </w:pPr>
          </w:p>
        </w:tc>
      </w:tr>
      <w:tr w:rsidR="00380D58" w:rsidRPr="00380D58" w14:paraId="701C547A" w14:textId="77777777" w:rsidTr="00380D58">
        <w:trPr>
          <w:trHeight w:val="248"/>
        </w:trPr>
        <w:tc>
          <w:tcPr>
            <w:tcW w:w="1888" w:type="dxa"/>
            <w:tcBorders>
              <w:top w:val="nil"/>
              <w:left w:val="nil"/>
              <w:bottom w:val="nil"/>
              <w:right w:val="nil"/>
            </w:tcBorders>
            <w:shd w:val="clear" w:color="auto" w:fill="auto"/>
            <w:noWrap/>
            <w:vAlign w:val="center"/>
            <w:hideMark/>
          </w:tcPr>
          <w:p w14:paraId="2A236E2D"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LOC_Os04g59430</w:t>
            </w:r>
          </w:p>
        </w:tc>
        <w:tc>
          <w:tcPr>
            <w:tcW w:w="1420" w:type="dxa"/>
            <w:tcBorders>
              <w:top w:val="nil"/>
              <w:left w:val="nil"/>
              <w:bottom w:val="nil"/>
              <w:right w:val="nil"/>
            </w:tcBorders>
            <w:shd w:val="clear" w:color="auto" w:fill="auto"/>
            <w:noWrap/>
            <w:vAlign w:val="center"/>
            <w:hideMark/>
          </w:tcPr>
          <w:p w14:paraId="2C468FC3"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10435331023</w:t>
            </w:r>
          </w:p>
        </w:tc>
        <w:tc>
          <w:tcPr>
            <w:tcW w:w="1496" w:type="dxa"/>
            <w:tcBorders>
              <w:top w:val="nil"/>
              <w:left w:val="nil"/>
              <w:bottom w:val="nil"/>
              <w:right w:val="nil"/>
            </w:tcBorders>
            <w:shd w:val="clear" w:color="auto" w:fill="auto"/>
            <w:noWrap/>
            <w:vAlign w:val="center"/>
            <w:hideMark/>
          </w:tcPr>
          <w:p w14:paraId="2A05F665" w14:textId="77777777" w:rsidR="009F105D" w:rsidRPr="009F105D" w:rsidRDefault="009F105D" w:rsidP="009F105D">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osa-miR160</w:t>
            </w:r>
          </w:p>
        </w:tc>
        <w:tc>
          <w:tcPr>
            <w:tcW w:w="1310" w:type="dxa"/>
            <w:tcBorders>
              <w:top w:val="nil"/>
              <w:left w:val="nil"/>
              <w:bottom w:val="nil"/>
              <w:right w:val="nil"/>
            </w:tcBorders>
            <w:shd w:val="clear" w:color="auto" w:fill="auto"/>
            <w:noWrap/>
            <w:vAlign w:val="bottom"/>
            <w:hideMark/>
          </w:tcPr>
          <w:p w14:paraId="41CA5044"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w:t>
            </w:r>
          </w:p>
        </w:tc>
        <w:tc>
          <w:tcPr>
            <w:tcW w:w="1462" w:type="dxa"/>
            <w:tcBorders>
              <w:top w:val="nil"/>
              <w:left w:val="nil"/>
              <w:bottom w:val="nil"/>
              <w:right w:val="nil"/>
            </w:tcBorders>
            <w:shd w:val="clear" w:color="auto" w:fill="auto"/>
            <w:noWrap/>
            <w:vAlign w:val="bottom"/>
            <w:hideMark/>
          </w:tcPr>
          <w:p w14:paraId="097616CD"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2.58</w:t>
            </w:r>
          </w:p>
        </w:tc>
        <w:tc>
          <w:tcPr>
            <w:tcW w:w="1333" w:type="dxa"/>
            <w:tcBorders>
              <w:top w:val="nil"/>
              <w:left w:val="nil"/>
              <w:bottom w:val="nil"/>
              <w:right w:val="nil"/>
            </w:tcBorders>
            <w:shd w:val="clear" w:color="auto" w:fill="auto"/>
            <w:noWrap/>
            <w:vAlign w:val="center"/>
            <w:hideMark/>
          </w:tcPr>
          <w:p w14:paraId="12555EA3"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OsARF13</w:t>
            </w:r>
          </w:p>
        </w:tc>
      </w:tr>
      <w:tr w:rsidR="00380D58" w:rsidRPr="00380D58" w14:paraId="7BA368A9" w14:textId="77777777" w:rsidTr="00380D58">
        <w:trPr>
          <w:trHeight w:val="248"/>
        </w:trPr>
        <w:tc>
          <w:tcPr>
            <w:tcW w:w="1888" w:type="dxa"/>
            <w:tcBorders>
              <w:top w:val="nil"/>
              <w:left w:val="nil"/>
              <w:bottom w:val="nil"/>
              <w:right w:val="nil"/>
            </w:tcBorders>
            <w:shd w:val="clear" w:color="auto" w:fill="auto"/>
            <w:noWrap/>
            <w:vAlign w:val="center"/>
            <w:hideMark/>
          </w:tcPr>
          <w:p w14:paraId="09E1AE2E"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LOC_Os04g24190</w:t>
            </w:r>
          </w:p>
        </w:tc>
        <w:tc>
          <w:tcPr>
            <w:tcW w:w="1420" w:type="dxa"/>
            <w:tcBorders>
              <w:top w:val="nil"/>
              <w:left w:val="nil"/>
              <w:bottom w:val="nil"/>
              <w:right w:val="nil"/>
            </w:tcBorders>
            <w:shd w:val="clear" w:color="auto" w:fill="auto"/>
            <w:noWrap/>
            <w:vAlign w:val="center"/>
            <w:hideMark/>
          </w:tcPr>
          <w:p w14:paraId="31E3D6E1"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10413845263</w:t>
            </w:r>
          </w:p>
        </w:tc>
        <w:tc>
          <w:tcPr>
            <w:tcW w:w="1496" w:type="dxa"/>
            <w:tcBorders>
              <w:top w:val="nil"/>
              <w:left w:val="nil"/>
              <w:bottom w:val="nil"/>
              <w:right w:val="nil"/>
            </w:tcBorders>
            <w:shd w:val="clear" w:color="auto" w:fill="auto"/>
            <w:noWrap/>
            <w:vAlign w:val="center"/>
            <w:hideMark/>
          </w:tcPr>
          <w:p w14:paraId="0CB74A1C" w14:textId="77777777" w:rsidR="009F105D" w:rsidRPr="009F105D" w:rsidRDefault="009F105D" w:rsidP="009F105D">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osa-miR196</w:t>
            </w:r>
          </w:p>
        </w:tc>
        <w:tc>
          <w:tcPr>
            <w:tcW w:w="1310" w:type="dxa"/>
            <w:tcBorders>
              <w:top w:val="nil"/>
              <w:left w:val="nil"/>
              <w:bottom w:val="nil"/>
              <w:right w:val="nil"/>
            </w:tcBorders>
            <w:shd w:val="clear" w:color="auto" w:fill="auto"/>
            <w:noWrap/>
            <w:vAlign w:val="bottom"/>
            <w:hideMark/>
          </w:tcPr>
          <w:p w14:paraId="6EA2DBE0"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2</w:t>
            </w:r>
          </w:p>
        </w:tc>
        <w:tc>
          <w:tcPr>
            <w:tcW w:w="1462" w:type="dxa"/>
            <w:tcBorders>
              <w:top w:val="nil"/>
              <w:left w:val="nil"/>
              <w:bottom w:val="nil"/>
              <w:right w:val="nil"/>
            </w:tcBorders>
            <w:shd w:val="clear" w:color="auto" w:fill="auto"/>
            <w:noWrap/>
            <w:vAlign w:val="bottom"/>
            <w:hideMark/>
          </w:tcPr>
          <w:p w14:paraId="78DA1A0E"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1.294</w:t>
            </w:r>
          </w:p>
        </w:tc>
        <w:tc>
          <w:tcPr>
            <w:tcW w:w="1333" w:type="dxa"/>
            <w:tcBorders>
              <w:top w:val="nil"/>
              <w:left w:val="nil"/>
              <w:bottom w:val="nil"/>
              <w:right w:val="nil"/>
            </w:tcBorders>
            <w:shd w:val="clear" w:color="auto" w:fill="auto"/>
            <w:noWrap/>
            <w:vAlign w:val="center"/>
            <w:hideMark/>
          </w:tcPr>
          <w:p w14:paraId="62268AB0"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OsGRF11</w:t>
            </w:r>
          </w:p>
        </w:tc>
      </w:tr>
      <w:tr w:rsidR="00380D58" w:rsidRPr="00380D58" w14:paraId="301672B9" w14:textId="77777777" w:rsidTr="00380D58">
        <w:trPr>
          <w:trHeight w:val="248"/>
        </w:trPr>
        <w:tc>
          <w:tcPr>
            <w:tcW w:w="1888" w:type="dxa"/>
            <w:vMerge w:val="restart"/>
            <w:tcBorders>
              <w:top w:val="nil"/>
              <w:left w:val="nil"/>
              <w:bottom w:val="nil"/>
              <w:right w:val="nil"/>
            </w:tcBorders>
            <w:shd w:val="clear" w:color="auto" w:fill="auto"/>
            <w:noWrap/>
            <w:vAlign w:val="center"/>
            <w:hideMark/>
          </w:tcPr>
          <w:p w14:paraId="46F31CB8"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LOC_Os02g49840</w:t>
            </w:r>
          </w:p>
        </w:tc>
        <w:tc>
          <w:tcPr>
            <w:tcW w:w="1420" w:type="dxa"/>
            <w:tcBorders>
              <w:top w:val="nil"/>
              <w:left w:val="nil"/>
              <w:bottom w:val="nil"/>
              <w:right w:val="nil"/>
            </w:tcBorders>
            <w:shd w:val="clear" w:color="auto" w:fill="auto"/>
            <w:noWrap/>
            <w:vAlign w:val="center"/>
            <w:hideMark/>
          </w:tcPr>
          <w:p w14:paraId="77A1AC76"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10230461213</w:t>
            </w:r>
          </w:p>
        </w:tc>
        <w:tc>
          <w:tcPr>
            <w:tcW w:w="1496" w:type="dxa"/>
            <w:vMerge w:val="restart"/>
            <w:tcBorders>
              <w:top w:val="nil"/>
              <w:left w:val="nil"/>
              <w:bottom w:val="nil"/>
              <w:right w:val="nil"/>
            </w:tcBorders>
            <w:shd w:val="clear" w:color="auto" w:fill="auto"/>
            <w:noWrap/>
            <w:vAlign w:val="center"/>
            <w:hideMark/>
          </w:tcPr>
          <w:p w14:paraId="1062211B" w14:textId="77777777" w:rsidR="009F105D" w:rsidRPr="009F105D" w:rsidRDefault="009F105D" w:rsidP="009F105D">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osa-miR444</w:t>
            </w:r>
          </w:p>
        </w:tc>
        <w:tc>
          <w:tcPr>
            <w:tcW w:w="1310" w:type="dxa"/>
            <w:vMerge w:val="restart"/>
            <w:tcBorders>
              <w:top w:val="nil"/>
              <w:left w:val="nil"/>
              <w:bottom w:val="nil"/>
              <w:right w:val="nil"/>
            </w:tcBorders>
            <w:shd w:val="clear" w:color="auto" w:fill="auto"/>
            <w:noWrap/>
            <w:vAlign w:val="center"/>
            <w:hideMark/>
          </w:tcPr>
          <w:p w14:paraId="1F9CD490"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w:t>
            </w:r>
          </w:p>
        </w:tc>
        <w:tc>
          <w:tcPr>
            <w:tcW w:w="1462" w:type="dxa"/>
            <w:tcBorders>
              <w:top w:val="nil"/>
              <w:left w:val="nil"/>
              <w:bottom w:val="nil"/>
              <w:right w:val="nil"/>
            </w:tcBorders>
            <w:shd w:val="clear" w:color="auto" w:fill="auto"/>
            <w:noWrap/>
            <w:vAlign w:val="bottom"/>
            <w:hideMark/>
          </w:tcPr>
          <w:p w14:paraId="5E93644A"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1.16</w:t>
            </w:r>
          </w:p>
        </w:tc>
        <w:tc>
          <w:tcPr>
            <w:tcW w:w="1333" w:type="dxa"/>
            <w:vMerge w:val="restart"/>
            <w:tcBorders>
              <w:top w:val="nil"/>
              <w:left w:val="nil"/>
              <w:bottom w:val="nil"/>
              <w:right w:val="nil"/>
            </w:tcBorders>
            <w:shd w:val="clear" w:color="auto" w:fill="auto"/>
            <w:noWrap/>
            <w:vAlign w:val="center"/>
            <w:hideMark/>
          </w:tcPr>
          <w:p w14:paraId="577B4BC4"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OsMADS57</w:t>
            </w:r>
          </w:p>
        </w:tc>
      </w:tr>
      <w:tr w:rsidR="00380D58" w:rsidRPr="00380D58" w14:paraId="31FA75C5" w14:textId="77777777" w:rsidTr="00380D58">
        <w:trPr>
          <w:trHeight w:val="248"/>
        </w:trPr>
        <w:tc>
          <w:tcPr>
            <w:tcW w:w="1888" w:type="dxa"/>
            <w:vMerge/>
            <w:tcBorders>
              <w:top w:val="nil"/>
              <w:left w:val="nil"/>
              <w:bottom w:val="nil"/>
              <w:right w:val="nil"/>
            </w:tcBorders>
            <w:vAlign w:val="center"/>
            <w:hideMark/>
          </w:tcPr>
          <w:p w14:paraId="683BF8D9" w14:textId="77777777" w:rsidR="009F105D" w:rsidRPr="009F105D" w:rsidRDefault="009F105D" w:rsidP="009F105D">
            <w:pPr>
              <w:rPr>
                <w:rFonts w:ascii="Times New Roman" w:eastAsia="Times New Roman" w:hAnsi="Times New Roman" w:cs="Times New Roman"/>
                <w:color w:val="000000"/>
                <w:sz w:val="20"/>
              </w:rPr>
            </w:pPr>
          </w:p>
        </w:tc>
        <w:tc>
          <w:tcPr>
            <w:tcW w:w="1420" w:type="dxa"/>
            <w:tcBorders>
              <w:top w:val="nil"/>
              <w:left w:val="nil"/>
              <w:bottom w:val="nil"/>
              <w:right w:val="nil"/>
            </w:tcBorders>
            <w:shd w:val="clear" w:color="auto" w:fill="auto"/>
            <w:noWrap/>
            <w:vAlign w:val="center"/>
            <w:hideMark/>
          </w:tcPr>
          <w:p w14:paraId="5FC68E46"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10230461236</w:t>
            </w:r>
          </w:p>
        </w:tc>
        <w:tc>
          <w:tcPr>
            <w:tcW w:w="1496" w:type="dxa"/>
            <w:vMerge/>
            <w:tcBorders>
              <w:top w:val="nil"/>
              <w:left w:val="nil"/>
              <w:bottom w:val="nil"/>
              <w:right w:val="nil"/>
            </w:tcBorders>
            <w:vAlign w:val="center"/>
            <w:hideMark/>
          </w:tcPr>
          <w:p w14:paraId="5F4CED6B" w14:textId="77777777" w:rsidR="009F105D" w:rsidRPr="009F105D" w:rsidRDefault="009F105D" w:rsidP="009F105D">
            <w:pPr>
              <w:rPr>
                <w:rFonts w:ascii="Times New Roman" w:eastAsia="Times New Roman" w:hAnsi="Times New Roman" w:cs="Times New Roman"/>
                <w:color w:val="000000"/>
                <w:sz w:val="20"/>
              </w:rPr>
            </w:pPr>
          </w:p>
        </w:tc>
        <w:tc>
          <w:tcPr>
            <w:tcW w:w="1310" w:type="dxa"/>
            <w:vMerge/>
            <w:tcBorders>
              <w:top w:val="nil"/>
              <w:left w:val="nil"/>
              <w:bottom w:val="nil"/>
              <w:right w:val="nil"/>
            </w:tcBorders>
            <w:vAlign w:val="center"/>
            <w:hideMark/>
          </w:tcPr>
          <w:p w14:paraId="253D017B" w14:textId="77777777" w:rsidR="009F105D" w:rsidRPr="009F105D" w:rsidRDefault="009F105D" w:rsidP="009F105D">
            <w:pPr>
              <w:rPr>
                <w:rFonts w:ascii="Times New Roman" w:eastAsia="Times New Roman" w:hAnsi="Times New Roman" w:cs="Times New Roman"/>
                <w:color w:val="000000"/>
                <w:sz w:val="20"/>
              </w:rPr>
            </w:pPr>
          </w:p>
        </w:tc>
        <w:tc>
          <w:tcPr>
            <w:tcW w:w="1462" w:type="dxa"/>
            <w:tcBorders>
              <w:top w:val="nil"/>
              <w:left w:val="nil"/>
              <w:bottom w:val="nil"/>
              <w:right w:val="nil"/>
            </w:tcBorders>
            <w:shd w:val="clear" w:color="auto" w:fill="auto"/>
            <w:noWrap/>
            <w:vAlign w:val="bottom"/>
            <w:hideMark/>
          </w:tcPr>
          <w:p w14:paraId="306E9CD5"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-0.004</w:t>
            </w:r>
          </w:p>
        </w:tc>
        <w:tc>
          <w:tcPr>
            <w:tcW w:w="1333" w:type="dxa"/>
            <w:vMerge/>
            <w:tcBorders>
              <w:top w:val="nil"/>
              <w:left w:val="nil"/>
              <w:bottom w:val="nil"/>
              <w:right w:val="nil"/>
            </w:tcBorders>
            <w:vAlign w:val="center"/>
            <w:hideMark/>
          </w:tcPr>
          <w:p w14:paraId="1E83665B" w14:textId="77777777" w:rsidR="009F105D" w:rsidRPr="009F105D" w:rsidRDefault="009F105D" w:rsidP="009F105D">
            <w:pPr>
              <w:rPr>
                <w:rFonts w:ascii="Times New Roman" w:eastAsia="Times New Roman" w:hAnsi="Times New Roman" w:cs="Times New Roman"/>
                <w:color w:val="000000"/>
                <w:sz w:val="20"/>
              </w:rPr>
            </w:pPr>
          </w:p>
        </w:tc>
      </w:tr>
      <w:tr w:rsidR="00380D58" w:rsidRPr="00380D58" w14:paraId="64B6E753" w14:textId="77777777" w:rsidTr="00380D58">
        <w:trPr>
          <w:trHeight w:val="248"/>
        </w:trPr>
        <w:tc>
          <w:tcPr>
            <w:tcW w:w="1888" w:type="dxa"/>
            <w:vMerge w:val="restart"/>
            <w:tcBorders>
              <w:top w:val="nil"/>
              <w:left w:val="nil"/>
              <w:bottom w:val="single" w:sz="4" w:space="0" w:color="000000"/>
              <w:right w:val="nil"/>
            </w:tcBorders>
            <w:shd w:val="clear" w:color="auto" w:fill="auto"/>
            <w:noWrap/>
            <w:vAlign w:val="center"/>
            <w:hideMark/>
          </w:tcPr>
          <w:p w14:paraId="7084CFB2"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LOC_Os02g36924</w:t>
            </w:r>
          </w:p>
        </w:tc>
        <w:tc>
          <w:tcPr>
            <w:tcW w:w="1420" w:type="dxa"/>
            <w:tcBorders>
              <w:top w:val="nil"/>
              <w:left w:val="nil"/>
              <w:bottom w:val="nil"/>
              <w:right w:val="nil"/>
            </w:tcBorders>
            <w:shd w:val="clear" w:color="auto" w:fill="auto"/>
            <w:noWrap/>
            <w:vAlign w:val="center"/>
            <w:hideMark/>
          </w:tcPr>
          <w:p w14:paraId="3220C44B"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10222300431</w:t>
            </w:r>
          </w:p>
        </w:tc>
        <w:tc>
          <w:tcPr>
            <w:tcW w:w="1496" w:type="dxa"/>
            <w:vMerge w:val="restart"/>
            <w:tcBorders>
              <w:top w:val="nil"/>
              <w:left w:val="nil"/>
              <w:bottom w:val="single" w:sz="4" w:space="0" w:color="000000"/>
              <w:right w:val="nil"/>
            </w:tcBorders>
            <w:shd w:val="clear" w:color="auto" w:fill="auto"/>
            <w:noWrap/>
            <w:vAlign w:val="center"/>
            <w:hideMark/>
          </w:tcPr>
          <w:p w14:paraId="2E1748FD" w14:textId="77777777" w:rsidR="009F105D" w:rsidRPr="009F105D" w:rsidRDefault="009F105D" w:rsidP="009F105D">
            <w:pP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osa-miR444</w:t>
            </w:r>
          </w:p>
        </w:tc>
        <w:tc>
          <w:tcPr>
            <w:tcW w:w="1310" w:type="dxa"/>
            <w:vMerge w:val="restart"/>
            <w:tcBorders>
              <w:top w:val="nil"/>
              <w:left w:val="nil"/>
              <w:bottom w:val="single" w:sz="4" w:space="0" w:color="000000"/>
              <w:right w:val="nil"/>
            </w:tcBorders>
            <w:shd w:val="clear" w:color="auto" w:fill="auto"/>
            <w:noWrap/>
            <w:vAlign w:val="center"/>
            <w:hideMark/>
          </w:tcPr>
          <w:p w14:paraId="4E57E049"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w:t>
            </w:r>
          </w:p>
        </w:tc>
        <w:tc>
          <w:tcPr>
            <w:tcW w:w="1462" w:type="dxa"/>
            <w:tcBorders>
              <w:top w:val="nil"/>
              <w:left w:val="nil"/>
              <w:bottom w:val="nil"/>
              <w:right w:val="nil"/>
            </w:tcBorders>
            <w:shd w:val="clear" w:color="auto" w:fill="auto"/>
            <w:noWrap/>
            <w:vAlign w:val="bottom"/>
            <w:hideMark/>
          </w:tcPr>
          <w:p w14:paraId="1C442A36"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-0.032</w:t>
            </w:r>
          </w:p>
        </w:tc>
        <w:tc>
          <w:tcPr>
            <w:tcW w:w="1333" w:type="dxa"/>
            <w:vMerge w:val="restart"/>
            <w:tcBorders>
              <w:top w:val="nil"/>
              <w:left w:val="nil"/>
              <w:bottom w:val="single" w:sz="4" w:space="0" w:color="000000"/>
              <w:right w:val="nil"/>
            </w:tcBorders>
            <w:shd w:val="clear" w:color="auto" w:fill="auto"/>
            <w:noWrap/>
            <w:vAlign w:val="center"/>
            <w:hideMark/>
          </w:tcPr>
          <w:p w14:paraId="7E141D59"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OsMADS27</w:t>
            </w:r>
          </w:p>
        </w:tc>
      </w:tr>
      <w:tr w:rsidR="00380D58" w:rsidRPr="00380D58" w14:paraId="3ADECACD" w14:textId="77777777" w:rsidTr="00380D58">
        <w:trPr>
          <w:trHeight w:val="248"/>
        </w:trPr>
        <w:tc>
          <w:tcPr>
            <w:tcW w:w="1888" w:type="dxa"/>
            <w:vMerge/>
            <w:tcBorders>
              <w:top w:val="nil"/>
              <w:left w:val="nil"/>
              <w:bottom w:val="single" w:sz="4" w:space="0" w:color="000000"/>
              <w:right w:val="nil"/>
            </w:tcBorders>
            <w:vAlign w:val="center"/>
            <w:hideMark/>
          </w:tcPr>
          <w:p w14:paraId="57D54F11" w14:textId="77777777" w:rsidR="009F105D" w:rsidRPr="009F105D" w:rsidRDefault="009F105D" w:rsidP="009F105D">
            <w:pPr>
              <w:rPr>
                <w:rFonts w:ascii="Times New Roman" w:eastAsia="Times New Roman" w:hAnsi="Times New Roman" w:cs="Times New Roman"/>
                <w:color w:val="000000"/>
                <w:sz w:val="20"/>
              </w:rPr>
            </w:pPr>
          </w:p>
        </w:tc>
        <w:tc>
          <w:tcPr>
            <w:tcW w:w="1420" w:type="dxa"/>
            <w:tcBorders>
              <w:top w:val="nil"/>
              <w:left w:val="nil"/>
              <w:bottom w:val="single" w:sz="4" w:space="0" w:color="auto"/>
              <w:right w:val="nil"/>
            </w:tcBorders>
            <w:shd w:val="clear" w:color="auto" w:fill="auto"/>
            <w:noWrap/>
            <w:vAlign w:val="center"/>
            <w:hideMark/>
          </w:tcPr>
          <w:p w14:paraId="2D4718F1"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10222300448</w:t>
            </w:r>
          </w:p>
        </w:tc>
        <w:tc>
          <w:tcPr>
            <w:tcW w:w="1496" w:type="dxa"/>
            <w:vMerge/>
            <w:tcBorders>
              <w:top w:val="nil"/>
              <w:left w:val="nil"/>
              <w:bottom w:val="single" w:sz="4" w:space="0" w:color="000000"/>
              <w:right w:val="nil"/>
            </w:tcBorders>
            <w:vAlign w:val="center"/>
            <w:hideMark/>
          </w:tcPr>
          <w:p w14:paraId="1B94A042" w14:textId="77777777" w:rsidR="009F105D" w:rsidRPr="009F105D" w:rsidRDefault="009F105D" w:rsidP="009F105D">
            <w:pPr>
              <w:rPr>
                <w:rFonts w:ascii="Times New Roman" w:eastAsia="Times New Roman" w:hAnsi="Times New Roman" w:cs="Times New Roman"/>
                <w:color w:val="000000"/>
                <w:sz w:val="20"/>
              </w:rPr>
            </w:pPr>
          </w:p>
        </w:tc>
        <w:tc>
          <w:tcPr>
            <w:tcW w:w="1310" w:type="dxa"/>
            <w:vMerge/>
            <w:tcBorders>
              <w:top w:val="nil"/>
              <w:left w:val="nil"/>
              <w:bottom w:val="single" w:sz="4" w:space="0" w:color="000000"/>
              <w:right w:val="nil"/>
            </w:tcBorders>
            <w:vAlign w:val="center"/>
            <w:hideMark/>
          </w:tcPr>
          <w:p w14:paraId="2FD4BB20" w14:textId="77777777" w:rsidR="009F105D" w:rsidRPr="009F105D" w:rsidRDefault="009F105D" w:rsidP="009F105D">
            <w:pPr>
              <w:rPr>
                <w:rFonts w:ascii="Times New Roman" w:eastAsia="Times New Roman" w:hAnsi="Times New Roman" w:cs="Times New Roman"/>
                <w:color w:val="000000"/>
                <w:sz w:val="20"/>
              </w:rPr>
            </w:pPr>
          </w:p>
        </w:tc>
        <w:tc>
          <w:tcPr>
            <w:tcW w:w="1462" w:type="dxa"/>
            <w:tcBorders>
              <w:top w:val="nil"/>
              <w:left w:val="nil"/>
              <w:bottom w:val="single" w:sz="4" w:space="0" w:color="auto"/>
              <w:right w:val="nil"/>
            </w:tcBorders>
            <w:shd w:val="clear" w:color="auto" w:fill="auto"/>
            <w:noWrap/>
            <w:vAlign w:val="bottom"/>
            <w:hideMark/>
          </w:tcPr>
          <w:p w14:paraId="0F1B887B" w14:textId="77777777" w:rsidR="009F105D" w:rsidRPr="009F105D" w:rsidRDefault="009F105D" w:rsidP="009F105D">
            <w:pPr>
              <w:jc w:val="center"/>
              <w:rPr>
                <w:rFonts w:ascii="Times New Roman" w:eastAsia="Times New Roman" w:hAnsi="Times New Roman" w:cs="Times New Roman"/>
                <w:color w:val="000000"/>
                <w:sz w:val="20"/>
              </w:rPr>
            </w:pPr>
            <w:r w:rsidRPr="009F105D">
              <w:rPr>
                <w:rFonts w:ascii="Times New Roman" w:eastAsia="Times New Roman" w:hAnsi="Times New Roman" w:cs="Times New Roman"/>
                <w:color w:val="000000"/>
                <w:sz w:val="20"/>
              </w:rPr>
              <w:t>6.575</w:t>
            </w:r>
          </w:p>
        </w:tc>
        <w:tc>
          <w:tcPr>
            <w:tcW w:w="1333" w:type="dxa"/>
            <w:vMerge/>
            <w:tcBorders>
              <w:top w:val="nil"/>
              <w:left w:val="nil"/>
              <w:bottom w:val="single" w:sz="4" w:space="0" w:color="000000"/>
              <w:right w:val="nil"/>
            </w:tcBorders>
            <w:vAlign w:val="center"/>
            <w:hideMark/>
          </w:tcPr>
          <w:p w14:paraId="2E4F7F99" w14:textId="77777777" w:rsidR="009F105D" w:rsidRPr="009F105D" w:rsidRDefault="009F105D" w:rsidP="009F105D">
            <w:pPr>
              <w:rPr>
                <w:rFonts w:ascii="Times New Roman" w:eastAsia="Times New Roman" w:hAnsi="Times New Roman" w:cs="Times New Roman"/>
                <w:color w:val="000000"/>
                <w:sz w:val="20"/>
              </w:rPr>
            </w:pPr>
          </w:p>
        </w:tc>
      </w:tr>
    </w:tbl>
    <w:p w14:paraId="19FE88E3" w14:textId="77777777" w:rsidR="002E0800" w:rsidRPr="00B26CA1" w:rsidRDefault="002E0800">
      <w:pPr>
        <w:rPr>
          <w:rFonts w:ascii="Times New Roman" w:hAnsi="Times New Roman" w:cs="Times New Roman"/>
        </w:rPr>
      </w:pPr>
    </w:p>
    <w:p w14:paraId="54D63BD0" w14:textId="03D22508" w:rsidR="002E0800" w:rsidRDefault="005E352D">
      <w:pPr>
        <w:rPr>
          <w:rFonts w:ascii="Times New Roman" w:hAnsi="Times New Roman" w:cs="Times New Roman"/>
        </w:rPr>
      </w:pPr>
      <w:r>
        <w:rPr>
          <w:rFonts w:ascii="Times New Roman" w:hAnsi="Times New Roman" w:cs="Times New Roman"/>
        </w:rPr>
        <w:t xml:space="preserve">Position on miRNA binding site is in the order of 5’ to 3’ on mature miRNA, and total free energy of binding was calculated using </w:t>
      </w:r>
      <w:proofErr w:type="spellStart"/>
      <w:r>
        <w:rPr>
          <w:rFonts w:ascii="Times New Roman" w:hAnsi="Times New Roman" w:cs="Times New Roman"/>
        </w:rPr>
        <w:t>RNAup</w:t>
      </w:r>
      <w:proofErr w:type="spellEnd"/>
      <w:r>
        <w:rPr>
          <w:rFonts w:ascii="Times New Roman" w:hAnsi="Times New Roman" w:cs="Times New Roman"/>
        </w:rPr>
        <w:t xml:space="preserve"> program in Vienna Package</w:t>
      </w:r>
      <w:r>
        <w:rPr>
          <w:rFonts w:ascii="Times New Roman" w:hAnsi="Times New Roman" w:cs="Times New Roman"/>
        </w:rPr>
        <w:t xml:space="preserve"> [22].</w:t>
      </w:r>
    </w:p>
    <w:p w14:paraId="7344045A" w14:textId="77777777" w:rsidR="005E352D" w:rsidRPr="00B26CA1" w:rsidRDefault="005E352D">
      <w:pPr>
        <w:rPr>
          <w:rFonts w:ascii="Times New Roman" w:hAnsi="Times New Roman" w:cs="Times New Roman"/>
        </w:rPr>
      </w:pPr>
    </w:p>
    <w:p w14:paraId="39C1821D" w14:textId="6A2A0B76" w:rsidR="002E0800" w:rsidRDefault="002E0800">
      <w:pPr>
        <w:rPr>
          <w:rFonts w:ascii="Times New Roman" w:hAnsi="Times New Roman" w:cs="Times New Roman" w:hint="eastAsia"/>
        </w:rPr>
      </w:pPr>
    </w:p>
    <w:p w14:paraId="1CDA86A4" w14:textId="712367D4" w:rsidR="00192AC2" w:rsidRDefault="008E4AC0" w:rsidP="008E4AC0">
      <w:pPr>
        <w:jc w:val="center"/>
        <w:rPr>
          <w:rFonts w:ascii="Times New Roman" w:hAnsi="Times New Roman" w:cs="Times New Roman" w:hint="eastAsia"/>
        </w:rPr>
      </w:pPr>
      <w:r>
        <w:rPr>
          <w:rFonts w:ascii="Times New Roman" w:hAnsi="Times New Roman" w:cs="Times New Roman" w:hint="eastAsia"/>
          <w:noProof/>
        </w:rPr>
        <w:drawing>
          <wp:inline distT="0" distB="0" distL="0" distR="0" wp14:anchorId="07D7C0AF" wp14:editId="1BE9ED84">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3AE95954" w14:textId="77777777" w:rsidR="00192AC2" w:rsidRPr="00B26CA1" w:rsidRDefault="00192AC2">
      <w:pPr>
        <w:rPr>
          <w:rFonts w:ascii="Times New Roman" w:hAnsi="Times New Roman" w:cs="Times New Roman" w:hint="eastAsia"/>
        </w:rPr>
      </w:pPr>
    </w:p>
    <w:p w14:paraId="72D2BB52" w14:textId="1E2FC79E" w:rsidR="00F63579" w:rsidRDefault="00F63579" w:rsidP="00F63579">
      <w:pPr>
        <w:jc w:val="center"/>
        <w:rPr>
          <w:rFonts w:ascii="Times New Roman" w:hAnsi="Times New Roman" w:cs="Times New Roman"/>
          <w:b/>
        </w:rPr>
      </w:pPr>
      <w:r>
        <w:rPr>
          <w:rFonts w:ascii="Times New Roman" w:hAnsi="Times New Roman" w:cs="Times New Roman"/>
          <w:b/>
        </w:rPr>
        <w:t>Fig 10</w:t>
      </w:r>
      <w:r w:rsidRPr="00980821">
        <w:rPr>
          <w:rFonts w:ascii="Times New Roman" w:hAnsi="Times New Roman" w:cs="Times New Roman"/>
          <w:b/>
        </w:rPr>
        <w:t xml:space="preserve">. </w:t>
      </w:r>
      <w:r>
        <w:rPr>
          <w:rFonts w:ascii="Times New Roman" w:hAnsi="Times New Roman" w:cs="Times New Roman"/>
          <w:b/>
        </w:rPr>
        <w:t>Complementarity pattern of 2 target genes with their targeting miRNA family</w:t>
      </w:r>
    </w:p>
    <w:p w14:paraId="2A09BDC9" w14:textId="09D70A9E" w:rsidR="00F63579" w:rsidRPr="00B40FA2" w:rsidRDefault="00882C40" w:rsidP="00F63579">
      <w:pPr>
        <w:jc w:val="center"/>
        <w:rPr>
          <w:rFonts w:ascii="Times New Roman" w:hAnsi="Times New Roman" w:cs="Times New Roman"/>
        </w:rPr>
      </w:pPr>
      <w:r w:rsidRPr="00B40FA2">
        <w:rPr>
          <w:rFonts w:ascii="Times New Roman" w:hAnsi="Times New Roman" w:cs="Times New Roman"/>
        </w:rPr>
        <w:t xml:space="preserve">Gene loci are marked in green </w:t>
      </w:r>
      <w:proofErr w:type="gramStart"/>
      <w:r w:rsidRPr="00B40FA2">
        <w:rPr>
          <w:rFonts w:ascii="Times New Roman" w:hAnsi="Times New Roman" w:cs="Times New Roman"/>
        </w:rPr>
        <w:t>color,</w:t>
      </w:r>
      <w:proofErr w:type="gramEnd"/>
      <w:r w:rsidRPr="00B40FA2">
        <w:rPr>
          <w:rFonts w:ascii="Times New Roman" w:hAnsi="Times New Roman" w:cs="Times New Roman"/>
        </w:rPr>
        <w:t xml:space="preserve"> each arrow stands for a mutation caused by SNP and is denoted as a separate haplotype pattern</w:t>
      </w:r>
      <w:r w:rsidR="00B40FA2" w:rsidRPr="00B40FA2">
        <w:rPr>
          <w:rFonts w:ascii="Times New Roman" w:hAnsi="Times New Roman" w:cs="Times New Roman"/>
        </w:rPr>
        <w:t xml:space="preserve">. Enclosed frame of </w:t>
      </w:r>
      <w:r w:rsidRPr="00B40FA2">
        <w:rPr>
          <w:rFonts w:ascii="Times New Roman" w:hAnsi="Times New Roman" w:cs="Times New Roman"/>
        </w:rPr>
        <w:t>LOC_Os02g36924</w:t>
      </w:r>
      <w:r w:rsidR="00B40FA2" w:rsidRPr="00B40FA2">
        <w:rPr>
          <w:rFonts w:ascii="Times New Roman" w:hAnsi="Times New Roman" w:cs="Times New Roman"/>
        </w:rPr>
        <w:t xml:space="preserve"> and osa-miR444b.1/b.2 shows they are on the same genomic region except for the opposite strand and SNPs in this region would cause mutations on both mature miRNAs and miRNA binding site simultaneously.</w:t>
      </w:r>
    </w:p>
    <w:p w14:paraId="4FA96D6C" w14:textId="77777777" w:rsidR="002E0800" w:rsidRPr="00B26CA1" w:rsidRDefault="002E0800">
      <w:pPr>
        <w:rPr>
          <w:rFonts w:ascii="Times New Roman" w:hAnsi="Times New Roman" w:cs="Times New Roman" w:hint="eastAsia"/>
        </w:rPr>
      </w:pPr>
    </w:p>
    <w:p w14:paraId="31D7AEBD" w14:textId="77777777" w:rsidR="002E0800" w:rsidRPr="00B26CA1" w:rsidRDefault="002E0800">
      <w:pPr>
        <w:rPr>
          <w:rFonts w:ascii="Times New Roman" w:hAnsi="Times New Roman" w:cs="Times New Roman"/>
        </w:rPr>
      </w:pPr>
    </w:p>
    <w:p w14:paraId="3A574EB8" w14:textId="12936E91" w:rsidR="002E0800" w:rsidRPr="00B26CA1" w:rsidRDefault="004D1201">
      <w:pPr>
        <w:rPr>
          <w:rFonts w:ascii="Times New Roman" w:hAnsi="Times New Roman" w:cs="Times New Roman"/>
        </w:rPr>
      </w:pPr>
      <w:r>
        <w:rPr>
          <w:rFonts w:ascii="Times New Roman" w:hAnsi="Times New Roman" w:cs="Times New Roman"/>
        </w:rPr>
        <w:t>By utilizing CCPA on the combined analysis of miRNAs and their corresponding miRNA binding sites of target genes, rice cultivars were obtained and classified to different haplotype patterns. A</w:t>
      </w:r>
      <w:r w:rsidR="00730E29">
        <w:rPr>
          <w:rFonts w:ascii="Times New Roman" w:hAnsi="Times New Roman" w:cs="Times New Roman"/>
        </w:rPr>
        <w:t>uxin response factors (ARF) in rice</w:t>
      </w:r>
      <w:r>
        <w:rPr>
          <w:rFonts w:ascii="Times New Roman" w:hAnsi="Times New Roman" w:cs="Times New Roman"/>
        </w:rPr>
        <w:t xml:space="preserve"> were reported to be</w:t>
      </w:r>
      <w:r w:rsidR="00730E29">
        <w:rPr>
          <w:rFonts w:ascii="Times New Roman" w:hAnsi="Times New Roman" w:cs="Times New Roman"/>
        </w:rPr>
        <w:t xml:space="preserve"> involved with fertility, height and grain yield [23]</w:t>
      </w:r>
      <w:r w:rsidR="005E352D">
        <w:rPr>
          <w:rFonts w:ascii="Times New Roman" w:hAnsi="Times New Roman" w:cs="Times New Roman"/>
        </w:rPr>
        <w:t xml:space="preserve"> </w:t>
      </w:r>
      <w:r w:rsidR="00730E29">
        <w:rPr>
          <w:rFonts w:ascii="Times New Roman" w:hAnsi="Times New Roman" w:cs="Times New Roman"/>
        </w:rPr>
        <w:t xml:space="preserve">and </w:t>
      </w:r>
      <w:r>
        <w:rPr>
          <w:rFonts w:ascii="Times New Roman" w:hAnsi="Times New Roman" w:cs="Times New Roman"/>
        </w:rPr>
        <w:t>rice MADS-box genes were reported to be involved with heading date and plant height [24]. With the aid of the phenotypical data provided by Rice SNP-seek Database, the quantitative phenotypes of rice cultivars were plotted according to their haplotype pattern (Fig 11</w:t>
      </w:r>
      <w:r w:rsidR="00853CAB">
        <w:rPr>
          <w:rFonts w:ascii="Times New Roman" w:hAnsi="Times New Roman" w:cs="Times New Roman"/>
        </w:rPr>
        <w:t>-</w:t>
      </w:r>
      <w:r>
        <w:rPr>
          <w:rFonts w:ascii="Times New Roman" w:hAnsi="Times New Roman" w:cs="Times New Roman"/>
        </w:rPr>
        <w:t>14).</w:t>
      </w:r>
    </w:p>
    <w:p w14:paraId="4273BC50" w14:textId="77777777" w:rsidR="002E0800" w:rsidRPr="00B26CA1" w:rsidRDefault="002E0800">
      <w:pPr>
        <w:rPr>
          <w:rFonts w:ascii="Times New Roman" w:hAnsi="Times New Roman" w:cs="Times New Roman"/>
        </w:rPr>
      </w:pPr>
    </w:p>
    <w:p w14:paraId="6D0C303D" w14:textId="77777777" w:rsidR="002E0800" w:rsidRPr="00B26CA1" w:rsidRDefault="002E0800">
      <w:pPr>
        <w:rPr>
          <w:rFonts w:ascii="Times New Roman" w:hAnsi="Times New Roman" w:cs="Times New Roman"/>
        </w:rPr>
      </w:pPr>
    </w:p>
    <w:p w14:paraId="07A37293" w14:textId="32ABABCA" w:rsidR="002E0800" w:rsidRPr="00B26CA1" w:rsidRDefault="004D1201">
      <w:pPr>
        <w:rPr>
          <w:rFonts w:ascii="Times New Roman" w:hAnsi="Times New Roman" w:cs="Times New Roman"/>
        </w:rPr>
      </w:pPr>
      <w:r>
        <w:rPr>
          <w:rFonts w:ascii="Times New Roman" w:hAnsi="Times New Roman" w:cs="Times New Roman"/>
          <w:noProof/>
        </w:rPr>
        <w:lastRenderedPageBreak/>
        <w:drawing>
          <wp:inline distT="0" distB="0" distL="0" distR="0" wp14:anchorId="0DEA0B33" wp14:editId="0B3E1132">
            <wp:extent cx="5267325" cy="3952240"/>
            <wp:effectExtent l="0" t="0" r="0" b="10160"/>
            <wp:docPr id="14" name="Picture 14" descr="../PaperWriting/Data_organization/Paper_Figures_AND_tables/data_finalversion/phenotypes/phenotypes/LOC_Os02g36924/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perWriting/Data_organization/Paper_Figures_AND_tables/data_finalversion/phenotypes/phenotypes/LOC_Os02g36924/LOC_Os02g36924_h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63513B40" wp14:editId="7A83F06E">
            <wp:extent cx="5267325" cy="3952240"/>
            <wp:effectExtent l="0" t="0" r="0" b="10160"/>
            <wp:docPr id="15" name="Picture 15" descr="../PaperWriting/Data_organization/Paper_Figures_AND_tables/data_finalversion/phenotypes/phenotypes/LOC_Os02g36924/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perWriting/Data_organization/Paper_Figures_AND_tables/data_finalversion/phenotypes/phenotypes/LOC_Os02g36924/LOC_Os02g36924_s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246F1FC9" w14:textId="77777777" w:rsidR="002E0800" w:rsidRPr="00B26CA1" w:rsidRDefault="002E0800">
      <w:pPr>
        <w:rPr>
          <w:rFonts w:ascii="Times New Roman" w:hAnsi="Times New Roman" w:cs="Times New Roman"/>
        </w:rPr>
      </w:pPr>
    </w:p>
    <w:p w14:paraId="56232634" w14:textId="0EADC807" w:rsidR="002E0800" w:rsidRDefault="004D1201">
      <w:pPr>
        <w:rPr>
          <w:rFonts w:ascii="Times New Roman" w:hAnsi="Times New Roman" w:cs="Times New Roman"/>
        </w:rPr>
      </w:pPr>
      <w:r>
        <w:rPr>
          <w:rFonts w:ascii="Times New Roman" w:hAnsi="Times New Roman" w:cs="Times New Roman"/>
          <w:noProof/>
        </w:rPr>
        <w:lastRenderedPageBreak/>
        <w:drawing>
          <wp:inline distT="0" distB="0" distL="0" distR="0" wp14:anchorId="7AB56A23" wp14:editId="4B54F107">
            <wp:extent cx="5267325" cy="3952240"/>
            <wp:effectExtent l="0" t="0" r="0" b="10160"/>
            <wp:docPr id="16" name="Picture 16" descr="../PaperWriting/Data_organization/Paper_Figures_AND_tables/data_finalversion/phenotypes/phenotypes/LOC_Os04g59430/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perWriting/Data_organization/Paper_Figures_AND_tables/data_finalversion/phenotypes/phenotypes/LOC_Os04g59430/LOC_Os04g59430_fertility.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70F3DF73" wp14:editId="48520C46">
            <wp:extent cx="5267325" cy="4526915"/>
            <wp:effectExtent l="0" t="0" r="0" b="0"/>
            <wp:docPr id="17" name="Picture 17" descr="../PaperWriting/Data_organization/Paper_Figures_AND_tables/data_finalversion/phenotypes/phenotypes/LOC_Os04g59430/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perWriting/Data_organization/Paper_Figures_AND_tables/data_finalversion/phenotypes/phenotypes/LOC_Os04g59430/LOC_Os04g59430_seedlingheigh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4526915"/>
                    </a:xfrm>
                    <a:prstGeom prst="rect">
                      <a:avLst/>
                    </a:prstGeom>
                    <a:noFill/>
                    <a:ln>
                      <a:noFill/>
                    </a:ln>
                  </pic:spPr>
                </pic:pic>
              </a:graphicData>
            </a:graphic>
          </wp:inline>
        </w:drawing>
      </w:r>
    </w:p>
    <w:p w14:paraId="3BDF6BEA" w14:textId="054AD0F9" w:rsidR="004D1201" w:rsidRPr="000B4CEA" w:rsidRDefault="004D1201" w:rsidP="005F729F">
      <w:pPr>
        <w:jc w:val="center"/>
        <w:rPr>
          <w:rFonts w:ascii="Times New Roman" w:hAnsi="Times New Roman" w:cs="Times New Roman"/>
          <w:b/>
        </w:rPr>
      </w:pPr>
      <w:r w:rsidRPr="000B4CEA">
        <w:rPr>
          <w:rFonts w:ascii="Times New Roman" w:hAnsi="Times New Roman" w:cs="Times New Roman"/>
          <w:b/>
        </w:rPr>
        <w:t>Fig 11-14</w:t>
      </w:r>
      <w:r w:rsidR="005F729F">
        <w:rPr>
          <w:rFonts w:ascii="Times New Roman" w:hAnsi="Times New Roman" w:cs="Times New Roman"/>
          <w:b/>
        </w:rPr>
        <w:t xml:space="preserve">. </w:t>
      </w:r>
      <w:r w:rsidR="00297515">
        <w:rPr>
          <w:rFonts w:ascii="Times New Roman" w:hAnsi="Times New Roman" w:cs="Times New Roman"/>
          <w:b/>
        </w:rPr>
        <w:t>Phenotypes of rice cultivars belonging to different haplotype patterns</w:t>
      </w:r>
    </w:p>
    <w:p w14:paraId="1D7D7DF9" w14:textId="4C13C026" w:rsidR="002E0800" w:rsidRPr="00B26CA1" w:rsidRDefault="00297515" w:rsidP="00297515">
      <w:pPr>
        <w:jc w:val="center"/>
        <w:rPr>
          <w:rFonts w:ascii="Times New Roman" w:hAnsi="Times New Roman" w:cs="Times New Roman"/>
        </w:rPr>
      </w:pPr>
      <w:r>
        <w:rPr>
          <w:rFonts w:ascii="Times New Roman" w:hAnsi="Times New Roman" w:cs="Times New Roman"/>
        </w:rPr>
        <w:t>The color gradient stands for the number of rice cultivars at that dot.</w:t>
      </w:r>
    </w:p>
    <w:p w14:paraId="72566E34" w14:textId="77777777" w:rsidR="002E0800" w:rsidRPr="00B26CA1" w:rsidRDefault="002E0800">
      <w:pPr>
        <w:rPr>
          <w:rFonts w:ascii="Times New Roman" w:hAnsi="Times New Roman" w:cs="Times New Roman"/>
        </w:rPr>
      </w:pPr>
    </w:p>
    <w:p w14:paraId="78CEBC4B" w14:textId="1720AF72" w:rsidR="002E0800" w:rsidRPr="00B26CA1" w:rsidRDefault="00297515" w:rsidP="00297515">
      <w:pPr>
        <w:ind w:firstLine="227"/>
        <w:rPr>
          <w:rFonts w:ascii="Times New Roman" w:hAnsi="Times New Roman" w:cs="Times New Roman"/>
        </w:rPr>
      </w:pPr>
      <w:r>
        <w:rPr>
          <w:rFonts w:ascii="Times New Roman" w:hAnsi="Times New Roman" w:cs="Times New Roman"/>
        </w:rPr>
        <w:t xml:space="preserve">SNP </w:t>
      </w:r>
      <w:r w:rsidRPr="00297515">
        <w:rPr>
          <w:rFonts w:ascii="Times New Roman" w:hAnsi="Times New Roman" w:cs="Times New Roman"/>
        </w:rPr>
        <w:t>10435331023</w:t>
      </w:r>
      <w:r>
        <w:rPr>
          <w:rFonts w:ascii="Times New Roman" w:hAnsi="Times New Roman" w:cs="Times New Roman"/>
        </w:rPr>
        <w:t xml:space="preserve"> on miRNA binding site of OsARF13 caused a mismatch at position 10, which was claimed to be the important cleavage site and a mismatch at this position would cause fatal damages to silencing efficacies of miRNAs [6, 7, 8]. And SNP </w:t>
      </w:r>
      <w:r w:rsidR="00853CAB" w:rsidRPr="00853CAB">
        <w:rPr>
          <w:rFonts w:ascii="Times New Roman" w:hAnsi="Times New Roman" w:cs="Times New Roman"/>
        </w:rPr>
        <w:t>10222300448</w:t>
      </w:r>
      <w:r w:rsidR="00853CAB">
        <w:rPr>
          <w:rFonts w:ascii="Times New Roman" w:hAnsi="Times New Roman" w:cs="Times New Roman"/>
        </w:rPr>
        <w:t xml:space="preserve"> on miRNA binding site of OsMADS27 increased the total free energy of binding by </w:t>
      </w:r>
      <w:r w:rsidR="00853CAB" w:rsidRPr="00853CAB">
        <w:rPr>
          <w:rFonts w:ascii="Times New Roman" w:hAnsi="Times New Roman" w:cs="Times New Roman"/>
        </w:rPr>
        <w:t>6.575</w:t>
      </w:r>
      <w:r w:rsidR="00853CAB">
        <w:rPr>
          <w:rFonts w:ascii="Times New Roman" w:hAnsi="Times New Roman" w:cs="Times New Roman"/>
        </w:rPr>
        <w:t xml:space="preserve"> kcal/</w:t>
      </w:r>
      <w:proofErr w:type="spellStart"/>
      <w:r w:rsidR="00853CAB">
        <w:rPr>
          <w:rFonts w:ascii="Times New Roman" w:hAnsi="Times New Roman" w:cs="Times New Roman"/>
        </w:rPr>
        <w:t>mol</w:t>
      </w:r>
      <w:proofErr w:type="spellEnd"/>
      <w:r w:rsidR="00853CAB">
        <w:rPr>
          <w:rFonts w:ascii="Times New Roman" w:hAnsi="Times New Roman" w:cs="Times New Roman"/>
        </w:rPr>
        <w:t xml:space="preserve">, and would </w:t>
      </w:r>
      <w:r w:rsidR="00853CAB" w:rsidRPr="00853CAB">
        <w:rPr>
          <w:rFonts w:ascii="Times New Roman" w:hAnsi="Times New Roman" w:cs="Times New Roman"/>
        </w:rPr>
        <w:t>predictably brought down the silencing efficacy of osa-miR444 family to a large extend</w:t>
      </w:r>
      <w:r w:rsidR="00853CAB">
        <w:rPr>
          <w:rFonts w:ascii="Times New Roman" w:hAnsi="Times New Roman" w:cs="Times New Roman"/>
        </w:rPr>
        <w:t xml:space="preserve">. </w:t>
      </w:r>
      <w:r w:rsidR="00853CAB" w:rsidRPr="00853CAB">
        <w:rPr>
          <w:rFonts w:ascii="Times New Roman" w:hAnsi="Times New Roman" w:cs="Times New Roman"/>
        </w:rPr>
        <w:t xml:space="preserve">But the </w:t>
      </w:r>
      <w:r w:rsidR="00853CAB">
        <w:rPr>
          <w:rFonts w:ascii="Times New Roman" w:hAnsi="Times New Roman" w:cs="Times New Roman"/>
        </w:rPr>
        <w:t xml:space="preserve">predicted changes of </w:t>
      </w:r>
      <w:r w:rsidR="00853CAB" w:rsidRPr="00853CAB">
        <w:rPr>
          <w:rFonts w:ascii="Times New Roman" w:hAnsi="Times New Roman" w:cs="Times New Roman"/>
        </w:rPr>
        <w:t>outcomes of miRNA regulation didn’t lead to distinct phenotypical change</w:t>
      </w:r>
      <w:r w:rsidR="00853CAB">
        <w:rPr>
          <w:rFonts w:ascii="Times New Roman" w:hAnsi="Times New Roman" w:cs="Times New Roman"/>
        </w:rPr>
        <w:t xml:space="preserve"> (Fig 11-14)</w:t>
      </w:r>
      <w:r w:rsidR="00853CAB" w:rsidRPr="00853CAB">
        <w:rPr>
          <w:rFonts w:ascii="Times New Roman" w:hAnsi="Times New Roman" w:cs="Times New Roman"/>
        </w:rPr>
        <w:t xml:space="preserve">. </w:t>
      </w:r>
      <w:r w:rsidR="005E3344">
        <w:rPr>
          <w:rFonts w:ascii="Times New Roman" w:hAnsi="Times New Roman" w:cs="Times New Roman"/>
        </w:rPr>
        <w:t xml:space="preserve">This may be explained by the fact that </w:t>
      </w:r>
      <w:r w:rsidR="00343C78">
        <w:rPr>
          <w:rFonts w:ascii="Times New Roman" w:hAnsi="Times New Roman" w:cs="Times New Roman"/>
        </w:rPr>
        <w:t>q</w:t>
      </w:r>
      <w:r w:rsidR="005E3344" w:rsidRPr="005E3344">
        <w:rPr>
          <w:rFonts w:ascii="Times New Roman" w:hAnsi="Times New Roman" w:cs="Times New Roman"/>
        </w:rPr>
        <w:t xml:space="preserve">uantitative phenotypes are generally controlled by multiple genes, and </w:t>
      </w:r>
      <w:r w:rsidR="00343C78">
        <w:rPr>
          <w:rFonts w:ascii="Times New Roman" w:hAnsi="Times New Roman" w:cs="Times New Roman"/>
        </w:rPr>
        <w:t xml:space="preserve">thus </w:t>
      </w:r>
      <w:r w:rsidR="005E3344" w:rsidRPr="005E3344">
        <w:rPr>
          <w:rFonts w:ascii="Times New Roman" w:hAnsi="Times New Roman" w:cs="Times New Roman"/>
        </w:rPr>
        <w:t>changes of expression level of a single gene may not bring dramatic changes to the phenotypes</w:t>
      </w:r>
      <w:r w:rsidR="005E3344">
        <w:rPr>
          <w:rFonts w:ascii="Times New Roman" w:hAnsi="Times New Roman" w:cs="Times New Roman"/>
        </w:rPr>
        <w:t>.</w:t>
      </w:r>
    </w:p>
    <w:p w14:paraId="2E1A8FBE" w14:textId="77777777" w:rsidR="002E0800" w:rsidRPr="00B26CA1" w:rsidRDefault="002E0800">
      <w:pPr>
        <w:rPr>
          <w:rFonts w:ascii="Times New Roman" w:hAnsi="Times New Roman" w:cs="Times New Roman"/>
        </w:rPr>
      </w:pPr>
    </w:p>
    <w:p w14:paraId="4C0947A9" w14:textId="77777777" w:rsidR="002E0800" w:rsidRPr="00B26CA1" w:rsidRDefault="002E0800">
      <w:pPr>
        <w:rPr>
          <w:rFonts w:ascii="Times New Roman" w:hAnsi="Times New Roman" w:cs="Times New Roman"/>
        </w:rPr>
      </w:pPr>
    </w:p>
    <w:p w14:paraId="1B0EFDDB" w14:textId="77777777" w:rsidR="002E0800" w:rsidRPr="00B26CA1" w:rsidRDefault="002E0800">
      <w:pPr>
        <w:rPr>
          <w:rFonts w:ascii="Times New Roman" w:hAnsi="Times New Roman" w:cs="Times New Roman"/>
        </w:rPr>
      </w:pPr>
      <w:bookmarkStart w:id="583" w:name="_GoBack"/>
      <w:bookmarkEnd w:id="583"/>
    </w:p>
    <w:p w14:paraId="292D7DC5" w14:textId="77777777" w:rsidR="002E0800" w:rsidRPr="00B26CA1" w:rsidRDefault="002E0800">
      <w:pPr>
        <w:rPr>
          <w:rFonts w:ascii="Times New Roman" w:hAnsi="Times New Roman" w:cs="Times New Roman"/>
        </w:rPr>
      </w:pPr>
    </w:p>
    <w:p w14:paraId="513EC5C8" w14:textId="77777777" w:rsidR="002E0800" w:rsidRPr="00B26CA1" w:rsidRDefault="002E0800">
      <w:pPr>
        <w:rPr>
          <w:rFonts w:ascii="Times New Roman" w:hAnsi="Times New Roman" w:cs="Times New Roman"/>
        </w:rPr>
      </w:pPr>
    </w:p>
    <w:p w14:paraId="703673FA" w14:textId="77777777" w:rsidR="002E0800" w:rsidRPr="00B26CA1" w:rsidRDefault="002E0800">
      <w:pPr>
        <w:rPr>
          <w:rFonts w:ascii="Times New Roman" w:hAnsi="Times New Roman" w:cs="Times New Roman"/>
        </w:rPr>
      </w:pPr>
    </w:p>
    <w:p w14:paraId="740C345B" w14:textId="77777777" w:rsidR="002E0800" w:rsidRPr="00B26CA1" w:rsidRDefault="002E0800">
      <w:pPr>
        <w:rPr>
          <w:rFonts w:ascii="Times New Roman" w:hAnsi="Times New Roman" w:cs="Times New Roman"/>
        </w:rPr>
      </w:pPr>
    </w:p>
    <w:p w14:paraId="13416EB0" w14:textId="77777777" w:rsidR="002E0800" w:rsidRPr="00B26CA1" w:rsidRDefault="002E0800">
      <w:pPr>
        <w:rPr>
          <w:rFonts w:ascii="Times New Roman" w:hAnsi="Times New Roman" w:cs="Times New Roman"/>
        </w:rPr>
      </w:pPr>
    </w:p>
    <w:p w14:paraId="326929E1" w14:textId="77777777" w:rsidR="00B26CA1" w:rsidRDefault="00B26CA1">
      <w:pPr>
        <w:rPr>
          <w:rFonts w:ascii="Times New Roman" w:hAnsi="Times New Roman" w:cs="Times New Roman"/>
        </w:rPr>
      </w:pPr>
    </w:p>
    <w:p w14:paraId="3CD9DF4B" w14:textId="32175F51" w:rsidR="002E0800" w:rsidRPr="006B7A48" w:rsidRDefault="000C02B3">
      <w:pPr>
        <w:rPr>
          <w:ins w:id="584" w:author="Thomas Huang" w:date="2017-01-05T12:06:00Z"/>
          <w:rFonts w:ascii="Times New Roman" w:hAnsi="Times New Roman" w:cs="Times New Roman"/>
          <w:b/>
          <w:sz w:val="32"/>
        </w:rPr>
      </w:pPr>
      <w:ins w:id="585" w:author="Thomas Huang" w:date="2017-01-05T12:13:00Z">
        <w:r w:rsidRPr="006B7A48">
          <w:rPr>
            <w:rFonts w:ascii="Times New Roman" w:hAnsi="Times New Roman" w:cs="Times New Roman"/>
            <w:b/>
            <w:sz w:val="32"/>
          </w:rPr>
          <w:t>References</w:t>
        </w:r>
      </w:ins>
      <w:r w:rsidR="002E0800" w:rsidRPr="006B7A48">
        <w:rPr>
          <w:rFonts w:ascii="Times New Roman" w:hAnsi="Times New Roman" w:cs="Times New Roman"/>
          <w:b/>
          <w:sz w:val="32"/>
        </w:rPr>
        <w:t>:</w:t>
      </w:r>
    </w:p>
    <w:p w14:paraId="2833568D" w14:textId="77777777" w:rsidR="000C02B3" w:rsidRDefault="000C02B3">
      <w:pPr>
        <w:rPr>
          <w:ins w:id="586" w:author="Thomas Huang" w:date="2017-01-05T12:13:00Z"/>
          <w:rFonts w:ascii="Times New Roman" w:hAnsi="Times New Roman" w:cs="Times New Roman"/>
        </w:rPr>
      </w:pPr>
    </w:p>
    <w:p w14:paraId="29A34E00" w14:textId="2FE4795D" w:rsidR="008216C8" w:rsidRPr="00B26CA1" w:rsidRDefault="008216C8">
      <w:pPr>
        <w:rPr>
          <w:rFonts w:ascii="Times New Roman" w:hAnsi="Times New Roman" w:cs="Times New Roman"/>
        </w:rPr>
      </w:pPr>
      <w:ins w:id="587" w:author="Thomas Huang" w:date="2017-01-05T12:06:00Z">
        <w:r>
          <w:rPr>
            <w:rFonts w:ascii="Times New Roman" w:hAnsi="Times New Roman" w:cs="Times New Roman"/>
          </w:rPr>
          <w:t xml:space="preserve">[1] </w:t>
        </w:r>
      </w:ins>
      <w:ins w:id="588" w:author="Thomas Huang" w:date="2017-01-05T12:08:00Z">
        <w:r w:rsidR="000C02B3" w:rsidRPr="000C02B3">
          <w:rPr>
            <w:rFonts w:ascii="Times New Roman" w:hAnsi="Times New Roman" w:cs="Times New Roman"/>
          </w:rPr>
          <w:t xml:space="preserve">Chen, K. &amp; </w:t>
        </w:r>
        <w:proofErr w:type="spellStart"/>
        <w:r w:rsidR="000C02B3" w:rsidRPr="000C02B3">
          <w:rPr>
            <w:rFonts w:ascii="Times New Roman" w:hAnsi="Times New Roman" w:cs="Times New Roman"/>
          </w:rPr>
          <w:t>Rajewsky</w:t>
        </w:r>
        <w:proofErr w:type="spellEnd"/>
        <w:r w:rsidR="000C02B3" w:rsidRPr="000C02B3">
          <w:rPr>
            <w:rFonts w:ascii="Times New Roman" w:hAnsi="Times New Roman" w:cs="Times New Roman"/>
          </w:rPr>
          <w:t>, N. Natural selection on human miRNA binding sites inferred from SNP data. </w:t>
        </w:r>
        <w:r w:rsidR="000C02B3" w:rsidRPr="000C02B3">
          <w:rPr>
            <w:rFonts w:ascii="Times New Roman" w:hAnsi="Times New Roman" w:cs="Times New Roman"/>
            <w:i/>
            <w:iCs/>
          </w:rPr>
          <w:t>Nature Genet.</w:t>
        </w:r>
        <w:r w:rsidR="000C02B3" w:rsidRPr="000C02B3">
          <w:rPr>
            <w:rFonts w:ascii="Times New Roman" w:hAnsi="Times New Roman" w:cs="Times New Roman"/>
          </w:rPr>
          <w:t> </w:t>
        </w:r>
        <w:r w:rsidR="000C02B3" w:rsidRPr="000C02B3">
          <w:rPr>
            <w:rFonts w:ascii="Times New Roman" w:hAnsi="Times New Roman" w:cs="Times New Roman"/>
            <w:b/>
            <w:bCs/>
          </w:rPr>
          <w:t>38</w:t>
        </w:r>
        <w:r w:rsidR="000C02B3" w:rsidRPr="000C02B3">
          <w:rPr>
            <w:rFonts w:ascii="Times New Roman" w:hAnsi="Times New Roman" w:cs="Times New Roman"/>
          </w:rPr>
          <w:t>, 1452–1456 (2006).</w:t>
        </w:r>
      </w:ins>
    </w:p>
    <w:p w14:paraId="0D581093" w14:textId="45B0625E" w:rsidR="002E0800" w:rsidRPr="00E064C3" w:rsidRDefault="002E0800">
      <w:pPr>
        <w:rPr>
          <w:rFonts w:ascii="Times New Roman" w:hAnsi="Times New Roman" w:cs="Times New Roman"/>
        </w:rPr>
      </w:pPr>
      <w:r w:rsidRPr="00E064C3">
        <w:rPr>
          <w:rFonts w:ascii="Times New Roman" w:hAnsi="Times New Roman" w:cs="Times New Roman"/>
        </w:rPr>
        <w:t>[</w:t>
      </w:r>
      <w:ins w:id="589" w:author="Thomas Huang" w:date="2017-01-05T14:13:00Z">
        <w:r w:rsidR="00A2410E">
          <w:rPr>
            <w:rFonts w:ascii="Times New Roman" w:hAnsi="Times New Roman" w:cs="Times New Roman"/>
          </w:rPr>
          <w:t>2</w:t>
        </w:r>
      </w:ins>
      <w:r w:rsidRPr="00E064C3">
        <w:rPr>
          <w:rFonts w:ascii="Times New Roman" w:hAnsi="Times New Roman" w:cs="Times New Roman"/>
        </w:rPr>
        <w:t>]</w:t>
      </w:r>
      <w:r w:rsidR="00250641">
        <w:rPr>
          <w:rFonts w:ascii="Times New Roman" w:hAnsi="Times New Roman" w:cs="Times New Roman"/>
        </w:rPr>
        <w:t xml:space="preserve"> </w:t>
      </w:r>
      <w:ins w:id="590" w:author="Thomas Huang" w:date="2017-01-05T14:13:00Z">
        <w:r w:rsidR="008E6495" w:rsidRPr="008E6495">
          <w:rPr>
            <w:rFonts w:ascii="Times New Roman" w:hAnsi="Times New Roman" w:cs="Times New Roman"/>
          </w:rPr>
          <w:t>Saunders, M. A., Liang, H. &amp; Li, W. H. Human polymorphism at microRNAs and microRNA target sites. Proc. Natl Acad. Sci. USA 104, 3300–3305 (2007).</w:t>
        </w:r>
      </w:ins>
      <w:del w:id="591" w:author="Thomas Huang" w:date="2017-01-05T14:13:00Z">
        <w:r w:rsidR="00250641" w:rsidDel="008E6495">
          <w:rPr>
            <w:rFonts w:ascii="Times New Roman" w:hAnsi="Times New Roman" w:cs="Times New Roman"/>
          </w:rPr>
          <w:delText>!!! Needs quotation</w:delText>
        </w:r>
      </w:del>
    </w:p>
    <w:p w14:paraId="20A2A39E" w14:textId="27F910E9" w:rsidR="002E0800" w:rsidRPr="00E064C3" w:rsidRDefault="002E0800" w:rsidP="002E0800">
      <w:pPr>
        <w:rPr>
          <w:rFonts w:ascii="Times New Roman" w:eastAsia="Times New Roman" w:hAnsi="Times New Roman" w:cs="Times New Roman"/>
          <w:color w:val="222222"/>
          <w:spacing w:val="3"/>
          <w:shd w:val="clear" w:color="auto" w:fill="FFFFFF"/>
        </w:rPr>
      </w:pPr>
      <w:r w:rsidRPr="00E064C3">
        <w:rPr>
          <w:rFonts w:ascii="Times New Roman" w:hAnsi="Times New Roman" w:cs="Times New Roman"/>
        </w:rPr>
        <w:t>[</w:t>
      </w:r>
      <w:ins w:id="592" w:author="Thomas Huang" w:date="2017-01-05T14:13:00Z">
        <w:r w:rsidR="00A2410E">
          <w:rPr>
            <w:rFonts w:ascii="Times New Roman" w:hAnsi="Times New Roman" w:cs="Times New Roman"/>
          </w:rPr>
          <w:t>3</w:t>
        </w:r>
      </w:ins>
      <w:del w:id="593" w:author="Thomas Huang" w:date="2017-01-05T14:13:00Z">
        <w:r w:rsidRPr="00E064C3" w:rsidDel="00A2410E">
          <w:rPr>
            <w:rFonts w:ascii="Times New Roman" w:hAnsi="Times New Roman" w:cs="Times New Roman"/>
          </w:rPr>
          <w:delText>2</w:delText>
        </w:r>
      </w:del>
      <w:r w:rsidRPr="00E064C3">
        <w:rPr>
          <w:rFonts w:ascii="Times New Roman" w:hAnsi="Times New Roman" w:cs="Times New Roman"/>
        </w:rPr>
        <w:t xml:space="preserve">] </w:t>
      </w:r>
      <w:proofErr w:type="spellStart"/>
      <w:r w:rsidRPr="00E064C3">
        <w:rPr>
          <w:rFonts w:ascii="Times New Roman" w:eastAsia="Times New Roman" w:hAnsi="Times New Roman" w:cs="Times New Roman"/>
          <w:color w:val="222222"/>
          <w:spacing w:val="3"/>
          <w:shd w:val="clear" w:color="auto" w:fill="FFFFFF"/>
        </w:rPr>
        <w:t>Alexandrov</w:t>
      </w:r>
      <w:proofErr w:type="spellEnd"/>
      <w:r w:rsidRPr="00E064C3">
        <w:rPr>
          <w:rFonts w:ascii="Times New Roman" w:eastAsia="Times New Roman" w:hAnsi="Times New Roman" w:cs="Times New Roman"/>
          <w:color w:val="222222"/>
          <w:spacing w:val="3"/>
          <w:shd w:val="clear" w:color="auto" w:fill="FFFFFF"/>
        </w:rPr>
        <w:t>, N. </w:t>
      </w:r>
      <w:r w:rsidRPr="00E064C3">
        <w:rPr>
          <w:rFonts w:ascii="Times New Roman" w:eastAsia="Times New Roman" w:hAnsi="Times New Roman" w:cs="Times New Roman"/>
          <w:i/>
          <w:iCs/>
          <w:color w:val="222222"/>
          <w:spacing w:val="3"/>
          <w:shd w:val="clear" w:color="auto" w:fill="FFFFFF"/>
        </w:rPr>
        <w:t>et al.</w:t>
      </w:r>
      <w:r w:rsidRPr="00E064C3">
        <w:rPr>
          <w:rFonts w:ascii="Times New Roman" w:eastAsia="Times New Roman" w:hAnsi="Times New Roman" w:cs="Times New Roman"/>
          <w:color w:val="222222"/>
          <w:spacing w:val="3"/>
          <w:shd w:val="clear" w:color="auto" w:fill="FFFFFF"/>
        </w:rPr>
        <w:t> SNP-Seek database of SNPs derived from 3000 rice genomes. </w:t>
      </w:r>
      <w:r w:rsidRPr="00E064C3">
        <w:rPr>
          <w:rFonts w:ascii="Times New Roman" w:eastAsia="Times New Roman" w:hAnsi="Times New Roman" w:cs="Times New Roman"/>
          <w:i/>
          <w:iCs/>
          <w:color w:val="222222"/>
          <w:spacing w:val="3"/>
          <w:shd w:val="clear" w:color="auto" w:fill="FFFFFF"/>
        </w:rPr>
        <w:t>Nucleic Acids Res.</w:t>
      </w:r>
      <w:r w:rsidRPr="00E064C3">
        <w:rPr>
          <w:rFonts w:ascii="Times New Roman" w:eastAsia="Times New Roman" w:hAnsi="Times New Roman" w:cs="Times New Roman"/>
          <w:color w:val="222222"/>
          <w:spacing w:val="3"/>
          <w:shd w:val="clear" w:color="auto" w:fill="FFFFFF"/>
        </w:rPr>
        <w:t> </w:t>
      </w:r>
      <w:r w:rsidRPr="00E064C3">
        <w:rPr>
          <w:rFonts w:ascii="Times New Roman" w:eastAsia="Times New Roman" w:hAnsi="Times New Roman" w:cs="Times New Roman"/>
          <w:b/>
          <w:bCs/>
          <w:color w:val="222222"/>
          <w:spacing w:val="3"/>
          <w:shd w:val="clear" w:color="auto" w:fill="FFFFFF"/>
        </w:rPr>
        <w:t>43</w:t>
      </w:r>
      <w:r w:rsidRPr="00E064C3">
        <w:rPr>
          <w:rFonts w:ascii="Times New Roman" w:eastAsia="Times New Roman" w:hAnsi="Times New Roman" w:cs="Times New Roman"/>
          <w:color w:val="222222"/>
          <w:spacing w:val="3"/>
          <w:shd w:val="clear" w:color="auto" w:fill="FFFFFF"/>
        </w:rPr>
        <w:t>, D1023–D1027 (2015).</w:t>
      </w:r>
    </w:p>
    <w:p w14:paraId="5440D2B8" w14:textId="190A8FFE" w:rsidR="00E064C3" w:rsidRPr="00E064C3" w:rsidRDefault="00E064C3" w:rsidP="00E064C3">
      <w:pPr>
        <w:rPr>
          <w:rFonts w:ascii="Times New Roman" w:eastAsia="Times New Roman" w:hAnsi="Times New Roman" w:cs="Times New Roman"/>
          <w:color w:val="222222"/>
          <w:spacing w:val="3"/>
          <w:shd w:val="clear" w:color="auto" w:fill="FFFFFF"/>
        </w:rPr>
      </w:pPr>
      <w:r w:rsidRPr="00E064C3">
        <w:rPr>
          <w:rFonts w:ascii="Times New Roman" w:eastAsia="Times New Roman" w:hAnsi="Times New Roman" w:cs="Times New Roman"/>
          <w:color w:val="222222"/>
          <w:spacing w:val="3"/>
          <w:shd w:val="clear" w:color="auto" w:fill="FFFFFF"/>
        </w:rPr>
        <w:t>[</w:t>
      </w:r>
      <w:ins w:id="594" w:author="Thomas Huang" w:date="2017-01-05T14:13:00Z">
        <w:r w:rsidR="00A2410E">
          <w:rPr>
            <w:rFonts w:ascii="Times New Roman" w:eastAsia="Times New Roman" w:hAnsi="Times New Roman" w:cs="Times New Roman"/>
            <w:color w:val="222222"/>
            <w:spacing w:val="3"/>
            <w:shd w:val="clear" w:color="auto" w:fill="FFFFFF"/>
          </w:rPr>
          <w:t>4</w:t>
        </w:r>
      </w:ins>
      <w:del w:id="595" w:author="Thomas Huang" w:date="2017-01-05T14:13:00Z">
        <w:r w:rsidRPr="00E064C3" w:rsidDel="00A2410E">
          <w:rPr>
            <w:rFonts w:ascii="Times New Roman" w:eastAsia="Times New Roman" w:hAnsi="Times New Roman" w:cs="Times New Roman"/>
            <w:color w:val="222222"/>
            <w:spacing w:val="3"/>
            <w:shd w:val="clear" w:color="auto" w:fill="FFFFFF"/>
          </w:rPr>
          <w:delText>3</w:delText>
        </w:r>
      </w:del>
      <w:r w:rsidRPr="00E064C3">
        <w:rPr>
          <w:rFonts w:ascii="Times New Roman" w:eastAsia="Times New Roman" w:hAnsi="Times New Roman" w:cs="Times New Roman"/>
          <w:color w:val="222222"/>
          <w:spacing w:val="3"/>
          <w:shd w:val="clear" w:color="auto" w:fill="FFFFFF"/>
        </w:rPr>
        <w:t xml:space="preserve">] </w:t>
      </w:r>
      <w:proofErr w:type="spellStart"/>
      <w:r w:rsidRPr="00E064C3">
        <w:rPr>
          <w:rFonts w:ascii="Times New Roman" w:eastAsia="Times New Roman" w:hAnsi="Times New Roman" w:cs="Times New Roman"/>
          <w:color w:val="222222"/>
          <w:spacing w:val="3"/>
          <w:shd w:val="clear" w:color="auto" w:fill="FFFFFF"/>
        </w:rPr>
        <w:t>Kozomara</w:t>
      </w:r>
      <w:proofErr w:type="spellEnd"/>
      <w:r w:rsidRPr="00E064C3">
        <w:rPr>
          <w:rFonts w:ascii="Times New Roman" w:eastAsia="Times New Roman" w:hAnsi="Times New Roman" w:cs="Times New Roman"/>
          <w:color w:val="222222"/>
          <w:spacing w:val="3"/>
          <w:shd w:val="clear" w:color="auto" w:fill="FFFFFF"/>
        </w:rPr>
        <w:t>, A. &amp; Griffiths-Jones, S. </w:t>
      </w:r>
      <w:proofErr w:type="spellStart"/>
      <w:r w:rsidRPr="00E064C3">
        <w:rPr>
          <w:rFonts w:ascii="Times New Roman" w:eastAsia="Times New Roman" w:hAnsi="Times New Roman" w:cs="Times New Roman"/>
          <w:color w:val="222222"/>
          <w:spacing w:val="3"/>
          <w:shd w:val="clear" w:color="auto" w:fill="FFFFFF"/>
        </w:rPr>
        <w:t>miRBase</w:t>
      </w:r>
      <w:proofErr w:type="spellEnd"/>
      <w:r w:rsidRPr="00E064C3">
        <w:rPr>
          <w:rFonts w:ascii="Times New Roman" w:eastAsia="Times New Roman" w:hAnsi="Times New Roman" w:cs="Times New Roman"/>
          <w:color w:val="222222"/>
          <w:spacing w:val="3"/>
          <w:shd w:val="clear" w:color="auto" w:fill="FFFFFF"/>
        </w:rPr>
        <w:t>: annotating high confidence microRNAs using deep sequencing data. Nucleic Acids Res 42, D68–D73 (2014).</w:t>
      </w:r>
    </w:p>
    <w:p w14:paraId="49BE2BFD" w14:textId="4542B27A" w:rsidR="00E064C3" w:rsidRDefault="005010B8" w:rsidP="002E0800">
      <w:pPr>
        <w:rPr>
          <w:rFonts w:ascii="Times New Roman" w:eastAsia="Times New Roman" w:hAnsi="Times New Roman" w:cs="Times New Roman"/>
        </w:rPr>
      </w:pPr>
      <w:r>
        <w:rPr>
          <w:rFonts w:ascii="Times New Roman" w:eastAsia="Times New Roman" w:hAnsi="Times New Roman" w:cs="Times New Roman"/>
        </w:rPr>
        <w:t>[</w:t>
      </w:r>
      <w:ins w:id="596" w:author="Thomas Huang" w:date="2017-01-05T14:13:00Z">
        <w:r w:rsidR="00A2410E">
          <w:rPr>
            <w:rFonts w:ascii="Times New Roman" w:eastAsia="Times New Roman" w:hAnsi="Times New Roman" w:cs="Times New Roman"/>
          </w:rPr>
          <w:t>5</w:t>
        </w:r>
      </w:ins>
      <w:del w:id="597" w:author="Thomas Huang" w:date="2017-01-05T14:13:00Z">
        <w:r w:rsidDel="00A2410E">
          <w:rPr>
            <w:rFonts w:ascii="Times New Roman" w:eastAsia="Times New Roman" w:hAnsi="Times New Roman" w:cs="Times New Roman"/>
          </w:rPr>
          <w:delText>4</w:delText>
        </w:r>
      </w:del>
      <w:r>
        <w:rPr>
          <w:rFonts w:ascii="Times New Roman" w:eastAsia="Times New Roman" w:hAnsi="Times New Roman" w:cs="Times New Roman"/>
        </w:rPr>
        <w:t xml:space="preserve">] </w:t>
      </w:r>
      <w:r w:rsidR="008D42F1" w:rsidRPr="008D42F1">
        <w:rPr>
          <w:rFonts w:ascii="Times New Roman" w:eastAsia="Times New Roman" w:hAnsi="Times New Roman" w:cs="Times New Roman"/>
        </w:rPr>
        <w:t>Liu Q, Wang F, Axtell M</w:t>
      </w:r>
      <w:r w:rsidR="008D42F1">
        <w:rPr>
          <w:rFonts w:ascii="Times New Roman" w:eastAsia="Times New Roman" w:hAnsi="Times New Roman" w:cs="Times New Roman"/>
        </w:rPr>
        <w:t>.</w:t>
      </w:r>
      <w:r w:rsidR="008D42F1" w:rsidRPr="008D42F1">
        <w:rPr>
          <w:rFonts w:ascii="Times New Roman" w:eastAsia="Times New Roman" w:hAnsi="Times New Roman" w:cs="Times New Roman"/>
        </w:rPr>
        <w:t>J</w:t>
      </w:r>
      <w:r w:rsidR="008D42F1">
        <w:rPr>
          <w:rFonts w:ascii="Times New Roman" w:eastAsia="Times New Roman" w:hAnsi="Times New Roman" w:cs="Times New Roman"/>
        </w:rPr>
        <w:t>.</w:t>
      </w:r>
      <w:r w:rsidR="008D42F1" w:rsidRPr="008D42F1">
        <w:rPr>
          <w:rFonts w:ascii="Times New Roman" w:eastAsia="Times New Roman" w:hAnsi="Times New Roman" w:cs="Times New Roman"/>
        </w:rPr>
        <w:t xml:space="preserve"> Analysis of complementarity requirements for plant microRNA targeting using a </w:t>
      </w:r>
      <w:proofErr w:type="spellStart"/>
      <w:r w:rsidR="008D42F1" w:rsidRPr="008D42F1">
        <w:rPr>
          <w:rFonts w:ascii="Times New Roman" w:eastAsia="Times New Roman" w:hAnsi="Times New Roman" w:cs="Times New Roman"/>
        </w:rPr>
        <w:t>Nicotiana</w:t>
      </w:r>
      <w:proofErr w:type="spellEnd"/>
      <w:r w:rsidR="008D42F1" w:rsidRPr="008D42F1">
        <w:rPr>
          <w:rFonts w:ascii="Times New Roman" w:eastAsia="Times New Roman" w:hAnsi="Times New Roman" w:cs="Times New Roman"/>
        </w:rPr>
        <w:t xml:space="preserve"> </w:t>
      </w:r>
      <w:proofErr w:type="spellStart"/>
      <w:r w:rsidR="008D42F1" w:rsidRPr="008D42F1">
        <w:rPr>
          <w:rFonts w:ascii="Times New Roman" w:eastAsia="Times New Roman" w:hAnsi="Times New Roman" w:cs="Times New Roman"/>
        </w:rPr>
        <w:t>benthamiana</w:t>
      </w:r>
      <w:proofErr w:type="spellEnd"/>
      <w:r w:rsidR="008D42F1" w:rsidRPr="008D42F1">
        <w:rPr>
          <w:rFonts w:ascii="Times New Roman" w:eastAsia="Times New Roman" w:hAnsi="Times New Roman" w:cs="Times New Roman"/>
        </w:rPr>
        <w:t xml:space="preserve"> quantitative transient assay. Plant Cell 26: 741–753</w:t>
      </w:r>
      <w:r w:rsidR="008D42F1">
        <w:rPr>
          <w:rFonts w:ascii="Times New Roman" w:eastAsia="Times New Roman" w:hAnsi="Times New Roman" w:cs="Times New Roman"/>
        </w:rPr>
        <w:t xml:space="preserve"> </w:t>
      </w:r>
      <w:r w:rsidR="008D42F1" w:rsidRPr="008D42F1">
        <w:rPr>
          <w:rFonts w:ascii="Times New Roman" w:eastAsia="Times New Roman" w:hAnsi="Times New Roman" w:cs="Times New Roman"/>
        </w:rPr>
        <w:t>(2014).</w:t>
      </w:r>
    </w:p>
    <w:p w14:paraId="73E3EF53" w14:textId="2AC5DCCC" w:rsidR="008127E2" w:rsidRPr="008127E2" w:rsidRDefault="008127E2" w:rsidP="008127E2">
      <w:pPr>
        <w:rPr>
          <w:rFonts w:ascii="Times New Roman" w:eastAsia="Times New Roman" w:hAnsi="Times New Roman" w:cs="Times New Roman"/>
        </w:rPr>
      </w:pPr>
      <w:r>
        <w:rPr>
          <w:rFonts w:ascii="Times New Roman" w:eastAsia="Times New Roman" w:hAnsi="Times New Roman" w:cs="Times New Roman"/>
        </w:rPr>
        <w:t>[</w:t>
      </w:r>
      <w:ins w:id="598" w:author="Thomas Huang" w:date="2017-01-05T14:13:00Z">
        <w:r w:rsidR="00A2410E">
          <w:rPr>
            <w:rFonts w:ascii="Times New Roman" w:eastAsia="Times New Roman" w:hAnsi="Times New Roman" w:cs="Times New Roman"/>
          </w:rPr>
          <w:t>6</w:t>
        </w:r>
      </w:ins>
      <w:del w:id="599" w:author="Thomas Huang" w:date="2017-01-05T14:13:00Z">
        <w:r w:rsidDel="00A2410E">
          <w:rPr>
            <w:rFonts w:ascii="Times New Roman" w:eastAsia="Times New Roman" w:hAnsi="Times New Roman" w:cs="Times New Roman"/>
          </w:rPr>
          <w:delText>5</w:delText>
        </w:r>
      </w:del>
      <w:r>
        <w:rPr>
          <w:rFonts w:ascii="Times New Roman" w:eastAsia="Times New Roman" w:hAnsi="Times New Roman" w:cs="Times New Roman"/>
        </w:rPr>
        <w:t xml:space="preserve">] </w:t>
      </w:r>
      <w:r w:rsidRPr="008127E2">
        <w:rPr>
          <w:rFonts w:ascii="Times New Roman" w:eastAsia="Times New Roman" w:hAnsi="Times New Roman" w:cs="Times New Roman"/>
        </w:rPr>
        <w:t xml:space="preserve">Schwab, R., </w:t>
      </w:r>
      <w:proofErr w:type="spellStart"/>
      <w:r w:rsidRPr="008127E2">
        <w:rPr>
          <w:rFonts w:ascii="Times New Roman" w:eastAsia="Times New Roman" w:hAnsi="Times New Roman" w:cs="Times New Roman"/>
        </w:rPr>
        <w:t>Palatnik</w:t>
      </w:r>
      <w:proofErr w:type="spellEnd"/>
      <w:r w:rsidRPr="008127E2">
        <w:rPr>
          <w:rFonts w:ascii="Times New Roman" w:eastAsia="Times New Roman" w:hAnsi="Times New Roman" w:cs="Times New Roman"/>
        </w:rPr>
        <w:t xml:space="preserve">, J.F., </w:t>
      </w:r>
      <w:proofErr w:type="spellStart"/>
      <w:r w:rsidRPr="008127E2">
        <w:rPr>
          <w:rFonts w:ascii="Times New Roman" w:eastAsia="Times New Roman" w:hAnsi="Times New Roman" w:cs="Times New Roman"/>
        </w:rPr>
        <w:t>Riester</w:t>
      </w:r>
      <w:proofErr w:type="spellEnd"/>
      <w:r w:rsidRPr="008127E2">
        <w:rPr>
          <w:rFonts w:ascii="Times New Roman" w:eastAsia="Times New Roman" w:hAnsi="Times New Roman" w:cs="Times New Roman"/>
        </w:rPr>
        <w:t xml:space="preserve">, M., </w:t>
      </w:r>
      <w:proofErr w:type="spellStart"/>
      <w:r w:rsidRPr="008127E2">
        <w:rPr>
          <w:rFonts w:ascii="Times New Roman" w:eastAsia="Times New Roman" w:hAnsi="Times New Roman" w:cs="Times New Roman"/>
        </w:rPr>
        <w:t>Schommer</w:t>
      </w:r>
      <w:proofErr w:type="spellEnd"/>
      <w:r w:rsidRPr="008127E2">
        <w:rPr>
          <w:rFonts w:ascii="Times New Roman" w:eastAsia="Times New Roman" w:hAnsi="Times New Roman" w:cs="Times New Roman"/>
        </w:rPr>
        <w:t xml:space="preserve">, C., </w:t>
      </w:r>
      <w:proofErr w:type="spellStart"/>
      <w:r w:rsidRPr="008127E2">
        <w:rPr>
          <w:rFonts w:ascii="Times New Roman" w:eastAsia="Times New Roman" w:hAnsi="Times New Roman" w:cs="Times New Roman"/>
        </w:rPr>
        <w:t>Schmid</w:t>
      </w:r>
      <w:proofErr w:type="spellEnd"/>
      <w:r w:rsidRPr="008127E2">
        <w:rPr>
          <w:rFonts w:ascii="Times New Roman" w:eastAsia="Times New Roman" w:hAnsi="Times New Roman" w:cs="Times New Roman"/>
        </w:rPr>
        <w:t xml:space="preserve">, M., and </w:t>
      </w:r>
      <w:proofErr w:type="spellStart"/>
      <w:r w:rsidRPr="008127E2">
        <w:rPr>
          <w:rFonts w:ascii="Times New Roman" w:eastAsia="Times New Roman" w:hAnsi="Times New Roman" w:cs="Times New Roman"/>
        </w:rPr>
        <w:t>Weigel</w:t>
      </w:r>
      <w:proofErr w:type="spellEnd"/>
      <w:r w:rsidRPr="008127E2">
        <w:rPr>
          <w:rFonts w:ascii="Times New Roman" w:eastAsia="Times New Roman" w:hAnsi="Times New Roman" w:cs="Times New Roman"/>
        </w:rPr>
        <w:t xml:space="preserve">, D. (2005). Specific effects of microRNAs on the plant transcriptome. Dev. Cell 8: 517–527. </w:t>
      </w:r>
    </w:p>
    <w:p w14:paraId="7B7A1937" w14:textId="03B435DC" w:rsidR="008127E2" w:rsidRPr="008127E2" w:rsidRDefault="008127E2" w:rsidP="008127E2">
      <w:pPr>
        <w:rPr>
          <w:rFonts w:ascii="Times New Roman" w:eastAsia="Times New Roman" w:hAnsi="Times New Roman" w:cs="Times New Roman"/>
        </w:rPr>
      </w:pPr>
      <w:r>
        <w:rPr>
          <w:rFonts w:ascii="Times New Roman" w:eastAsia="Times New Roman" w:hAnsi="Times New Roman" w:cs="Times New Roman"/>
        </w:rPr>
        <w:t>[</w:t>
      </w:r>
      <w:ins w:id="600" w:author="Thomas Huang" w:date="2017-01-05T14:13:00Z">
        <w:r w:rsidR="00A2410E">
          <w:rPr>
            <w:rFonts w:ascii="Times New Roman" w:eastAsia="Times New Roman" w:hAnsi="Times New Roman" w:cs="Times New Roman"/>
          </w:rPr>
          <w:t>7</w:t>
        </w:r>
      </w:ins>
      <w:del w:id="601" w:author="Thomas Huang" w:date="2017-01-05T14:13:00Z">
        <w:r w:rsidDel="00A2410E">
          <w:rPr>
            <w:rFonts w:ascii="Times New Roman" w:eastAsia="Times New Roman" w:hAnsi="Times New Roman" w:cs="Times New Roman"/>
          </w:rPr>
          <w:delText>6</w:delText>
        </w:r>
      </w:del>
      <w:r>
        <w:rPr>
          <w:rFonts w:ascii="Times New Roman" w:eastAsia="Times New Roman" w:hAnsi="Times New Roman" w:cs="Times New Roman"/>
        </w:rPr>
        <w:t xml:space="preserve">] </w:t>
      </w:r>
      <w:r w:rsidRPr="008127E2">
        <w:rPr>
          <w:rFonts w:ascii="Times New Roman" w:eastAsia="Times New Roman" w:hAnsi="Times New Roman" w:cs="Times New Roman"/>
        </w:rPr>
        <w:t>Franco-</w:t>
      </w:r>
      <w:proofErr w:type="spellStart"/>
      <w:r w:rsidRPr="008127E2">
        <w:rPr>
          <w:rFonts w:ascii="Times New Roman" w:eastAsia="Times New Roman" w:hAnsi="Times New Roman" w:cs="Times New Roman"/>
        </w:rPr>
        <w:t>Zorrilla</w:t>
      </w:r>
      <w:proofErr w:type="spellEnd"/>
      <w:r w:rsidRPr="008127E2">
        <w:rPr>
          <w:rFonts w:ascii="Times New Roman" w:eastAsia="Times New Roman" w:hAnsi="Times New Roman" w:cs="Times New Roman"/>
        </w:rPr>
        <w:t xml:space="preserve">, J.M., </w:t>
      </w:r>
      <w:proofErr w:type="spellStart"/>
      <w:r w:rsidRPr="008127E2">
        <w:rPr>
          <w:rFonts w:ascii="Times New Roman" w:eastAsia="Times New Roman" w:hAnsi="Times New Roman" w:cs="Times New Roman"/>
        </w:rPr>
        <w:t>Valli</w:t>
      </w:r>
      <w:proofErr w:type="spellEnd"/>
      <w:r w:rsidRPr="008127E2">
        <w:rPr>
          <w:rFonts w:ascii="Times New Roman" w:eastAsia="Times New Roman" w:hAnsi="Times New Roman" w:cs="Times New Roman"/>
        </w:rPr>
        <w:t xml:space="preserve">, A., </w:t>
      </w:r>
      <w:proofErr w:type="spellStart"/>
      <w:r w:rsidRPr="008127E2">
        <w:rPr>
          <w:rFonts w:ascii="Times New Roman" w:eastAsia="Times New Roman" w:hAnsi="Times New Roman" w:cs="Times New Roman"/>
        </w:rPr>
        <w:t>Todesco</w:t>
      </w:r>
      <w:proofErr w:type="spellEnd"/>
      <w:r w:rsidRPr="008127E2">
        <w:rPr>
          <w:rFonts w:ascii="Times New Roman" w:eastAsia="Times New Roman" w:hAnsi="Times New Roman" w:cs="Times New Roman"/>
        </w:rPr>
        <w:t xml:space="preserve">, M., </w:t>
      </w:r>
      <w:proofErr w:type="spellStart"/>
      <w:r w:rsidRPr="008127E2">
        <w:rPr>
          <w:rFonts w:ascii="Times New Roman" w:eastAsia="Times New Roman" w:hAnsi="Times New Roman" w:cs="Times New Roman"/>
        </w:rPr>
        <w:t>Mateos</w:t>
      </w:r>
      <w:proofErr w:type="spellEnd"/>
      <w:r w:rsidRPr="008127E2">
        <w:rPr>
          <w:rFonts w:ascii="Times New Roman" w:eastAsia="Times New Roman" w:hAnsi="Times New Roman" w:cs="Times New Roman"/>
        </w:rPr>
        <w:t xml:space="preserve">, I., </w:t>
      </w:r>
      <w:proofErr w:type="spellStart"/>
      <w:r w:rsidRPr="008127E2">
        <w:rPr>
          <w:rFonts w:ascii="Times New Roman" w:eastAsia="Times New Roman" w:hAnsi="Times New Roman" w:cs="Times New Roman"/>
        </w:rPr>
        <w:t>Puga</w:t>
      </w:r>
      <w:proofErr w:type="spellEnd"/>
      <w:r w:rsidRPr="008127E2">
        <w:rPr>
          <w:rFonts w:ascii="Times New Roman" w:eastAsia="Times New Roman" w:hAnsi="Times New Roman" w:cs="Times New Roman"/>
        </w:rPr>
        <w:t xml:space="preserve">, M.I., Rubio-Somoza, I., Leyva, A., </w:t>
      </w:r>
      <w:proofErr w:type="spellStart"/>
      <w:r w:rsidRPr="008127E2">
        <w:rPr>
          <w:rFonts w:ascii="Times New Roman" w:eastAsia="Times New Roman" w:hAnsi="Times New Roman" w:cs="Times New Roman"/>
        </w:rPr>
        <w:t>Weigel</w:t>
      </w:r>
      <w:proofErr w:type="spellEnd"/>
      <w:r w:rsidRPr="008127E2">
        <w:rPr>
          <w:rFonts w:ascii="Times New Roman" w:eastAsia="Times New Roman" w:hAnsi="Times New Roman" w:cs="Times New Roman"/>
        </w:rPr>
        <w:t xml:space="preserve">, D., </w:t>
      </w:r>
      <w:proofErr w:type="spellStart"/>
      <w:r w:rsidRPr="008127E2">
        <w:rPr>
          <w:rFonts w:ascii="Times New Roman" w:eastAsia="Times New Roman" w:hAnsi="Times New Roman" w:cs="Times New Roman"/>
        </w:rPr>
        <w:t>García</w:t>
      </w:r>
      <w:proofErr w:type="spellEnd"/>
      <w:r w:rsidRPr="008127E2">
        <w:rPr>
          <w:rFonts w:ascii="Times New Roman" w:eastAsia="Times New Roman" w:hAnsi="Times New Roman" w:cs="Times New Roman"/>
        </w:rPr>
        <w:t xml:space="preserve">, J.A., and Paz- Ares, J. (2007). Target mimicry provides a new mechanism for regulation of microRNA activity. Nat. Genet. 39: 1033–1037. </w:t>
      </w:r>
    </w:p>
    <w:p w14:paraId="0270CC55" w14:textId="3382F1CB" w:rsidR="008127E2" w:rsidRDefault="008127E2" w:rsidP="002E0800">
      <w:pPr>
        <w:rPr>
          <w:rFonts w:ascii="Times New Roman" w:eastAsia="Times New Roman" w:hAnsi="Times New Roman" w:cs="Times New Roman"/>
        </w:rPr>
      </w:pPr>
      <w:r>
        <w:rPr>
          <w:rFonts w:ascii="Times New Roman" w:eastAsia="Times New Roman" w:hAnsi="Times New Roman" w:cs="Times New Roman"/>
        </w:rPr>
        <w:t>[</w:t>
      </w:r>
      <w:ins w:id="602" w:author="Thomas Huang" w:date="2017-01-05T14:13:00Z">
        <w:r w:rsidR="00A2410E">
          <w:rPr>
            <w:rFonts w:ascii="Times New Roman" w:eastAsia="Times New Roman" w:hAnsi="Times New Roman" w:cs="Times New Roman"/>
          </w:rPr>
          <w:t>8</w:t>
        </w:r>
      </w:ins>
      <w:del w:id="603" w:author="Thomas Huang" w:date="2017-01-05T14:13:00Z">
        <w:r w:rsidDel="00A2410E">
          <w:rPr>
            <w:rFonts w:ascii="Times New Roman" w:eastAsia="Times New Roman" w:hAnsi="Times New Roman" w:cs="Times New Roman"/>
          </w:rPr>
          <w:delText>7</w:delText>
        </w:r>
      </w:del>
      <w:r>
        <w:rPr>
          <w:rFonts w:ascii="Times New Roman" w:eastAsia="Times New Roman" w:hAnsi="Times New Roman" w:cs="Times New Roman"/>
        </w:rPr>
        <w:t xml:space="preserve">] </w:t>
      </w:r>
      <w:proofErr w:type="spellStart"/>
      <w:r w:rsidRPr="008127E2">
        <w:rPr>
          <w:rFonts w:ascii="Times New Roman" w:eastAsia="Times New Roman" w:hAnsi="Times New Roman" w:cs="Times New Roman"/>
        </w:rPr>
        <w:t>Todesco</w:t>
      </w:r>
      <w:proofErr w:type="spellEnd"/>
      <w:r w:rsidRPr="008127E2">
        <w:rPr>
          <w:rFonts w:ascii="Times New Roman" w:eastAsia="Times New Roman" w:hAnsi="Times New Roman" w:cs="Times New Roman"/>
        </w:rPr>
        <w:t xml:space="preserve">, M., Rubio-Somoza, I., Paz-Ares, J., and </w:t>
      </w:r>
      <w:proofErr w:type="spellStart"/>
      <w:r w:rsidRPr="008127E2">
        <w:rPr>
          <w:rFonts w:ascii="Times New Roman" w:eastAsia="Times New Roman" w:hAnsi="Times New Roman" w:cs="Times New Roman"/>
        </w:rPr>
        <w:t>Weigel</w:t>
      </w:r>
      <w:proofErr w:type="spellEnd"/>
      <w:r w:rsidRPr="008127E2">
        <w:rPr>
          <w:rFonts w:ascii="Times New Roman" w:eastAsia="Times New Roman" w:hAnsi="Times New Roman" w:cs="Times New Roman"/>
        </w:rPr>
        <w:t xml:space="preserve">, D. (2010). A collection of target mimics for comprehensive analysis of microRNA function in Arabidopsis thaliana. </w:t>
      </w:r>
      <w:proofErr w:type="spellStart"/>
      <w:r w:rsidRPr="008127E2">
        <w:rPr>
          <w:rFonts w:ascii="Times New Roman" w:eastAsia="Times New Roman" w:hAnsi="Times New Roman" w:cs="Times New Roman"/>
        </w:rPr>
        <w:t>PLoS</w:t>
      </w:r>
      <w:proofErr w:type="spellEnd"/>
      <w:r w:rsidRPr="008127E2">
        <w:rPr>
          <w:rFonts w:ascii="Times New Roman" w:eastAsia="Times New Roman" w:hAnsi="Times New Roman" w:cs="Times New Roman"/>
        </w:rPr>
        <w:t xml:space="preserve"> Genet. 6: e1001031. </w:t>
      </w:r>
    </w:p>
    <w:p w14:paraId="6A6FCE86" w14:textId="4182CD6A" w:rsidR="00162E4D" w:rsidRPr="00162E4D" w:rsidRDefault="00627319" w:rsidP="00162E4D">
      <w:pPr>
        <w:rPr>
          <w:rFonts w:ascii="Times New Roman" w:eastAsia="Times New Roman" w:hAnsi="Times New Roman" w:cs="Times New Roman"/>
        </w:rPr>
      </w:pPr>
      <w:r>
        <w:rPr>
          <w:rFonts w:ascii="Times New Roman" w:eastAsia="Times New Roman" w:hAnsi="Times New Roman" w:cs="Times New Roman"/>
        </w:rPr>
        <w:t>[</w:t>
      </w:r>
      <w:ins w:id="604" w:author="Thomas Huang" w:date="2017-01-05T14:13:00Z">
        <w:r w:rsidR="00A2410E">
          <w:rPr>
            <w:rFonts w:ascii="Times New Roman" w:eastAsia="Times New Roman" w:hAnsi="Times New Roman" w:cs="Times New Roman"/>
          </w:rPr>
          <w:t>9</w:t>
        </w:r>
      </w:ins>
      <w:del w:id="605" w:author="Thomas Huang" w:date="2017-01-05T14:13:00Z">
        <w:r w:rsidDel="00A2410E">
          <w:rPr>
            <w:rFonts w:ascii="Times New Roman" w:eastAsia="Times New Roman" w:hAnsi="Times New Roman" w:cs="Times New Roman"/>
          </w:rPr>
          <w:delText>8</w:delText>
        </w:r>
      </w:del>
      <w:r>
        <w:rPr>
          <w:rFonts w:ascii="Times New Roman" w:eastAsia="Times New Roman" w:hAnsi="Times New Roman" w:cs="Times New Roman"/>
        </w:rPr>
        <w:t>]</w:t>
      </w:r>
      <w:r w:rsidR="007535ED">
        <w:rPr>
          <w:rFonts w:ascii="Times New Roman" w:eastAsia="Times New Roman" w:hAnsi="Times New Roman" w:cs="Times New Roman"/>
        </w:rPr>
        <w:t xml:space="preserve"> </w:t>
      </w:r>
      <w:r w:rsidR="00162E4D" w:rsidRPr="00162E4D">
        <w:rPr>
          <w:rFonts w:ascii="Times New Roman" w:eastAsia="Times New Roman" w:hAnsi="Times New Roman" w:cs="Times New Roman"/>
        </w:rPr>
        <w:t>Jones-Rhoades MW. 2012. Conservation and divergence in plant microRNAs. </w:t>
      </w:r>
      <w:r w:rsidR="00162E4D" w:rsidRPr="00162E4D">
        <w:rPr>
          <w:rFonts w:ascii="Times New Roman" w:eastAsia="Times New Roman" w:hAnsi="Times New Roman" w:cs="Times New Roman"/>
          <w:i/>
          <w:iCs/>
        </w:rPr>
        <w:t>Plant Mol. Biol.</w:t>
      </w:r>
      <w:r w:rsidR="00162E4D" w:rsidRPr="00162E4D">
        <w:rPr>
          <w:rFonts w:ascii="Times New Roman" w:eastAsia="Times New Roman" w:hAnsi="Times New Roman" w:cs="Times New Roman"/>
        </w:rPr>
        <w:t> 80:3–16</w:t>
      </w:r>
    </w:p>
    <w:p w14:paraId="3D6A3896" w14:textId="520F3F16" w:rsidR="000F1CEA" w:rsidRPr="000F1CEA" w:rsidRDefault="000F1CEA" w:rsidP="000F1CEA">
      <w:pPr>
        <w:rPr>
          <w:rFonts w:ascii="Times New Roman" w:eastAsia="Times New Roman" w:hAnsi="Times New Roman" w:cs="Times New Roman"/>
        </w:rPr>
      </w:pPr>
      <w:r>
        <w:rPr>
          <w:rFonts w:ascii="Times New Roman" w:eastAsia="Times New Roman" w:hAnsi="Times New Roman" w:cs="Times New Roman"/>
        </w:rPr>
        <w:t>[</w:t>
      </w:r>
      <w:ins w:id="606" w:author="Thomas Huang" w:date="2017-01-05T14:14:00Z">
        <w:r w:rsidR="00A2410E">
          <w:rPr>
            <w:rFonts w:ascii="Times New Roman" w:eastAsia="Times New Roman" w:hAnsi="Times New Roman" w:cs="Times New Roman"/>
          </w:rPr>
          <w:t>10</w:t>
        </w:r>
      </w:ins>
      <w:del w:id="607" w:author="Thomas Huang" w:date="2017-01-05T14:14:00Z">
        <w:r w:rsidDel="00A2410E">
          <w:rPr>
            <w:rFonts w:ascii="Times New Roman" w:eastAsia="Times New Roman" w:hAnsi="Times New Roman" w:cs="Times New Roman"/>
          </w:rPr>
          <w:delText>9</w:delText>
        </w:r>
      </w:del>
      <w:r>
        <w:rPr>
          <w:rFonts w:ascii="Times New Roman" w:eastAsia="Times New Roman" w:hAnsi="Times New Roman" w:cs="Times New Roman"/>
        </w:rPr>
        <w:t xml:space="preserve">] </w:t>
      </w:r>
      <w:proofErr w:type="spellStart"/>
      <w:r w:rsidRPr="000F1CEA">
        <w:rPr>
          <w:rFonts w:ascii="Times New Roman" w:eastAsia="Times New Roman" w:hAnsi="Times New Roman" w:cs="Times New Roman"/>
        </w:rPr>
        <w:t>Xinbin</w:t>
      </w:r>
      <w:proofErr w:type="spellEnd"/>
      <w:r w:rsidRPr="000F1CEA">
        <w:rPr>
          <w:rFonts w:ascii="Times New Roman" w:eastAsia="Times New Roman" w:hAnsi="Times New Roman" w:cs="Times New Roman"/>
        </w:rPr>
        <w:t xml:space="preserve"> Dai and Patrick X. Zhao, psRNAT</w:t>
      </w:r>
      <w:r>
        <w:rPr>
          <w:rFonts w:ascii="Times New Roman" w:eastAsia="Times New Roman" w:hAnsi="Times New Roman" w:cs="Times New Roman"/>
        </w:rPr>
        <w:t xml:space="preserve">arget: A Plant Small RNA Target </w:t>
      </w:r>
      <w:r w:rsidRPr="000F1CEA">
        <w:rPr>
          <w:rFonts w:ascii="Times New Roman" w:eastAsia="Times New Roman" w:hAnsi="Times New Roman" w:cs="Times New Roman"/>
        </w:rPr>
        <w:t xml:space="preserve">Analysis Server, Nucleic Acids Research, 2011, W155-9. </w:t>
      </w:r>
      <w:proofErr w:type="spellStart"/>
      <w:r w:rsidRPr="000F1CEA">
        <w:rPr>
          <w:rFonts w:ascii="Times New Roman" w:eastAsia="Times New Roman" w:hAnsi="Times New Roman" w:cs="Times New Roman"/>
        </w:rPr>
        <w:t>doi</w:t>
      </w:r>
      <w:proofErr w:type="spellEnd"/>
      <w:r w:rsidRPr="000F1CEA">
        <w:rPr>
          <w:rFonts w:ascii="Times New Roman" w:eastAsia="Times New Roman" w:hAnsi="Times New Roman" w:cs="Times New Roman"/>
        </w:rPr>
        <w:t>: 10.1093/</w:t>
      </w:r>
      <w:proofErr w:type="spellStart"/>
      <w:r w:rsidRPr="000F1CEA">
        <w:rPr>
          <w:rFonts w:ascii="Times New Roman" w:eastAsia="Times New Roman" w:hAnsi="Times New Roman" w:cs="Times New Roman"/>
        </w:rPr>
        <w:t>nar</w:t>
      </w:r>
      <w:proofErr w:type="spellEnd"/>
      <w:r w:rsidRPr="000F1CEA">
        <w:rPr>
          <w:rFonts w:ascii="Times New Roman" w:eastAsia="Times New Roman" w:hAnsi="Times New Roman" w:cs="Times New Roman"/>
        </w:rPr>
        <w:t>/gkr319.</w:t>
      </w:r>
    </w:p>
    <w:p w14:paraId="0BB59CCD" w14:textId="2DF41831" w:rsidR="002E0800" w:rsidRDefault="002664CD">
      <w:pPr>
        <w:rPr>
          <w:rFonts w:ascii="Times New Roman" w:eastAsia="Times New Roman" w:hAnsi="Times New Roman" w:cs="Times New Roman"/>
        </w:rPr>
      </w:pPr>
      <w:r>
        <w:rPr>
          <w:rFonts w:ascii="Times New Roman" w:eastAsia="Times New Roman" w:hAnsi="Times New Roman" w:cs="Times New Roman"/>
        </w:rPr>
        <w:t>[1</w:t>
      </w:r>
      <w:ins w:id="608" w:author="Thomas Huang" w:date="2017-01-05T14:14:00Z">
        <w:r w:rsidR="00A2410E">
          <w:rPr>
            <w:rFonts w:ascii="Times New Roman" w:eastAsia="Times New Roman" w:hAnsi="Times New Roman" w:cs="Times New Roman"/>
          </w:rPr>
          <w:t>1</w:t>
        </w:r>
      </w:ins>
      <w:del w:id="609" w:author="Thomas Huang" w:date="2017-01-05T14:14:00Z">
        <w:r w:rsidDel="00A2410E">
          <w:rPr>
            <w:rFonts w:ascii="Times New Roman" w:eastAsia="Times New Roman" w:hAnsi="Times New Roman" w:cs="Times New Roman"/>
          </w:rPr>
          <w:delText>0</w:delText>
        </w:r>
      </w:del>
      <w:r>
        <w:rPr>
          <w:rFonts w:ascii="Times New Roman" w:eastAsia="Times New Roman" w:hAnsi="Times New Roman" w:cs="Times New Roman"/>
        </w:rPr>
        <w:t xml:space="preserve">] </w:t>
      </w:r>
      <w:r w:rsidRPr="002664CD">
        <w:rPr>
          <w:rFonts w:ascii="Times New Roman" w:eastAsia="Times New Roman" w:hAnsi="Times New Roman" w:cs="Times New Roman"/>
        </w:rPr>
        <w:t xml:space="preserve">Li YF, Zheng Y, </w:t>
      </w:r>
      <w:proofErr w:type="spellStart"/>
      <w:r w:rsidRPr="002664CD">
        <w:rPr>
          <w:rFonts w:ascii="Times New Roman" w:eastAsia="Times New Roman" w:hAnsi="Times New Roman" w:cs="Times New Roman"/>
        </w:rPr>
        <w:t>Addo-Quaye</w:t>
      </w:r>
      <w:proofErr w:type="spellEnd"/>
      <w:r w:rsidRPr="002664CD">
        <w:rPr>
          <w:rFonts w:ascii="Times New Roman" w:eastAsia="Times New Roman" w:hAnsi="Times New Roman" w:cs="Times New Roman"/>
        </w:rPr>
        <w:t xml:space="preserve"> C, Zhang L, Saini A, </w:t>
      </w:r>
      <w:proofErr w:type="spellStart"/>
      <w:r w:rsidRPr="002664CD">
        <w:rPr>
          <w:rFonts w:ascii="Times New Roman" w:eastAsia="Times New Roman" w:hAnsi="Times New Roman" w:cs="Times New Roman"/>
        </w:rPr>
        <w:t>Jagadeeswaran</w:t>
      </w:r>
      <w:proofErr w:type="spellEnd"/>
      <w:r w:rsidRPr="002664CD">
        <w:rPr>
          <w:rFonts w:ascii="Times New Roman" w:eastAsia="Times New Roman" w:hAnsi="Times New Roman" w:cs="Times New Roman"/>
        </w:rPr>
        <w:t xml:space="preserve"> G, Axtell MJ, Zhang W, </w:t>
      </w:r>
      <w:proofErr w:type="spellStart"/>
      <w:r w:rsidRPr="002664CD">
        <w:rPr>
          <w:rFonts w:ascii="Times New Roman" w:eastAsia="Times New Roman" w:hAnsi="Times New Roman" w:cs="Times New Roman"/>
        </w:rPr>
        <w:t>Sunkar</w:t>
      </w:r>
      <w:proofErr w:type="spellEnd"/>
      <w:r w:rsidRPr="002664CD">
        <w:rPr>
          <w:rFonts w:ascii="Times New Roman" w:eastAsia="Times New Roman" w:hAnsi="Times New Roman" w:cs="Times New Roman"/>
        </w:rPr>
        <w:t xml:space="preserve"> R. Transcriptome-wide identification of microRNA targets in rice. Plant J. </w:t>
      </w:r>
      <w:proofErr w:type="gramStart"/>
      <w:r w:rsidRPr="002664CD">
        <w:rPr>
          <w:rFonts w:ascii="Times New Roman" w:eastAsia="Times New Roman" w:hAnsi="Times New Roman" w:cs="Times New Roman"/>
        </w:rPr>
        <w:t>2010;62:742</w:t>
      </w:r>
      <w:proofErr w:type="gramEnd"/>
      <w:r w:rsidRPr="002664CD">
        <w:rPr>
          <w:rFonts w:ascii="Times New Roman" w:eastAsia="Times New Roman" w:hAnsi="Times New Roman" w:cs="Times New Roman"/>
        </w:rPr>
        <w:t>-759.</w:t>
      </w:r>
    </w:p>
    <w:p w14:paraId="02362CFD" w14:textId="0850EA8B" w:rsidR="00FF76E2" w:rsidRDefault="00FF76E2" w:rsidP="00FF76E2">
      <w:pPr>
        <w:rPr>
          <w:rFonts w:ascii="Times New Roman" w:eastAsia="Times New Roman" w:hAnsi="Times New Roman" w:cs="Times New Roman"/>
        </w:rPr>
      </w:pPr>
      <w:r>
        <w:rPr>
          <w:rFonts w:ascii="Times New Roman" w:eastAsia="Times New Roman" w:hAnsi="Times New Roman" w:cs="Times New Roman"/>
        </w:rPr>
        <w:lastRenderedPageBreak/>
        <w:t>[1</w:t>
      </w:r>
      <w:ins w:id="610" w:author="Thomas Huang" w:date="2017-01-05T14:14:00Z">
        <w:r w:rsidR="00A2410E">
          <w:rPr>
            <w:rFonts w:ascii="Times New Roman" w:eastAsia="Times New Roman" w:hAnsi="Times New Roman" w:cs="Times New Roman"/>
          </w:rPr>
          <w:t>2</w:t>
        </w:r>
      </w:ins>
      <w:del w:id="611" w:author="Thomas Huang" w:date="2017-01-05T14:14:00Z">
        <w:r w:rsidDel="00A2410E">
          <w:rPr>
            <w:rFonts w:ascii="Times New Roman" w:eastAsia="Times New Roman" w:hAnsi="Times New Roman" w:cs="Times New Roman"/>
          </w:rPr>
          <w:delText>1</w:delText>
        </w:r>
      </w:del>
      <w:r>
        <w:rPr>
          <w:rFonts w:ascii="Times New Roman" w:eastAsia="Times New Roman" w:hAnsi="Times New Roman" w:cs="Times New Roman"/>
        </w:rPr>
        <w:t xml:space="preserve">] </w:t>
      </w:r>
      <w:proofErr w:type="spellStart"/>
      <w:r w:rsidRPr="00FF76E2">
        <w:rPr>
          <w:rFonts w:ascii="Times New Roman" w:eastAsia="Times New Roman" w:hAnsi="Times New Roman" w:cs="Times New Roman"/>
        </w:rPr>
        <w:t>Iwakawa</w:t>
      </w:r>
      <w:proofErr w:type="spellEnd"/>
      <w:r w:rsidRPr="00FF76E2">
        <w:rPr>
          <w:rFonts w:ascii="Times New Roman" w:eastAsia="Times New Roman" w:hAnsi="Times New Roman" w:cs="Times New Roman"/>
        </w:rPr>
        <w:t xml:space="preserve">, H. and </w:t>
      </w:r>
      <w:proofErr w:type="spellStart"/>
      <w:r w:rsidRPr="00FF76E2">
        <w:rPr>
          <w:rFonts w:ascii="Times New Roman" w:eastAsia="Times New Roman" w:hAnsi="Times New Roman" w:cs="Times New Roman"/>
        </w:rPr>
        <w:t>Tomari</w:t>
      </w:r>
      <w:proofErr w:type="spellEnd"/>
      <w:r w:rsidRPr="00FF76E2">
        <w:rPr>
          <w:rFonts w:ascii="Times New Roman" w:eastAsia="Times New Roman" w:hAnsi="Times New Roman" w:cs="Times New Roman"/>
        </w:rPr>
        <w:t xml:space="preserve">, Y. (2013) Molecular insights into microRNA- </w:t>
      </w:r>
      <w:r w:rsidRPr="00FF76E2">
        <w:rPr>
          <w:rFonts w:ascii="MS Mincho" w:eastAsia="MS Mincho" w:hAnsi="MS Mincho" w:cs="MS Mincho"/>
        </w:rPr>
        <w:t> </w:t>
      </w:r>
      <w:r w:rsidRPr="00FF76E2">
        <w:rPr>
          <w:rFonts w:ascii="Times New Roman" w:eastAsia="Times New Roman" w:hAnsi="Times New Roman" w:cs="Times New Roman"/>
        </w:rPr>
        <w:t>mediated translational repression in plants. Mol. Cell 52, 591–601</w:t>
      </w:r>
    </w:p>
    <w:p w14:paraId="76424736" w14:textId="234288B3" w:rsidR="00FF76E2" w:rsidRPr="00FF76E2" w:rsidRDefault="00FF76E2" w:rsidP="00FF76E2">
      <w:pPr>
        <w:rPr>
          <w:rFonts w:ascii="Times New Roman" w:eastAsia="Times New Roman" w:hAnsi="Times New Roman" w:cs="Times New Roman"/>
        </w:rPr>
      </w:pPr>
      <w:r>
        <w:rPr>
          <w:rFonts w:ascii="Times New Roman" w:eastAsia="Times New Roman" w:hAnsi="Times New Roman" w:cs="Times New Roman"/>
        </w:rPr>
        <w:t>[1</w:t>
      </w:r>
      <w:ins w:id="612" w:author="Thomas Huang" w:date="2017-01-05T14:14:00Z">
        <w:r w:rsidR="00A2410E">
          <w:rPr>
            <w:rFonts w:ascii="Times New Roman" w:eastAsia="Times New Roman" w:hAnsi="Times New Roman" w:cs="Times New Roman"/>
          </w:rPr>
          <w:t>3</w:t>
        </w:r>
      </w:ins>
      <w:del w:id="613" w:author="Thomas Huang" w:date="2017-01-05T14:14:00Z">
        <w:r w:rsidDel="00A2410E">
          <w:rPr>
            <w:rFonts w:ascii="Times New Roman" w:eastAsia="Times New Roman" w:hAnsi="Times New Roman" w:cs="Times New Roman"/>
          </w:rPr>
          <w:delText>2</w:delText>
        </w:r>
      </w:del>
      <w:r>
        <w:rPr>
          <w:rFonts w:ascii="Times New Roman" w:eastAsia="Times New Roman" w:hAnsi="Times New Roman" w:cs="Times New Roman"/>
        </w:rPr>
        <w:t xml:space="preserve">] </w:t>
      </w:r>
      <w:r w:rsidRPr="00FF76E2">
        <w:rPr>
          <w:rFonts w:ascii="Times New Roman" w:eastAsia="Times New Roman" w:hAnsi="Times New Roman" w:cs="Times New Roman"/>
        </w:rPr>
        <w:t>Tang, G. et al. (2003) A biochemical framework for RNA silencing in</w:t>
      </w:r>
    </w:p>
    <w:p w14:paraId="3203B0B8" w14:textId="67B2D7E1" w:rsidR="00FF76E2" w:rsidRPr="00FF76E2" w:rsidRDefault="00FF76E2" w:rsidP="00FF76E2">
      <w:pPr>
        <w:rPr>
          <w:rFonts w:ascii="Times New Roman" w:eastAsia="Times New Roman" w:hAnsi="Times New Roman" w:cs="Times New Roman"/>
        </w:rPr>
      </w:pPr>
      <w:r w:rsidRPr="00FF76E2">
        <w:rPr>
          <w:rFonts w:ascii="Times New Roman" w:eastAsia="Times New Roman" w:hAnsi="Times New Roman" w:cs="Times New Roman"/>
        </w:rPr>
        <w:t>plants. Genes Dev. 17, 49–63</w:t>
      </w:r>
    </w:p>
    <w:p w14:paraId="203F9D32" w14:textId="4A830954" w:rsidR="0070137D" w:rsidRPr="0070137D" w:rsidRDefault="0070137D" w:rsidP="0070137D">
      <w:pPr>
        <w:rPr>
          <w:rFonts w:ascii="Times New Roman" w:hAnsi="Times New Roman" w:cs="Times New Roman"/>
        </w:rPr>
      </w:pPr>
      <w:r>
        <w:rPr>
          <w:rFonts w:ascii="Times New Roman" w:hAnsi="Times New Roman" w:cs="Times New Roman"/>
        </w:rPr>
        <w:t>[1</w:t>
      </w:r>
      <w:ins w:id="614" w:author="Thomas Huang" w:date="2017-01-05T14:14:00Z">
        <w:r w:rsidR="00A2410E">
          <w:rPr>
            <w:rFonts w:ascii="Times New Roman" w:hAnsi="Times New Roman" w:cs="Times New Roman"/>
          </w:rPr>
          <w:t>4</w:t>
        </w:r>
      </w:ins>
      <w:del w:id="615" w:author="Thomas Huang" w:date="2017-01-05T14:14:00Z">
        <w:r w:rsidDel="00A2410E">
          <w:rPr>
            <w:rFonts w:ascii="Times New Roman" w:hAnsi="Times New Roman" w:cs="Times New Roman"/>
          </w:rPr>
          <w:delText>3</w:delText>
        </w:r>
      </w:del>
      <w:r>
        <w:rPr>
          <w:rFonts w:ascii="Times New Roman" w:hAnsi="Times New Roman" w:cs="Times New Roman"/>
        </w:rPr>
        <w:t xml:space="preserve">] </w:t>
      </w:r>
      <w:proofErr w:type="spellStart"/>
      <w:r w:rsidRPr="0070137D">
        <w:rPr>
          <w:rFonts w:ascii="Times New Roman" w:hAnsi="Times New Roman" w:cs="Times New Roman"/>
        </w:rPr>
        <w:t>Palatnik</w:t>
      </w:r>
      <w:proofErr w:type="spellEnd"/>
      <w:r w:rsidRPr="0070137D">
        <w:rPr>
          <w:rFonts w:ascii="Times New Roman" w:hAnsi="Times New Roman" w:cs="Times New Roman"/>
        </w:rPr>
        <w:t xml:space="preserve"> JF, Allen E, Wu X, </w:t>
      </w:r>
      <w:proofErr w:type="spellStart"/>
      <w:r w:rsidRPr="0070137D">
        <w:rPr>
          <w:rFonts w:ascii="Times New Roman" w:hAnsi="Times New Roman" w:cs="Times New Roman"/>
        </w:rPr>
        <w:t>Schommer</w:t>
      </w:r>
      <w:proofErr w:type="spellEnd"/>
      <w:r w:rsidRPr="0070137D">
        <w:rPr>
          <w:rFonts w:ascii="Times New Roman" w:hAnsi="Times New Roman" w:cs="Times New Roman"/>
        </w:rPr>
        <w:t xml:space="preserve"> C, Schwab R, et al. 2003. Control of leaf </w:t>
      </w:r>
      <w:proofErr w:type="spellStart"/>
      <w:r w:rsidRPr="0070137D">
        <w:rPr>
          <w:rFonts w:ascii="Times New Roman" w:hAnsi="Times New Roman" w:cs="Times New Roman"/>
        </w:rPr>
        <w:t>mor</w:t>
      </w:r>
      <w:proofErr w:type="spellEnd"/>
      <w:r w:rsidRPr="0070137D">
        <w:rPr>
          <w:rFonts w:ascii="Times New Roman" w:hAnsi="Times New Roman" w:cs="Times New Roman"/>
        </w:rPr>
        <w:t xml:space="preserve">- </w:t>
      </w:r>
      <w:proofErr w:type="spellStart"/>
      <w:r w:rsidRPr="0070137D">
        <w:rPr>
          <w:rFonts w:ascii="Times New Roman" w:hAnsi="Times New Roman" w:cs="Times New Roman"/>
        </w:rPr>
        <w:t>phogenesis</w:t>
      </w:r>
      <w:proofErr w:type="spellEnd"/>
      <w:r w:rsidRPr="0070137D">
        <w:rPr>
          <w:rFonts w:ascii="Times New Roman" w:hAnsi="Times New Roman" w:cs="Times New Roman"/>
        </w:rPr>
        <w:t xml:space="preserve"> by microRNAs. </w:t>
      </w:r>
      <w:r w:rsidRPr="0070137D">
        <w:rPr>
          <w:rFonts w:ascii="Times New Roman" w:hAnsi="Times New Roman" w:cs="Times New Roman"/>
          <w:i/>
          <w:iCs/>
        </w:rPr>
        <w:t xml:space="preserve">Nature </w:t>
      </w:r>
      <w:r w:rsidRPr="0070137D">
        <w:rPr>
          <w:rFonts w:ascii="Times New Roman" w:hAnsi="Times New Roman" w:cs="Times New Roman"/>
        </w:rPr>
        <w:t xml:space="preserve">425:257–63 </w:t>
      </w:r>
      <w:r w:rsidRPr="0070137D">
        <w:rPr>
          <w:rFonts w:ascii="MS Mincho" w:eastAsia="MS Mincho" w:hAnsi="MS Mincho" w:cs="MS Mincho"/>
        </w:rPr>
        <w:t> </w:t>
      </w:r>
    </w:p>
    <w:p w14:paraId="6B8C70E1" w14:textId="2009AE3D" w:rsidR="00340E6F" w:rsidRDefault="00340E6F" w:rsidP="00340E6F">
      <w:pPr>
        <w:rPr>
          <w:rFonts w:ascii="Times New Roman" w:hAnsi="Times New Roman" w:cs="Times New Roman"/>
        </w:rPr>
      </w:pPr>
      <w:r>
        <w:rPr>
          <w:rFonts w:ascii="Times New Roman" w:hAnsi="Times New Roman" w:cs="Times New Roman"/>
        </w:rPr>
        <w:t>[1</w:t>
      </w:r>
      <w:ins w:id="616" w:author="Thomas Huang" w:date="2017-01-05T14:14:00Z">
        <w:r w:rsidR="00A2410E">
          <w:rPr>
            <w:rFonts w:ascii="Times New Roman" w:hAnsi="Times New Roman" w:cs="Times New Roman"/>
          </w:rPr>
          <w:t>5</w:t>
        </w:r>
      </w:ins>
      <w:del w:id="617" w:author="Thomas Huang" w:date="2017-01-05T14:14:00Z">
        <w:r w:rsidDel="00A2410E">
          <w:rPr>
            <w:rFonts w:ascii="Times New Roman" w:hAnsi="Times New Roman" w:cs="Times New Roman"/>
          </w:rPr>
          <w:delText>4</w:delText>
        </w:r>
      </w:del>
      <w:r>
        <w:rPr>
          <w:rFonts w:ascii="Times New Roman" w:hAnsi="Times New Roman" w:cs="Times New Roman"/>
        </w:rPr>
        <w:t xml:space="preserve">] </w:t>
      </w:r>
      <w:r w:rsidRPr="00340E6F">
        <w:rPr>
          <w:rFonts w:ascii="Times New Roman" w:hAnsi="Times New Roman" w:cs="Times New Roman"/>
        </w:rPr>
        <w:t xml:space="preserve">Sato Y, </w:t>
      </w:r>
      <w:proofErr w:type="spellStart"/>
      <w:r w:rsidRPr="00340E6F">
        <w:rPr>
          <w:rFonts w:ascii="Times New Roman" w:hAnsi="Times New Roman" w:cs="Times New Roman"/>
        </w:rPr>
        <w:t>Namiki</w:t>
      </w:r>
      <w:proofErr w:type="spellEnd"/>
      <w:r w:rsidRPr="00340E6F">
        <w:rPr>
          <w:rFonts w:ascii="Times New Roman" w:hAnsi="Times New Roman" w:cs="Times New Roman"/>
        </w:rPr>
        <w:t xml:space="preserve"> N, </w:t>
      </w:r>
      <w:proofErr w:type="spellStart"/>
      <w:r w:rsidRPr="00340E6F">
        <w:rPr>
          <w:rFonts w:ascii="Times New Roman" w:hAnsi="Times New Roman" w:cs="Times New Roman"/>
        </w:rPr>
        <w:t>Takehisa</w:t>
      </w:r>
      <w:proofErr w:type="spellEnd"/>
      <w:r w:rsidRPr="00340E6F">
        <w:rPr>
          <w:rFonts w:ascii="Times New Roman" w:hAnsi="Times New Roman" w:cs="Times New Roman"/>
        </w:rPr>
        <w:t xml:space="preserve"> H, </w:t>
      </w:r>
      <w:proofErr w:type="spellStart"/>
      <w:r w:rsidRPr="00340E6F">
        <w:rPr>
          <w:rFonts w:ascii="Times New Roman" w:hAnsi="Times New Roman" w:cs="Times New Roman"/>
        </w:rPr>
        <w:t>Kamatsuki</w:t>
      </w:r>
      <w:proofErr w:type="spellEnd"/>
      <w:r w:rsidRPr="00340E6F">
        <w:rPr>
          <w:rFonts w:ascii="Times New Roman" w:hAnsi="Times New Roman" w:cs="Times New Roman"/>
        </w:rPr>
        <w:t xml:space="preserve"> K,</w:t>
      </w:r>
      <w:r>
        <w:rPr>
          <w:rFonts w:ascii="Times New Roman" w:hAnsi="Times New Roman" w:cs="Times New Roman"/>
        </w:rPr>
        <w:t xml:space="preserve"> Minami H, </w:t>
      </w:r>
      <w:proofErr w:type="spellStart"/>
      <w:r>
        <w:rPr>
          <w:rFonts w:ascii="Times New Roman" w:hAnsi="Times New Roman" w:cs="Times New Roman"/>
        </w:rPr>
        <w:t>Ikawa</w:t>
      </w:r>
      <w:proofErr w:type="spellEnd"/>
      <w:r>
        <w:rPr>
          <w:rFonts w:ascii="Times New Roman" w:hAnsi="Times New Roman" w:cs="Times New Roman"/>
        </w:rPr>
        <w:t xml:space="preserve"> H, </w:t>
      </w:r>
      <w:proofErr w:type="spellStart"/>
      <w:r>
        <w:rPr>
          <w:rFonts w:ascii="Times New Roman" w:hAnsi="Times New Roman" w:cs="Times New Roman"/>
        </w:rPr>
        <w:t>Ohyanagi</w:t>
      </w:r>
      <w:proofErr w:type="spellEnd"/>
      <w:r>
        <w:rPr>
          <w:rFonts w:ascii="Times New Roman" w:hAnsi="Times New Roman" w:cs="Times New Roman"/>
        </w:rPr>
        <w:t xml:space="preserve"> H, </w:t>
      </w:r>
      <w:r w:rsidRPr="00340E6F">
        <w:rPr>
          <w:rFonts w:ascii="Times New Roman" w:hAnsi="Times New Roman" w:cs="Times New Roman"/>
        </w:rPr>
        <w:t xml:space="preserve">Sugimoto K, Itoh J, Antonio B, </w:t>
      </w:r>
      <w:proofErr w:type="spellStart"/>
      <w:r w:rsidRPr="00340E6F">
        <w:rPr>
          <w:rFonts w:ascii="Times New Roman" w:hAnsi="Times New Roman" w:cs="Times New Roman"/>
        </w:rPr>
        <w:t>Nagamura</w:t>
      </w:r>
      <w:proofErr w:type="spellEnd"/>
      <w:r w:rsidRPr="00340E6F">
        <w:rPr>
          <w:rFonts w:ascii="Times New Roman" w:hAnsi="Times New Roman" w:cs="Times New Roman"/>
        </w:rPr>
        <w:t xml:space="preserve"> Y</w:t>
      </w:r>
      <w:r>
        <w:rPr>
          <w:rFonts w:ascii="Times New Roman" w:hAnsi="Times New Roman" w:cs="Times New Roman"/>
        </w:rPr>
        <w:t xml:space="preserve"> </w:t>
      </w:r>
      <w:r w:rsidRPr="00340E6F">
        <w:rPr>
          <w:rFonts w:ascii="Times New Roman" w:hAnsi="Times New Roman" w:cs="Times New Roman"/>
        </w:rPr>
        <w:t xml:space="preserve">(2013) RiceFREND: a platform for retrieving </w:t>
      </w:r>
      <w:proofErr w:type="spellStart"/>
      <w:r w:rsidRPr="00340E6F">
        <w:rPr>
          <w:rFonts w:ascii="Times New Roman" w:hAnsi="Times New Roman" w:cs="Times New Roman"/>
        </w:rPr>
        <w:t>coexpressed</w:t>
      </w:r>
      <w:proofErr w:type="spellEnd"/>
      <w:r w:rsidRPr="00340E6F">
        <w:rPr>
          <w:rFonts w:ascii="Times New Roman" w:hAnsi="Times New Roman" w:cs="Times New Roman"/>
        </w:rPr>
        <w:t xml:space="preserve"> gene networks in rice</w:t>
      </w:r>
      <w:r>
        <w:rPr>
          <w:rFonts w:ascii="Times New Roman" w:hAnsi="Times New Roman" w:cs="Times New Roman"/>
        </w:rPr>
        <w:t xml:space="preserve">. </w:t>
      </w:r>
      <w:r w:rsidRPr="00340E6F">
        <w:rPr>
          <w:rFonts w:ascii="Times New Roman" w:hAnsi="Times New Roman" w:cs="Times New Roman"/>
        </w:rPr>
        <w:t xml:space="preserve">Nucleic Acids Research </w:t>
      </w:r>
      <w:proofErr w:type="gramStart"/>
      <w:r w:rsidRPr="00340E6F">
        <w:rPr>
          <w:rFonts w:ascii="Times New Roman" w:hAnsi="Times New Roman" w:cs="Times New Roman"/>
        </w:rPr>
        <w:t>41:D</w:t>
      </w:r>
      <w:proofErr w:type="gramEnd"/>
      <w:r w:rsidRPr="00340E6F">
        <w:rPr>
          <w:rFonts w:ascii="Times New Roman" w:hAnsi="Times New Roman" w:cs="Times New Roman"/>
        </w:rPr>
        <w:t>1214-D1221</w:t>
      </w:r>
    </w:p>
    <w:p w14:paraId="226EC6EC" w14:textId="17B72F50" w:rsidR="00340E6F" w:rsidRDefault="00340E6F" w:rsidP="00340E6F">
      <w:pPr>
        <w:rPr>
          <w:rFonts w:ascii="Times New Roman" w:hAnsi="Times New Roman" w:cs="Times New Roman"/>
        </w:rPr>
      </w:pPr>
      <w:r>
        <w:rPr>
          <w:rFonts w:ascii="Times New Roman" w:hAnsi="Times New Roman" w:cs="Times New Roman"/>
        </w:rPr>
        <w:t>[1</w:t>
      </w:r>
      <w:ins w:id="618" w:author="Thomas Huang" w:date="2017-01-05T14:14:00Z">
        <w:r w:rsidR="00A2410E">
          <w:rPr>
            <w:rFonts w:ascii="Times New Roman" w:hAnsi="Times New Roman" w:cs="Times New Roman"/>
          </w:rPr>
          <w:t>6</w:t>
        </w:r>
      </w:ins>
      <w:r>
        <w:rPr>
          <w:rFonts w:ascii="Times New Roman" w:hAnsi="Times New Roman" w:cs="Times New Roman"/>
        </w:rPr>
        <w:t xml:space="preserve">] </w:t>
      </w:r>
      <w:r w:rsidR="008E73E9" w:rsidRPr="008E73E9">
        <w:rPr>
          <w:rFonts w:ascii="Times New Roman" w:hAnsi="Times New Roman" w:cs="Times New Roman"/>
        </w:rPr>
        <w:t>Lu, C., et al. (2008). Genome-wide analysis for discovery of rice microRNAs reveals natural antisense microRNAs (</w:t>
      </w:r>
      <w:proofErr w:type="spellStart"/>
      <w:r w:rsidR="008E73E9" w:rsidRPr="008E73E9">
        <w:rPr>
          <w:rFonts w:ascii="Times New Roman" w:hAnsi="Times New Roman" w:cs="Times New Roman"/>
        </w:rPr>
        <w:t>nat</w:t>
      </w:r>
      <w:proofErr w:type="spellEnd"/>
      <w:r w:rsidR="008E73E9" w:rsidRPr="008E73E9">
        <w:rPr>
          <w:rFonts w:ascii="Times New Roman" w:hAnsi="Times New Roman" w:cs="Times New Roman"/>
        </w:rPr>
        <w:t>-miRNAs). Proc. Natl. Acad. Sci. USA 105: 4951–4956.</w:t>
      </w:r>
    </w:p>
    <w:p w14:paraId="1E5AE0A3" w14:textId="1F689C31" w:rsidR="006B7A48" w:rsidRDefault="006B7A48" w:rsidP="006B7A48">
      <w:pPr>
        <w:rPr>
          <w:rFonts w:ascii="Times New Roman" w:hAnsi="Times New Roman" w:cs="Times New Roman"/>
        </w:rPr>
      </w:pPr>
      <w:r>
        <w:rPr>
          <w:rFonts w:ascii="Times New Roman" w:hAnsi="Times New Roman" w:cs="Times New Roman"/>
        </w:rPr>
        <w:t xml:space="preserve">[17] </w:t>
      </w:r>
      <w:r w:rsidRPr="00CA55A2">
        <w:rPr>
          <w:rFonts w:ascii="Times New Roman" w:hAnsi="Times New Roman" w:cs="Times New Roman"/>
        </w:rPr>
        <w:t>Jiao, Y., et al. (2010)</w:t>
      </w:r>
      <w:r>
        <w:rPr>
          <w:rFonts w:ascii="Times New Roman" w:hAnsi="Times New Roman" w:cs="Times New Roman"/>
        </w:rPr>
        <w:t xml:space="preserve"> </w:t>
      </w:r>
      <w:r w:rsidRPr="00CA55A2">
        <w:rPr>
          <w:rFonts w:ascii="Times New Roman" w:hAnsi="Times New Roman" w:cs="Times New Roman"/>
        </w:rPr>
        <w:t>Regulation of OsSPL14 by OsmiR156 defines ideal plant architecture in rice</w:t>
      </w:r>
      <w:r>
        <w:rPr>
          <w:rFonts w:ascii="Times New Roman" w:hAnsi="Times New Roman" w:cs="Times New Roman"/>
        </w:rPr>
        <w:t>.</w:t>
      </w:r>
      <w:r w:rsidRPr="00CA55A2">
        <w:rPr>
          <w:rFonts w:ascii="Times New Roman" w:hAnsi="Times New Roman" w:cs="Times New Roman"/>
        </w:rPr>
        <w:t xml:space="preserve"> Nat Genet 42(6): 541-544.</w:t>
      </w:r>
    </w:p>
    <w:p w14:paraId="35E512B9" w14:textId="004BE238" w:rsidR="006B7A48" w:rsidRDefault="006B7A48" w:rsidP="006B7A48">
      <w:pPr>
        <w:rPr>
          <w:rFonts w:ascii="Times New Roman" w:hAnsi="Times New Roman" w:cs="Times New Roman"/>
        </w:rPr>
      </w:pPr>
      <w:r>
        <w:rPr>
          <w:rFonts w:ascii="Times New Roman" w:hAnsi="Times New Roman" w:cs="Times New Roman"/>
        </w:rPr>
        <w:t xml:space="preserve">[18] </w:t>
      </w:r>
      <w:r w:rsidRPr="00836A64">
        <w:rPr>
          <w:rFonts w:ascii="Times New Roman" w:hAnsi="Times New Roman" w:cs="Times New Roman"/>
        </w:rPr>
        <w:t xml:space="preserve">Houston K, </w:t>
      </w:r>
      <w:proofErr w:type="spellStart"/>
      <w:r w:rsidRPr="00836A64">
        <w:rPr>
          <w:rFonts w:ascii="Times New Roman" w:hAnsi="Times New Roman" w:cs="Times New Roman"/>
        </w:rPr>
        <w:t>McKim</w:t>
      </w:r>
      <w:proofErr w:type="spellEnd"/>
      <w:r w:rsidRPr="00836A64">
        <w:rPr>
          <w:rFonts w:ascii="Times New Roman" w:hAnsi="Times New Roman" w:cs="Times New Roman"/>
        </w:rPr>
        <w:t xml:space="preserve"> SM, </w:t>
      </w:r>
      <w:proofErr w:type="spellStart"/>
      <w:r w:rsidRPr="00836A64">
        <w:rPr>
          <w:rFonts w:ascii="Times New Roman" w:hAnsi="Times New Roman" w:cs="Times New Roman"/>
        </w:rPr>
        <w:t>Comadran</w:t>
      </w:r>
      <w:proofErr w:type="spellEnd"/>
      <w:r w:rsidRPr="00836A64">
        <w:rPr>
          <w:rFonts w:ascii="Times New Roman" w:hAnsi="Times New Roman" w:cs="Times New Roman"/>
        </w:rPr>
        <w:t xml:space="preserve"> J, et al. 2013. Variation in the interaction between alleles of HvAPETALA2 and microRNA172 determines the density of grains on the barley inflorescence. Proceedings of the National Academy of Sciences, USA 110, 16675–16680.</w:t>
      </w:r>
    </w:p>
    <w:p w14:paraId="56D7DB57" w14:textId="6A3A3309" w:rsidR="00FF76E2" w:rsidRDefault="005E0990" w:rsidP="005E0990">
      <w:pPr>
        <w:rPr>
          <w:rFonts w:ascii="Times New Roman" w:hAnsi="Times New Roman" w:cs="Times New Roman"/>
        </w:rPr>
      </w:pPr>
      <w:r>
        <w:rPr>
          <w:rFonts w:ascii="Times New Roman" w:hAnsi="Times New Roman" w:cs="Times New Roman"/>
        </w:rPr>
        <w:t xml:space="preserve">[19] </w:t>
      </w:r>
      <w:proofErr w:type="spellStart"/>
      <w:r w:rsidRPr="005E0990">
        <w:rPr>
          <w:rFonts w:ascii="Times New Roman" w:hAnsi="Times New Roman" w:cs="Times New Roman"/>
        </w:rPr>
        <w:t>Sieber</w:t>
      </w:r>
      <w:proofErr w:type="spellEnd"/>
      <w:r w:rsidRPr="005E0990">
        <w:rPr>
          <w:rFonts w:ascii="Times New Roman" w:hAnsi="Times New Roman" w:cs="Times New Roman"/>
        </w:rPr>
        <w:t xml:space="preserve"> et al., 2007</w:t>
      </w:r>
      <w:r>
        <w:rPr>
          <w:rFonts w:ascii="Times New Roman" w:hAnsi="Times New Roman" w:cs="Times New Roman"/>
        </w:rPr>
        <w:t xml:space="preserve"> </w:t>
      </w:r>
      <w:r w:rsidRPr="005E0990">
        <w:rPr>
          <w:rFonts w:ascii="Times New Roman" w:hAnsi="Times New Roman" w:cs="Times New Roman"/>
        </w:rPr>
        <w:t>P.</w:t>
      </w:r>
      <w:r>
        <w:rPr>
          <w:rFonts w:ascii="Times New Roman" w:hAnsi="Times New Roman" w:cs="Times New Roman"/>
        </w:rPr>
        <w:t xml:space="preserve"> </w:t>
      </w:r>
      <w:proofErr w:type="spellStart"/>
      <w:r w:rsidRPr="005E0990">
        <w:rPr>
          <w:rFonts w:ascii="Times New Roman" w:hAnsi="Times New Roman" w:cs="Times New Roman"/>
        </w:rPr>
        <w:t>Sieber</w:t>
      </w:r>
      <w:proofErr w:type="spellEnd"/>
      <w:r w:rsidRPr="005E0990">
        <w:rPr>
          <w:rFonts w:ascii="Times New Roman" w:hAnsi="Times New Roman" w:cs="Times New Roman"/>
        </w:rPr>
        <w:t xml:space="preserve">, F. </w:t>
      </w:r>
      <w:proofErr w:type="spellStart"/>
      <w:r w:rsidRPr="005E0990">
        <w:rPr>
          <w:rFonts w:ascii="Times New Roman" w:hAnsi="Times New Roman" w:cs="Times New Roman"/>
        </w:rPr>
        <w:t>Wellmer</w:t>
      </w:r>
      <w:proofErr w:type="spellEnd"/>
      <w:r w:rsidRPr="005E0990">
        <w:rPr>
          <w:rFonts w:ascii="Times New Roman" w:hAnsi="Times New Roman" w:cs="Times New Roman"/>
        </w:rPr>
        <w:t xml:space="preserve">, J. </w:t>
      </w:r>
      <w:proofErr w:type="spellStart"/>
      <w:r w:rsidRPr="005E0990">
        <w:rPr>
          <w:rFonts w:ascii="Times New Roman" w:hAnsi="Times New Roman" w:cs="Times New Roman"/>
        </w:rPr>
        <w:t>Gheyselinck</w:t>
      </w:r>
      <w:proofErr w:type="spellEnd"/>
      <w:r w:rsidRPr="005E0990">
        <w:rPr>
          <w:rFonts w:ascii="Times New Roman" w:hAnsi="Times New Roman" w:cs="Times New Roman"/>
        </w:rPr>
        <w:t xml:space="preserve">, J.L. </w:t>
      </w:r>
      <w:proofErr w:type="spellStart"/>
      <w:r w:rsidRPr="005E0990">
        <w:rPr>
          <w:rFonts w:ascii="Times New Roman" w:hAnsi="Times New Roman" w:cs="Times New Roman"/>
        </w:rPr>
        <w:t>Riechmann</w:t>
      </w:r>
      <w:proofErr w:type="spellEnd"/>
      <w:r w:rsidRPr="005E0990">
        <w:rPr>
          <w:rFonts w:ascii="Times New Roman" w:hAnsi="Times New Roman" w:cs="Times New Roman"/>
        </w:rPr>
        <w:t xml:space="preserve">, E.M. </w:t>
      </w:r>
      <w:proofErr w:type="spellStart"/>
      <w:r w:rsidRPr="005E0990">
        <w:rPr>
          <w:rFonts w:ascii="Times New Roman" w:hAnsi="Times New Roman" w:cs="Times New Roman"/>
        </w:rPr>
        <w:t>Meyerowitz</w:t>
      </w:r>
      <w:proofErr w:type="spellEnd"/>
      <w:r>
        <w:rPr>
          <w:rFonts w:ascii="Times New Roman" w:hAnsi="Times New Roman" w:cs="Times New Roman"/>
        </w:rPr>
        <w:t xml:space="preserve"> </w:t>
      </w:r>
      <w:r w:rsidRPr="005E0990">
        <w:rPr>
          <w:rFonts w:ascii="Times New Roman" w:hAnsi="Times New Roman" w:cs="Times New Roman"/>
        </w:rPr>
        <w:t>Redundancy and specialization amo</w:t>
      </w:r>
      <w:r>
        <w:rPr>
          <w:rFonts w:ascii="Times New Roman" w:hAnsi="Times New Roman" w:cs="Times New Roman"/>
        </w:rPr>
        <w:t xml:space="preserve">ng plant microRNAs: role of the </w:t>
      </w:r>
      <w:r w:rsidRPr="005E0990">
        <w:rPr>
          <w:rFonts w:ascii="Times New Roman" w:hAnsi="Times New Roman" w:cs="Times New Roman"/>
        </w:rPr>
        <w:t>MIR164 family in developmental robustness</w:t>
      </w:r>
      <w:r>
        <w:rPr>
          <w:rFonts w:ascii="Times New Roman" w:hAnsi="Times New Roman" w:cs="Times New Roman"/>
        </w:rPr>
        <w:t xml:space="preserve"> </w:t>
      </w:r>
      <w:r w:rsidRPr="005E0990">
        <w:rPr>
          <w:rFonts w:ascii="Times New Roman" w:hAnsi="Times New Roman" w:cs="Times New Roman"/>
        </w:rPr>
        <w:t>Development, 134 (2007), pp. 1051–1060</w:t>
      </w:r>
    </w:p>
    <w:p w14:paraId="55C4C486" w14:textId="4A448699" w:rsidR="005E0990" w:rsidRDefault="005E0990" w:rsidP="00A73FE7">
      <w:pPr>
        <w:rPr>
          <w:rFonts w:ascii="Times New Roman" w:hAnsi="Times New Roman" w:cs="Times New Roman"/>
        </w:rPr>
      </w:pPr>
      <w:r>
        <w:rPr>
          <w:rFonts w:ascii="Times New Roman" w:hAnsi="Times New Roman" w:cs="Times New Roman"/>
        </w:rPr>
        <w:t xml:space="preserve">[20] </w:t>
      </w:r>
      <w:r w:rsidR="00A73FE7">
        <w:rPr>
          <w:rFonts w:ascii="Times New Roman" w:hAnsi="Times New Roman" w:cs="Times New Roman"/>
        </w:rPr>
        <w:t xml:space="preserve">R.S. Allen, et al. </w:t>
      </w:r>
      <w:r w:rsidR="00A73FE7" w:rsidRPr="00A73FE7">
        <w:rPr>
          <w:rFonts w:ascii="Times New Roman" w:hAnsi="Times New Roman" w:cs="Times New Roman"/>
        </w:rPr>
        <w:t>Genetic analysis reveals functional redundancy and the major target genes of the Arabidopsis miR159 family</w:t>
      </w:r>
      <w:r w:rsidR="00A73FE7">
        <w:rPr>
          <w:rFonts w:ascii="Times New Roman" w:hAnsi="Times New Roman" w:cs="Times New Roman"/>
        </w:rPr>
        <w:t xml:space="preserve"> </w:t>
      </w:r>
      <w:r w:rsidR="00A73FE7" w:rsidRPr="00A73FE7">
        <w:rPr>
          <w:rFonts w:ascii="Times New Roman" w:hAnsi="Times New Roman" w:cs="Times New Roman"/>
        </w:rPr>
        <w:t>Proc. Natl. Acad. Sci. U. S. A., 104 (2007), pp. 16371–16376</w:t>
      </w:r>
    </w:p>
    <w:p w14:paraId="12D1FD7F" w14:textId="77777777" w:rsidR="00D7787C" w:rsidRPr="00D7787C" w:rsidRDefault="004F2D73" w:rsidP="00D7787C">
      <w:pPr>
        <w:rPr>
          <w:rFonts w:ascii="Times New Roman" w:hAnsi="Times New Roman" w:cs="Times New Roman"/>
        </w:rPr>
      </w:pPr>
      <w:r>
        <w:rPr>
          <w:rFonts w:ascii="Times New Roman" w:hAnsi="Times New Roman" w:cs="Times New Roman"/>
        </w:rPr>
        <w:t xml:space="preserve">[21] </w:t>
      </w:r>
      <w:proofErr w:type="spellStart"/>
      <w:proofErr w:type="gramStart"/>
      <w:r w:rsidR="00D7787C" w:rsidRPr="00D7787C">
        <w:rPr>
          <w:rFonts w:ascii="Times New Roman" w:hAnsi="Times New Roman" w:cs="Times New Roman"/>
        </w:rPr>
        <w:t>Kertesz,M</w:t>
      </w:r>
      <w:proofErr w:type="spellEnd"/>
      <w:r w:rsidR="00D7787C" w:rsidRPr="00D7787C">
        <w:rPr>
          <w:rFonts w:ascii="Times New Roman" w:hAnsi="Times New Roman" w:cs="Times New Roman"/>
        </w:rPr>
        <w:t>.</w:t>
      </w:r>
      <w:proofErr w:type="gramEnd"/>
      <w:r w:rsidR="00D7787C" w:rsidRPr="00D7787C">
        <w:rPr>
          <w:rFonts w:ascii="Times New Roman" w:hAnsi="Times New Roman" w:cs="Times New Roman"/>
        </w:rPr>
        <w:t xml:space="preserve">, </w:t>
      </w:r>
      <w:proofErr w:type="spellStart"/>
      <w:r w:rsidR="00D7787C" w:rsidRPr="00D7787C">
        <w:rPr>
          <w:rFonts w:ascii="Times New Roman" w:hAnsi="Times New Roman" w:cs="Times New Roman"/>
        </w:rPr>
        <w:t>Iovino,N</w:t>
      </w:r>
      <w:proofErr w:type="spellEnd"/>
      <w:r w:rsidR="00D7787C" w:rsidRPr="00D7787C">
        <w:rPr>
          <w:rFonts w:ascii="Times New Roman" w:hAnsi="Times New Roman" w:cs="Times New Roman"/>
        </w:rPr>
        <w:t xml:space="preserve">., </w:t>
      </w:r>
      <w:proofErr w:type="spellStart"/>
      <w:r w:rsidR="00D7787C" w:rsidRPr="00D7787C">
        <w:rPr>
          <w:rFonts w:ascii="Times New Roman" w:hAnsi="Times New Roman" w:cs="Times New Roman"/>
        </w:rPr>
        <w:t>Unnerstall,U</w:t>
      </w:r>
      <w:proofErr w:type="spellEnd"/>
      <w:r w:rsidR="00D7787C" w:rsidRPr="00D7787C">
        <w:rPr>
          <w:rFonts w:ascii="Times New Roman" w:hAnsi="Times New Roman" w:cs="Times New Roman"/>
        </w:rPr>
        <w:t xml:space="preserve">., </w:t>
      </w:r>
      <w:proofErr w:type="spellStart"/>
      <w:r w:rsidR="00D7787C" w:rsidRPr="00D7787C">
        <w:rPr>
          <w:rFonts w:ascii="Times New Roman" w:hAnsi="Times New Roman" w:cs="Times New Roman"/>
        </w:rPr>
        <w:t>Gaul,U</w:t>
      </w:r>
      <w:proofErr w:type="spellEnd"/>
      <w:r w:rsidR="00D7787C" w:rsidRPr="00D7787C">
        <w:rPr>
          <w:rFonts w:ascii="Times New Roman" w:hAnsi="Times New Roman" w:cs="Times New Roman"/>
        </w:rPr>
        <w:t xml:space="preserve">. and </w:t>
      </w:r>
      <w:proofErr w:type="spellStart"/>
      <w:r w:rsidR="00D7787C" w:rsidRPr="00D7787C">
        <w:rPr>
          <w:rFonts w:ascii="Times New Roman" w:hAnsi="Times New Roman" w:cs="Times New Roman"/>
        </w:rPr>
        <w:t>Segal,E</w:t>
      </w:r>
      <w:proofErr w:type="spellEnd"/>
      <w:r w:rsidR="00D7787C" w:rsidRPr="00D7787C">
        <w:rPr>
          <w:rFonts w:ascii="Times New Roman" w:hAnsi="Times New Roman" w:cs="Times New Roman"/>
        </w:rPr>
        <w:t>. (2007) The role of site accessibility in microRNA target recognition.</w:t>
      </w:r>
    </w:p>
    <w:p w14:paraId="1630B25C" w14:textId="1CF6AA3C" w:rsidR="004F2D73" w:rsidRDefault="00D7787C" w:rsidP="00D7787C">
      <w:pPr>
        <w:rPr>
          <w:rFonts w:ascii="Times New Roman" w:hAnsi="Times New Roman" w:cs="Times New Roman"/>
        </w:rPr>
      </w:pPr>
      <w:r w:rsidRPr="00D7787C">
        <w:rPr>
          <w:rFonts w:ascii="Times New Roman" w:hAnsi="Times New Roman" w:cs="Times New Roman"/>
        </w:rPr>
        <w:t>Nat. Genet., 39, 1278–1284.</w:t>
      </w:r>
    </w:p>
    <w:p w14:paraId="2FE34986" w14:textId="0B9AF3D9" w:rsidR="005E352D" w:rsidRDefault="005E352D" w:rsidP="00D7787C">
      <w:pPr>
        <w:rPr>
          <w:rFonts w:ascii="Times New Roman" w:hAnsi="Times New Roman" w:cs="Times New Roman"/>
        </w:rPr>
      </w:pPr>
      <w:r>
        <w:rPr>
          <w:rFonts w:ascii="Times New Roman" w:hAnsi="Times New Roman" w:cs="Times New Roman"/>
        </w:rPr>
        <w:t xml:space="preserve">[22] </w:t>
      </w:r>
      <w:proofErr w:type="spellStart"/>
      <w:proofErr w:type="gramStart"/>
      <w:r w:rsidRPr="005E352D">
        <w:rPr>
          <w:rFonts w:ascii="Times New Roman" w:hAnsi="Times New Roman" w:cs="Times New Roman"/>
        </w:rPr>
        <w:t>Muckstein,U</w:t>
      </w:r>
      <w:proofErr w:type="spellEnd"/>
      <w:r w:rsidRPr="005E352D">
        <w:rPr>
          <w:rFonts w:ascii="Times New Roman" w:hAnsi="Times New Roman" w:cs="Times New Roman"/>
        </w:rPr>
        <w:t>.</w:t>
      </w:r>
      <w:proofErr w:type="gramEnd"/>
      <w:r w:rsidRPr="005E352D">
        <w:rPr>
          <w:rFonts w:ascii="Times New Roman" w:hAnsi="Times New Roman" w:cs="Times New Roman"/>
        </w:rPr>
        <w:t xml:space="preserve">, </w:t>
      </w:r>
      <w:proofErr w:type="spellStart"/>
      <w:r w:rsidRPr="005E352D">
        <w:rPr>
          <w:rFonts w:ascii="Times New Roman" w:hAnsi="Times New Roman" w:cs="Times New Roman"/>
        </w:rPr>
        <w:t>Tafer,H</w:t>
      </w:r>
      <w:proofErr w:type="spellEnd"/>
      <w:r w:rsidRPr="005E352D">
        <w:rPr>
          <w:rFonts w:ascii="Times New Roman" w:hAnsi="Times New Roman" w:cs="Times New Roman"/>
        </w:rPr>
        <w:t xml:space="preserve">., </w:t>
      </w:r>
      <w:proofErr w:type="spellStart"/>
      <w:r w:rsidRPr="005E352D">
        <w:rPr>
          <w:rFonts w:ascii="Times New Roman" w:hAnsi="Times New Roman" w:cs="Times New Roman"/>
        </w:rPr>
        <w:t>Hackermuller,J</w:t>
      </w:r>
      <w:proofErr w:type="spellEnd"/>
      <w:r w:rsidRPr="005E352D">
        <w:rPr>
          <w:rFonts w:ascii="Times New Roman" w:hAnsi="Times New Roman" w:cs="Times New Roman"/>
        </w:rPr>
        <w:t xml:space="preserve">., </w:t>
      </w:r>
      <w:proofErr w:type="spellStart"/>
      <w:r w:rsidRPr="005E352D">
        <w:rPr>
          <w:rFonts w:ascii="Times New Roman" w:hAnsi="Times New Roman" w:cs="Times New Roman"/>
        </w:rPr>
        <w:t>Bernhart,S.H</w:t>
      </w:r>
      <w:proofErr w:type="spellEnd"/>
      <w:r w:rsidRPr="005E352D">
        <w:rPr>
          <w:rFonts w:ascii="Times New Roman" w:hAnsi="Times New Roman" w:cs="Times New Roman"/>
        </w:rPr>
        <w:t xml:space="preserve">., </w:t>
      </w:r>
      <w:proofErr w:type="spellStart"/>
      <w:r w:rsidRPr="005E352D">
        <w:rPr>
          <w:rFonts w:ascii="Times New Roman" w:hAnsi="Times New Roman" w:cs="Times New Roman"/>
        </w:rPr>
        <w:t>Stadler,P.F</w:t>
      </w:r>
      <w:proofErr w:type="spellEnd"/>
      <w:r w:rsidRPr="005E352D">
        <w:rPr>
          <w:rFonts w:ascii="Times New Roman" w:hAnsi="Times New Roman" w:cs="Times New Roman"/>
        </w:rPr>
        <w:t xml:space="preserve">. and </w:t>
      </w:r>
      <w:proofErr w:type="spellStart"/>
      <w:r w:rsidRPr="005E352D">
        <w:rPr>
          <w:rFonts w:ascii="Times New Roman" w:hAnsi="Times New Roman" w:cs="Times New Roman"/>
        </w:rPr>
        <w:t>Hofacker,I.L</w:t>
      </w:r>
      <w:proofErr w:type="spellEnd"/>
      <w:r w:rsidRPr="005E352D">
        <w:rPr>
          <w:rFonts w:ascii="Times New Roman" w:hAnsi="Times New Roman" w:cs="Times New Roman"/>
        </w:rPr>
        <w:t>. (2006) Thermodynamics of RNA-RNA binding. Bioinformatics, 22, 1177–1182.</w:t>
      </w:r>
    </w:p>
    <w:p w14:paraId="08CFFC87" w14:textId="77777777" w:rsidR="00730E29" w:rsidRPr="00730E29" w:rsidRDefault="00730E29" w:rsidP="00730E29">
      <w:pPr>
        <w:rPr>
          <w:rFonts w:ascii="Times New Roman" w:hAnsi="Times New Roman" w:cs="Times New Roman"/>
        </w:rPr>
      </w:pPr>
      <w:r>
        <w:rPr>
          <w:rFonts w:ascii="Times New Roman" w:hAnsi="Times New Roman" w:cs="Times New Roman"/>
        </w:rPr>
        <w:t xml:space="preserve">[23] </w:t>
      </w:r>
      <w:r w:rsidRPr="00730E29">
        <w:rPr>
          <w:rFonts w:ascii="Times New Roman" w:hAnsi="Times New Roman" w:cs="Times New Roman"/>
        </w:rPr>
        <w:t>D. Wang, K. Pei, Y. Fu, Z. Sun, S. Li, H. Liu, K. Tang, B. Han, Y. Tao</w:t>
      </w:r>
    </w:p>
    <w:p w14:paraId="5ED10FE8" w14:textId="2F4B6278" w:rsidR="00730E29" w:rsidRDefault="00730E29" w:rsidP="00730E29">
      <w:pPr>
        <w:rPr>
          <w:rFonts w:ascii="Times New Roman" w:hAnsi="Times New Roman" w:cs="Times New Roman"/>
        </w:rPr>
      </w:pPr>
      <w:r w:rsidRPr="00730E29">
        <w:rPr>
          <w:rFonts w:ascii="Times New Roman" w:hAnsi="Times New Roman" w:cs="Times New Roman"/>
        </w:rPr>
        <w:t>Genome-wide analysis of the auxin response factor (ARF) gen</w:t>
      </w:r>
      <w:r>
        <w:rPr>
          <w:rFonts w:ascii="Times New Roman" w:hAnsi="Times New Roman" w:cs="Times New Roman"/>
        </w:rPr>
        <w:t>e family in rice (</w:t>
      </w:r>
      <w:proofErr w:type="spellStart"/>
      <w:r>
        <w:rPr>
          <w:rFonts w:ascii="Times New Roman" w:hAnsi="Times New Roman" w:cs="Times New Roman"/>
        </w:rPr>
        <w:t>Oryza</w:t>
      </w:r>
      <w:proofErr w:type="spellEnd"/>
      <w:r>
        <w:rPr>
          <w:rFonts w:ascii="Times New Roman" w:hAnsi="Times New Roman" w:cs="Times New Roman"/>
        </w:rPr>
        <w:t xml:space="preserve"> sativa) </w:t>
      </w:r>
      <w:r w:rsidR="004D1201">
        <w:rPr>
          <w:rFonts w:ascii="Times New Roman" w:hAnsi="Times New Roman" w:cs="Times New Roman"/>
        </w:rPr>
        <w:t>Gene, 394 (2007), pp. 13-</w:t>
      </w:r>
      <w:r w:rsidRPr="00730E29">
        <w:rPr>
          <w:rFonts w:ascii="Times New Roman" w:hAnsi="Times New Roman" w:cs="Times New Roman"/>
        </w:rPr>
        <w:t>24</w:t>
      </w:r>
    </w:p>
    <w:p w14:paraId="73EA46D4" w14:textId="2B9B90AE" w:rsidR="004D1201" w:rsidRPr="00B26CA1" w:rsidRDefault="004D1201" w:rsidP="004D1201">
      <w:pPr>
        <w:rPr>
          <w:rFonts w:ascii="Times New Roman" w:hAnsi="Times New Roman" w:cs="Times New Roman" w:hint="eastAsia"/>
        </w:rPr>
      </w:pPr>
      <w:r>
        <w:rPr>
          <w:rFonts w:ascii="Times New Roman" w:hAnsi="Times New Roman" w:cs="Times New Roman"/>
        </w:rPr>
        <w:t xml:space="preserve">[24] </w:t>
      </w:r>
      <w:r w:rsidRPr="004D1201">
        <w:rPr>
          <w:rFonts w:ascii="Times New Roman" w:hAnsi="Times New Roman" w:cs="Times New Roman"/>
        </w:rPr>
        <w:t>Jeon, J., Lee, S., Jung, K.H., Yang, W.S., Yi, G.H., Oh, B.G., and An, G. (2000) Produ</w:t>
      </w:r>
      <w:r>
        <w:rPr>
          <w:rFonts w:ascii="Times New Roman" w:hAnsi="Times New Roman" w:cs="Times New Roman"/>
        </w:rPr>
        <w:t xml:space="preserve">ction of transgenic rice plants </w:t>
      </w:r>
      <w:r w:rsidRPr="004D1201">
        <w:rPr>
          <w:rFonts w:ascii="Times New Roman" w:hAnsi="Times New Roman" w:cs="Times New Roman"/>
        </w:rPr>
        <w:t>showing reduced heading date and plant height by ectopic expression of rice MAD</w:t>
      </w:r>
      <w:r>
        <w:rPr>
          <w:rFonts w:ascii="Times New Roman" w:hAnsi="Times New Roman" w:cs="Times New Roman"/>
        </w:rPr>
        <w:t>S-box genes. Mol. Breed. 6, 581-</w:t>
      </w:r>
      <w:r w:rsidRPr="004D1201">
        <w:rPr>
          <w:rFonts w:ascii="Times New Roman" w:hAnsi="Times New Roman" w:cs="Times New Roman"/>
        </w:rPr>
        <w:t>592.</w:t>
      </w:r>
    </w:p>
    <w:sectPr w:rsidR="004D1201" w:rsidRPr="00B26CA1" w:rsidSect="00B566D7">
      <w:pgSz w:w="11900" w:h="16840"/>
      <w:pgMar w:top="1440" w:right="1800" w:bottom="1440" w:left="1800" w:header="708" w:footer="708" w:gutter="0"/>
      <w:cols w:space="708"/>
      <w:docGrid w:linePitch="40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54" w:author="Junyan Li" w:date="2016-12-18T12:05:00Z" w:initials="JL">
    <w:p w14:paraId="5DBB0C60" w14:textId="47618BF4" w:rsidR="00E77D57" w:rsidRDefault="00E77D57">
      <w:pPr>
        <w:pStyle w:val="CommentText"/>
      </w:pPr>
      <w:r>
        <w:rPr>
          <w:rStyle w:val="CommentReference"/>
        </w:rPr>
        <w:annotationRef/>
      </w:r>
      <w:r>
        <w:rPr>
          <w:rFonts w:hint="eastAsia"/>
        </w:rPr>
        <w:t>Your description is not clear.</w:t>
      </w:r>
      <w:r>
        <w:t xml:space="preserve"> I don’t think these two numbers mean much. </w:t>
      </w:r>
    </w:p>
  </w:comment>
  <w:comment w:id="263" w:author="Junyan Li" w:date="2016-12-18T12:13:00Z" w:initials="JL">
    <w:p w14:paraId="3D2B524A" w14:textId="5CCDC05D" w:rsidR="00E77D57" w:rsidRDefault="00E77D57">
      <w:pPr>
        <w:pStyle w:val="CommentText"/>
      </w:pPr>
      <w:r>
        <w:rPr>
          <w:rStyle w:val="CommentReference"/>
        </w:rPr>
        <w:annotationRef/>
      </w:r>
      <w:r>
        <w:rPr>
          <w:rFonts w:hint="eastAsia"/>
        </w:rPr>
        <w:t>Wh</w:t>
      </w:r>
      <w:r>
        <w:t>at is the evidence???? What’s the data?</w:t>
      </w:r>
    </w:p>
  </w:comment>
  <w:comment w:id="261" w:author="Junyan Li" w:date="2016-12-18T12:06:00Z" w:initials="JL">
    <w:p w14:paraId="5AF9DF2A" w14:textId="709F38CC" w:rsidR="00E77D57" w:rsidRDefault="00E77D57">
      <w:pPr>
        <w:pStyle w:val="CommentText"/>
      </w:pPr>
      <w:r>
        <w:rPr>
          <w:rStyle w:val="CommentReference"/>
        </w:rPr>
        <w:annotationRef/>
      </w:r>
      <w:r>
        <w:t>Please see how I described the data above.</w:t>
      </w:r>
    </w:p>
  </w:comment>
  <w:comment w:id="460" w:author="Junyan Li" w:date="2016-12-19T09:11:00Z" w:initials="JL">
    <w:p w14:paraId="6641EEC3" w14:textId="4E2CB9B7" w:rsidR="00657FFC" w:rsidRDefault="00657FFC">
      <w:pPr>
        <w:pStyle w:val="CommentText"/>
      </w:pPr>
      <w:r>
        <w:rPr>
          <w:rStyle w:val="CommentReference"/>
        </w:rPr>
        <w:annotationRef/>
      </w:r>
      <w:r>
        <w:t>Rewrite.</w:t>
      </w:r>
    </w:p>
  </w:comment>
  <w:comment w:id="498" w:author="Junyan Li" w:date="2016-12-19T08:37:00Z" w:initials="JL">
    <w:p w14:paraId="7E152B0F" w14:textId="77777777" w:rsidR="003F5F72" w:rsidRDefault="003F5F72">
      <w:pPr>
        <w:pStyle w:val="CommentText"/>
      </w:pPr>
      <w:r>
        <w:rPr>
          <w:rStyle w:val="CommentReference"/>
        </w:rPr>
        <w:annotationRef/>
      </w:r>
      <w:r>
        <w:t>Try to align the two lines.</w:t>
      </w:r>
    </w:p>
    <w:p w14:paraId="26C01336" w14:textId="77777777" w:rsidR="003F5F72" w:rsidRDefault="003F5F72">
      <w:pPr>
        <w:pStyle w:val="CommentText"/>
      </w:pPr>
    </w:p>
    <w:p w14:paraId="44974F95" w14:textId="399953FB" w:rsidR="003F5F72" w:rsidRDefault="003F5F72">
      <w:pPr>
        <w:pStyle w:val="CommentText"/>
      </w:pPr>
      <w:r>
        <w:t xml:space="preserve">Get rid of position 22-24.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DBB0C60" w15:done="0"/>
  <w15:commentEx w15:paraId="3D2B524A" w15:done="0"/>
  <w15:commentEx w15:paraId="5AF9DF2A" w15:done="0"/>
  <w15:commentEx w15:paraId="6641EEC3" w15:done="0"/>
  <w15:commentEx w15:paraId="44974F9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Segoe UI">
    <w:altName w:val="Calibri"/>
    <w:charset w:val="00"/>
    <w:family w:val="swiss"/>
    <w:pitch w:val="variable"/>
    <w:sig w:usb0="E4002EFF" w:usb1="C000E47F" w:usb2="00000009" w:usb3="00000000" w:csb0="000001F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22"/>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5BE9479E"/>
    <w:multiLevelType w:val="hybridMultilevel"/>
    <w:tmpl w:val="5C1AE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376371D"/>
    <w:multiLevelType w:val="hybridMultilevel"/>
    <w:tmpl w:val="3E0E1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unyan Li">
    <w15:presenceInfo w15:providerId="None" w15:userId="Junyan Li"/>
  </w15:person>
  <w15:person w15:author="Thomas Huang">
    <w15:presenceInfo w15:providerId="Windows Live" w15:userId="2c6d085a2e0513b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16CA"/>
    <w:rsid w:val="0000480E"/>
    <w:rsid w:val="00005B75"/>
    <w:rsid w:val="00015328"/>
    <w:rsid w:val="0002611B"/>
    <w:rsid w:val="00026B50"/>
    <w:rsid w:val="00035C51"/>
    <w:rsid w:val="00045469"/>
    <w:rsid w:val="00046D53"/>
    <w:rsid w:val="00060D91"/>
    <w:rsid w:val="00062F95"/>
    <w:rsid w:val="00063739"/>
    <w:rsid w:val="00065369"/>
    <w:rsid w:val="00084180"/>
    <w:rsid w:val="0008506A"/>
    <w:rsid w:val="00091FDB"/>
    <w:rsid w:val="00097A54"/>
    <w:rsid w:val="000B4CEA"/>
    <w:rsid w:val="000C02B3"/>
    <w:rsid w:val="000F1CEA"/>
    <w:rsid w:val="000F216C"/>
    <w:rsid w:val="00110081"/>
    <w:rsid w:val="001316CA"/>
    <w:rsid w:val="00131C6B"/>
    <w:rsid w:val="0013306F"/>
    <w:rsid w:val="0013651E"/>
    <w:rsid w:val="00137C79"/>
    <w:rsid w:val="00141DE6"/>
    <w:rsid w:val="00162E4D"/>
    <w:rsid w:val="00182B69"/>
    <w:rsid w:val="00192AC2"/>
    <w:rsid w:val="001963B9"/>
    <w:rsid w:val="001A3FED"/>
    <w:rsid w:val="001C03F2"/>
    <w:rsid w:val="001C26F0"/>
    <w:rsid w:val="001E22C1"/>
    <w:rsid w:val="001F38F4"/>
    <w:rsid w:val="00211758"/>
    <w:rsid w:val="00216055"/>
    <w:rsid w:val="0022141D"/>
    <w:rsid w:val="002318C0"/>
    <w:rsid w:val="002412AE"/>
    <w:rsid w:val="00250641"/>
    <w:rsid w:val="002664CD"/>
    <w:rsid w:val="0027024E"/>
    <w:rsid w:val="00291E1F"/>
    <w:rsid w:val="0029515F"/>
    <w:rsid w:val="00295E18"/>
    <w:rsid w:val="00297515"/>
    <w:rsid w:val="002D5514"/>
    <w:rsid w:val="002E0800"/>
    <w:rsid w:val="002E14C3"/>
    <w:rsid w:val="002E5697"/>
    <w:rsid w:val="00304098"/>
    <w:rsid w:val="00307E00"/>
    <w:rsid w:val="0031214D"/>
    <w:rsid w:val="0031725F"/>
    <w:rsid w:val="003214C1"/>
    <w:rsid w:val="00340E6F"/>
    <w:rsid w:val="00343C78"/>
    <w:rsid w:val="003502AE"/>
    <w:rsid w:val="003519FC"/>
    <w:rsid w:val="00356686"/>
    <w:rsid w:val="003567B2"/>
    <w:rsid w:val="00364310"/>
    <w:rsid w:val="00380D58"/>
    <w:rsid w:val="0038199D"/>
    <w:rsid w:val="00386E37"/>
    <w:rsid w:val="0039445D"/>
    <w:rsid w:val="003A0FB4"/>
    <w:rsid w:val="003B6FC5"/>
    <w:rsid w:val="003C27E1"/>
    <w:rsid w:val="003C5F18"/>
    <w:rsid w:val="003D44CD"/>
    <w:rsid w:val="003E7119"/>
    <w:rsid w:val="003F5F72"/>
    <w:rsid w:val="003F64F8"/>
    <w:rsid w:val="00401D3D"/>
    <w:rsid w:val="00407D8F"/>
    <w:rsid w:val="00414B6D"/>
    <w:rsid w:val="004246FD"/>
    <w:rsid w:val="00431425"/>
    <w:rsid w:val="00466098"/>
    <w:rsid w:val="00466BB0"/>
    <w:rsid w:val="00483E0B"/>
    <w:rsid w:val="00493F8A"/>
    <w:rsid w:val="004A24F5"/>
    <w:rsid w:val="004A2ACC"/>
    <w:rsid w:val="004A5BD9"/>
    <w:rsid w:val="004B2278"/>
    <w:rsid w:val="004D1201"/>
    <w:rsid w:val="004D5F78"/>
    <w:rsid w:val="004D79F8"/>
    <w:rsid w:val="004F2D73"/>
    <w:rsid w:val="0050075E"/>
    <w:rsid w:val="00500C25"/>
    <w:rsid w:val="005010B8"/>
    <w:rsid w:val="005039C6"/>
    <w:rsid w:val="00533A7C"/>
    <w:rsid w:val="005578FD"/>
    <w:rsid w:val="00557AA3"/>
    <w:rsid w:val="0057009A"/>
    <w:rsid w:val="00576BBC"/>
    <w:rsid w:val="005E0990"/>
    <w:rsid w:val="005E3344"/>
    <w:rsid w:val="005E352D"/>
    <w:rsid w:val="005F729F"/>
    <w:rsid w:val="0060599D"/>
    <w:rsid w:val="006128E9"/>
    <w:rsid w:val="00620ACF"/>
    <w:rsid w:val="00622DB1"/>
    <w:rsid w:val="00623F08"/>
    <w:rsid w:val="00627319"/>
    <w:rsid w:val="00631010"/>
    <w:rsid w:val="00633095"/>
    <w:rsid w:val="00633773"/>
    <w:rsid w:val="0063580B"/>
    <w:rsid w:val="00636E43"/>
    <w:rsid w:val="00645DCB"/>
    <w:rsid w:val="00650D50"/>
    <w:rsid w:val="00657FFC"/>
    <w:rsid w:val="00665D40"/>
    <w:rsid w:val="00671DD6"/>
    <w:rsid w:val="00675AF5"/>
    <w:rsid w:val="00684A1F"/>
    <w:rsid w:val="0069158A"/>
    <w:rsid w:val="0069198A"/>
    <w:rsid w:val="006A1556"/>
    <w:rsid w:val="006B7A48"/>
    <w:rsid w:val="006D6362"/>
    <w:rsid w:val="006E6E00"/>
    <w:rsid w:val="006F2240"/>
    <w:rsid w:val="0070137D"/>
    <w:rsid w:val="00701FEA"/>
    <w:rsid w:val="00717CE8"/>
    <w:rsid w:val="00721BB5"/>
    <w:rsid w:val="00730E29"/>
    <w:rsid w:val="00736297"/>
    <w:rsid w:val="00744BE4"/>
    <w:rsid w:val="007535ED"/>
    <w:rsid w:val="007547E9"/>
    <w:rsid w:val="007807F7"/>
    <w:rsid w:val="007818F4"/>
    <w:rsid w:val="007905E3"/>
    <w:rsid w:val="0079414B"/>
    <w:rsid w:val="007B5450"/>
    <w:rsid w:val="007B6C12"/>
    <w:rsid w:val="007C25B9"/>
    <w:rsid w:val="007D0B4D"/>
    <w:rsid w:val="007D0E5E"/>
    <w:rsid w:val="007E5148"/>
    <w:rsid w:val="007E7973"/>
    <w:rsid w:val="007F604B"/>
    <w:rsid w:val="00802CA9"/>
    <w:rsid w:val="00804845"/>
    <w:rsid w:val="008127E2"/>
    <w:rsid w:val="0081471B"/>
    <w:rsid w:val="008216C8"/>
    <w:rsid w:val="00821A2C"/>
    <w:rsid w:val="00822138"/>
    <w:rsid w:val="00824728"/>
    <w:rsid w:val="00831073"/>
    <w:rsid w:val="00840291"/>
    <w:rsid w:val="00846545"/>
    <w:rsid w:val="00853CAB"/>
    <w:rsid w:val="0086687A"/>
    <w:rsid w:val="00874CC3"/>
    <w:rsid w:val="00882C40"/>
    <w:rsid w:val="00890A48"/>
    <w:rsid w:val="0089144B"/>
    <w:rsid w:val="008C22D3"/>
    <w:rsid w:val="008C3871"/>
    <w:rsid w:val="008D42F1"/>
    <w:rsid w:val="008E4AC0"/>
    <w:rsid w:val="008E6495"/>
    <w:rsid w:val="008E73E9"/>
    <w:rsid w:val="008F0033"/>
    <w:rsid w:val="009278C5"/>
    <w:rsid w:val="00930696"/>
    <w:rsid w:val="009447C0"/>
    <w:rsid w:val="00957638"/>
    <w:rsid w:val="00964D94"/>
    <w:rsid w:val="00974E2D"/>
    <w:rsid w:val="00976C80"/>
    <w:rsid w:val="00980821"/>
    <w:rsid w:val="00991192"/>
    <w:rsid w:val="009A533A"/>
    <w:rsid w:val="009B141A"/>
    <w:rsid w:val="009B765A"/>
    <w:rsid w:val="009E371B"/>
    <w:rsid w:val="009F105D"/>
    <w:rsid w:val="00A2410E"/>
    <w:rsid w:val="00A47BC6"/>
    <w:rsid w:val="00A50982"/>
    <w:rsid w:val="00A55E48"/>
    <w:rsid w:val="00A73FE7"/>
    <w:rsid w:val="00A82008"/>
    <w:rsid w:val="00A87053"/>
    <w:rsid w:val="00A9266D"/>
    <w:rsid w:val="00A92BCC"/>
    <w:rsid w:val="00AC0294"/>
    <w:rsid w:val="00AD7E6A"/>
    <w:rsid w:val="00AF2B17"/>
    <w:rsid w:val="00AF7032"/>
    <w:rsid w:val="00B01772"/>
    <w:rsid w:val="00B03F72"/>
    <w:rsid w:val="00B26CA1"/>
    <w:rsid w:val="00B30D3E"/>
    <w:rsid w:val="00B37008"/>
    <w:rsid w:val="00B40FA2"/>
    <w:rsid w:val="00B45CE5"/>
    <w:rsid w:val="00B5233E"/>
    <w:rsid w:val="00B566D7"/>
    <w:rsid w:val="00B639D8"/>
    <w:rsid w:val="00B654D5"/>
    <w:rsid w:val="00B801D1"/>
    <w:rsid w:val="00B86704"/>
    <w:rsid w:val="00BA3A60"/>
    <w:rsid w:val="00BA62F5"/>
    <w:rsid w:val="00BB1EAF"/>
    <w:rsid w:val="00BB7C24"/>
    <w:rsid w:val="00BC19F4"/>
    <w:rsid w:val="00BC292C"/>
    <w:rsid w:val="00BC610C"/>
    <w:rsid w:val="00BC66EB"/>
    <w:rsid w:val="00BD30D8"/>
    <w:rsid w:val="00BF3C71"/>
    <w:rsid w:val="00C0029A"/>
    <w:rsid w:val="00C13A45"/>
    <w:rsid w:val="00C3047D"/>
    <w:rsid w:val="00C37A9B"/>
    <w:rsid w:val="00C640EE"/>
    <w:rsid w:val="00CC0390"/>
    <w:rsid w:val="00CD3B39"/>
    <w:rsid w:val="00CD4EC9"/>
    <w:rsid w:val="00CF19D3"/>
    <w:rsid w:val="00CF7C8F"/>
    <w:rsid w:val="00D10C3C"/>
    <w:rsid w:val="00D24866"/>
    <w:rsid w:val="00D27475"/>
    <w:rsid w:val="00D3059F"/>
    <w:rsid w:val="00D32D05"/>
    <w:rsid w:val="00D36F94"/>
    <w:rsid w:val="00D438E6"/>
    <w:rsid w:val="00D45E87"/>
    <w:rsid w:val="00D518F7"/>
    <w:rsid w:val="00D670C1"/>
    <w:rsid w:val="00D76C46"/>
    <w:rsid w:val="00D7787C"/>
    <w:rsid w:val="00D8056C"/>
    <w:rsid w:val="00D81ACA"/>
    <w:rsid w:val="00D92941"/>
    <w:rsid w:val="00D97F09"/>
    <w:rsid w:val="00DA4636"/>
    <w:rsid w:val="00DB5C99"/>
    <w:rsid w:val="00DD0F79"/>
    <w:rsid w:val="00DD1F7F"/>
    <w:rsid w:val="00DE1437"/>
    <w:rsid w:val="00DE1CD4"/>
    <w:rsid w:val="00DE2850"/>
    <w:rsid w:val="00DE38B7"/>
    <w:rsid w:val="00E064C3"/>
    <w:rsid w:val="00E119CC"/>
    <w:rsid w:val="00E25FA3"/>
    <w:rsid w:val="00E319F6"/>
    <w:rsid w:val="00E32B1F"/>
    <w:rsid w:val="00E62AF5"/>
    <w:rsid w:val="00E65624"/>
    <w:rsid w:val="00E77D57"/>
    <w:rsid w:val="00E800C4"/>
    <w:rsid w:val="00E80DC2"/>
    <w:rsid w:val="00E85D52"/>
    <w:rsid w:val="00EB2C2E"/>
    <w:rsid w:val="00ED1736"/>
    <w:rsid w:val="00ED3E48"/>
    <w:rsid w:val="00ED6C0D"/>
    <w:rsid w:val="00ED7CA2"/>
    <w:rsid w:val="00EF04ED"/>
    <w:rsid w:val="00EF26D9"/>
    <w:rsid w:val="00F031E9"/>
    <w:rsid w:val="00F20A4F"/>
    <w:rsid w:val="00F2159B"/>
    <w:rsid w:val="00F37F0F"/>
    <w:rsid w:val="00F551B5"/>
    <w:rsid w:val="00F63579"/>
    <w:rsid w:val="00F66F0E"/>
    <w:rsid w:val="00F82CFF"/>
    <w:rsid w:val="00F925D3"/>
    <w:rsid w:val="00FA20F9"/>
    <w:rsid w:val="00FB2F5A"/>
    <w:rsid w:val="00FB63D6"/>
    <w:rsid w:val="00FC5D6D"/>
    <w:rsid w:val="00FD1E9D"/>
    <w:rsid w:val="00FE3833"/>
    <w:rsid w:val="00FE5E73"/>
    <w:rsid w:val="00FF76E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2EA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36E43"/>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2CA9"/>
    <w:pPr>
      <w:ind w:left="720"/>
      <w:contextualSpacing/>
    </w:pPr>
  </w:style>
  <w:style w:type="character" w:customStyle="1" w:styleId="apple-converted-space">
    <w:name w:val="apple-converted-space"/>
    <w:basedOn w:val="DefaultParagraphFont"/>
    <w:rsid w:val="002E0800"/>
  </w:style>
  <w:style w:type="character" w:styleId="HTMLCite">
    <w:name w:val="HTML Cite"/>
    <w:basedOn w:val="DefaultParagraphFont"/>
    <w:uiPriority w:val="99"/>
    <w:semiHidden/>
    <w:unhideWhenUsed/>
    <w:rsid w:val="002E0800"/>
    <w:rPr>
      <w:i/>
      <w:iCs/>
    </w:rPr>
  </w:style>
  <w:style w:type="character" w:customStyle="1" w:styleId="fn">
    <w:name w:val="fn"/>
    <w:basedOn w:val="DefaultParagraphFont"/>
    <w:rsid w:val="00E064C3"/>
  </w:style>
  <w:style w:type="character" w:customStyle="1" w:styleId="title1">
    <w:name w:val="title1"/>
    <w:basedOn w:val="DefaultParagraphFont"/>
    <w:rsid w:val="00E064C3"/>
  </w:style>
  <w:style w:type="character" w:customStyle="1" w:styleId="source-title">
    <w:name w:val="source-title"/>
    <w:basedOn w:val="DefaultParagraphFont"/>
    <w:rsid w:val="00E064C3"/>
  </w:style>
  <w:style w:type="character" w:customStyle="1" w:styleId="volume">
    <w:name w:val="volume"/>
    <w:basedOn w:val="DefaultParagraphFont"/>
    <w:rsid w:val="00E064C3"/>
  </w:style>
  <w:style w:type="character" w:customStyle="1" w:styleId="start-page">
    <w:name w:val="start-page"/>
    <w:basedOn w:val="DefaultParagraphFont"/>
    <w:rsid w:val="00E064C3"/>
  </w:style>
  <w:style w:type="character" w:customStyle="1" w:styleId="end-page">
    <w:name w:val="end-page"/>
    <w:basedOn w:val="DefaultParagraphFont"/>
    <w:rsid w:val="00E064C3"/>
  </w:style>
  <w:style w:type="character" w:customStyle="1" w:styleId="year">
    <w:name w:val="year"/>
    <w:basedOn w:val="DefaultParagraphFont"/>
    <w:rsid w:val="00E064C3"/>
  </w:style>
  <w:style w:type="character" w:styleId="Hyperlink">
    <w:name w:val="Hyperlink"/>
    <w:basedOn w:val="DefaultParagraphFont"/>
    <w:uiPriority w:val="99"/>
    <w:unhideWhenUsed/>
    <w:rsid w:val="000F1CEA"/>
    <w:rPr>
      <w:color w:val="0563C1" w:themeColor="hyperlink"/>
      <w:u w:val="single"/>
    </w:rPr>
  </w:style>
  <w:style w:type="paragraph" w:styleId="BalloonText">
    <w:name w:val="Balloon Text"/>
    <w:basedOn w:val="Normal"/>
    <w:link w:val="BalloonTextChar"/>
    <w:uiPriority w:val="99"/>
    <w:semiHidden/>
    <w:unhideWhenUsed/>
    <w:rsid w:val="00182B6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2B69"/>
    <w:rPr>
      <w:rFonts w:ascii="Segoe UI" w:hAnsi="Segoe UI" w:cs="Segoe UI"/>
      <w:sz w:val="18"/>
      <w:szCs w:val="18"/>
    </w:rPr>
  </w:style>
  <w:style w:type="character" w:styleId="CommentReference">
    <w:name w:val="annotation reference"/>
    <w:basedOn w:val="DefaultParagraphFont"/>
    <w:uiPriority w:val="99"/>
    <w:semiHidden/>
    <w:unhideWhenUsed/>
    <w:rsid w:val="00E25FA3"/>
    <w:rPr>
      <w:sz w:val="16"/>
      <w:szCs w:val="16"/>
    </w:rPr>
  </w:style>
  <w:style w:type="paragraph" w:styleId="CommentText">
    <w:name w:val="annotation text"/>
    <w:basedOn w:val="Normal"/>
    <w:link w:val="CommentTextChar"/>
    <w:uiPriority w:val="99"/>
    <w:semiHidden/>
    <w:unhideWhenUsed/>
    <w:rsid w:val="00E25FA3"/>
    <w:rPr>
      <w:sz w:val="20"/>
      <w:szCs w:val="20"/>
    </w:rPr>
  </w:style>
  <w:style w:type="character" w:customStyle="1" w:styleId="CommentTextChar">
    <w:name w:val="Comment Text Char"/>
    <w:basedOn w:val="DefaultParagraphFont"/>
    <w:link w:val="CommentText"/>
    <w:uiPriority w:val="99"/>
    <w:semiHidden/>
    <w:rsid w:val="00E25FA3"/>
    <w:rPr>
      <w:sz w:val="20"/>
      <w:szCs w:val="20"/>
    </w:rPr>
  </w:style>
  <w:style w:type="paragraph" w:styleId="CommentSubject">
    <w:name w:val="annotation subject"/>
    <w:basedOn w:val="CommentText"/>
    <w:next w:val="CommentText"/>
    <w:link w:val="CommentSubjectChar"/>
    <w:uiPriority w:val="99"/>
    <w:semiHidden/>
    <w:unhideWhenUsed/>
    <w:rsid w:val="00E25FA3"/>
    <w:rPr>
      <w:b/>
      <w:bCs/>
    </w:rPr>
  </w:style>
  <w:style w:type="character" w:customStyle="1" w:styleId="CommentSubjectChar">
    <w:name w:val="Comment Subject Char"/>
    <w:basedOn w:val="CommentTextChar"/>
    <w:link w:val="CommentSubject"/>
    <w:uiPriority w:val="99"/>
    <w:semiHidden/>
    <w:rsid w:val="00E25FA3"/>
    <w:rPr>
      <w:b/>
      <w:bCs/>
      <w:sz w:val="20"/>
      <w:szCs w:val="20"/>
    </w:rPr>
  </w:style>
  <w:style w:type="paragraph" w:styleId="Revision">
    <w:name w:val="Revision"/>
    <w:hidden/>
    <w:uiPriority w:val="99"/>
    <w:semiHidden/>
    <w:rsid w:val="00E25F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0961581">
      <w:bodyDiv w:val="1"/>
      <w:marLeft w:val="0"/>
      <w:marRight w:val="0"/>
      <w:marTop w:val="0"/>
      <w:marBottom w:val="0"/>
      <w:divBdr>
        <w:top w:val="none" w:sz="0" w:space="0" w:color="auto"/>
        <w:left w:val="none" w:sz="0" w:space="0" w:color="auto"/>
        <w:bottom w:val="none" w:sz="0" w:space="0" w:color="auto"/>
        <w:right w:val="none" w:sz="0" w:space="0" w:color="auto"/>
      </w:divBdr>
    </w:div>
    <w:div w:id="314458616">
      <w:bodyDiv w:val="1"/>
      <w:marLeft w:val="0"/>
      <w:marRight w:val="0"/>
      <w:marTop w:val="0"/>
      <w:marBottom w:val="0"/>
      <w:divBdr>
        <w:top w:val="none" w:sz="0" w:space="0" w:color="auto"/>
        <w:left w:val="none" w:sz="0" w:space="0" w:color="auto"/>
        <w:bottom w:val="none" w:sz="0" w:space="0" w:color="auto"/>
        <w:right w:val="none" w:sz="0" w:space="0" w:color="auto"/>
      </w:divBdr>
    </w:div>
    <w:div w:id="540437615">
      <w:bodyDiv w:val="1"/>
      <w:marLeft w:val="0"/>
      <w:marRight w:val="0"/>
      <w:marTop w:val="0"/>
      <w:marBottom w:val="0"/>
      <w:divBdr>
        <w:top w:val="none" w:sz="0" w:space="0" w:color="auto"/>
        <w:left w:val="none" w:sz="0" w:space="0" w:color="auto"/>
        <w:bottom w:val="none" w:sz="0" w:space="0" w:color="auto"/>
        <w:right w:val="none" w:sz="0" w:space="0" w:color="auto"/>
      </w:divBdr>
    </w:div>
    <w:div w:id="650137609">
      <w:bodyDiv w:val="1"/>
      <w:marLeft w:val="0"/>
      <w:marRight w:val="0"/>
      <w:marTop w:val="0"/>
      <w:marBottom w:val="0"/>
      <w:divBdr>
        <w:top w:val="none" w:sz="0" w:space="0" w:color="auto"/>
        <w:left w:val="none" w:sz="0" w:space="0" w:color="auto"/>
        <w:bottom w:val="none" w:sz="0" w:space="0" w:color="auto"/>
        <w:right w:val="none" w:sz="0" w:space="0" w:color="auto"/>
      </w:divBdr>
    </w:div>
    <w:div w:id="714545720">
      <w:bodyDiv w:val="1"/>
      <w:marLeft w:val="0"/>
      <w:marRight w:val="0"/>
      <w:marTop w:val="0"/>
      <w:marBottom w:val="0"/>
      <w:divBdr>
        <w:top w:val="none" w:sz="0" w:space="0" w:color="auto"/>
        <w:left w:val="none" w:sz="0" w:space="0" w:color="auto"/>
        <w:bottom w:val="none" w:sz="0" w:space="0" w:color="auto"/>
        <w:right w:val="none" w:sz="0" w:space="0" w:color="auto"/>
      </w:divBdr>
    </w:div>
    <w:div w:id="728725309">
      <w:bodyDiv w:val="1"/>
      <w:marLeft w:val="0"/>
      <w:marRight w:val="0"/>
      <w:marTop w:val="0"/>
      <w:marBottom w:val="0"/>
      <w:divBdr>
        <w:top w:val="none" w:sz="0" w:space="0" w:color="auto"/>
        <w:left w:val="none" w:sz="0" w:space="0" w:color="auto"/>
        <w:bottom w:val="none" w:sz="0" w:space="0" w:color="auto"/>
        <w:right w:val="none" w:sz="0" w:space="0" w:color="auto"/>
      </w:divBdr>
    </w:div>
    <w:div w:id="932976704">
      <w:bodyDiv w:val="1"/>
      <w:marLeft w:val="0"/>
      <w:marRight w:val="0"/>
      <w:marTop w:val="0"/>
      <w:marBottom w:val="0"/>
      <w:divBdr>
        <w:top w:val="none" w:sz="0" w:space="0" w:color="auto"/>
        <w:left w:val="none" w:sz="0" w:space="0" w:color="auto"/>
        <w:bottom w:val="none" w:sz="0" w:space="0" w:color="auto"/>
        <w:right w:val="none" w:sz="0" w:space="0" w:color="auto"/>
      </w:divBdr>
    </w:div>
    <w:div w:id="938298539">
      <w:bodyDiv w:val="1"/>
      <w:marLeft w:val="0"/>
      <w:marRight w:val="0"/>
      <w:marTop w:val="0"/>
      <w:marBottom w:val="0"/>
      <w:divBdr>
        <w:top w:val="none" w:sz="0" w:space="0" w:color="auto"/>
        <w:left w:val="none" w:sz="0" w:space="0" w:color="auto"/>
        <w:bottom w:val="none" w:sz="0" w:space="0" w:color="auto"/>
        <w:right w:val="none" w:sz="0" w:space="0" w:color="auto"/>
      </w:divBdr>
    </w:div>
    <w:div w:id="991906534">
      <w:bodyDiv w:val="1"/>
      <w:marLeft w:val="0"/>
      <w:marRight w:val="0"/>
      <w:marTop w:val="0"/>
      <w:marBottom w:val="0"/>
      <w:divBdr>
        <w:top w:val="none" w:sz="0" w:space="0" w:color="auto"/>
        <w:left w:val="none" w:sz="0" w:space="0" w:color="auto"/>
        <w:bottom w:val="none" w:sz="0" w:space="0" w:color="auto"/>
        <w:right w:val="none" w:sz="0" w:space="0" w:color="auto"/>
      </w:divBdr>
    </w:div>
    <w:div w:id="1144391177">
      <w:bodyDiv w:val="1"/>
      <w:marLeft w:val="0"/>
      <w:marRight w:val="0"/>
      <w:marTop w:val="0"/>
      <w:marBottom w:val="0"/>
      <w:divBdr>
        <w:top w:val="none" w:sz="0" w:space="0" w:color="auto"/>
        <w:left w:val="none" w:sz="0" w:space="0" w:color="auto"/>
        <w:bottom w:val="none" w:sz="0" w:space="0" w:color="auto"/>
        <w:right w:val="none" w:sz="0" w:space="0" w:color="auto"/>
      </w:divBdr>
    </w:div>
    <w:div w:id="1627857725">
      <w:bodyDiv w:val="1"/>
      <w:marLeft w:val="0"/>
      <w:marRight w:val="0"/>
      <w:marTop w:val="0"/>
      <w:marBottom w:val="0"/>
      <w:divBdr>
        <w:top w:val="none" w:sz="0" w:space="0" w:color="auto"/>
        <w:left w:val="none" w:sz="0" w:space="0" w:color="auto"/>
        <w:bottom w:val="none" w:sz="0" w:space="0" w:color="auto"/>
        <w:right w:val="none" w:sz="0" w:space="0" w:color="auto"/>
      </w:divBdr>
    </w:div>
    <w:div w:id="1985887822">
      <w:bodyDiv w:val="1"/>
      <w:marLeft w:val="0"/>
      <w:marRight w:val="0"/>
      <w:marTop w:val="0"/>
      <w:marBottom w:val="0"/>
      <w:divBdr>
        <w:top w:val="none" w:sz="0" w:space="0" w:color="auto"/>
        <w:left w:val="none" w:sz="0" w:space="0" w:color="auto"/>
        <w:bottom w:val="none" w:sz="0" w:space="0" w:color="auto"/>
        <w:right w:val="none" w:sz="0" w:space="0" w:color="auto"/>
      </w:divBdr>
    </w:div>
    <w:div w:id="20379977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fontTable" Target="fontTable.xml"/><Relationship Id="rId23" Type="http://schemas.microsoft.com/office/2011/relationships/people" Target="people.xml"/><Relationship Id="rId24"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580F5-76F0-5F43-9E9D-C3E9E9675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4661</TotalTime>
  <Pages>16</Pages>
  <Words>3988</Words>
  <Characters>22735</Characters>
  <Application>Microsoft Macintosh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30</cp:revision>
  <dcterms:created xsi:type="dcterms:W3CDTF">2016-12-12T08:40:00Z</dcterms:created>
  <dcterms:modified xsi:type="dcterms:W3CDTF">2017-01-09T13:12:00Z</dcterms:modified>
</cp:coreProperties>
</file>